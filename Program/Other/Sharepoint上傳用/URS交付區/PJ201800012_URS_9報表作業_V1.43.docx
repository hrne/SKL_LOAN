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4C0D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E075BC0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B57A41A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9B2BD3">
        <w:rPr>
          <w:rFonts w:ascii="標楷體" w:hAnsi="標楷體" w:hint="eastAsia"/>
        </w:rPr>
        <w:t>放款管理系統專案</w:t>
      </w:r>
    </w:p>
    <w:p w14:paraId="2C3F3AA2" w14:textId="77777777" w:rsidR="00740320" w:rsidRPr="009B2BD3" w:rsidRDefault="00D71CCB" w:rsidP="00740320">
      <w:pPr>
        <w:pStyle w:val="ad"/>
        <w:rPr>
          <w:rFonts w:ascii="標楷體" w:hAnsi="標楷體"/>
        </w:rPr>
      </w:pPr>
      <w:r w:rsidRPr="00D71CCB">
        <w:rPr>
          <w:rFonts w:ascii="標楷體" w:hAnsi="標楷體" w:hint="eastAsia"/>
        </w:rPr>
        <w:t>業務功能需求規格書</w:t>
      </w:r>
    </w:p>
    <w:p w14:paraId="10B933BE" w14:textId="77777777" w:rsidR="00740320" w:rsidRPr="009B2BD3" w:rsidRDefault="00740320" w:rsidP="00740320">
      <w:pPr>
        <w:pStyle w:val="ad"/>
        <w:rPr>
          <w:rFonts w:ascii="標楷體" w:hAnsi="標楷體"/>
        </w:rPr>
      </w:pPr>
      <w:r w:rsidRPr="00740320">
        <w:rPr>
          <w:rFonts w:ascii="標楷體" w:hAnsi="標楷體" w:hint="eastAsia"/>
        </w:rPr>
        <w:t>報表作業</w:t>
      </w:r>
    </w:p>
    <w:p w14:paraId="2C02C02A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958"/>
        <w:gridCol w:w="2429"/>
      </w:tblGrid>
      <w:tr w:rsidR="00740320" w:rsidRPr="009B2BD3" w14:paraId="6E57AF5E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092D152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文件類別代號：</w:t>
            </w:r>
          </w:p>
        </w:tc>
        <w:tc>
          <w:tcPr>
            <w:tcW w:w="2429" w:type="dxa"/>
            <w:vAlign w:val="center"/>
          </w:tcPr>
          <w:p w14:paraId="1B74E3E6" w14:textId="77777777" w:rsidR="00740320" w:rsidRPr="009B2BD3" w:rsidRDefault="00740320" w:rsidP="00740320">
            <w:pPr>
              <w:pStyle w:val="af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URS</w:t>
            </w:r>
          </w:p>
        </w:tc>
      </w:tr>
      <w:tr w:rsidR="00740320" w:rsidRPr="009B2BD3" w14:paraId="4B5B5800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34EF9310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　　　　次：</w:t>
            </w:r>
          </w:p>
        </w:tc>
        <w:tc>
          <w:tcPr>
            <w:tcW w:w="2429" w:type="dxa"/>
            <w:vAlign w:val="center"/>
          </w:tcPr>
          <w:p w14:paraId="65E989E1" w14:textId="72805B18" w:rsidR="00740320" w:rsidRPr="009B2BD3" w:rsidRDefault="00740320" w:rsidP="00740320">
            <w:pPr>
              <w:pStyle w:val="ae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V1</w:t>
            </w:r>
            <w:r w:rsidRPr="009B2BD3">
              <w:rPr>
                <w:rFonts w:ascii="標楷體" w:hAnsi="標楷體" w:hint="eastAsia"/>
              </w:rPr>
              <w:t>.</w:t>
            </w:r>
            <w:r w:rsidR="00195747">
              <w:rPr>
                <w:rFonts w:ascii="標楷體" w:hAnsi="標楷體" w:hint="eastAsia"/>
              </w:rPr>
              <w:t>4</w:t>
            </w:r>
            <w:r w:rsidR="003C50EB">
              <w:rPr>
                <w:rFonts w:ascii="標楷體" w:hAnsi="標楷體" w:hint="eastAsia"/>
              </w:rPr>
              <w:t>3</w:t>
            </w:r>
          </w:p>
        </w:tc>
      </w:tr>
      <w:tr w:rsidR="00740320" w:rsidRPr="009B2BD3" w14:paraId="353F8058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0A4BDAFC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機　密 等 級：</w:t>
            </w:r>
          </w:p>
        </w:tc>
        <w:tc>
          <w:tcPr>
            <w:tcW w:w="2429" w:type="dxa"/>
            <w:vAlign w:val="center"/>
          </w:tcPr>
          <w:p w14:paraId="1B1CA701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密</w:t>
            </w:r>
          </w:p>
        </w:tc>
      </w:tr>
      <w:tr w:rsidR="00740320" w:rsidRPr="009B2BD3" w14:paraId="4B84FFA2" w14:textId="77777777" w:rsidTr="00740320">
        <w:trPr>
          <w:trHeight w:val="520"/>
          <w:jc w:val="center"/>
        </w:trPr>
        <w:tc>
          <w:tcPr>
            <w:tcW w:w="2958" w:type="dxa"/>
            <w:vAlign w:val="center"/>
          </w:tcPr>
          <w:p w14:paraId="602B8589" w14:textId="77777777" w:rsidR="00740320" w:rsidRPr="009B2BD3" w:rsidRDefault="00740320" w:rsidP="00740320">
            <w:pPr>
              <w:pStyle w:val="af2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文  件 日 期：</w:t>
            </w:r>
          </w:p>
        </w:tc>
        <w:tc>
          <w:tcPr>
            <w:tcW w:w="2429" w:type="dxa"/>
            <w:vAlign w:val="center"/>
          </w:tcPr>
          <w:p w14:paraId="00AEC33F" w14:textId="230D65D2" w:rsidR="00740320" w:rsidRPr="009B2BD3" w:rsidRDefault="00740320" w:rsidP="00755F54">
            <w:pPr>
              <w:pStyle w:val="af1"/>
              <w:rPr>
                <w:rFonts w:ascii="標楷體" w:hAnsi="標楷體"/>
              </w:rPr>
            </w:pPr>
            <w:r w:rsidRPr="009B2BD3">
              <w:rPr>
                <w:rFonts w:ascii="標楷體" w:hAnsi="標楷體"/>
              </w:rPr>
              <w:t>20</w:t>
            </w:r>
            <w:r w:rsidR="00630999">
              <w:rPr>
                <w:rFonts w:ascii="標楷體" w:hAnsi="標楷體"/>
              </w:rPr>
              <w:t>2</w:t>
            </w:r>
            <w:r w:rsidR="004908F6">
              <w:rPr>
                <w:rFonts w:ascii="標楷體" w:hAnsi="標楷體" w:hint="eastAsia"/>
              </w:rPr>
              <w:t>3</w:t>
            </w:r>
            <w:r w:rsidR="00630999"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0</w:t>
            </w:r>
            <w:r w:rsidR="003C50EB">
              <w:rPr>
                <w:rFonts w:ascii="標楷體" w:hAnsi="標楷體" w:hint="eastAsia"/>
              </w:rPr>
              <w:t>5</w:t>
            </w:r>
            <w:r w:rsidR="00630999">
              <w:rPr>
                <w:rFonts w:ascii="標楷體" w:hAnsi="標楷體"/>
              </w:rPr>
              <w:t>/</w:t>
            </w:r>
            <w:r w:rsidR="003C50EB">
              <w:rPr>
                <w:rFonts w:ascii="標楷體" w:hAnsi="標楷體" w:hint="eastAsia"/>
              </w:rPr>
              <w:t>05</w:t>
            </w:r>
          </w:p>
        </w:tc>
      </w:tr>
    </w:tbl>
    <w:p w14:paraId="484FC916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7E23120" w14:textId="77777777" w:rsidR="00740320" w:rsidRPr="009B2BD3" w:rsidRDefault="00740320" w:rsidP="00740320">
      <w:pPr>
        <w:rPr>
          <w:rFonts w:ascii="標楷體" w:eastAsia="標楷體" w:hAnsi="標楷體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4"/>
        <w:gridCol w:w="2564"/>
        <w:gridCol w:w="2564"/>
      </w:tblGrid>
      <w:tr w:rsidR="00740320" w:rsidRPr="009B2BD3" w14:paraId="291E8489" w14:textId="77777777" w:rsidTr="00740320">
        <w:trPr>
          <w:jc w:val="center"/>
        </w:trPr>
        <w:tc>
          <w:tcPr>
            <w:tcW w:w="2564" w:type="dxa"/>
          </w:tcPr>
          <w:p w14:paraId="7B83742F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製作</w:t>
            </w:r>
          </w:p>
        </w:tc>
        <w:tc>
          <w:tcPr>
            <w:tcW w:w="2564" w:type="dxa"/>
          </w:tcPr>
          <w:p w14:paraId="7D0D2DE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審查</w:t>
            </w:r>
          </w:p>
        </w:tc>
        <w:tc>
          <w:tcPr>
            <w:tcW w:w="2564" w:type="dxa"/>
          </w:tcPr>
          <w:p w14:paraId="7DA7CADD" w14:textId="77777777" w:rsidR="00740320" w:rsidRPr="009B2BD3" w:rsidRDefault="00740320" w:rsidP="00740320">
            <w:pPr>
              <w:pStyle w:val="af"/>
              <w:widowControl w:val="0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核可</w:t>
            </w:r>
          </w:p>
        </w:tc>
      </w:tr>
      <w:tr w:rsidR="00740320" w:rsidRPr="009B2BD3" w14:paraId="331DA90C" w14:textId="77777777" w:rsidTr="00740320">
        <w:trPr>
          <w:trHeight w:val="2511"/>
          <w:jc w:val="center"/>
        </w:trPr>
        <w:tc>
          <w:tcPr>
            <w:tcW w:w="2564" w:type="dxa"/>
          </w:tcPr>
          <w:p w14:paraId="12CF462D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  <w:p w14:paraId="34C3EDFC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5B8DBAE1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  <w:tc>
          <w:tcPr>
            <w:tcW w:w="2564" w:type="dxa"/>
          </w:tcPr>
          <w:p w14:paraId="67473DE0" w14:textId="77777777" w:rsidR="00740320" w:rsidRPr="009B2BD3" w:rsidRDefault="00740320" w:rsidP="00740320">
            <w:pPr>
              <w:pStyle w:val="af3"/>
              <w:rPr>
                <w:rFonts w:ascii="標楷體" w:hAnsi="標楷體"/>
              </w:rPr>
            </w:pPr>
          </w:p>
        </w:tc>
      </w:tr>
    </w:tbl>
    <w:p w14:paraId="13EAEFB4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6FA84AA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43C0310B" w14:textId="77777777" w:rsidR="00740320" w:rsidRPr="009B2BD3" w:rsidRDefault="00740320" w:rsidP="00740320">
      <w:pPr>
        <w:rPr>
          <w:rFonts w:ascii="標楷體" w:eastAsia="標楷體" w:hAnsi="標楷體"/>
        </w:rPr>
      </w:pPr>
    </w:p>
    <w:p w14:paraId="3F26512E" w14:textId="77777777" w:rsidR="00740320" w:rsidRPr="009B2BD3" w:rsidRDefault="00740320" w:rsidP="00740320">
      <w:pPr>
        <w:pStyle w:val="af"/>
        <w:widowControl w:val="0"/>
        <w:spacing w:line="0" w:lineRule="atLeast"/>
        <w:rPr>
          <w:rStyle w:val="af5"/>
          <w:rFonts w:ascii="標楷體" w:hAnsi="標楷體"/>
        </w:rPr>
      </w:pPr>
      <w:r w:rsidRPr="009B2BD3">
        <w:rPr>
          <w:rStyle w:val="af5"/>
          <w:rFonts w:ascii="標楷體" w:hAnsi="標楷體" w:hint="eastAsia"/>
        </w:rPr>
        <w:t>新光人壽保險股份有限公司</w:t>
      </w:r>
    </w:p>
    <w:p w14:paraId="3C0537EA" w14:textId="028D6958" w:rsidR="00740320" w:rsidRPr="009B2BD3" w:rsidRDefault="00740320" w:rsidP="00740320">
      <w:pPr>
        <w:spacing w:line="0" w:lineRule="atLeast"/>
        <w:jc w:val="center"/>
        <w:rPr>
          <w:rFonts w:ascii="標楷體" w:eastAsia="標楷體" w:hAnsi="標楷體"/>
          <w:sz w:val="32"/>
        </w:rPr>
      </w:pPr>
      <w:r w:rsidRPr="009B2BD3">
        <w:rPr>
          <w:rStyle w:val="af4"/>
          <w:rFonts w:ascii="標楷體" w:hAnsi="標楷體" w:hint="eastAsia"/>
        </w:rPr>
        <w:t>Shin Kong Life Insurance</w:t>
      </w:r>
      <w:r w:rsidRPr="009B2BD3">
        <w:rPr>
          <w:rStyle w:val="af4"/>
          <w:rFonts w:ascii="標楷體" w:hAnsi="標楷體"/>
        </w:rPr>
        <w:t xml:space="preserve"> Co., Ltd.</w:t>
      </w:r>
      <w:r w:rsidR="003C50E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505F52" wp14:editId="6B965D7D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6" name="文字方塊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419FF2" w14:textId="77777777" w:rsidR="004554A1" w:rsidRDefault="004554A1" w:rsidP="00740320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7AA1D25D" w14:textId="77777777" w:rsidR="004554A1" w:rsidRDefault="004554A1" w:rsidP="00740320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2D10369E" w14:textId="77777777" w:rsidR="004554A1" w:rsidRDefault="004554A1" w:rsidP="007403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505F52" id="_x0000_t202" coordsize="21600,21600" o:spt="202" path="m,l,21600r21600,l21600,xe">
                <v:stroke joinstyle="miter"/>
                <v:path gradientshapeok="t" o:connecttype="rect"/>
              </v:shapetype>
              <v:shape id="文字方塊 76" o:spid="_x0000_s1026" type="#_x0000_t202" style="position:absolute;left:0;text-align:left;margin-left:156.55pt;margin-top:738.05pt;width:270pt;height:6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" stroked="f">
                <v:textbox>
                  <w:txbxContent>
                    <w:p w14:paraId="12419FF2" w14:textId="77777777" w:rsidR="004554A1" w:rsidRDefault="004554A1" w:rsidP="00740320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7AA1D25D" w14:textId="77777777" w:rsidR="004554A1" w:rsidRDefault="004554A1" w:rsidP="00740320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2D10369E" w14:textId="77777777" w:rsidR="004554A1" w:rsidRDefault="004554A1" w:rsidP="00740320"/>
                  </w:txbxContent>
                </v:textbox>
              </v:shape>
            </w:pict>
          </mc:Fallback>
        </mc:AlternateContent>
      </w:r>
      <w:r w:rsidR="003C50E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57D32" wp14:editId="4AA24D21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5" name="文字方塊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A002F" w14:textId="77777777" w:rsidR="004554A1" w:rsidRDefault="004554A1" w:rsidP="00740320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5475C033" w14:textId="77777777" w:rsidR="004554A1" w:rsidRDefault="004554A1" w:rsidP="00740320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445B360D" w14:textId="77777777" w:rsidR="004554A1" w:rsidRDefault="004554A1" w:rsidP="007403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657D32" id="文字方塊 75" o:spid="_x0000_s1027" type="#_x0000_t202" style="position:absolute;left:0;text-align:left;margin-left:156.55pt;margin-top:738.05pt;width:270pt;height: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" stroked="f">
                <v:textbox>
                  <w:txbxContent>
                    <w:p w14:paraId="04CA002F" w14:textId="77777777" w:rsidR="004554A1" w:rsidRDefault="004554A1" w:rsidP="00740320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5475C033" w14:textId="77777777" w:rsidR="004554A1" w:rsidRDefault="004554A1" w:rsidP="00740320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445B360D" w14:textId="77777777" w:rsidR="004554A1" w:rsidRDefault="004554A1" w:rsidP="00740320"/>
                  </w:txbxContent>
                </v:textbox>
              </v:shape>
            </w:pict>
          </mc:Fallback>
        </mc:AlternateContent>
      </w:r>
    </w:p>
    <w:p w14:paraId="2F3EDC8F" w14:textId="77777777" w:rsidR="00D22C68" w:rsidRPr="00740320" w:rsidRDefault="00D22C68" w:rsidP="00AF2085">
      <w:pPr>
        <w:rPr>
          <w:rFonts w:ascii="標楷體" w:eastAsia="標楷體" w:hAnsi="標楷體"/>
        </w:rPr>
        <w:sectPr w:rsidR="00D22C68" w:rsidRPr="00740320" w:rsidSect="0074032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851" w:bottom="737" w:left="851" w:header="567" w:footer="567" w:gutter="0"/>
          <w:pgNumType w:start="1" w:chapStyle="1" w:chapSep="enDash"/>
          <w:cols w:space="425"/>
          <w:titlePg/>
          <w:docGrid w:type="lines" w:linePitch="360"/>
        </w:sectPr>
      </w:pPr>
    </w:p>
    <w:p w14:paraId="19A0178B" w14:textId="77777777" w:rsidR="00740320" w:rsidRPr="009B2BD3" w:rsidRDefault="00740320" w:rsidP="00740320">
      <w:pPr>
        <w:widowControl/>
        <w:rPr>
          <w:rFonts w:ascii="標楷體" w:eastAsia="標楷體" w:hAnsi="標楷體"/>
          <w:sz w:val="28"/>
        </w:rPr>
      </w:pPr>
    </w:p>
    <w:p w14:paraId="2DB3EED0" w14:textId="7E937BF1" w:rsidR="00740320" w:rsidRPr="009B2BD3" w:rsidRDefault="003C50EB" w:rsidP="00740320">
      <w:pPr>
        <w:pStyle w:val="af6"/>
        <w:rPr>
          <w:rFonts w:ascii="標楷體" w:hAnsi="標楷體"/>
        </w:rPr>
      </w:pPr>
      <w:r>
        <w:rPr>
          <w:rFonts w:ascii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80A7AE" wp14:editId="2D610898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3429000" cy="800100"/>
                <wp:effectExtent l="0" t="0" r="0" b="0"/>
                <wp:wrapNone/>
                <wp:docPr id="74" name="文字方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1E00D0" w14:textId="77777777" w:rsidR="004554A1" w:rsidRDefault="004554A1" w:rsidP="00740320">
                            <w:pPr>
                              <w:pStyle w:val="af"/>
                              <w:widowControl w:val="0"/>
                              <w:spacing w:line="0" w:lineRule="atLeast"/>
                              <w:rPr>
                                <w:rStyle w:val="af5"/>
                              </w:rPr>
                            </w:pPr>
                            <w:r>
                              <w:rPr>
                                <w:rStyle w:val="af5"/>
                                <w:rFonts w:hint="eastAsia"/>
                              </w:rPr>
                              <w:t>新光人壽保險股份有限公司</w:t>
                            </w:r>
                          </w:p>
                          <w:p w14:paraId="56121D14" w14:textId="77777777" w:rsidR="004554A1" w:rsidRDefault="004554A1" w:rsidP="00740320">
                            <w:pPr>
                              <w:spacing w:line="0" w:lineRule="atLeast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rStyle w:val="af4"/>
                                <w:rFonts w:hint="eastAsia"/>
                              </w:rPr>
                              <w:t>Shin Kong Life Insurance</w:t>
                            </w:r>
                            <w:r>
                              <w:rPr>
                                <w:rStyle w:val="af4"/>
                              </w:rPr>
                              <w:t xml:space="preserve"> Co., Ltd.</w:t>
                            </w:r>
                          </w:p>
                          <w:p w14:paraId="0FF2694D" w14:textId="77777777" w:rsidR="004554A1" w:rsidRDefault="004554A1" w:rsidP="007403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0A7AE" id="文字方塊 74" o:spid="_x0000_s1028" type="#_x0000_t202" style="position:absolute;left:0;text-align:left;margin-left:156.55pt;margin-top:738.05pt;width:270pt;height:6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" stroked="f">
                <v:textbox>
                  <w:txbxContent>
                    <w:p w14:paraId="6C1E00D0" w14:textId="77777777" w:rsidR="004554A1" w:rsidRDefault="004554A1" w:rsidP="00740320">
                      <w:pPr>
                        <w:pStyle w:val="af"/>
                        <w:widowControl w:val="0"/>
                        <w:spacing w:line="0" w:lineRule="atLeast"/>
                        <w:rPr>
                          <w:rStyle w:val="af5"/>
                        </w:rPr>
                      </w:pPr>
                      <w:r>
                        <w:rPr>
                          <w:rStyle w:val="af5"/>
                          <w:rFonts w:hint="eastAsia"/>
                        </w:rPr>
                        <w:t>新光人壽保險股份有限公司</w:t>
                      </w:r>
                    </w:p>
                    <w:p w14:paraId="56121D14" w14:textId="77777777" w:rsidR="004554A1" w:rsidRDefault="004554A1" w:rsidP="00740320">
                      <w:pPr>
                        <w:spacing w:line="0" w:lineRule="atLeast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rStyle w:val="af4"/>
                          <w:rFonts w:hint="eastAsia"/>
                        </w:rPr>
                        <w:t>Shin Kong Life Insurance</w:t>
                      </w:r>
                      <w:r>
                        <w:rPr>
                          <w:rStyle w:val="af4"/>
                        </w:rPr>
                        <w:t xml:space="preserve"> Co., Ltd.</w:t>
                      </w:r>
                    </w:p>
                    <w:p w14:paraId="0FF2694D" w14:textId="77777777" w:rsidR="004554A1" w:rsidRDefault="004554A1" w:rsidP="00740320"/>
                  </w:txbxContent>
                </v:textbox>
              </v:shape>
            </w:pict>
          </mc:Fallback>
        </mc:AlternateContent>
      </w:r>
      <w:r w:rsidR="00740320" w:rsidRPr="009B2BD3">
        <w:rPr>
          <w:rFonts w:ascii="標楷體" w:hAnsi="標楷體" w:hint="eastAsia"/>
        </w:rPr>
        <w:t>文件制／修訂履歷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08"/>
        <w:gridCol w:w="1614"/>
        <w:gridCol w:w="3786"/>
        <w:gridCol w:w="1140"/>
        <w:gridCol w:w="1140"/>
        <w:gridCol w:w="1440"/>
      </w:tblGrid>
      <w:tr w:rsidR="00740320" w:rsidRPr="009B2BD3" w14:paraId="517F218A" w14:textId="77777777" w:rsidTr="00740320">
        <w:tc>
          <w:tcPr>
            <w:tcW w:w="1108" w:type="dxa"/>
          </w:tcPr>
          <w:p w14:paraId="6ADD67B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4ADFF21A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版次</w:t>
            </w:r>
          </w:p>
        </w:tc>
        <w:tc>
          <w:tcPr>
            <w:tcW w:w="1614" w:type="dxa"/>
          </w:tcPr>
          <w:p w14:paraId="0C57B29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B6A9728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日期</w:t>
            </w:r>
          </w:p>
        </w:tc>
        <w:tc>
          <w:tcPr>
            <w:tcW w:w="3786" w:type="dxa"/>
          </w:tcPr>
          <w:p w14:paraId="6335A6A1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制／修訂</w:t>
            </w:r>
          </w:p>
          <w:p w14:paraId="1C466B2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說明</w:t>
            </w:r>
          </w:p>
        </w:tc>
        <w:tc>
          <w:tcPr>
            <w:tcW w:w="1140" w:type="dxa"/>
          </w:tcPr>
          <w:p w14:paraId="548A340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作</w:t>
            </w:r>
          </w:p>
          <w:p w14:paraId="54FBB1FC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者</w:t>
            </w:r>
          </w:p>
        </w:tc>
        <w:tc>
          <w:tcPr>
            <w:tcW w:w="1140" w:type="dxa"/>
          </w:tcPr>
          <w:p w14:paraId="56E7F387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核</w:t>
            </w:r>
          </w:p>
          <w:p w14:paraId="1B7659DD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准</w:t>
            </w:r>
          </w:p>
        </w:tc>
        <w:tc>
          <w:tcPr>
            <w:tcW w:w="1440" w:type="dxa"/>
          </w:tcPr>
          <w:p w14:paraId="26622244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備</w:t>
            </w:r>
          </w:p>
          <w:p w14:paraId="1DC96046" w14:textId="77777777" w:rsidR="00740320" w:rsidRPr="009B2BD3" w:rsidRDefault="00740320" w:rsidP="00740320">
            <w:pPr>
              <w:pStyle w:val="af7"/>
              <w:rPr>
                <w:rFonts w:ascii="標楷體" w:hAnsi="標楷體"/>
              </w:rPr>
            </w:pPr>
            <w:proofErr w:type="gramStart"/>
            <w:r w:rsidRPr="009B2BD3">
              <w:rPr>
                <w:rFonts w:ascii="標楷體" w:hAnsi="標楷體" w:hint="eastAsia"/>
              </w:rPr>
              <w:t>註</w:t>
            </w:r>
            <w:proofErr w:type="gramEnd"/>
          </w:p>
        </w:tc>
      </w:tr>
      <w:tr w:rsidR="00740320" w:rsidRPr="009B2BD3" w14:paraId="732C1D5D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1536893F" w14:textId="77777777" w:rsidR="00740320" w:rsidRPr="009B2BD3" w:rsidRDefault="00740320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V0</w:t>
            </w:r>
            <w:r w:rsidR="00755F54">
              <w:rPr>
                <w:rFonts w:ascii="標楷體" w:hAnsi="標楷體" w:hint="eastAsia"/>
              </w:rPr>
              <w:t>.1</w:t>
            </w:r>
          </w:p>
        </w:tc>
        <w:tc>
          <w:tcPr>
            <w:tcW w:w="1614" w:type="dxa"/>
            <w:vAlign w:val="center"/>
          </w:tcPr>
          <w:p w14:paraId="683BEEC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2019/12/25</w:t>
            </w:r>
          </w:p>
        </w:tc>
        <w:tc>
          <w:tcPr>
            <w:tcW w:w="3786" w:type="dxa"/>
            <w:vAlign w:val="center"/>
          </w:tcPr>
          <w:p w14:paraId="5E435D2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初版</w:t>
            </w:r>
          </w:p>
        </w:tc>
        <w:tc>
          <w:tcPr>
            <w:tcW w:w="1140" w:type="dxa"/>
            <w:vAlign w:val="center"/>
          </w:tcPr>
          <w:p w14:paraId="59593805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  <w:vAlign w:val="center"/>
          </w:tcPr>
          <w:p w14:paraId="4EC70104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  <w:vAlign w:val="center"/>
          </w:tcPr>
          <w:p w14:paraId="437ED131" w14:textId="77777777" w:rsidR="00740320" w:rsidRPr="009B2BD3" w:rsidRDefault="00740320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5302CB63" w14:textId="77777777" w:rsidTr="00740320">
        <w:trPr>
          <w:trHeight w:val="405"/>
        </w:trPr>
        <w:tc>
          <w:tcPr>
            <w:tcW w:w="1108" w:type="dxa"/>
            <w:vAlign w:val="center"/>
          </w:tcPr>
          <w:p w14:paraId="7E6F6D72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V1.0</w:t>
            </w:r>
          </w:p>
        </w:tc>
        <w:tc>
          <w:tcPr>
            <w:tcW w:w="1614" w:type="dxa"/>
            <w:vAlign w:val="center"/>
          </w:tcPr>
          <w:p w14:paraId="13C6A793" w14:textId="77777777" w:rsidR="00755F54" w:rsidRPr="009B2BD3" w:rsidRDefault="00755F54" w:rsidP="00755F54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</w:rPr>
              <w:t>2019/12/</w:t>
            </w:r>
            <w:r>
              <w:rPr>
                <w:rFonts w:ascii="標楷體" w:hAnsi="標楷體" w:hint="eastAsia"/>
              </w:rPr>
              <w:t>31</w:t>
            </w:r>
          </w:p>
        </w:tc>
        <w:tc>
          <w:tcPr>
            <w:tcW w:w="3786" w:type="dxa"/>
            <w:vAlign w:val="center"/>
          </w:tcPr>
          <w:p w14:paraId="4717814D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755F54">
              <w:rPr>
                <w:rFonts w:ascii="標楷體" w:hAnsi="標楷體" w:hint="eastAsia"/>
              </w:rPr>
              <w:t>出版</w:t>
            </w:r>
          </w:p>
        </w:tc>
        <w:tc>
          <w:tcPr>
            <w:tcW w:w="1140" w:type="dxa"/>
            <w:vAlign w:val="center"/>
          </w:tcPr>
          <w:p w14:paraId="6BC84B13" w14:textId="77777777" w:rsidR="00755F54" w:rsidRPr="009B2BD3" w:rsidRDefault="00755F54" w:rsidP="005C14EF">
            <w:pPr>
              <w:pStyle w:val="11"/>
              <w:rPr>
                <w:rFonts w:ascii="標楷體" w:hAnsi="標楷體"/>
              </w:rPr>
            </w:pPr>
            <w:r w:rsidRPr="009B2BD3">
              <w:rPr>
                <w:rFonts w:ascii="標楷體" w:hAnsi="標楷體" w:hint="eastAsia"/>
                <w:lang w:eastAsia="zh-HK"/>
              </w:rPr>
              <w:t>陳綺萍</w:t>
            </w:r>
          </w:p>
        </w:tc>
        <w:tc>
          <w:tcPr>
            <w:tcW w:w="1140" w:type="dxa"/>
          </w:tcPr>
          <w:p w14:paraId="7DF50B83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3CC7AB48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0B284B6" w14:textId="77777777" w:rsidTr="00740320">
        <w:tc>
          <w:tcPr>
            <w:tcW w:w="1108" w:type="dxa"/>
            <w:vAlign w:val="center"/>
          </w:tcPr>
          <w:p w14:paraId="2D4173D3" w14:textId="7B6B002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3" w:author="智誠 楊" w:date="2021-05-03T14:37:00Z">
              <w:r>
                <w:rPr>
                  <w:rFonts w:ascii="標楷體" w:hAnsi="標楷體"/>
                </w:rPr>
                <w:t>V1.1</w:t>
              </w:r>
            </w:ins>
          </w:p>
        </w:tc>
        <w:tc>
          <w:tcPr>
            <w:tcW w:w="1614" w:type="dxa"/>
            <w:vAlign w:val="center"/>
          </w:tcPr>
          <w:p w14:paraId="43053DD8" w14:textId="0BD82CD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4" w:author="智誠 楊" w:date="2021-05-03T14:37:00Z">
              <w:r>
                <w:rPr>
                  <w:rFonts w:ascii="標楷體" w:hAnsi="標楷體" w:hint="eastAsia"/>
                </w:rPr>
                <w:t>2</w:t>
              </w:r>
              <w:r>
                <w:rPr>
                  <w:rFonts w:ascii="標楷體" w:hAnsi="標楷體"/>
                </w:rPr>
                <w:t>021/</w:t>
              </w:r>
            </w:ins>
            <w:r w:rsidR="00630999">
              <w:rPr>
                <w:rFonts w:ascii="標楷體" w:hAnsi="標楷體"/>
              </w:rPr>
              <w:t>0</w:t>
            </w:r>
            <w:ins w:id="5" w:author="智誠 楊" w:date="2021-05-03T14:37:00Z">
              <w:r>
                <w:rPr>
                  <w:rFonts w:ascii="標楷體" w:hAnsi="標楷體"/>
                </w:rPr>
                <w:t>5/</w:t>
              </w:r>
            </w:ins>
            <w:r w:rsidR="00630999">
              <w:rPr>
                <w:rFonts w:ascii="標楷體" w:hAnsi="標楷體"/>
              </w:rPr>
              <w:t>0</w:t>
            </w:r>
            <w:ins w:id="6" w:author="智誠 楊" w:date="2021-05-03T14:37:00Z">
              <w:r>
                <w:rPr>
                  <w:rFonts w:ascii="標楷體" w:hAnsi="標楷體"/>
                </w:rPr>
                <w:t>3</w:t>
              </w:r>
            </w:ins>
          </w:p>
        </w:tc>
        <w:tc>
          <w:tcPr>
            <w:tcW w:w="3786" w:type="dxa"/>
            <w:vAlign w:val="center"/>
          </w:tcPr>
          <w:p w14:paraId="3B22594B" w14:textId="69D399DB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7" w:author="智誠 楊" w:date="2021-05-03T14:38:00Z">
              <w:r>
                <w:rPr>
                  <w:rFonts w:ascii="標楷體" w:hAnsi="標楷體" w:hint="eastAsia"/>
                </w:rPr>
                <w:t>修改</w:t>
              </w:r>
              <w:r>
                <w:rPr>
                  <w:rFonts w:ascii="標楷體" w:hAnsi="標楷體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2FC85336" w14:textId="773C4E9A" w:rsidR="00755F54" w:rsidRPr="009B2BD3" w:rsidRDefault="006F0512" w:rsidP="00740320">
            <w:pPr>
              <w:pStyle w:val="11"/>
              <w:rPr>
                <w:rFonts w:ascii="標楷體" w:hAnsi="標楷體"/>
              </w:rPr>
            </w:pPr>
            <w:ins w:id="8" w:author="智誠 楊" w:date="2021-05-03T14:38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32D049A" w14:textId="77777777" w:rsidR="00755F54" w:rsidRPr="009B2BD3" w:rsidRDefault="00755F54" w:rsidP="00740320">
            <w:pPr>
              <w:rPr>
                <w:rFonts w:ascii="標楷體" w:eastAsia="標楷體" w:hAnsi="標楷體"/>
              </w:rPr>
            </w:pPr>
          </w:p>
        </w:tc>
        <w:tc>
          <w:tcPr>
            <w:tcW w:w="1440" w:type="dxa"/>
          </w:tcPr>
          <w:p w14:paraId="61165472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48356406" w14:textId="77777777" w:rsidTr="00740320">
        <w:tc>
          <w:tcPr>
            <w:tcW w:w="1108" w:type="dxa"/>
            <w:vAlign w:val="center"/>
          </w:tcPr>
          <w:p w14:paraId="4B9A1827" w14:textId="5415F0C8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9" w:author="阿毛" w:date="2021-06-04T09:32:00Z">
              <w:r>
                <w:rPr>
                  <w:rFonts w:ascii="標楷體" w:hAnsi="標楷體" w:hint="eastAsia"/>
                </w:rPr>
                <w:t>V1.2</w:t>
              </w:r>
            </w:ins>
          </w:p>
        </w:tc>
        <w:tc>
          <w:tcPr>
            <w:tcW w:w="1614" w:type="dxa"/>
            <w:vAlign w:val="center"/>
          </w:tcPr>
          <w:p w14:paraId="719D686E" w14:textId="6839D1E9" w:rsidR="00755F54" w:rsidRPr="009B2BD3" w:rsidRDefault="005278F9" w:rsidP="00740320">
            <w:pPr>
              <w:pStyle w:val="11"/>
              <w:rPr>
                <w:rFonts w:ascii="標楷體" w:hAnsi="標楷體"/>
              </w:rPr>
            </w:pPr>
            <w:ins w:id="10" w:author="阿毛" w:date="2021-06-04T09:32:00Z">
              <w:r>
                <w:rPr>
                  <w:rFonts w:ascii="標楷體" w:hAnsi="標楷體" w:hint="eastAsia"/>
                </w:rPr>
                <w:t>2021/</w:t>
              </w:r>
            </w:ins>
            <w:r w:rsidR="00630999" w:rsidRPr="00630999">
              <w:rPr>
                <w:rFonts w:ascii="標楷體" w:hAnsi="標楷體"/>
                <w:color w:val="FF0000"/>
                <w:u w:val="single"/>
              </w:rPr>
              <w:t>0</w:t>
            </w:r>
            <w:ins w:id="11" w:author="阿毛" w:date="2021-06-04T09:32:00Z">
              <w:r>
                <w:rPr>
                  <w:rFonts w:ascii="標楷體" w:hAnsi="標楷體" w:hint="eastAsia"/>
                </w:rPr>
                <w:t>6/</w:t>
              </w:r>
            </w:ins>
            <w:r w:rsidR="00630999" w:rsidRPr="00630999">
              <w:rPr>
                <w:rFonts w:ascii="標楷體" w:hAnsi="標楷體"/>
                <w:color w:val="FF0000"/>
                <w:u w:val="single"/>
              </w:rPr>
              <w:t>0</w:t>
            </w:r>
            <w:ins w:id="12" w:author="阿毛" w:date="2021-06-04T09:32:00Z">
              <w:r w:rsidRPr="00630999">
                <w:rPr>
                  <w:rFonts w:ascii="標楷體" w:hAnsi="標楷體" w:hint="eastAsia"/>
                  <w:color w:val="FF0000"/>
                  <w:u w:val="single"/>
                </w:rPr>
                <w:t>4</w:t>
              </w:r>
            </w:ins>
          </w:p>
        </w:tc>
        <w:tc>
          <w:tcPr>
            <w:tcW w:w="3786" w:type="dxa"/>
            <w:vAlign w:val="center"/>
          </w:tcPr>
          <w:p w14:paraId="3EBC431D" w14:textId="4679C0F6" w:rsidR="005278F9" w:rsidRPr="009B2BD3" w:rsidRDefault="005278F9" w:rsidP="00630999">
            <w:pPr>
              <w:pStyle w:val="11"/>
              <w:rPr>
                <w:rFonts w:ascii="標楷體" w:hAnsi="標楷體"/>
              </w:rPr>
            </w:pPr>
            <w:ins w:id="13" w:author="阿毛" w:date="2021-06-04T09:32:00Z">
              <w:r>
                <w:rPr>
                  <w:rFonts w:ascii="標楷體" w:hAnsi="標楷體" w:hint="eastAsia"/>
                </w:rPr>
                <w:t>交付URS</w:t>
              </w:r>
            </w:ins>
            <w:r w:rsidR="00630999">
              <w:rPr>
                <w:rFonts w:ascii="標楷體" w:hAnsi="標楷體" w:hint="eastAsia"/>
              </w:rPr>
              <w:t xml:space="preserve"> </w:t>
            </w:r>
            <w:ins w:id="14" w:author="阿毛" w:date="2021-06-04T09:3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576792D0" w14:textId="48EAF11D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5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3B78294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0BD3677A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79C971DA" w14:textId="77777777" w:rsidTr="00740320">
        <w:tc>
          <w:tcPr>
            <w:tcW w:w="1108" w:type="dxa"/>
            <w:vAlign w:val="center"/>
          </w:tcPr>
          <w:p w14:paraId="434B1691" w14:textId="6423230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6" w:author="楊智誠" w:date="2021-12-14T16:42:00Z">
              <w:r>
                <w:rPr>
                  <w:rFonts w:ascii="標楷體" w:hAnsi="標楷體" w:hint="eastAsia"/>
                </w:rPr>
                <w:t>V1.3</w:t>
              </w:r>
            </w:ins>
          </w:p>
        </w:tc>
        <w:tc>
          <w:tcPr>
            <w:tcW w:w="1614" w:type="dxa"/>
            <w:vAlign w:val="center"/>
          </w:tcPr>
          <w:p w14:paraId="32AD9118" w14:textId="317EFD2E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7" w:author="楊智誠" w:date="2021-12-14T16:42:00Z">
              <w:r>
                <w:rPr>
                  <w:rFonts w:ascii="標楷體" w:hAnsi="標楷體" w:hint="eastAsia"/>
                </w:rPr>
                <w:t>2021/12/14</w:t>
              </w:r>
            </w:ins>
          </w:p>
        </w:tc>
        <w:tc>
          <w:tcPr>
            <w:tcW w:w="3786" w:type="dxa"/>
            <w:vAlign w:val="center"/>
          </w:tcPr>
          <w:p w14:paraId="47A40615" w14:textId="1599F137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8" w:author="楊智誠" w:date="2021-12-14T16:42:00Z">
              <w:r>
                <w:rPr>
                  <w:rFonts w:ascii="標楷體" w:hAnsi="標楷體" w:hint="eastAsia"/>
                </w:rPr>
                <w:t>L9110</w:t>
              </w:r>
            </w:ins>
          </w:p>
        </w:tc>
        <w:tc>
          <w:tcPr>
            <w:tcW w:w="1140" w:type="dxa"/>
            <w:vAlign w:val="center"/>
          </w:tcPr>
          <w:p w14:paraId="7A8A2E97" w14:textId="4640549F" w:rsidR="00755F54" w:rsidRPr="009B2BD3" w:rsidRDefault="00F13151" w:rsidP="00740320">
            <w:pPr>
              <w:pStyle w:val="11"/>
              <w:rPr>
                <w:rFonts w:ascii="標楷體" w:hAnsi="標楷體"/>
              </w:rPr>
            </w:pPr>
            <w:ins w:id="19" w:author="楊智誠" w:date="2021-12-14T16:42:00Z">
              <w:r>
                <w:rPr>
                  <w:rFonts w:ascii="標楷體" w:hAnsi="標楷體" w:hint="eastAsia"/>
                </w:rPr>
                <w:t>楊智誠</w:t>
              </w:r>
            </w:ins>
          </w:p>
        </w:tc>
        <w:tc>
          <w:tcPr>
            <w:tcW w:w="1140" w:type="dxa"/>
          </w:tcPr>
          <w:p w14:paraId="222A4454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A8C0C8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C7E38DA" w14:textId="77777777" w:rsidTr="00740320">
        <w:tc>
          <w:tcPr>
            <w:tcW w:w="1108" w:type="dxa"/>
            <w:vAlign w:val="center"/>
          </w:tcPr>
          <w:p w14:paraId="4021BE18" w14:textId="439F5A3A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</w:t>
            </w:r>
          </w:p>
        </w:tc>
        <w:tc>
          <w:tcPr>
            <w:tcW w:w="1614" w:type="dxa"/>
            <w:vAlign w:val="center"/>
          </w:tcPr>
          <w:p w14:paraId="698668F8" w14:textId="650DBB4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021/12/16</w:t>
            </w:r>
          </w:p>
        </w:tc>
        <w:tc>
          <w:tcPr>
            <w:tcW w:w="3786" w:type="dxa"/>
            <w:vAlign w:val="center"/>
          </w:tcPr>
          <w:p w14:paraId="6475F285" w14:textId="37535FDC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目錄調整</w:t>
            </w:r>
          </w:p>
        </w:tc>
        <w:tc>
          <w:tcPr>
            <w:tcW w:w="1140" w:type="dxa"/>
            <w:vAlign w:val="center"/>
          </w:tcPr>
          <w:p w14:paraId="1BE5BEE5" w14:textId="00752E70" w:rsidR="00755F54" w:rsidRPr="009B2BD3" w:rsidRDefault="00195747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</w:t>
            </w:r>
            <w:proofErr w:type="gramStart"/>
            <w:r>
              <w:rPr>
                <w:rFonts w:ascii="標楷體" w:hAnsi="標楷體" w:hint="eastAsia"/>
              </w:rPr>
              <w:t>溱</w:t>
            </w:r>
            <w:proofErr w:type="gramEnd"/>
          </w:p>
        </w:tc>
        <w:tc>
          <w:tcPr>
            <w:tcW w:w="1140" w:type="dxa"/>
          </w:tcPr>
          <w:p w14:paraId="57D9243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04F47B1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4908F6" w:rsidRPr="009B2BD3" w14:paraId="6C36C324" w14:textId="77777777" w:rsidTr="00254F43">
        <w:tc>
          <w:tcPr>
            <w:tcW w:w="1108" w:type="dxa"/>
            <w:vAlign w:val="center"/>
          </w:tcPr>
          <w:p w14:paraId="1E806711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1.41</w:t>
            </w:r>
          </w:p>
        </w:tc>
        <w:tc>
          <w:tcPr>
            <w:tcW w:w="1614" w:type="dxa"/>
            <w:vAlign w:val="center"/>
          </w:tcPr>
          <w:p w14:paraId="3EFEBA76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022/12/30</w:t>
            </w:r>
          </w:p>
        </w:tc>
        <w:tc>
          <w:tcPr>
            <w:tcW w:w="3786" w:type="dxa"/>
            <w:vAlign w:val="center"/>
          </w:tcPr>
          <w:p w14:paraId="4D441F0D" w14:textId="77777777" w:rsidR="004908F6" w:rsidRPr="00630999" w:rsidRDefault="004908F6" w:rsidP="00254F43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更新URS:</w:t>
            </w:r>
            <w:r w:rsidRPr="00630999">
              <w:rPr>
                <w:rFonts w:ascii="標楷體" w:hAnsi="標楷體" w:hint="eastAsia"/>
                <w:highlight w:val="yellow"/>
              </w:rPr>
              <w:t>黃底</w:t>
            </w:r>
          </w:p>
          <w:p w14:paraId="49681BED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第二章需求說明2.2非功能性需求，增[欄位長度]說明</w:t>
            </w:r>
          </w:p>
        </w:tc>
        <w:tc>
          <w:tcPr>
            <w:tcW w:w="1140" w:type="dxa"/>
            <w:vAlign w:val="center"/>
          </w:tcPr>
          <w:p w14:paraId="3A0423A5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何書</w:t>
            </w:r>
            <w:proofErr w:type="gramStart"/>
            <w:r>
              <w:rPr>
                <w:rFonts w:ascii="標楷體" w:hAnsi="標楷體" w:hint="eastAsia"/>
              </w:rPr>
              <w:t>溱</w:t>
            </w:r>
            <w:proofErr w:type="gramEnd"/>
          </w:p>
        </w:tc>
        <w:tc>
          <w:tcPr>
            <w:tcW w:w="1140" w:type="dxa"/>
          </w:tcPr>
          <w:p w14:paraId="4BD854E5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453DBADE" w14:textId="77777777" w:rsidR="004908F6" w:rsidRPr="009B2BD3" w:rsidRDefault="004908F6" w:rsidP="00254F43">
            <w:pPr>
              <w:pStyle w:val="11"/>
              <w:rPr>
                <w:rFonts w:ascii="標楷體" w:hAnsi="標楷體"/>
              </w:rPr>
            </w:pPr>
          </w:p>
        </w:tc>
      </w:tr>
      <w:tr w:rsidR="00755F54" w:rsidRPr="009B2BD3" w14:paraId="3DCE704A" w14:textId="77777777" w:rsidTr="00740320">
        <w:tc>
          <w:tcPr>
            <w:tcW w:w="1108" w:type="dxa"/>
            <w:vAlign w:val="center"/>
          </w:tcPr>
          <w:p w14:paraId="5157DE15" w14:textId="31729608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</w:t>
            </w:r>
            <w:r>
              <w:rPr>
                <w:rFonts w:ascii="標楷體" w:hAnsi="標楷體"/>
              </w:rPr>
              <w:t>1.4</w:t>
            </w:r>
            <w:r w:rsidR="004908F6">
              <w:rPr>
                <w:rFonts w:ascii="標楷體" w:hAnsi="標楷體" w:hint="eastAsia"/>
              </w:rPr>
              <w:t>2</w:t>
            </w:r>
          </w:p>
        </w:tc>
        <w:tc>
          <w:tcPr>
            <w:tcW w:w="1614" w:type="dxa"/>
            <w:vAlign w:val="center"/>
          </w:tcPr>
          <w:p w14:paraId="32EFB222" w14:textId="574AF9BC" w:rsidR="00755F54" w:rsidRPr="009B2BD3" w:rsidRDefault="00630999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/>
              </w:rPr>
              <w:t>02</w:t>
            </w:r>
            <w:r w:rsidR="004908F6">
              <w:rPr>
                <w:rFonts w:ascii="標楷體" w:hAnsi="標楷體" w:hint="eastAsia"/>
              </w:rPr>
              <w:t>3</w:t>
            </w:r>
            <w:r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04</w:t>
            </w:r>
            <w:r>
              <w:rPr>
                <w:rFonts w:ascii="標楷體" w:hAnsi="標楷體"/>
              </w:rPr>
              <w:t>/</w:t>
            </w:r>
            <w:r w:rsidR="004908F6">
              <w:rPr>
                <w:rFonts w:ascii="標楷體" w:hAnsi="標楷體" w:hint="eastAsia"/>
              </w:rPr>
              <w:t>28</w:t>
            </w:r>
          </w:p>
        </w:tc>
        <w:tc>
          <w:tcPr>
            <w:tcW w:w="3786" w:type="dxa"/>
            <w:vAlign w:val="center"/>
          </w:tcPr>
          <w:p w14:paraId="4DE1ADE5" w14:textId="77777777" w:rsidR="00630999" w:rsidRPr="00630999" w:rsidRDefault="00630999" w:rsidP="00630999">
            <w:pPr>
              <w:pStyle w:val="11"/>
              <w:rPr>
                <w:rFonts w:ascii="標楷體" w:hAnsi="標楷體"/>
              </w:rPr>
            </w:pPr>
            <w:r w:rsidRPr="00630999">
              <w:rPr>
                <w:rFonts w:ascii="標楷體" w:hAnsi="標楷體" w:hint="eastAsia"/>
              </w:rPr>
              <w:t>更新URS:</w:t>
            </w:r>
            <w:r w:rsidRPr="00630999">
              <w:rPr>
                <w:rFonts w:ascii="標楷體" w:hAnsi="標楷體" w:hint="eastAsia"/>
                <w:highlight w:val="yellow"/>
              </w:rPr>
              <w:t>黃底</w:t>
            </w:r>
          </w:p>
          <w:p w14:paraId="6BFEE112" w14:textId="77777777" w:rsidR="00755F54" w:rsidRDefault="004908F6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L9110更新核准利率說明</w:t>
            </w:r>
          </w:p>
          <w:p w14:paraId="6569A5BC" w14:textId="2697D7A4" w:rsidR="00144FEF" w:rsidRDefault="00856A4F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URS</w:t>
            </w:r>
            <w:r>
              <w:rPr>
                <w:rFonts w:ascii="標楷體" w:hAnsi="標楷體" w:hint="eastAsia"/>
              </w:rPr>
              <w:t>交付:</w:t>
            </w:r>
          </w:p>
          <w:p w14:paraId="30918869" w14:textId="6BBBE547" w:rsidR="00144FEF" w:rsidRPr="009B2BD3" w:rsidRDefault="00144FEF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L9130</w:t>
            </w:r>
          </w:p>
        </w:tc>
        <w:tc>
          <w:tcPr>
            <w:tcW w:w="1140" w:type="dxa"/>
            <w:vAlign w:val="center"/>
          </w:tcPr>
          <w:p w14:paraId="6CD38F18" w14:textId="77777777" w:rsidR="00755F54" w:rsidRDefault="004908F6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余家興</w:t>
            </w:r>
          </w:p>
          <w:p w14:paraId="5A2AF79D" w14:textId="7C3123E3" w:rsidR="00144FEF" w:rsidRPr="009B2BD3" w:rsidRDefault="00144FEF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王銘傑</w:t>
            </w:r>
          </w:p>
        </w:tc>
        <w:tc>
          <w:tcPr>
            <w:tcW w:w="1140" w:type="dxa"/>
          </w:tcPr>
          <w:p w14:paraId="3D6A2936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BBDB07" w14:textId="77777777" w:rsidR="00755F54" w:rsidRPr="009B2BD3" w:rsidRDefault="00755F54" w:rsidP="00740320">
            <w:pPr>
              <w:pStyle w:val="11"/>
              <w:rPr>
                <w:rFonts w:ascii="標楷體" w:hAnsi="標楷體"/>
              </w:rPr>
            </w:pPr>
          </w:p>
        </w:tc>
      </w:tr>
      <w:tr w:rsidR="003C50EB" w:rsidRPr="009B2BD3" w14:paraId="0AB943F3" w14:textId="77777777" w:rsidTr="00740320">
        <w:tc>
          <w:tcPr>
            <w:tcW w:w="1108" w:type="dxa"/>
            <w:vAlign w:val="center"/>
          </w:tcPr>
          <w:p w14:paraId="703E2D40" w14:textId="75C1782C" w:rsidR="003C50EB" w:rsidRDefault="003C50EB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V1.43</w:t>
            </w:r>
          </w:p>
        </w:tc>
        <w:tc>
          <w:tcPr>
            <w:tcW w:w="1614" w:type="dxa"/>
            <w:vAlign w:val="center"/>
          </w:tcPr>
          <w:p w14:paraId="1C5AE3CB" w14:textId="0E769A61" w:rsidR="003C50EB" w:rsidRDefault="003C50EB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2023/05/05</w:t>
            </w:r>
          </w:p>
        </w:tc>
        <w:tc>
          <w:tcPr>
            <w:tcW w:w="3786" w:type="dxa"/>
            <w:vAlign w:val="center"/>
          </w:tcPr>
          <w:p w14:paraId="3C65A7F3" w14:textId="77777777" w:rsidR="003C50EB" w:rsidRDefault="003C50EB" w:rsidP="00630999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更新URS:</w:t>
            </w:r>
            <w:r w:rsidRPr="003C50EB">
              <w:rPr>
                <w:rFonts w:ascii="標楷體" w:hAnsi="標楷體" w:hint="eastAsia"/>
                <w:highlight w:val="yellow"/>
              </w:rPr>
              <w:t>黃底</w:t>
            </w:r>
          </w:p>
          <w:p w14:paraId="65E199D1" w14:textId="4A4FEA55" w:rsidR="003C50EB" w:rsidRPr="00630999" w:rsidRDefault="003C50EB" w:rsidP="00630999">
            <w:pPr>
              <w:pStyle w:val="11"/>
              <w:rPr>
                <w:rFonts w:ascii="標楷體" w:hAnsi="標楷體"/>
              </w:rPr>
            </w:pPr>
            <w:r w:rsidRPr="003C50EB">
              <w:rPr>
                <w:rFonts w:ascii="標楷體" w:hAnsi="標楷體" w:hint="eastAsia"/>
              </w:rPr>
              <w:t>L9130新增業務邏輯</w:t>
            </w:r>
          </w:p>
        </w:tc>
        <w:tc>
          <w:tcPr>
            <w:tcW w:w="1140" w:type="dxa"/>
            <w:vAlign w:val="center"/>
          </w:tcPr>
          <w:p w14:paraId="1AD6D42C" w14:textId="5EFBB61F" w:rsidR="003C50EB" w:rsidRDefault="003C50EB" w:rsidP="00740320">
            <w:pPr>
              <w:pStyle w:val="11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王銘傑</w:t>
            </w:r>
          </w:p>
        </w:tc>
        <w:tc>
          <w:tcPr>
            <w:tcW w:w="1140" w:type="dxa"/>
          </w:tcPr>
          <w:p w14:paraId="3E966F61" w14:textId="77777777" w:rsidR="003C50EB" w:rsidRPr="009B2BD3" w:rsidRDefault="003C50EB" w:rsidP="00740320">
            <w:pPr>
              <w:pStyle w:val="11"/>
              <w:rPr>
                <w:rFonts w:ascii="標楷體" w:hAnsi="標楷體"/>
              </w:rPr>
            </w:pPr>
          </w:p>
        </w:tc>
        <w:tc>
          <w:tcPr>
            <w:tcW w:w="1440" w:type="dxa"/>
          </w:tcPr>
          <w:p w14:paraId="2C3BBC73" w14:textId="77777777" w:rsidR="003C50EB" w:rsidRPr="009B2BD3" w:rsidRDefault="003C50EB" w:rsidP="00740320">
            <w:pPr>
              <w:pStyle w:val="11"/>
              <w:rPr>
                <w:rFonts w:ascii="標楷體" w:hAnsi="標楷體"/>
              </w:rPr>
            </w:pPr>
          </w:p>
        </w:tc>
      </w:tr>
    </w:tbl>
    <w:p w14:paraId="4E6AC8BA" w14:textId="399F7E73" w:rsidR="00D71CCB" w:rsidDel="00096286" w:rsidRDefault="006F0B88">
      <w:pPr>
        <w:pStyle w:val="12"/>
        <w:rPr>
          <w:del w:id="20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21" w:author="楊智誠" w:date="2021-12-15T17:55:00Z">
        <w:r w:rsidRPr="00B830D9" w:rsidDel="00096286">
          <w:rPr>
            <w:rFonts w:ascii="標楷體" w:hAnsi="標楷體"/>
          </w:rPr>
          <w:fldChar w:fldCharType="begin"/>
        </w:r>
        <w:r w:rsidR="0011788D" w:rsidRPr="00B830D9" w:rsidDel="00096286">
          <w:rPr>
            <w:rFonts w:ascii="標楷體" w:hAnsi="標楷體"/>
          </w:rPr>
          <w:delInstrText xml:space="preserve"> TOC \o "1-2" \h \z </w:delInstrText>
        </w:r>
        <w:r w:rsidRPr="00B830D9" w:rsidDel="00096286">
          <w:rPr>
            <w:rFonts w:ascii="標楷體" w:hAnsi="標楷體"/>
          </w:rPr>
          <w:fldChar w:fldCharType="separate"/>
        </w:r>
        <w:r w:rsidR="00D71CCB" w:rsidRPr="00096286" w:rsidDel="00096286">
          <w:rPr>
            <w:rFonts w:hint="eastAsia"/>
            <w:rPrChange w:id="22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="00D71CCB" w:rsidRPr="00096286" w:rsidDel="00096286">
          <w:rPr>
            <w:rPrChange w:id="23" w:author="楊智誠" w:date="2021-12-15T17:55:00Z">
              <w:rPr>
                <w:rStyle w:val="a7"/>
                <w:rFonts w:ascii="標楷體" w:hAnsi="標楷體"/>
              </w:rPr>
            </w:rPrChange>
          </w:rPr>
          <w:delText>1</w:delText>
        </w:r>
        <w:r w:rsidR="00D71CCB" w:rsidRPr="00096286" w:rsidDel="00096286">
          <w:rPr>
            <w:rFonts w:hint="eastAsia"/>
            <w:rPrChange w:id="2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="00D71CCB" w:rsidRPr="00096286" w:rsidDel="00096286">
          <w:rPr>
            <w:rPrChange w:id="25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="00D71CCB" w:rsidRPr="00096286" w:rsidDel="00096286">
          <w:rPr>
            <w:rFonts w:hint="eastAsia"/>
            <w:rPrChange w:id="26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概述</w:delText>
        </w:r>
        <w:r w:rsidR="00D71CCB" w:rsidDel="00096286">
          <w:rPr>
            <w:webHidden/>
          </w:rPr>
          <w:tab/>
          <w:delText>1</w:delText>
        </w:r>
      </w:del>
    </w:p>
    <w:p w14:paraId="71A35C9C" w14:textId="67B31C4F" w:rsidR="00D71CCB" w:rsidDel="00096286" w:rsidRDefault="00D71CCB">
      <w:pPr>
        <w:pStyle w:val="22"/>
        <w:rPr>
          <w:del w:id="27" w:author="楊智誠" w:date="2021-12-15T17:55:00Z"/>
          <w:rFonts w:asciiTheme="minorHAnsi" w:eastAsiaTheme="minorEastAsia" w:hAnsiTheme="minorHAnsi" w:cstheme="minorBidi"/>
          <w:szCs w:val="22"/>
        </w:rPr>
      </w:pPr>
      <w:del w:id="28" w:author="楊智誠" w:date="2021-12-15T17:55:00Z">
        <w:r w:rsidRPr="00096286" w:rsidDel="00096286">
          <w:rPr>
            <w:rPrChange w:id="29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1.1    </w:delText>
        </w:r>
        <w:r w:rsidRPr="00096286" w:rsidDel="00096286">
          <w:rPr>
            <w:rFonts w:hint="eastAsia"/>
            <w:rPrChange w:id="3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專案名稱</w:delText>
        </w:r>
        <w:r w:rsidDel="00096286">
          <w:rPr>
            <w:webHidden/>
          </w:rPr>
          <w:tab/>
          <w:delText>1</w:delText>
        </w:r>
      </w:del>
    </w:p>
    <w:p w14:paraId="2324D318" w14:textId="3083F247" w:rsidR="00D71CCB" w:rsidDel="00096286" w:rsidRDefault="00D71CCB">
      <w:pPr>
        <w:pStyle w:val="22"/>
        <w:rPr>
          <w:del w:id="31" w:author="楊智誠" w:date="2021-12-15T17:55:00Z"/>
          <w:rFonts w:asciiTheme="minorHAnsi" w:eastAsiaTheme="minorEastAsia" w:hAnsiTheme="minorHAnsi" w:cstheme="minorBidi"/>
          <w:szCs w:val="22"/>
        </w:rPr>
      </w:pPr>
      <w:del w:id="32" w:author="楊智誠" w:date="2021-12-15T17:55:00Z">
        <w:r w:rsidRPr="00096286" w:rsidDel="00096286">
          <w:rPr>
            <w:rPrChange w:id="3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1.2    </w:delText>
        </w:r>
        <w:r w:rsidRPr="00096286" w:rsidDel="00096286">
          <w:rPr>
            <w:rFonts w:hint="eastAsia"/>
            <w:rPrChange w:id="3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專案目標</w:delText>
        </w:r>
        <w:r w:rsidDel="00096286">
          <w:rPr>
            <w:webHidden/>
          </w:rPr>
          <w:tab/>
          <w:delText>1</w:delText>
        </w:r>
      </w:del>
    </w:p>
    <w:p w14:paraId="56C31476" w14:textId="2EF4204D" w:rsidR="00D71CCB" w:rsidDel="00096286" w:rsidRDefault="00D71CCB">
      <w:pPr>
        <w:pStyle w:val="22"/>
        <w:rPr>
          <w:del w:id="35" w:author="楊智誠" w:date="2021-12-15T17:55:00Z"/>
          <w:rFonts w:asciiTheme="minorHAnsi" w:eastAsiaTheme="minorEastAsia" w:hAnsiTheme="minorHAnsi" w:cstheme="minorBidi"/>
          <w:szCs w:val="22"/>
        </w:rPr>
      </w:pPr>
      <w:del w:id="36" w:author="楊智誠" w:date="2021-12-15T17:55:00Z">
        <w:r w:rsidRPr="00096286" w:rsidDel="00096286">
          <w:rPr>
            <w:rPrChange w:id="3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1.3    </w:delText>
        </w:r>
        <w:r w:rsidRPr="00096286" w:rsidDel="00096286">
          <w:rPr>
            <w:rFonts w:hint="eastAsia"/>
            <w:rPrChange w:id="3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系統範圍</w:delText>
        </w:r>
        <w:r w:rsidDel="00096286">
          <w:rPr>
            <w:webHidden/>
          </w:rPr>
          <w:tab/>
          <w:delText>2</w:delText>
        </w:r>
      </w:del>
    </w:p>
    <w:p w14:paraId="14F4DD6B" w14:textId="6FA33084" w:rsidR="00D71CCB" w:rsidDel="00096286" w:rsidRDefault="00D71CCB">
      <w:pPr>
        <w:pStyle w:val="12"/>
        <w:rPr>
          <w:del w:id="3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40" w:author="楊智誠" w:date="2021-12-15T17:55:00Z">
        <w:r w:rsidRPr="00096286" w:rsidDel="00096286">
          <w:rPr>
            <w:rFonts w:hint="eastAsia"/>
            <w:rPrChange w:id="4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42" w:author="楊智誠" w:date="2021-12-15T17:55:00Z">
              <w:rPr>
                <w:rStyle w:val="a7"/>
                <w:rFonts w:ascii="標楷體" w:hAnsi="標楷體"/>
              </w:rPr>
            </w:rPrChange>
          </w:rPr>
          <w:delText>2</w:delText>
        </w:r>
        <w:r w:rsidRPr="00096286" w:rsidDel="00096286">
          <w:rPr>
            <w:rFonts w:hint="eastAsia"/>
            <w:rPrChange w:id="4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4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4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需求說明</w:delText>
        </w:r>
        <w:r w:rsidDel="00096286">
          <w:rPr>
            <w:webHidden/>
          </w:rPr>
          <w:tab/>
          <w:delText>3</w:delText>
        </w:r>
      </w:del>
    </w:p>
    <w:p w14:paraId="10DF1097" w14:textId="101E53B2" w:rsidR="00D71CCB" w:rsidDel="00096286" w:rsidRDefault="00D71CCB">
      <w:pPr>
        <w:pStyle w:val="22"/>
        <w:rPr>
          <w:del w:id="46" w:author="楊智誠" w:date="2021-12-15T17:55:00Z"/>
          <w:rFonts w:asciiTheme="minorHAnsi" w:eastAsiaTheme="minorEastAsia" w:hAnsiTheme="minorHAnsi" w:cstheme="minorBidi"/>
          <w:szCs w:val="22"/>
        </w:rPr>
      </w:pPr>
      <w:del w:id="47" w:author="楊智誠" w:date="2021-12-15T17:55:00Z">
        <w:r w:rsidRPr="00096286" w:rsidDel="00096286">
          <w:rPr>
            <w:rPrChange w:id="4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2.1    </w:delText>
        </w:r>
        <w:r w:rsidRPr="00096286" w:rsidDel="00096286">
          <w:rPr>
            <w:rFonts w:hint="eastAsia"/>
            <w:rPrChange w:id="4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功能性需求</w:delText>
        </w:r>
        <w:r w:rsidDel="00096286">
          <w:rPr>
            <w:webHidden/>
          </w:rPr>
          <w:tab/>
          <w:delText>3</w:delText>
        </w:r>
      </w:del>
    </w:p>
    <w:p w14:paraId="588C259B" w14:textId="31929A26" w:rsidR="00D71CCB" w:rsidDel="00096286" w:rsidRDefault="00D71CCB">
      <w:pPr>
        <w:pStyle w:val="22"/>
        <w:rPr>
          <w:del w:id="50" w:author="楊智誠" w:date="2021-12-15T17:55:00Z"/>
          <w:rFonts w:asciiTheme="minorHAnsi" w:eastAsiaTheme="minorEastAsia" w:hAnsiTheme="minorHAnsi" w:cstheme="minorBidi"/>
          <w:szCs w:val="22"/>
        </w:rPr>
      </w:pPr>
      <w:del w:id="51" w:author="楊智誠" w:date="2021-12-15T17:55:00Z">
        <w:r w:rsidRPr="00096286" w:rsidDel="00096286">
          <w:rPr>
            <w:rPrChange w:id="5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2.2    </w:delText>
        </w:r>
        <w:r w:rsidRPr="00096286" w:rsidDel="00096286">
          <w:rPr>
            <w:rFonts w:hint="eastAsia"/>
            <w:rPrChange w:id="5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非功能性需求</w:delText>
        </w:r>
        <w:r w:rsidDel="00096286">
          <w:rPr>
            <w:webHidden/>
          </w:rPr>
          <w:tab/>
          <w:delText>3</w:delText>
        </w:r>
      </w:del>
    </w:p>
    <w:p w14:paraId="138B805B" w14:textId="58585991" w:rsidR="00D71CCB" w:rsidDel="00096286" w:rsidRDefault="00D71CCB">
      <w:pPr>
        <w:pStyle w:val="12"/>
        <w:rPr>
          <w:del w:id="54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55" w:author="楊智誠" w:date="2021-12-15T17:55:00Z">
        <w:r w:rsidRPr="00096286" w:rsidDel="00096286">
          <w:rPr>
            <w:rFonts w:hint="eastAsia"/>
            <w:rPrChange w:id="56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57" w:author="楊智誠" w:date="2021-12-15T17:55:00Z">
              <w:rPr>
                <w:rStyle w:val="a7"/>
                <w:rFonts w:ascii="標楷體" w:hAnsi="標楷體"/>
              </w:rPr>
            </w:rPrChange>
          </w:rPr>
          <w:delText>3</w:delText>
        </w:r>
        <w:r w:rsidRPr="00096286" w:rsidDel="00096286">
          <w:rPr>
            <w:rFonts w:hint="eastAsia"/>
            <w:rPrChange w:id="5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59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60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系統需求</w:delText>
        </w:r>
        <w:r w:rsidDel="00096286">
          <w:rPr>
            <w:webHidden/>
          </w:rPr>
          <w:tab/>
          <w:delText>4</w:delText>
        </w:r>
      </w:del>
    </w:p>
    <w:p w14:paraId="69C7DCC0" w14:textId="4D837A02" w:rsidR="00D71CCB" w:rsidDel="00096286" w:rsidRDefault="00D71CCB">
      <w:pPr>
        <w:pStyle w:val="22"/>
        <w:rPr>
          <w:del w:id="61" w:author="楊智誠" w:date="2021-12-15T17:55:00Z"/>
          <w:rFonts w:asciiTheme="minorHAnsi" w:eastAsiaTheme="minorEastAsia" w:hAnsiTheme="minorHAnsi" w:cstheme="minorBidi"/>
          <w:szCs w:val="22"/>
        </w:rPr>
      </w:pPr>
      <w:del w:id="62" w:author="楊智誠" w:date="2021-12-15T17:55:00Z">
        <w:r w:rsidRPr="00096286" w:rsidDel="00096286">
          <w:rPr>
            <w:rPrChange w:id="63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3.1    </w:delText>
        </w:r>
        <w:r w:rsidRPr="00096286" w:rsidDel="00096286">
          <w:rPr>
            <w:rFonts w:hint="eastAsia"/>
            <w:rPrChange w:id="64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系統功能結構圖</w:delText>
        </w:r>
        <w:r w:rsidDel="00096286">
          <w:rPr>
            <w:webHidden/>
          </w:rPr>
          <w:tab/>
          <w:delText>4</w:delText>
        </w:r>
      </w:del>
    </w:p>
    <w:p w14:paraId="336CACB5" w14:textId="381D10BA" w:rsidR="00D71CCB" w:rsidDel="00096286" w:rsidRDefault="00D71CCB">
      <w:pPr>
        <w:pStyle w:val="22"/>
        <w:rPr>
          <w:del w:id="65" w:author="楊智誠" w:date="2021-12-15T17:55:00Z"/>
          <w:rFonts w:asciiTheme="minorHAnsi" w:eastAsiaTheme="minorEastAsia" w:hAnsiTheme="minorHAnsi" w:cstheme="minorBidi"/>
          <w:szCs w:val="22"/>
        </w:rPr>
      </w:pPr>
      <w:del w:id="66" w:author="楊智誠" w:date="2021-12-15T17:55:00Z">
        <w:r w:rsidRPr="00096286" w:rsidDel="00096286">
          <w:rPr>
            <w:rPrChange w:id="67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3.2    </w:delText>
        </w:r>
        <w:r w:rsidRPr="00096286" w:rsidDel="00096286">
          <w:rPr>
            <w:rFonts w:hint="eastAsia"/>
            <w:rPrChange w:id="68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系統功能說明</w:delText>
        </w:r>
        <w:r w:rsidDel="00096286">
          <w:rPr>
            <w:webHidden/>
          </w:rPr>
          <w:tab/>
          <w:delText>5</w:delText>
        </w:r>
      </w:del>
    </w:p>
    <w:p w14:paraId="6B2A785D" w14:textId="208E39C0" w:rsidR="00D71CCB" w:rsidDel="00096286" w:rsidRDefault="00D71CCB">
      <w:pPr>
        <w:pStyle w:val="12"/>
        <w:rPr>
          <w:del w:id="69" w:author="楊智誠" w:date="2021-12-15T17:55:00Z"/>
          <w:rFonts w:asciiTheme="minorHAnsi" w:eastAsiaTheme="minorEastAsia" w:hAnsiTheme="minorHAnsi" w:cstheme="minorBidi"/>
          <w:b w:val="0"/>
          <w:caps w:val="0"/>
          <w:sz w:val="24"/>
          <w:szCs w:val="22"/>
        </w:rPr>
      </w:pPr>
      <w:del w:id="70" w:author="楊智誠" w:date="2021-12-15T17:55:00Z">
        <w:r w:rsidRPr="00096286" w:rsidDel="00096286">
          <w:rPr>
            <w:rFonts w:hint="eastAsia"/>
            <w:rPrChange w:id="71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第</w:delText>
        </w:r>
        <w:r w:rsidRPr="00096286" w:rsidDel="00096286">
          <w:rPr>
            <w:rPrChange w:id="72" w:author="楊智誠" w:date="2021-12-15T17:55:00Z">
              <w:rPr>
                <w:rStyle w:val="a7"/>
                <w:rFonts w:ascii="標楷體" w:hAnsi="標楷體"/>
              </w:rPr>
            </w:rPrChange>
          </w:rPr>
          <w:delText>4</w:delText>
        </w:r>
        <w:r w:rsidRPr="00096286" w:rsidDel="00096286">
          <w:rPr>
            <w:rFonts w:hint="eastAsia"/>
            <w:rPrChange w:id="7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章</w:delText>
        </w:r>
        <w:r w:rsidRPr="00096286" w:rsidDel="00096286">
          <w:rPr>
            <w:rPrChange w:id="74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 </w:delText>
        </w:r>
        <w:r w:rsidRPr="00096286" w:rsidDel="00096286">
          <w:rPr>
            <w:rFonts w:hint="eastAsia"/>
            <w:rPrChange w:id="75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其他與附件</w:delText>
        </w:r>
        <w:r w:rsidDel="00096286">
          <w:rPr>
            <w:webHidden/>
          </w:rPr>
          <w:tab/>
          <w:delText>48</w:delText>
        </w:r>
      </w:del>
    </w:p>
    <w:p w14:paraId="5758751B" w14:textId="53196E93" w:rsidR="00D71CCB" w:rsidDel="00096286" w:rsidRDefault="00D71CCB">
      <w:pPr>
        <w:pStyle w:val="22"/>
        <w:rPr>
          <w:del w:id="76" w:author="楊智誠" w:date="2021-12-15T17:55:00Z"/>
          <w:rFonts w:asciiTheme="minorHAnsi" w:eastAsiaTheme="minorEastAsia" w:hAnsiTheme="minorHAnsi" w:cstheme="minorBidi"/>
          <w:szCs w:val="22"/>
        </w:rPr>
      </w:pPr>
      <w:del w:id="77" w:author="楊智誠" w:date="2021-12-15T17:55:00Z">
        <w:r w:rsidRPr="00096286" w:rsidDel="00096286">
          <w:rPr>
            <w:rPrChange w:id="78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4.1    </w:delText>
        </w:r>
        <w:r w:rsidRPr="00096286" w:rsidDel="00096286">
          <w:rPr>
            <w:rFonts w:hint="eastAsia"/>
            <w:rPrChange w:id="79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其他</w:delText>
        </w:r>
        <w:r w:rsidDel="00096286">
          <w:rPr>
            <w:webHidden/>
          </w:rPr>
          <w:tab/>
          <w:delText>48</w:delText>
        </w:r>
      </w:del>
    </w:p>
    <w:p w14:paraId="7791673E" w14:textId="03E77DFC" w:rsidR="00D71CCB" w:rsidDel="00096286" w:rsidRDefault="00D71CCB">
      <w:pPr>
        <w:pStyle w:val="22"/>
        <w:rPr>
          <w:del w:id="80" w:author="楊智誠" w:date="2021-12-15T17:55:00Z"/>
          <w:rFonts w:asciiTheme="minorHAnsi" w:eastAsiaTheme="minorEastAsia" w:hAnsiTheme="minorHAnsi" w:cstheme="minorBidi"/>
          <w:szCs w:val="22"/>
        </w:rPr>
      </w:pPr>
      <w:del w:id="81" w:author="楊智誠" w:date="2021-12-15T17:55:00Z">
        <w:r w:rsidRPr="00096286" w:rsidDel="00096286">
          <w:rPr>
            <w:rPrChange w:id="82" w:author="楊智誠" w:date="2021-12-15T17:55:00Z">
              <w:rPr>
                <w:rStyle w:val="a7"/>
                <w:rFonts w:ascii="標楷體" w:hAnsi="標楷體"/>
              </w:rPr>
            </w:rPrChange>
          </w:rPr>
          <w:delText xml:space="preserve">4.2    </w:delText>
        </w:r>
        <w:r w:rsidRPr="00096286" w:rsidDel="00096286">
          <w:rPr>
            <w:rFonts w:hint="eastAsia"/>
            <w:rPrChange w:id="83" w:author="楊智誠" w:date="2021-12-15T17:55:00Z">
              <w:rPr>
                <w:rStyle w:val="a7"/>
                <w:rFonts w:ascii="標楷體" w:hAnsi="標楷體" w:hint="eastAsia"/>
              </w:rPr>
            </w:rPrChange>
          </w:rPr>
          <w:delText>附件</w:delText>
        </w:r>
        <w:r w:rsidDel="00096286">
          <w:rPr>
            <w:webHidden/>
          </w:rPr>
          <w:tab/>
          <w:delText>49</w:delText>
        </w:r>
      </w:del>
    </w:p>
    <w:p w14:paraId="2032BEF2" w14:textId="36C2C1B1" w:rsidR="00B51EDA" w:rsidRPr="00B830D9" w:rsidRDefault="006F0B88" w:rsidP="0011788D">
      <w:pPr>
        <w:tabs>
          <w:tab w:val="left" w:pos="2486"/>
        </w:tabs>
        <w:rPr>
          <w:rFonts w:ascii="標楷體" w:eastAsia="標楷體" w:hAnsi="標楷體"/>
          <w:color w:val="000000"/>
        </w:rPr>
      </w:pPr>
      <w:del w:id="84" w:author="楊智誠" w:date="2021-12-15T17:55:00Z">
        <w:r w:rsidRPr="00B830D9" w:rsidDel="00096286">
          <w:rPr>
            <w:rFonts w:ascii="標楷體" w:eastAsia="標楷體" w:hAnsi="標楷體"/>
          </w:rPr>
          <w:fldChar w:fldCharType="end"/>
        </w:r>
      </w:del>
    </w:p>
    <w:p w14:paraId="55D4027C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1702E3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7A974F5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0AF89C5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E929E6D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9D4C038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1DF11AA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75B5811E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4F275E59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45B5F50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306457E1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148C2816" w14:textId="77777777" w:rsidR="00B51EDA" w:rsidRPr="00B830D9" w:rsidRDefault="00B51EDA">
      <w:pPr>
        <w:rPr>
          <w:rFonts w:ascii="標楷體" w:eastAsia="標楷體" w:hAnsi="標楷體"/>
          <w:color w:val="000000"/>
        </w:rPr>
      </w:pPr>
    </w:p>
    <w:p w14:paraId="5FEA833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2B7FFA3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27D6EE54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7B81C56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C7E3BA2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51C2999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18AB9E7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20AA56A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168C0255" w14:textId="266668A1" w:rsidR="00D510FA" w:rsidRDefault="00D510FA">
      <w:pPr>
        <w:widowControl/>
        <w:rPr>
          <w:rFonts w:ascii="標楷體" w:eastAsia="標楷體" w:hAnsi="標楷體" w:cstheme="majorBidi"/>
          <w:kern w:val="0"/>
          <w:sz w:val="32"/>
          <w:szCs w:val="32"/>
          <w:u w:val="single"/>
        </w:rPr>
      </w:pPr>
    </w:p>
    <w:p w14:paraId="0D281008" w14:textId="5C752EA9" w:rsidR="00D22C68" w:rsidRDefault="00D510FA" w:rsidP="00D510FA">
      <w:pPr>
        <w:pStyle w:val="aff3"/>
        <w:jc w:val="center"/>
        <w:rPr>
          <w:rFonts w:ascii="標楷體" w:eastAsia="標楷體" w:hAnsi="標楷體"/>
          <w:color w:val="auto"/>
          <w:u w:val="single"/>
        </w:rPr>
      </w:pPr>
      <w:r w:rsidRPr="00D510FA">
        <w:rPr>
          <w:rFonts w:ascii="標楷體" w:eastAsia="標楷體" w:hAnsi="標楷體" w:hint="eastAsia"/>
          <w:color w:val="auto"/>
          <w:u w:val="single"/>
        </w:rPr>
        <w:t>目</w:t>
      </w:r>
      <w:r>
        <w:rPr>
          <w:rFonts w:ascii="標楷體" w:eastAsia="標楷體" w:hAnsi="標楷體" w:hint="eastAsia"/>
          <w:color w:val="auto"/>
          <w:u w:val="single"/>
        </w:rPr>
        <w:t xml:space="preserve">  </w:t>
      </w:r>
      <w:r w:rsidRPr="00D510FA">
        <w:rPr>
          <w:rFonts w:ascii="標楷體" w:eastAsia="標楷體" w:hAnsi="標楷體" w:hint="eastAsia"/>
          <w:color w:val="auto"/>
          <w:u w:val="single"/>
        </w:rPr>
        <w:t>錄</w:t>
      </w:r>
    </w:p>
    <w:p w14:paraId="115BDAFB" w14:textId="77777777" w:rsidR="00D510FA" w:rsidRDefault="00D510FA" w:rsidP="00D510FA"/>
    <w:p w14:paraId="4D8658B5" w14:textId="463836FD" w:rsidR="00570810" w:rsidRDefault="00D510FA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  <w14:ligatures w14:val="standardContextual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34183781" w:history="1">
        <w:r w:rsidR="00570810" w:rsidRPr="00A05B07">
          <w:rPr>
            <w:rStyle w:val="a7"/>
            <w:rFonts w:ascii="標楷體" w:hAnsi="標楷體" w:hint="eastAsia"/>
          </w:rPr>
          <w:t>第</w:t>
        </w:r>
        <w:r w:rsidR="00570810" w:rsidRPr="00A05B07">
          <w:rPr>
            <w:rStyle w:val="a7"/>
            <w:rFonts w:ascii="標楷體" w:hAnsi="標楷體"/>
          </w:rPr>
          <w:t>1</w:t>
        </w:r>
        <w:r w:rsidR="00570810" w:rsidRPr="00A05B07">
          <w:rPr>
            <w:rStyle w:val="a7"/>
            <w:rFonts w:ascii="標楷體" w:hAnsi="標楷體" w:hint="eastAsia"/>
          </w:rPr>
          <w:t>章</w:t>
        </w:r>
        <w:r w:rsidR="00570810" w:rsidRPr="00A05B07">
          <w:rPr>
            <w:rStyle w:val="a7"/>
            <w:rFonts w:ascii="標楷體" w:hAnsi="標楷體"/>
          </w:rPr>
          <w:t xml:space="preserve"> </w:t>
        </w:r>
        <w:r w:rsidR="00570810" w:rsidRPr="00A05B07">
          <w:rPr>
            <w:rStyle w:val="a7"/>
            <w:rFonts w:ascii="標楷體" w:hAnsi="標楷體" w:hint="eastAsia"/>
          </w:rPr>
          <w:t>概述</w:t>
        </w:r>
        <w:r w:rsidR="00570810">
          <w:rPr>
            <w:webHidden/>
          </w:rPr>
          <w:tab/>
        </w:r>
        <w:r w:rsidR="00570810">
          <w:rPr>
            <w:webHidden/>
          </w:rPr>
          <w:fldChar w:fldCharType="begin"/>
        </w:r>
        <w:r w:rsidR="00570810">
          <w:rPr>
            <w:webHidden/>
          </w:rPr>
          <w:instrText xml:space="preserve"> PAGEREF _Toc134183781 \h </w:instrText>
        </w:r>
        <w:r w:rsidR="00570810">
          <w:rPr>
            <w:webHidden/>
          </w:rPr>
        </w:r>
        <w:r w:rsidR="00570810">
          <w:rPr>
            <w:webHidden/>
          </w:rPr>
          <w:fldChar w:fldCharType="separate"/>
        </w:r>
        <w:r w:rsidR="00570810">
          <w:rPr>
            <w:webHidden/>
          </w:rPr>
          <w:t>1</w:t>
        </w:r>
        <w:r w:rsidR="00570810">
          <w:rPr>
            <w:webHidden/>
          </w:rPr>
          <w:fldChar w:fldCharType="end"/>
        </w:r>
      </w:hyperlink>
    </w:p>
    <w:p w14:paraId="360608D2" w14:textId="0C07BDB5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82" w:history="1">
        <w:r w:rsidRPr="00A05B07">
          <w:rPr>
            <w:rStyle w:val="a7"/>
            <w:rFonts w:ascii="標楷體" w:hAnsi="標楷體"/>
          </w:rPr>
          <w:t xml:space="preserve">1.1    </w:t>
        </w:r>
        <w:r w:rsidRPr="00A05B07">
          <w:rPr>
            <w:rStyle w:val="a7"/>
            <w:rFonts w:ascii="標楷體" w:hAnsi="標楷體" w:hint="eastAsia"/>
          </w:rPr>
          <w:t>專案名稱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208D3DCD" w14:textId="2EC4E762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83" w:history="1">
        <w:r w:rsidRPr="00A05B07">
          <w:rPr>
            <w:rStyle w:val="a7"/>
            <w:rFonts w:ascii="標楷體" w:hAnsi="標楷體"/>
          </w:rPr>
          <w:t xml:space="preserve">1.2    </w:t>
        </w:r>
        <w:r w:rsidRPr="00A05B07">
          <w:rPr>
            <w:rStyle w:val="a7"/>
            <w:rFonts w:ascii="標楷體" w:hAnsi="標楷體" w:hint="eastAsia"/>
          </w:rPr>
          <w:t>專案目標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588AF52" w14:textId="3337577C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84" w:history="1">
        <w:r w:rsidRPr="00A05B07">
          <w:rPr>
            <w:rStyle w:val="a7"/>
            <w:rFonts w:ascii="標楷體" w:hAnsi="標楷體"/>
          </w:rPr>
          <w:t xml:space="preserve">1.3    </w:t>
        </w:r>
        <w:r w:rsidRPr="00A05B07">
          <w:rPr>
            <w:rStyle w:val="a7"/>
            <w:rFonts w:ascii="標楷體" w:hAnsi="標楷體" w:hint="eastAsia"/>
          </w:rPr>
          <w:t>系統範圍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7BAD26D" w14:textId="65E41A71" w:rsidR="00570810" w:rsidRDefault="00570810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785" w:history="1">
        <w:r w:rsidRPr="00A05B07">
          <w:rPr>
            <w:rStyle w:val="a7"/>
            <w:rFonts w:ascii="標楷體" w:hAnsi="標楷體"/>
            <w:noProof/>
          </w:rPr>
          <w:t>1.3.1</w:t>
        </w:r>
        <w:r w:rsidRPr="00A05B07">
          <w:rPr>
            <w:rStyle w:val="a7"/>
            <w:rFonts w:ascii="標楷體" w:hAnsi="標楷體" w:hint="eastAsia"/>
            <w:noProof/>
          </w:rPr>
          <w:t>系統範圍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27802E" w14:textId="3271F086" w:rsidR="00570810" w:rsidRDefault="00570810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786" w:history="1">
        <w:r w:rsidRPr="00A05B07">
          <w:rPr>
            <w:rStyle w:val="a7"/>
            <w:rFonts w:ascii="標楷體" w:hAnsi="標楷體"/>
            <w:noProof/>
          </w:rPr>
          <w:t>1.3.2</w:t>
        </w:r>
        <w:r w:rsidRPr="00A05B07">
          <w:rPr>
            <w:rStyle w:val="a7"/>
            <w:rFonts w:ascii="標楷體" w:hAnsi="標楷體" w:hint="eastAsia"/>
            <w:noProof/>
          </w:rPr>
          <w:t>系統範圍說明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6D43B9" w14:textId="1064D3CE" w:rsidR="00570810" w:rsidRDefault="0057081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  <w14:ligatures w14:val="standardContextual"/>
        </w:rPr>
      </w:pPr>
      <w:hyperlink w:anchor="_Toc134183787" w:history="1">
        <w:r w:rsidRPr="00A05B07">
          <w:rPr>
            <w:rStyle w:val="a7"/>
            <w:rFonts w:ascii="標楷體" w:hAnsi="標楷體" w:hint="eastAsia"/>
          </w:rPr>
          <w:t>第</w:t>
        </w:r>
        <w:r w:rsidRPr="00A05B07">
          <w:rPr>
            <w:rStyle w:val="a7"/>
            <w:rFonts w:ascii="標楷體" w:hAnsi="標楷體"/>
          </w:rPr>
          <w:t>2</w:t>
        </w:r>
        <w:r w:rsidRPr="00A05B07">
          <w:rPr>
            <w:rStyle w:val="a7"/>
            <w:rFonts w:ascii="標楷體" w:hAnsi="標楷體" w:hint="eastAsia"/>
          </w:rPr>
          <w:t>章</w:t>
        </w:r>
        <w:r w:rsidRPr="00A05B07">
          <w:rPr>
            <w:rStyle w:val="a7"/>
            <w:rFonts w:ascii="標楷體" w:hAnsi="標楷體"/>
          </w:rPr>
          <w:t xml:space="preserve"> </w:t>
        </w:r>
        <w:r w:rsidRPr="00A05B07">
          <w:rPr>
            <w:rStyle w:val="a7"/>
            <w:rFonts w:ascii="標楷體" w:hAnsi="標楷體" w:hint="eastAsia"/>
          </w:rPr>
          <w:t>需求說明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5CBCFF8" w14:textId="3C853D3A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88" w:history="1">
        <w:r w:rsidRPr="00A05B07">
          <w:rPr>
            <w:rStyle w:val="a7"/>
            <w:rFonts w:ascii="標楷體" w:hAnsi="標楷體"/>
          </w:rPr>
          <w:t xml:space="preserve">2.1    </w:t>
        </w:r>
        <w:r w:rsidRPr="00A05B07">
          <w:rPr>
            <w:rStyle w:val="a7"/>
            <w:rFonts w:ascii="標楷體" w:hAnsi="標楷體" w:hint="eastAsia"/>
          </w:rPr>
          <w:t>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6F64D0A" w14:textId="41E8496A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89" w:history="1">
        <w:r w:rsidRPr="00A05B07">
          <w:rPr>
            <w:rStyle w:val="a7"/>
            <w:rFonts w:ascii="標楷體" w:hAnsi="標楷體"/>
          </w:rPr>
          <w:t xml:space="preserve">2.2    </w:t>
        </w:r>
        <w:r w:rsidRPr="00A05B07">
          <w:rPr>
            <w:rStyle w:val="a7"/>
            <w:rFonts w:ascii="標楷體" w:hAnsi="標楷體" w:hint="eastAsia"/>
          </w:rPr>
          <w:t>非功能性需求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1F63A7E" w14:textId="75D017BF" w:rsidR="00570810" w:rsidRDefault="0057081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  <w14:ligatures w14:val="standardContextual"/>
        </w:rPr>
      </w:pPr>
      <w:hyperlink w:anchor="_Toc134183790" w:history="1">
        <w:r w:rsidRPr="00A05B07">
          <w:rPr>
            <w:rStyle w:val="a7"/>
            <w:rFonts w:ascii="標楷體" w:hAnsi="標楷體" w:hint="eastAsia"/>
          </w:rPr>
          <w:t>第</w:t>
        </w:r>
        <w:r w:rsidRPr="00A05B07">
          <w:rPr>
            <w:rStyle w:val="a7"/>
            <w:rFonts w:ascii="標楷體" w:hAnsi="標楷體"/>
          </w:rPr>
          <w:t>3</w:t>
        </w:r>
        <w:r w:rsidRPr="00A05B07">
          <w:rPr>
            <w:rStyle w:val="a7"/>
            <w:rFonts w:ascii="標楷體" w:hAnsi="標楷體" w:hint="eastAsia"/>
          </w:rPr>
          <w:t>章</w:t>
        </w:r>
        <w:r w:rsidRPr="00A05B07">
          <w:rPr>
            <w:rStyle w:val="a7"/>
            <w:rFonts w:ascii="標楷體" w:hAnsi="標楷體"/>
          </w:rPr>
          <w:t xml:space="preserve"> </w:t>
        </w:r>
        <w:r w:rsidRPr="00A05B07">
          <w:rPr>
            <w:rStyle w:val="a7"/>
            <w:rFonts w:ascii="標楷體" w:hAnsi="標楷體" w:hint="eastAsia"/>
          </w:rPr>
          <w:t>系統需求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E2EE703" w14:textId="1B7D6027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91" w:history="1">
        <w:r w:rsidRPr="00A05B07">
          <w:rPr>
            <w:rStyle w:val="a7"/>
            <w:rFonts w:ascii="標楷體" w:hAnsi="標楷體"/>
          </w:rPr>
          <w:t xml:space="preserve">3.1    </w:t>
        </w:r>
        <w:r w:rsidRPr="00A05B07">
          <w:rPr>
            <w:rStyle w:val="a7"/>
            <w:rFonts w:ascii="標楷體" w:hAnsi="標楷體" w:hint="eastAsia"/>
          </w:rPr>
          <w:t>系統功能結構圖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86145DE" w14:textId="308A9C9D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92" w:history="1">
        <w:r w:rsidRPr="00A05B07">
          <w:rPr>
            <w:rStyle w:val="a7"/>
            <w:rFonts w:ascii="標楷體" w:hAnsi="標楷體"/>
          </w:rPr>
          <w:t xml:space="preserve">3.2    </w:t>
        </w:r>
        <w:r w:rsidRPr="00A05B07">
          <w:rPr>
            <w:rStyle w:val="a7"/>
            <w:rFonts w:ascii="標楷體" w:hAnsi="標楷體" w:hint="eastAsia"/>
          </w:rPr>
          <w:t>系統功能說明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6C21F27" w14:textId="0EC1F886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793" w:history="1">
        <w:r w:rsidRPr="00A05B07">
          <w:rPr>
            <w:rStyle w:val="a7"/>
            <w:rFonts w:ascii="標楷體" w:hAnsi="標楷體"/>
            <w:bCs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/>
            <w:noProof/>
          </w:rPr>
          <w:t>L9110</w:t>
        </w:r>
        <w:r w:rsidRPr="00A05B07">
          <w:rPr>
            <w:rStyle w:val="a7"/>
            <w:rFonts w:ascii="標楷體" w:hAnsi="標楷體" w:hint="eastAsia"/>
            <w:noProof/>
          </w:rPr>
          <w:t>首次撥款審核資料表</w:t>
        </w:r>
        <w:r w:rsidRPr="00A05B07">
          <w:rPr>
            <w:rStyle w:val="a7"/>
            <w:rFonts w:ascii="標楷體" w:hAnsi="標楷體"/>
            <w:noProof/>
          </w:rPr>
          <w:t xml:space="preserve"> ***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31FC46" w14:textId="0040FE26" w:rsidR="00570810" w:rsidRDefault="00570810">
      <w:pPr>
        <w:pStyle w:val="31"/>
        <w:tabs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794" w:history="1">
        <w:r w:rsidRPr="00A05B07">
          <w:rPr>
            <w:rStyle w:val="a7"/>
            <w:noProof/>
          </w:rPr>
          <w:t>(2)L9130</w:t>
        </w:r>
        <w:r w:rsidRPr="00A05B07">
          <w:rPr>
            <w:rStyle w:val="a7"/>
            <w:rFonts w:hint="eastAsia"/>
            <w:noProof/>
          </w:rPr>
          <w:t>核心傳票媒體檔產生作業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A7F2DA" w14:textId="07AAEB0A" w:rsidR="00570810" w:rsidRDefault="00570810">
      <w:pPr>
        <w:pStyle w:val="12"/>
        <w:rPr>
          <w:rFonts w:asciiTheme="minorHAnsi" w:eastAsiaTheme="minorEastAsia" w:hAnsiTheme="minorHAnsi" w:cstheme="minorBidi"/>
          <w:b w:val="0"/>
          <w:caps w:val="0"/>
          <w:sz w:val="24"/>
          <w:szCs w:val="22"/>
          <w14:ligatures w14:val="standardContextual"/>
        </w:rPr>
      </w:pPr>
      <w:hyperlink w:anchor="_Toc134183795" w:history="1">
        <w:r w:rsidRPr="00A05B07">
          <w:rPr>
            <w:rStyle w:val="a7"/>
            <w:rFonts w:ascii="標楷體" w:hAnsi="標楷體" w:hint="eastAsia"/>
          </w:rPr>
          <w:t>第</w:t>
        </w:r>
        <w:r w:rsidRPr="00A05B07">
          <w:rPr>
            <w:rStyle w:val="a7"/>
            <w:rFonts w:ascii="標楷體" w:hAnsi="標楷體"/>
          </w:rPr>
          <w:t>4</w:t>
        </w:r>
        <w:r w:rsidRPr="00A05B07">
          <w:rPr>
            <w:rStyle w:val="a7"/>
            <w:rFonts w:ascii="標楷體" w:hAnsi="標楷體" w:hint="eastAsia"/>
          </w:rPr>
          <w:t>章</w:t>
        </w:r>
        <w:r w:rsidRPr="00A05B07">
          <w:rPr>
            <w:rStyle w:val="a7"/>
            <w:rFonts w:ascii="標楷體" w:hAnsi="標楷體"/>
          </w:rPr>
          <w:t xml:space="preserve"> </w:t>
        </w:r>
        <w:r w:rsidRPr="00A05B07">
          <w:rPr>
            <w:rStyle w:val="a7"/>
            <w:rFonts w:ascii="標楷體" w:hAnsi="標楷體" w:hint="eastAsia"/>
          </w:rPr>
          <w:t>其他與附件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115</w:t>
        </w:r>
        <w:r>
          <w:rPr>
            <w:webHidden/>
          </w:rPr>
          <w:fldChar w:fldCharType="end"/>
        </w:r>
      </w:hyperlink>
    </w:p>
    <w:p w14:paraId="3E1C84D7" w14:textId="25EC4813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96" w:history="1">
        <w:r w:rsidRPr="00A05B07">
          <w:rPr>
            <w:rStyle w:val="a7"/>
            <w:rFonts w:ascii="標楷體" w:hAnsi="標楷體"/>
          </w:rPr>
          <w:t xml:space="preserve">4.1    </w:t>
        </w:r>
        <w:r w:rsidRPr="00A05B07">
          <w:rPr>
            <w:rStyle w:val="a7"/>
            <w:rFonts w:ascii="標楷體" w:hAnsi="標楷體" w:hint="eastAsia"/>
          </w:rPr>
          <w:t>其他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115</w:t>
        </w:r>
        <w:r>
          <w:rPr>
            <w:webHidden/>
          </w:rPr>
          <w:fldChar w:fldCharType="end"/>
        </w:r>
      </w:hyperlink>
    </w:p>
    <w:p w14:paraId="6720F84E" w14:textId="2F90D101" w:rsidR="00570810" w:rsidRDefault="00570810">
      <w:pPr>
        <w:pStyle w:val="22"/>
        <w:rPr>
          <w:rFonts w:asciiTheme="minorHAnsi" w:eastAsiaTheme="minorEastAsia" w:hAnsiTheme="minorHAnsi" w:cstheme="minorBidi"/>
          <w:szCs w:val="22"/>
          <w14:ligatures w14:val="standardContextual"/>
        </w:rPr>
      </w:pPr>
      <w:hyperlink w:anchor="_Toc134183797" w:history="1">
        <w:r w:rsidRPr="00A05B07">
          <w:rPr>
            <w:rStyle w:val="a7"/>
            <w:rFonts w:ascii="標楷體" w:hAnsi="標楷體"/>
          </w:rPr>
          <w:t xml:space="preserve">4.2    </w:t>
        </w:r>
        <w:r w:rsidRPr="00A05B07">
          <w:rPr>
            <w:rStyle w:val="a7"/>
            <w:rFonts w:ascii="標楷體" w:hAnsi="標楷體" w:hint="eastAsia"/>
          </w:rPr>
          <w:t>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_Toc134183797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116</w:t>
        </w:r>
        <w:r>
          <w:rPr>
            <w:webHidden/>
          </w:rPr>
          <w:fldChar w:fldCharType="end"/>
        </w:r>
      </w:hyperlink>
    </w:p>
    <w:p w14:paraId="76E2BE1F" w14:textId="79B93480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798" w:history="1">
        <w:r w:rsidRPr="00A05B07">
          <w:rPr>
            <w:rStyle w:val="a7"/>
            <w:rFonts w:ascii="標楷體" w:hAnsi="標楷體"/>
            <w:bCs/>
            <w:noProof/>
          </w:rPr>
          <w:t>(1)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 w:hint="eastAsia"/>
            <w:noProof/>
          </w:rPr>
          <w:t>會計與主檔餘額檢核表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3A499C7" w14:textId="65D037FF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799" w:history="1">
        <w:r w:rsidRPr="00A05B07">
          <w:rPr>
            <w:rStyle w:val="a7"/>
            <w:rFonts w:ascii="標楷體" w:hAnsi="標楷體"/>
            <w:bCs/>
            <w:noProof/>
          </w:rPr>
          <w:t>(2)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 w:hint="eastAsia"/>
            <w:noProof/>
          </w:rPr>
          <w:t>會計與主檔餘額檢核明細表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CAC6480" w14:textId="621DFC55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800" w:history="1">
        <w:r w:rsidRPr="00A05B07">
          <w:rPr>
            <w:rStyle w:val="a7"/>
            <w:rFonts w:ascii="標楷體" w:hAnsi="標楷體"/>
            <w:bCs/>
            <w:noProof/>
          </w:rPr>
          <w:t>(3)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 w:hint="eastAsia"/>
            <w:noProof/>
          </w:rPr>
          <w:t>客戶往來本息明細表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4C984A0E" w14:textId="018E7D5D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801" w:history="1">
        <w:r w:rsidRPr="00A05B07">
          <w:rPr>
            <w:rStyle w:val="a7"/>
            <w:rFonts w:ascii="標楷體" w:hAnsi="標楷體"/>
            <w:bCs/>
            <w:noProof/>
          </w:rPr>
          <w:t>(4)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 w:hint="eastAsia"/>
            <w:noProof/>
          </w:rPr>
          <w:t>客戶往來費用明細表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95DE6D6" w14:textId="4D240AC7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802" w:history="1">
        <w:r w:rsidRPr="00A05B07">
          <w:rPr>
            <w:rStyle w:val="a7"/>
            <w:rFonts w:ascii="標楷體" w:hAnsi="標楷體"/>
            <w:bCs/>
            <w:noProof/>
          </w:rPr>
          <w:t>(5)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 w:hint="eastAsia"/>
            <w:noProof/>
          </w:rPr>
          <w:t>客戶往來交易明細表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26D5ADC" w14:textId="14E4BE97" w:rsidR="00570810" w:rsidRDefault="00570810">
      <w:pPr>
        <w:pStyle w:val="31"/>
        <w:tabs>
          <w:tab w:val="left" w:pos="1680"/>
          <w:tab w:val="right" w:leader="dot" w:pos="10194"/>
        </w:tabs>
        <w:ind w:left="960"/>
        <w:rPr>
          <w:rFonts w:asciiTheme="minorHAnsi" w:eastAsiaTheme="minorEastAsia" w:hAnsiTheme="minorHAnsi" w:cstheme="minorBidi"/>
          <w:noProof/>
          <w:sz w:val="24"/>
          <w:szCs w:val="22"/>
          <w14:ligatures w14:val="standardContextual"/>
        </w:rPr>
      </w:pPr>
      <w:hyperlink w:anchor="_Toc134183803" w:history="1">
        <w:r w:rsidRPr="00A05B07">
          <w:rPr>
            <w:rStyle w:val="a7"/>
            <w:rFonts w:ascii="標楷體" w:hAnsi="標楷體"/>
            <w:bCs/>
            <w:noProof/>
          </w:rPr>
          <w:t>(6)</w:t>
        </w:r>
        <w:r>
          <w:rPr>
            <w:rFonts w:asciiTheme="minorHAnsi" w:eastAsiaTheme="minorEastAsia" w:hAnsiTheme="minorHAnsi" w:cstheme="minorBidi"/>
            <w:noProof/>
            <w:sz w:val="24"/>
            <w:szCs w:val="22"/>
            <w14:ligatures w14:val="standardContextual"/>
          </w:rPr>
          <w:tab/>
        </w:r>
        <w:r w:rsidRPr="00A05B07">
          <w:rPr>
            <w:rStyle w:val="a7"/>
            <w:rFonts w:ascii="標楷體" w:hAnsi="標楷體" w:hint="eastAsia"/>
            <w:noProof/>
          </w:rPr>
          <w:t>報表清單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_Toc134183803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98AE1E8" w14:textId="68438FD2" w:rsidR="00D510FA" w:rsidRPr="00D510FA" w:rsidRDefault="00D510FA" w:rsidP="00D510FA">
      <w:pPr>
        <w:sectPr w:rsidR="00D510FA" w:rsidRPr="00D510FA" w:rsidSect="00364C22">
          <w:pgSz w:w="11906" w:h="16838" w:code="9"/>
          <w:pgMar w:top="1418" w:right="851" w:bottom="737" w:left="851" w:header="567" w:footer="68" w:gutter="0"/>
          <w:pgNumType w:fmt="lowerRoman" w:start="1" w:chapSep="enDash"/>
          <w:cols w:space="425"/>
          <w:docGrid w:type="lines" w:linePitch="360"/>
        </w:sectPr>
      </w:pPr>
      <w:r>
        <w:fldChar w:fldCharType="end"/>
      </w:r>
    </w:p>
    <w:p w14:paraId="60097784" w14:textId="77777777" w:rsidR="0011788D" w:rsidRPr="00B830D9" w:rsidRDefault="0011788D" w:rsidP="0011788D">
      <w:pPr>
        <w:pStyle w:val="1"/>
        <w:snapToGrid w:val="0"/>
        <w:rPr>
          <w:rFonts w:ascii="標楷體" w:hAnsi="標楷體"/>
        </w:rPr>
      </w:pPr>
      <w:bookmarkStart w:id="85" w:name="_Toc90483361"/>
      <w:bookmarkStart w:id="86" w:name="_Toc134183781"/>
      <w:r w:rsidRPr="00B830D9">
        <w:rPr>
          <w:rFonts w:ascii="標楷體" w:hAnsi="標楷體"/>
          <w:sz w:val="32"/>
          <w:szCs w:val="32"/>
        </w:rPr>
        <w:lastRenderedPageBreak/>
        <w:t>第1章</w:t>
      </w:r>
      <w:r w:rsidRPr="00B830D9">
        <w:rPr>
          <w:rFonts w:ascii="標楷體" w:hAnsi="標楷體"/>
          <w:szCs w:val="36"/>
        </w:rPr>
        <w:t xml:space="preserve"> 概述</w:t>
      </w:r>
      <w:bookmarkEnd w:id="85"/>
      <w:bookmarkEnd w:id="86"/>
    </w:p>
    <w:p w14:paraId="663AF511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87" w:name="_Toc90483362"/>
      <w:bookmarkStart w:id="88" w:name="_Toc134183782"/>
      <w:r w:rsidRPr="00B830D9">
        <w:rPr>
          <w:rFonts w:ascii="標楷體" w:hAnsi="標楷體"/>
        </w:rPr>
        <w:t>1.1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專案名稱</w:t>
      </w:r>
      <w:bookmarkEnd w:id="87"/>
      <w:bookmarkEnd w:id="88"/>
    </w:p>
    <w:p w14:paraId="7ED87F83" w14:textId="77777777" w:rsidR="0011788D" w:rsidRPr="00B830D9" w:rsidRDefault="003500F7" w:rsidP="0011788D">
      <w:pPr>
        <w:pStyle w:val="2TEXT"/>
        <w:rPr>
          <w:rFonts w:ascii="標楷體" w:hAnsi="標楷體"/>
        </w:rPr>
      </w:pPr>
      <w:r w:rsidRPr="009B2BD3">
        <w:rPr>
          <w:rFonts w:ascii="標楷體" w:hAnsi="標楷體"/>
          <w:szCs w:val="22"/>
        </w:rPr>
        <w:t>新光人壽「</w:t>
      </w:r>
      <w:r w:rsidRPr="009B2BD3">
        <w:rPr>
          <w:rFonts w:ascii="標楷體" w:hAnsi="標楷體" w:hint="eastAsia"/>
          <w:szCs w:val="22"/>
        </w:rPr>
        <w:t>放款</w:t>
      </w:r>
      <w:r w:rsidRPr="009B2BD3">
        <w:rPr>
          <w:rFonts w:ascii="標楷體" w:hAnsi="標楷體" w:hint="eastAsia"/>
          <w:szCs w:val="22"/>
          <w:lang w:eastAsia="zh-HK"/>
        </w:rPr>
        <w:t>管</w:t>
      </w:r>
      <w:r w:rsidRPr="009B2BD3">
        <w:rPr>
          <w:rFonts w:ascii="標楷體" w:hAnsi="標楷體" w:hint="eastAsia"/>
          <w:szCs w:val="22"/>
        </w:rPr>
        <w:t>理系統專案</w:t>
      </w:r>
      <w:r w:rsidRPr="009B2BD3">
        <w:rPr>
          <w:rFonts w:ascii="標楷體" w:hAnsi="標楷體"/>
          <w:szCs w:val="22"/>
        </w:rPr>
        <w:t>」（以下簡稱本專案）。</w:t>
      </w:r>
    </w:p>
    <w:p w14:paraId="52A0CBD6" w14:textId="77777777" w:rsidR="0011788D" w:rsidRPr="00B830D9" w:rsidRDefault="0011788D" w:rsidP="0011788D">
      <w:pPr>
        <w:pStyle w:val="20"/>
        <w:keepNext w:val="0"/>
        <w:rPr>
          <w:rFonts w:ascii="標楷體" w:hAnsi="標楷體"/>
        </w:rPr>
      </w:pPr>
      <w:bookmarkStart w:id="89" w:name="_Toc161455623"/>
      <w:bookmarkStart w:id="90" w:name="_Toc90483363"/>
      <w:bookmarkStart w:id="91" w:name="_Toc134183783"/>
      <w:r w:rsidRPr="00B830D9">
        <w:rPr>
          <w:rFonts w:ascii="標楷體" w:hAnsi="標楷體"/>
        </w:rPr>
        <w:t>1.2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專案目標</w:t>
      </w:r>
      <w:bookmarkEnd w:id="89"/>
      <w:bookmarkEnd w:id="90"/>
      <w:bookmarkEnd w:id="91"/>
    </w:p>
    <w:p w14:paraId="7DB8A555" w14:textId="77777777" w:rsidR="003500F7" w:rsidRDefault="003500F7" w:rsidP="003500F7">
      <w:pPr>
        <w:pStyle w:val="2TEXT"/>
        <w:ind w:firstLineChars="200" w:firstLine="640"/>
        <w:rPr>
          <w:rFonts w:ascii="標楷體" w:hAnsi="標楷體"/>
          <w:szCs w:val="22"/>
        </w:rPr>
      </w:pPr>
      <w:r w:rsidRPr="009B2BD3">
        <w:rPr>
          <w:rFonts w:ascii="標楷體" w:hAnsi="標楷體" w:hint="eastAsia"/>
          <w:szCs w:val="22"/>
        </w:rPr>
        <w:t>業務連動財務、帳務資訊即時處理，減少原有系統間等候轉檔時間落差，提升作業速度，各類交易操作介面單一化，減少操作複雜度，並整合貸前、貸中、貸後各系統資訊流。統一營運平台資訊，使帳務系統資訊清晰呈現，利於業務推展分析及風險控管，提升競爭力，並有效衡量客戶風險程度，符合外法內規。提升軟硬體規格，</w:t>
      </w:r>
      <w:r w:rsidRPr="009B2BD3">
        <w:rPr>
          <w:rFonts w:ascii="標楷體" w:hAnsi="標楷體" w:hint="eastAsia"/>
          <w:szCs w:val="24"/>
        </w:rPr>
        <w:t>提升資料作業處理及</w:t>
      </w:r>
      <w:r w:rsidRPr="009B2BD3">
        <w:rPr>
          <w:rFonts w:ascii="標楷體" w:hAnsi="標楷體" w:hint="eastAsia"/>
          <w:szCs w:val="22"/>
        </w:rPr>
        <w:t>系統效能，簡化需求開發的困難度。</w:t>
      </w:r>
    </w:p>
    <w:p w14:paraId="2FABB0DB" w14:textId="77777777" w:rsidR="003500F7" w:rsidRDefault="003500F7">
      <w:pPr>
        <w:widowControl/>
      </w:pPr>
      <w:r>
        <w:br w:type="page"/>
      </w:r>
    </w:p>
    <w:p w14:paraId="68AC8883" w14:textId="77777777" w:rsidR="003500F7" w:rsidRPr="003500F7" w:rsidRDefault="003500F7" w:rsidP="003500F7"/>
    <w:p w14:paraId="3DFE0A51" w14:textId="77777777" w:rsidR="0011788D" w:rsidRPr="00B830D9" w:rsidRDefault="0011788D" w:rsidP="003500F7">
      <w:pPr>
        <w:pStyle w:val="20"/>
        <w:keepNext w:val="0"/>
        <w:spacing w:before="0"/>
        <w:rPr>
          <w:rFonts w:ascii="標楷體" w:hAnsi="標楷體"/>
        </w:rPr>
      </w:pPr>
      <w:bookmarkStart w:id="92" w:name="_Toc90483364"/>
      <w:bookmarkStart w:id="93" w:name="_Toc134183784"/>
      <w:r w:rsidRPr="00B830D9">
        <w:rPr>
          <w:rFonts w:ascii="標楷體" w:hAnsi="標楷體"/>
        </w:rPr>
        <w:t>1.3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系統範圍</w:t>
      </w:r>
      <w:bookmarkEnd w:id="92"/>
      <w:bookmarkEnd w:id="93"/>
    </w:p>
    <w:p w14:paraId="55DEA183" w14:textId="77777777" w:rsidR="0011788D" w:rsidRPr="00B830D9" w:rsidRDefault="0011788D" w:rsidP="0011788D">
      <w:pPr>
        <w:pStyle w:val="3"/>
        <w:rPr>
          <w:rFonts w:ascii="標楷體" w:hAnsi="標楷體"/>
        </w:rPr>
      </w:pPr>
      <w:bookmarkStart w:id="94" w:name="_Toc134183785"/>
      <w:r w:rsidRPr="00B830D9">
        <w:rPr>
          <w:rFonts w:ascii="標楷體" w:hAnsi="標楷體"/>
        </w:rPr>
        <w:t>1.3.1系統範圍</w:t>
      </w:r>
      <w:bookmarkEnd w:id="94"/>
    </w:p>
    <w:p w14:paraId="58E7017E" w14:textId="19D5C7CA" w:rsidR="003500F7" w:rsidRDefault="003500F7" w:rsidP="00755F54">
      <w:pPr>
        <w:ind w:leftChars="400" w:left="960"/>
      </w:pPr>
      <w:del w:id="95" w:author="楊智誠" w:date="2021-12-14T16:41:00Z">
        <w:r w:rsidRPr="009B2BD3" w:rsidDel="00F13151">
          <w:object w:dxaOrig="7897" w:dyaOrig="6409" w14:anchorId="5EAD80B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6" type="#_x0000_t75" style="width:393.6pt;height:320.4pt" o:ole="">
              <v:imagedata r:id="rId17" o:title=""/>
            </v:shape>
            <o:OLEObject Type="Embed" ProgID="Visio.Drawing.15" ShapeID="_x0000_i1026" DrawAspect="Content" ObjectID="_1744797233" r:id="rId18"/>
          </w:object>
        </w:r>
      </w:del>
      <w:ins w:id="96" w:author="楊智誠" w:date="2021-12-14T16:41:00Z">
        <w:r w:rsidR="00F13151" w:rsidRPr="00427649">
          <w:rPr>
            <w:rFonts w:ascii="標楷體" w:eastAsia="標楷體" w:hAnsi="標楷體"/>
          </w:rPr>
          <w:object w:dxaOrig="7896" w:dyaOrig="6408" w14:anchorId="647C910F">
            <v:shape id="_x0000_i1027" type="#_x0000_t75" style="width:390.6pt;height:318pt" o:ole="">
              <v:imagedata r:id="rId19" o:title=""/>
            </v:shape>
            <o:OLEObject Type="Embed" ProgID="Visio.Drawing.15" ShapeID="_x0000_i1027" DrawAspect="Content" ObjectID="_1744797234" r:id="rId20"/>
          </w:object>
        </w:r>
      </w:ins>
    </w:p>
    <w:p w14:paraId="313135FC" w14:textId="77777777" w:rsidR="003500F7" w:rsidRPr="003500F7" w:rsidRDefault="003500F7" w:rsidP="003500F7"/>
    <w:p w14:paraId="47F0DE03" w14:textId="77777777" w:rsidR="0011788D" w:rsidRPr="00B830D9" w:rsidRDefault="0011788D" w:rsidP="003500F7">
      <w:pPr>
        <w:pStyle w:val="3"/>
        <w:spacing w:after="240"/>
        <w:rPr>
          <w:rFonts w:ascii="標楷體" w:hAnsi="標楷體"/>
        </w:rPr>
      </w:pPr>
      <w:bookmarkStart w:id="97" w:name="_Toc134183786"/>
      <w:r w:rsidRPr="00B830D9">
        <w:rPr>
          <w:rFonts w:ascii="標楷體" w:hAnsi="標楷體"/>
        </w:rPr>
        <w:t>1.3.2系統範圍說明</w:t>
      </w:r>
      <w:bookmarkEnd w:id="97"/>
    </w:p>
    <w:p w14:paraId="7E81EE48" w14:textId="14BEF67A" w:rsidR="003500F7" w:rsidRPr="009B2BD3" w:rsidRDefault="00F13151" w:rsidP="003500F7">
      <w:pPr>
        <w:pStyle w:val="2TEXT"/>
        <w:spacing w:line="276" w:lineRule="auto"/>
        <w:ind w:leftChars="172" w:left="413" w:firstLineChars="200" w:firstLine="640"/>
        <w:rPr>
          <w:rFonts w:ascii="標楷體" w:hAnsi="標楷體"/>
          <w:szCs w:val="22"/>
        </w:rPr>
      </w:pPr>
      <w:ins w:id="98" w:author="楊智誠" w:date="2021-12-14T16:42:00Z">
        <w:r>
          <w:rPr>
            <w:rFonts w:ascii="標楷體" w:hAnsi="標楷體" w:hint="eastAsia"/>
            <w:szCs w:val="22"/>
          </w:rPr>
          <w:t>除</w:t>
        </w:r>
        <w:r w:rsidRPr="001677D0">
          <w:rPr>
            <w:rFonts w:ascii="標楷體" w:hAnsi="標楷體" w:hint="eastAsia"/>
            <w:szCs w:val="22"/>
          </w:rPr>
          <w:t>放款管理系統提供9項作業功能</w:t>
        </w:r>
        <w:r w:rsidRPr="000628FA">
          <w:rPr>
            <w:rFonts w:ascii="標楷體" w:hAnsi="標楷體" w:hint="eastAsia"/>
            <w:szCs w:val="22"/>
          </w:rPr>
          <w:t>，</w:t>
        </w:r>
        <w:r>
          <w:rPr>
            <w:rFonts w:ascii="標楷體" w:hAnsi="標楷體" w:hint="eastAsia"/>
            <w:szCs w:val="22"/>
          </w:rPr>
          <w:t>併入催收債協功能</w:t>
        </w:r>
      </w:ins>
      <w:del w:id="99" w:author="楊智誠" w:date="2021-12-14T16:42:00Z">
        <w:r w:rsidR="003500F7" w:rsidRPr="009B2BD3" w:rsidDel="00F13151">
          <w:rPr>
            <w:rFonts w:ascii="標楷體" w:hAnsi="標楷體" w:hint="eastAsia"/>
            <w:szCs w:val="22"/>
          </w:rPr>
          <w:delText>放款管理系統提供9項作業功能</w:delText>
        </w:r>
      </w:del>
      <w:r w:rsidR="003500F7" w:rsidRPr="009B2BD3">
        <w:rPr>
          <w:rFonts w:ascii="標楷體" w:hAnsi="標楷體" w:hint="eastAsia"/>
          <w:szCs w:val="22"/>
        </w:rPr>
        <w:t>，並與Eloan、核心帳務、</w:t>
      </w:r>
      <w:r w:rsidR="003500F7" w:rsidRPr="009B2BD3">
        <w:rPr>
          <w:rFonts w:ascii="標楷體" w:hAnsi="標楷體"/>
          <w:szCs w:val="22"/>
        </w:rPr>
        <w:t>及催收債協等前中後台相關資訊</w:t>
      </w:r>
      <w:r w:rsidR="003500F7" w:rsidRPr="009B2BD3">
        <w:rPr>
          <w:rFonts w:ascii="標楷體" w:hAnsi="標楷體" w:hint="eastAsia"/>
          <w:szCs w:val="22"/>
        </w:rPr>
        <w:t>整合，使放款部能順利運作放款各項作業。</w:t>
      </w:r>
    </w:p>
    <w:p w14:paraId="599F2E26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4ABA5A85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6A2F7DAD" w14:textId="77777777" w:rsidR="0011788D" w:rsidRPr="00B830D9" w:rsidRDefault="0011788D">
      <w:pPr>
        <w:rPr>
          <w:rFonts w:ascii="標楷體" w:eastAsia="標楷體" w:hAnsi="標楷體"/>
          <w:color w:val="000000"/>
        </w:rPr>
      </w:pPr>
    </w:p>
    <w:p w14:paraId="3AF53C2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0" w:name="_Toc90483365"/>
      <w:bookmarkStart w:id="101" w:name="_Toc134183787"/>
      <w:r w:rsidRPr="00B830D9">
        <w:rPr>
          <w:rFonts w:ascii="標楷體" w:hAnsi="標楷體"/>
          <w:sz w:val="32"/>
          <w:szCs w:val="32"/>
        </w:rPr>
        <w:lastRenderedPageBreak/>
        <w:t>第2章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</w:rPr>
        <w:t>需求說明</w:t>
      </w:r>
      <w:bookmarkEnd w:id="100"/>
      <w:bookmarkEnd w:id="101"/>
    </w:p>
    <w:p w14:paraId="6D106F24" w14:textId="77777777" w:rsidR="00FD0BA6" w:rsidRPr="00B830D9" w:rsidRDefault="00FD0BA6" w:rsidP="003500F7">
      <w:pPr>
        <w:pStyle w:val="20"/>
        <w:keepNext w:val="0"/>
        <w:spacing w:before="0" w:after="240" w:line="360" w:lineRule="auto"/>
        <w:rPr>
          <w:rFonts w:ascii="標楷體" w:hAnsi="標楷體"/>
        </w:rPr>
      </w:pPr>
      <w:bookmarkStart w:id="102" w:name="_Toc90483366"/>
      <w:bookmarkStart w:id="103" w:name="_Toc134183788"/>
      <w:r w:rsidRPr="00B830D9">
        <w:rPr>
          <w:rFonts w:ascii="標楷體" w:hAnsi="標楷體"/>
        </w:rPr>
        <w:t>2.1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功能性需求</w:t>
      </w:r>
      <w:bookmarkEnd w:id="102"/>
      <w:bookmarkEnd w:id="103"/>
    </w:p>
    <w:p w14:paraId="2A8497EA" w14:textId="77777777" w:rsidR="009F3676" w:rsidRPr="009B2BD3" w:rsidRDefault="009F3676" w:rsidP="009F3676">
      <w:pPr>
        <w:tabs>
          <w:tab w:val="left" w:pos="788"/>
        </w:tabs>
        <w:ind w:leftChars="500" w:left="1200"/>
        <w:rPr>
          <w:rFonts w:ascii="標楷體" w:eastAsia="標楷體" w:hAnsi="標楷體"/>
          <w:sz w:val="32"/>
          <w:szCs w:val="32"/>
        </w:rPr>
      </w:pPr>
      <w:r w:rsidRPr="009B2BD3">
        <w:rPr>
          <w:rFonts w:ascii="標楷體" w:eastAsia="標楷體" w:hAnsi="標楷體"/>
          <w:sz w:val="32"/>
          <w:szCs w:val="32"/>
        </w:rPr>
        <w:t>N/A</w:t>
      </w:r>
    </w:p>
    <w:p w14:paraId="3BC4ABC6" w14:textId="77777777" w:rsidR="00FD0BA6" w:rsidRPr="00B830D9" w:rsidRDefault="00FD0BA6" w:rsidP="00FD0BA6">
      <w:pPr>
        <w:pStyle w:val="20"/>
        <w:keepNext w:val="0"/>
        <w:ind w:left="1134" w:hanging="1134"/>
        <w:rPr>
          <w:rFonts w:ascii="標楷體" w:hAnsi="標楷體"/>
        </w:rPr>
      </w:pPr>
      <w:bookmarkStart w:id="104" w:name="_Toc90483367"/>
      <w:bookmarkStart w:id="105" w:name="_Toc134183789"/>
      <w:r w:rsidRPr="00B830D9">
        <w:rPr>
          <w:rFonts w:ascii="標楷體" w:hAnsi="標楷體"/>
        </w:rPr>
        <w:t>2.2</w:t>
      </w:r>
      <w:r w:rsidR="00716905" w:rsidRPr="00B830D9">
        <w:rPr>
          <w:rFonts w:ascii="標楷體" w:hAnsi="標楷體" w:hint="eastAsia"/>
        </w:rPr>
        <w:t xml:space="preserve">    </w:t>
      </w:r>
      <w:r w:rsidRPr="00B830D9">
        <w:rPr>
          <w:rFonts w:ascii="標楷體" w:hAnsi="標楷體"/>
        </w:rPr>
        <w:t>非功能性需求</w:t>
      </w:r>
      <w:bookmarkEnd w:id="104"/>
      <w:bookmarkEnd w:id="105"/>
    </w:p>
    <w:p w14:paraId="02FE9483" w14:textId="77777777" w:rsidR="003500F7" w:rsidRPr="009B2BD3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20DE593F" w14:textId="77777777" w:rsidR="00630999" w:rsidRPr="005020C2" w:rsidRDefault="00630999" w:rsidP="00630999">
      <w:pPr>
        <w:pStyle w:val="af9"/>
        <w:rPr>
          <w:rFonts w:ascii="標楷體" w:eastAsia="標楷體" w:hAnsi="標楷體"/>
          <w:sz w:val="32"/>
          <w:szCs w:val="32"/>
          <w:highlight w:val="yellow"/>
        </w:rPr>
      </w:pPr>
      <w:r w:rsidRPr="005020C2">
        <w:rPr>
          <w:rFonts w:ascii="標楷體" w:eastAsia="標楷體" w:hAnsi="標楷體" w:hint="eastAsia"/>
          <w:sz w:val="32"/>
          <w:szCs w:val="32"/>
          <w:highlight w:val="yellow"/>
        </w:rPr>
        <w:t>(1)欄位長度</w:t>
      </w:r>
    </w:p>
    <w:p w14:paraId="0D1283EE" w14:textId="77777777" w:rsidR="00630999" w:rsidRDefault="00630999" w:rsidP="00630999">
      <w:pPr>
        <w:ind w:leftChars="400" w:left="960"/>
        <w:rPr>
          <w:rFonts w:ascii="標楷體" w:eastAsia="標楷體" w:hAnsi="標楷體"/>
          <w:highlight w:val="green"/>
        </w:rPr>
      </w:pPr>
    </w:p>
    <w:p w14:paraId="1A5C043A" w14:textId="77777777" w:rsidR="00630999" w:rsidRDefault="00630999" w:rsidP="00630999">
      <w:pPr>
        <w:ind w:leftChars="400" w:left="960"/>
        <w:rPr>
          <w:rFonts w:ascii="標楷體" w:eastAsia="標楷體" w:hAnsi="標楷體"/>
        </w:rPr>
      </w:pPr>
      <w:r w:rsidRPr="005020C2">
        <w:rPr>
          <w:rFonts w:ascii="標楷體" w:eastAsia="標楷體" w:hAnsi="標楷體" w:hint="eastAsia"/>
          <w:highlight w:val="yellow"/>
        </w:rPr>
        <w:t>欄位長度如未限制輸入型態，當輸入全形中文或全形英數字時，其欄位長度佔2位，可輸入字數需相應減少。</w:t>
      </w:r>
    </w:p>
    <w:p w14:paraId="7DB49A46" w14:textId="77777777" w:rsidR="003500F7" w:rsidRPr="00630999" w:rsidRDefault="003500F7" w:rsidP="003500F7">
      <w:pPr>
        <w:tabs>
          <w:tab w:val="left" w:pos="788"/>
        </w:tabs>
        <w:rPr>
          <w:rFonts w:ascii="標楷體" w:eastAsia="標楷體" w:hAnsi="標楷體"/>
        </w:rPr>
      </w:pPr>
    </w:p>
    <w:p w14:paraId="148F7687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5EC2DFB3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750CBAE1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046A3650" w14:textId="77777777" w:rsidR="00FD0BA6" w:rsidRPr="00B830D9" w:rsidRDefault="00FD0BA6" w:rsidP="00FD0BA6">
      <w:pPr>
        <w:pStyle w:val="1"/>
        <w:snapToGrid w:val="0"/>
        <w:rPr>
          <w:rFonts w:ascii="標楷體" w:hAnsi="標楷體"/>
        </w:rPr>
      </w:pPr>
      <w:bookmarkStart w:id="106" w:name="_Toc90483368"/>
      <w:bookmarkStart w:id="107" w:name="_Toc134183790"/>
      <w:r w:rsidRPr="00B830D9">
        <w:rPr>
          <w:rFonts w:ascii="標楷體" w:hAnsi="標楷體"/>
          <w:sz w:val="32"/>
          <w:szCs w:val="32"/>
        </w:rPr>
        <w:lastRenderedPageBreak/>
        <w:t>第3章</w:t>
      </w:r>
      <w:r w:rsidR="00441668" w:rsidRPr="00B830D9">
        <w:rPr>
          <w:rFonts w:ascii="標楷體" w:hAnsi="標楷體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系統需求</w:t>
      </w:r>
      <w:bookmarkEnd w:id="106"/>
      <w:bookmarkEnd w:id="107"/>
    </w:p>
    <w:p w14:paraId="79B2562D" w14:textId="77777777" w:rsidR="00FD0BA6" w:rsidRDefault="00716905" w:rsidP="00657104">
      <w:pPr>
        <w:pStyle w:val="20"/>
        <w:keepNext w:val="0"/>
        <w:spacing w:before="0"/>
        <w:rPr>
          <w:rFonts w:ascii="標楷體" w:hAnsi="標楷體"/>
        </w:rPr>
      </w:pPr>
      <w:bookmarkStart w:id="108" w:name="_Toc90483369"/>
      <w:bookmarkStart w:id="109" w:name="_Toc134183791"/>
      <w:r w:rsidRPr="00B830D9">
        <w:rPr>
          <w:rFonts w:ascii="標楷體" w:hAnsi="標楷體"/>
        </w:rPr>
        <w:t>3.1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系統功能結構圖</w:t>
      </w:r>
      <w:bookmarkEnd w:id="108"/>
      <w:bookmarkEnd w:id="109"/>
    </w:p>
    <w:tbl>
      <w:tblPr>
        <w:tblW w:w="9360" w:type="dxa"/>
        <w:tblInd w:w="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  <w:tblPrChange w:id="110" w:author="ST1" w:date="2020-07-29T17:47:00Z">
          <w:tblPr>
            <w:tblW w:w="9360" w:type="dxa"/>
            <w:tblInd w:w="28" w:type="dxa"/>
            <w:tbl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insideH w:val="single" w:sz="6" w:space="0" w:color="auto"/>
              <w:insideV w:val="single" w:sz="6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</w:tblPrChange>
      </w:tblPr>
      <w:tblGrid>
        <w:gridCol w:w="564"/>
        <w:gridCol w:w="705"/>
        <w:gridCol w:w="3807"/>
        <w:gridCol w:w="283"/>
        <w:gridCol w:w="565"/>
        <w:gridCol w:w="565"/>
        <w:gridCol w:w="846"/>
        <w:gridCol w:w="565"/>
        <w:gridCol w:w="565"/>
        <w:gridCol w:w="283"/>
        <w:gridCol w:w="282"/>
        <w:gridCol w:w="287"/>
        <w:gridCol w:w="43"/>
        <w:tblGridChange w:id="111">
          <w:tblGrid>
            <w:gridCol w:w="564"/>
            <w:gridCol w:w="3"/>
            <w:gridCol w:w="702"/>
            <w:gridCol w:w="7"/>
            <w:gridCol w:w="3800"/>
            <w:gridCol w:w="27"/>
            <w:gridCol w:w="256"/>
            <w:gridCol w:w="28"/>
            <w:gridCol w:w="537"/>
            <w:gridCol w:w="30"/>
            <w:gridCol w:w="535"/>
            <w:gridCol w:w="32"/>
            <w:gridCol w:w="814"/>
            <w:gridCol w:w="36"/>
            <w:gridCol w:w="529"/>
            <w:gridCol w:w="38"/>
            <w:gridCol w:w="527"/>
            <w:gridCol w:w="40"/>
            <w:gridCol w:w="243"/>
            <w:gridCol w:w="41"/>
            <w:gridCol w:w="241"/>
            <w:gridCol w:w="42"/>
            <w:gridCol w:w="245"/>
            <w:gridCol w:w="43"/>
          </w:tblGrid>
        </w:tblGridChange>
      </w:tblGrid>
      <w:tr w:rsidR="00657104" w:rsidRPr="00657104" w14:paraId="1B1374F8" w14:textId="77777777" w:rsidTr="00323DF8">
        <w:trPr>
          <w:tblHeader/>
          <w:trPrChange w:id="112" w:author="ST1" w:date="2020-07-29T17:47:00Z">
            <w:trPr>
              <w:tblHeader/>
            </w:trPr>
          </w:trPrChange>
        </w:trPr>
        <w:tc>
          <w:tcPr>
            <w:tcW w:w="567" w:type="dxa"/>
            <w:tcPrChange w:id="113" w:author="ST1" w:date="2020-07-29T17:47:00Z">
              <w:tcPr>
                <w:tcW w:w="567" w:type="dxa"/>
                <w:gridSpan w:val="2"/>
              </w:tcPr>
            </w:tcPrChange>
          </w:tcPr>
          <w:p w14:paraId="49A1089D" w14:textId="77777777" w:rsidR="00657104" w:rsidRPr="00657104" w:rsidRDefault="00657104" w:rsidP="00656023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序號</w:t>
            </w:r>
          </w:p>
        </w:tc>
        <w:tc>
          <w:tcPr>
            <w:tcW w:w="709" w:type="dxa"/>
            <w:tcPrChange w:id="114" w:author="ST1" w:date="2020-07-29T17:47:00Z">
              <w:tcPr>
                <w:tcW w:w="709" w:type="dxa"/>
                <w:gridSpan w:val="2"/>
              </w:tcPr>
            </w:tcPrChange>
          </w:tcPr>
          <w:p w14:paraId="41D44A1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交易代號</w:t>
            </w:r>
          </w:p>
        </w:tc>
        <w:tc>
          <w:tcPr>
            <w:tcW w:w="3827" w:type="dxa"/>
            <w:tcPrChange w:id="115" w:author="ST1" w:date="2020-07-29T17:47:00Z">
              <w:tcPr>
                <w:tcW w:w="3827" w:type="dxa"/>
                <w:gridSpan w:val="2"/>
              </w:tcPr>
            </w:tcPrChange>
          </w:tcPr>
          <w:p w14:paraId="082A88FB" w14:textId="77777777" w:rsidR="00657104" w:rsidRPr="00657104" w:rsidRDefault="00657104" w:rsidP="00656023">
            <w:pPr>
              <w:pStyle w:val="afe"/>
              <w:snapToGrid w:val="0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交易名稱</w:t>
            </w:r>
          </w:p>
        </w:tc>
        <w:tc>
          <w:tcPr>
            <w:tcW w:w="284" w:type="dxa"/>
            <w:tcPrChange w:id="116" w:author="ST1" w:date="2020-07-29T17:47:00Z">
              <w:tcPr>
                <w:tcW w:w="284" w:type="dxa"/>
                <w:gridSpan w:val="2"/>
              </w:tcPr>
            </w:tcPrChange>
          </w:tcPr>
          <w:p w14:paraId="62D5C2FF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段式</w:t>
            </w:r>
          </w:p>
        </w:tc>
        <w:tc>
          <w:tcPr>
            <w:tcW w:w="567" w:type="dxa"/>
            <w:tcPrChange w:id="117" w:author="ST1" w:date="2020-07-29T17:47:00Z">
              <w:tcPr>
                <w:tcW w:w="567" w:type="dxa"/>
                <w:gridSpan w:val="2"/>
              </w:tcPr>
            </w:tcPrChange>
          </w:tcPr>
          <w:p w14:paraId="3DA6AB38" w14:textId="77777777" w:rsidR="00657104" w:rsidRPr="00657104" w:rsidRDefault="00D71CCB" w:rsidP="00656023">
            <w:pPr>
              <w:snapToGrid w:val="0"/>
              <w:rPr>
                <w:rFonts w:ascii="標楷體" w:eastAsia="標楷體" w:hAnsi="標楷體"/>
              </w:rPr>
            </w:pPr>
            <w:r w:rsidRPr="00D71CCB">
              <w:rPr>
                <w:rFonts w:ascii="標楷體" w:eastAsia="標楷體" w:hAnsi="標楷體" w:hint="eastAsia"/>
              </w:rPr>
              <w:t>經辦</w:t>
            </w:r>
            <w:r w:rsidR="00657104" w:rsidRPr="00657104">
              <w:rPr>
                <w:rFonts w:ascii="標楷體" w:eastAsia="標楷體" w:hAnsi="標楷體" w:hint="eastAsia"/>
              </w:rPr>
              <w:t>等級</w:t>
            </w:r>
          </w:p>
        </w:tc>
        <w:tc>
          <w:tcPr>
            <w:tcW w:w="567" w:type="dxa"/>
            <w:tcPrChange w:id="118" w:author="ST1" w:date="2020-07-29T17:47:00Z">
              <w:tcPr>
                <w:tcW w:w="567" w:type="dxa"/>
                <w:gridSpan w:val="2"/>
              </w:tcPr>
            </w:tcPrChange>
          </w:tcPr>
          <w:p w14:paraId="3E03637A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  <w:lang w:val="en-AU"/>
              </w:rPr>
            </w:pPr>
            <w:r w:rsidRPr="00657104">
              <w:rPr>
                <w:rFonts w:ascii="標楷體" w:eastAsia="標楷體" w:hAnsi="標楷體" w:hint="eastAsia"/>
              </w:rPr>
              <w:t>主管</w:t>
            </w:r>
            <w:r w:rsidRPr="00657104">
              <w:rPr>
                <w:rFonts w:ascii="標楷體" w:eastAsia="標楷體" w:hAnsi="標楷體" w:hint="eastAsia"/>
                <w:lang w:val="en-AU"/>
              </w:rPr>
              <w:t>核可</w:t>
            </w:r>
          </w:p>
        </w:tc>
        <w:tc>
          <w:tcPr>
            <w:tcW w:w="850" w:type="dxa"/>
            <w:tcPrChange w:id="119" w:author="ST1" w:date="2020-07-29T17:47:00Z">
              <w:tcPr>
                <w:tcW w:w="850" w:type="dxa"/>
                <w:gridSpan w:val="2"/>
              </w:tcPr>
            </w:tcPrChange>
          </w:tcPr>
          <w:p w14:paraId="230C1AE3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</w:t>
            </w:r>
          </w:p>
        </w:tc>
        <w:tc>
          <w:tcPr>
            <w:tcW w:w="567" w:type="dxa"/>
            <w:tcPrChange w:id="120" w:author="ST1" w:date="2020-07-29T17:47:00Z">
              <w:tcPr>
                <w:tcW w:w="567" w:type="dxa"/>
                <w:gridSpan w:val="2"/>
              </w:tcPr>
            </w:tcPrChange>
          </w:tcPr>
          <w:p w14:paraId="2270289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</w:t>
            </w:r>
          </w:p>
          <w:p w14:paraId="43D2168D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交易</w:t>
            </w:r>
          </w:p>
        </w:tc>
        <w:tc>
          <w:tcPr>
            <w:tcW w:w="567" w:type="dxa"/>
            <w:tcPrChange w:id="121" w:author="ST1" w:date="2020-07-29T17:47:00Z">
              <w:tcPr>
                <w:tcW w:w="567" w:type="dxa"/>
                <w:gridSpan w:val="2"/>
              </w:tcPr>
            </w:tcPrChange>
          </w:tcPr>
          <w:p w14:paraId="6DB7F610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額度</w:t>
            </w:r>
          </w:p>
          <w:p w14:paraId="4567B1A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處理</w:t>
            </w:r>
          </w:p>
        </w:tc>
        <w:tc>
          <w:tcPr>
            <w:tcW w:w="284" w:type="dxa"/>
            <w:tcPrChange w:id="122" w:author="ST1" w:date="2020-07-29T17:47:00Z">
              <w:tcPr>
                <w:tcW w:w="284" w:type="dxa"/>
                <w:gridSpan w:val="2"/>
              </w:tcPr>
            </w:tcPrChange>
          </w:tcPr>
          <w:p w14:paraId="36175EF6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訂</w:t>
            </w:r>
            <w:r w:rsidRPr="00657104">
              <w:rPr>
                <w:rFonts w:ascii="標楷體" w:eastAsia="標楷體" w:hAnsi="標楷體" w:hint="eastAsia"/>
              </w:rPr>
              <w:t>正</w:t>
            </w:r>
          </w:p>
        </w:tc>
        <w:tc>
          <w:tcPr>
            <w:tcW w:w="283" w:type="dxa"/>
            <w:tcPrChange w:id="123" w:author="ST1" w:date="2020-07-29T17:47:00Z">
              <w:tcPr>
                <w:tcW w:w="283" w:type="dxa"/>
                <w:gridSpan w:val="2"/>
              </w:tcPr>
            </w:tcPrChange>
          </w:tcPr>
          <w:p w14:paraId="39A2D08B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列</w:t>
            </w:r>
            <w:r w:rsidRPr="00657104">
              <w:rPr>
                <w:rFonts w:ascii="標楷體" w:eastAsia="標楷體" w:hAnsi="標楷體" w:hint="eastAsia"/>
              </w:rPr>
              <w:t>印</w:t>
            </w:r>
          </w:p>
        </w:tc>
        <w:tc>
          <w:tcPr>
            <w:tcW w:w="288" w:type="dxa"/>
            <w:gridSpan w:val="2"/>
            <w:tcPrChange w:id="124" w:author="ST1" w:date="2020-07-29T17:47:00Z">
              <w:tcPr>
                <w:tcW w:w="288" w:type="dxa"/>
                <w:gridSpan w:val="2"/>
              </w:tcPr>
            </w:tcPrChange>
          </w:tcPr>
          <w:p w14:paraId="362741C8" w14:textId="77777777" w:rsidR="00657104" w:rsidRPr="00657104" w:rsidRDefault="00657104" w:rsidP="00656023">
            <w:pPr>
              <w:snapToGrid w:val="0"/>
              <w:rPr>
                <w:rFonts w:ascii="標楷體" w:eastAsia="標楷體" w:hAnsi="標楷體"/>
              </w:rPr>
            </w:pPr>
          </w:p>
        </w:tc>
      </w:tr>
      <w:tr w:rsidR="00260576" w:rsidRPr="00657104" w14:paraId="084BD852" w14:textId="77777777" w:rsidTr="00323DF8">
        <w:trPr>
          <w:tblHeader/>
          <w:trPrChange w:id="125" w:author="ST1" w:date="2020-07-29T17:47:00Z">
            <w:trPr>
              <w:tblHeader/>
            </w:trPr>
          </w:trPrChange>
        </w:trPr>
        <w:tc>
          <w:tcPr>
            <w:tcW w:w="567" w:type="dxa"/>
            <w:tcPrChange w:id="126" w:author="ST1" w:date="2020-07-29T17:47:00Z">
              <w:tcPr>
                <w:tcW w:w="567" w:type="dxa"/>
                <w:gridSpan w:val="2"/>
              </w:tcPr>
            </w:tcPrChange>
          </w:tcPr>
          <w:p w14:paraId="547B035E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27" w:author="ST1" w:date="2020-07-29T17:47:00Z">
              <w:tcPr>
                <w:tcW w:w="709" w:type="dxa"/>
                <w:gridSpan w:val="2"/>
              </w:tcPr>
            </w:tcPrChange>
          </w:tcPr>
          <w:p w14:paraId="0E3D0C9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szCs w:val="24"/>
              </w:rPr>
              <w:t>L91</w:t>
            </w:r>
          </w:p>
        </w:tc>
        <w:tc>
          <w:tcPr>
            <w:tcW w:w="8084" w:type="dxa"/>
            <w:gridSpan w:val="11"/>
            <w:tcPrChange w:id="128" w:author="ST1" w:date="2020-07-29T17:47:00Z">
              <w:tcPr>
                <w:tcW w:w="8084" w:type="dxa"/>
                <w:gridSpan w:val="20"/>
              </w:tcPr>
            </w:tcPrChange>
          </w:tcPr>
          <w:p w14:paraId="57197FE2" w14:textId="77777777" w:rsidR="00260576" w:rsidRPr="00657104" w:rsidRDefault="00260576" w:rsidP="001E674F">
            <w:pPr>
              <w:rPr>
                <w:rFonts w:ascii="標楷體" w:eastAsia="標楷體" w:hAnsi="標楷體"/>
              </w:rPr>
            </w:pPr>
            <w:r w:rsidRPr="005910A3">
              <w:rPr>
                <w:rFonts w:ascii="標楷體" w:eastAsia="標楷體" w:hAnsi="標楷體" w:hint="eastAsia"/>
              </w:rPr>
              <w:t>關帳</w:t>
            </w:r>
            <w:r w:rsidRPr="00260576">
              <w:rPr>
                <w:rFonts w:ascii="標楷體" w:eastAsia="標楷體" w:hAnsi="標楷體" w:hint="eastAsia"/>
              </w:rPr>
              <w:t>報表</w:t>
            </w:r>
          </w:p>
        </w:tc>
      </w:tr>
      <w:tr w:rsidR="00260576" w:rsidRPr="00657104" w14:paraId="647FD13E" w14:textId="77777777" w:rsidTr="00323DF8">
        <w:trPr>
          <w:tblHeader/>
          <w:trPrChange w:id="129" w:author="ST1" w:date="2020-07-29T17:47:00Z">
            <w:trPr>
              <w:tblHeader/>
            </w:trPr>
          </w:trPrChange>
        </w:trPr>
        <w:tc>
          <w:tcPr>
            <w:tcW w:w="567" w:type="dxa"/>
            <w:tcPrChange w:id="130" w:author="ST1" w:date="2020-07-29T17:47:00Z">
              <w:tcPr>
                <w:tcW w:w="567" w:type="dxa"/>
                <w:gridSpan w:val="2"/>
              </w:tcPr>
            </w:tcPrChange>
          </w:tcPr>
          <w:p w14:paraId="60B685BF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31" w:author="ST1" w:date="2020-07-29T17:47:00Z">
              <w:tcPr>
                <w:tcW w:w="709" w:type="dxa"/>
                <w:gridSpan w:val="2"/>
              </w:tcPr>
            </w:tcPrChange>
          </w:tcPr>
          <w:p w14:paraId="5535E6E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</w:t>
            </w:r>
            <w:r w:rsidRPr="00657104">
              <w:rPr>
                <w:rFonts w:ascii="標楷體" w:eastAsia="標楷體" w:hAnsi="標楷體" w:hint="eastAsia"/>
                <w:szCs w:val="24"/>
              </w:rPr>
              <w:t>91</w:t>
            </w:r>
            <w:r w:rsidRPr="00657104">
              <w:rPr>
                <w:rFonts w:ascii="標楷體" w:eastAsia="標楷體" w:hAnsi="標楷體"/>
                <w:szCs w:val="24"/>
              </w:rPr>
              <w:t>10</w:t>
            </w:r>
          </w:p>
        </w:tc>
        <w:tc>
          <w:tcPr>
            <w:tcW w:w="3827" w:type="dxa"/>
            <w:tcPrChange w:id="132" w:author="ST1" w:date="2020-07-29T17:47:00Z">
              <w:tcPr>
                <w:tcW w:w="3827" w:type="dxa"/>
                <w:gridSpan w:val="2"/>
              </w:tcPr>
            </w:tcPrChange>
          </w:tcPr>
          <w:p w14:paraId="0FE8D33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首次撥款審核資料表</w:t>
            </w:r>
          </w:p>
        </w:tc>
        <w:tc>
          <w:tcPr>
            <w:tcW w:w="284" w:type="dxa"/>
            <w:tcPrChange w:id="133" w:author="ST1" w:date="2020-07-29T17:47:00Z">
              <w:tcPr>
                <w:tcW w:w="284" w:type="dxa"/>
                <w:gridSpan w:val="2"/>
              </w:tcPr>
            </w:tcPrChange>
          </w:tcPr>
          <w:p w14:paraId="71FB928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34" w:author="ST1" w:date="2020-07-29T17:47:00Z">
              <w:tcPr>
                <w:tcW w:w="567" w:type="dxa"/>
                <w:gridSpan w:val="2"/>
              </w:tcPr>
            </w:tcPrChange>
          </w:tcPr>
          <w:p w14:paraId="5B317C6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35" w:author="ST1" w:date="2020-07-29T17:47:00Z">
              <w:tcPr>
                <w:tcW w:w="567" w:type="dxa"/>
                <w:gridSpan w:val="2"/>
              </w:tcPr>
            </w:tcPrChange>
          </w:tcPr>
          <w:p w14:paraId="147DF47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36" w:author="ST1" w:date="2020-07-29T17:47:00Z">
              <w:tcPr>
                <w:tcW w:w="850" w:type="dxa"/>
                <w:gridSpan w:val="2"/>
              </w:tcPr>
            </w:tcPrChange>
          </w:tcPr>
          <w:p w14:paraId="3F17BDB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37" w:author="ST1" w:date="2020-07-29T17:47:00Z">
              <w:tcPr>
                <w:tcW w:w="567" w:type="dxa"/>
                <w:gridSpan w:val="2"/>
              </w:tcPr>
            </w:tcPrChange>
          </w:tcPr>
          <w:p w14:paraId="0CD6CCF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38" w:author="ST1" w:date="2020-07-29T17:47:00Z">
              <w:tcPr>
                <w:tcW w:w="567" w:type="dxa"/>
                <w:gridSpan w:val="2"/>
              </w:tcPr>
            </w:tcPrChange>
          </w:tcPr>
          <w:p w14:paraId="2781AFE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39" w:author="ST1" w:date="2020-07-29T17:47:00Z">
              <w:tcPr>
                <w:tcW w:w="284" w:type="dxa"/>
                <w:gridSpan w:val="2"/>
              </w:tcPr>
            </w:tcPrChange>
          </w:tcPr>
          <w:p w14:paraId="354686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40" w:author="ST1" w:date="2020-07-29T17:47:00Z">
              <w:tcPr>
                <w:tcW w:w="283" w:type="dxa"/>
                <w:gridSpan w:val="2"/>
              </w:tcPr>
            </w:tcPrChange>
          </w:tcPr>
          <w:p w14:paraId="6DAFAFF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141" w:author="ST1" w:date="2020-07-29T17:47:00Z">
              <w:tcPr>
                <w:tcW w:w="288" w:type="dxa"/>
                <w:gridSpan w:val="2"/>
              </w:tcPr>
            </w:tcPrChange>
          </w:tcPr>
          <w:p w14:paraId="07FF342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58CD96F3" w14:textId="77777777" w:rsidTr="00323DF8">
        <w:trPr>
          <w:tblHeader/>
          <w:trPrChange w:id="142" w:author="ST1" w:date="2020-07-29T17:47:00Z">
            <w:trPr>
              <w:tblHeader/>
            </w:trPr>
          </w:trPrChange>
        </w:trPr>
        <w:tc>
          <w:tcPr>
            <w:tcW w:w="567" w:type="dxa"/>
            <w:tcPrChange w:id="143" w:author="ST1" w:date="2020-07-29T17:47:00Z">
              <w:tcPr>
                <w:tcW w:w="567" w:type="dxa"/>
                <w:gridSpan w:val="2"/>
              </w:tcPr>
            </w:tcPrChange>
          </w:tcPr>
          <w:p w14:paraId="168B3003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44" w:author="ST1" w:date="2020-07-29T17:47:00Z">
              <w:tcPr>
                <w:tcW w:w="709" w:type="dxa"/>
                <w:gridSpan w:val="2"/>
              </w:tcPr>
            </w:tcPrChange>
          </w:tcPr>
          <w:p w14:paraId="74BD998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L9130</w:t>
            </w:r>
          </w:p>
        </w:tc>
        <w:tc>
          <w:tcPr>
            <w:tcW w:w="3827" w:type="dxa"/>
            <w:tcPrChange w:id="145" w:author="ST1" w:date="2020-07-29T17:47:00Z">
              <w:tcPr>
                <w:tcW w:w="3827" w:type="dxa"/>
                <w:gridSpan w:val="2"/>
              </w:tcPr>
            </w:tcPrChange>
          </w:tcPr>
          <w:p w14:paraId="28B9052D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核心傳票媒體檔產生作業</w:t>
            </w:r>
          </w:p>
        </w:tc>
        <w:tc>
          <w:tcPr>
            <w:tcW w:w="284" w:type="dxa"/>
            <w:tcPrChange w:id="146" w:author="ST1" w:date="2020-07-29T17:47:00Z">
              <w:tcPr>
                <w:tcW w:w="284" w:type="dxa"/>
                <w:gridSpan w:val="2"/>
              </w:tcPr>
            </w:tcPrChange>
          </w:tcPr>
          <w:p w14:paraId="5D085D7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47" w:author="ST1" w:date="2020-07-29T17:47:00Z">
              <w:tcPr>
                <w:tcW w:w="567" w:type="dxa"/>
                <w:gridSpan w:val="2"/>
              </w:tcPr>
            </w:tcPrChange>
          </w:tcPr>
          <w:p w14:paraId="24F7BC4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48" w:author="ST1" w:date="2020-07-29T17:47:00Z">
              <w:tcPr>
                <w:tcW w:w="567" w:type="dxa"/>
                <w:gridSpan w:val="2"/>
              </w:tcPr>
            </w:tcPrChange>
          </w:tcPr>
          <w:p w14:paraId="4EFF0C9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49" w:author="ST1" w:date="2020-07-29T17:47:00Z">
              <w:tcPr>
                <w:tcW w:w="850" w:type="dxa"/>
                <w:gridSpan w:val="2"/>
              </w:tcPr>
            </w:tcPrChange>
          </w:tcPr>
          <w:p w14:paraId="2993E9E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50" w:author="ST1" w:date="2020-07-29T17:47:00Z">
              <w:tcPr>
                <w:tcW w:w="567" w:type="dxa"/>
                <w:gridSpan w:val="2"/>
              </w:tcPr>
            </w:tcPrChange>
          </w:tcPr>
          <w:p w14:paraId="2A81415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51" w:author="ST1" w:date="2020-07-29T17:47:00Z">
              <w:tcPr>
                <w:tcW w:w="567" w:type="dxa"/>
                <w:gridSpan w:val="2"/>
              </w:tcPr>
            </w:tcPrChange>
          </w:tcPr>
          <w:p w14:paraId="3BB3D10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52" w:author="ST1" w:date="2020-07-29T17:47:00Z">
              <w:tcPr>
                <w:tcW w:w="284" w:type="dxa"/>
                <w:gridSpan w:val="2"/>
              </w:tcPr>
            </w:tcPrChange>
          </w:tcPr>
          <w:p w14:paraId="7C6735D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53" w:author="ST1" w:date="2020-07-29T17:47:00Z">
              <w:tcPr>
                <w:tcW w:w="283" w:type="dxa"/>
                <w:gridSpan w:val="2"/>
              </w:tcPr>
            </w:tcPrChange>
          </w:tcPr>
          <w:p w14:paraId="1E893E57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154" w:author="ST1" w:date="2020-07-29T17:47:00Z">
              <w:tcPr>
                <w:tcW w:w="288" w:type="dxa"/>
                <w:gridSpan w:val="2"/>
              </w:tcPr>
            </w:tcPrChange>
          </w:tcPr>
          <w:p w14:paraId="122963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886625C" w14:textId="77777777" w:rsidTr="00323DF8">
        <w:trPr>
          <w:tblHeader/>
          <w:trPrChange w:id="155" w:author="ST1" w:date="2020-07-29T17:47:00Z">
            <w:trPr>
              <w:tblHeader/>
            </w:trPr>
          </w:trPrChange>
        </w:trPr>
        <w:tc>
          <w:tcPr>
            <w:tcW w:w="567" w:type="dxa"/>
            <w:tcPrChange w:id="156" w:author="ST1" w:date="2020-07-29T17:47:00Z">
              <w:tcPr>
                <w:tcW w:w="567" w:type="dxa"/>
                <w:gridSpan w:val="2"/>
              </w:tcPr>
            </w:tcPrChange>
          </w:tcPr>
          <w:p w14:paraId="6224C29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57" w:author="ST1" w:date="2020-07-29T17:47:00Z">
              <w:tcPr>
                <w:tcW w:w="709" w:type="dxa"/>
                <w:gridSpan w:val="2"/>
              </w:tcPr>
            </w:tcPrChange>
          </w:tcPr>
          <w:p w14:paraId="374909C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L9131</w:t>
            </w:r>
          </w:p>
        </w:tc>
        <w:tc>
          <w:tcPr>
            <w:tcW w:w="3827" w:type="dxa"/>
            <w:tcPrChange w:id="158" w:author="ST1" w:date="2020-07-29T17:47:00Z">
              <w:tcPr>
                <w:tcW w:w="3827" w:type="dxa"/>
                <w:gridSpan w:val="2"/>
              </w:tcPr>
            </w:tcPrChange>
          </w:tcPr>
          <w:p w14:paraId="080997C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核心日結單代傳票列印</w:t>
            </w:r>
          </w:p>
        </w:tc>
        <w:tc>
          <w:tcPr>
            <w:tcW w:w="284" w:type="dxa"/>
            <w:tcPrChange w:id="159" w:author="ST1" w:date="2020-07-29T17:47:00Z">
              <w:tcPr>
                <w:tcW w:w="284" w:type="dxa"/>
                <w:gridSpan w:val="2"/>
              </w:tcPr>
            </w:tcPrChange>
          </w:tcPr>
          <w:p w14:paraId="7310576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60" w:author="ST1" w:date="2020-07-29T17:47:00Z">
              <w:tcPr>
                <w:tcW w:w="567" w:type="dxa"/>
                <w:gridSpan w:val="2"/>
              </w:tcPr>
            </w:tcPrChange>
          </w:tcPr>
          <w:p w14:paraId="54F5E767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61" w:author="ST1" w:date="2020-07-29T17:47:00Z">
              <w:tcPr>
                <w:tcW w:w="567" w:type="dxa"/>
                <w:gridSpan w:val="2"/>
              </w:tcPr>
            </w:tcPrChange>
          </w:tcPr>
          <w:p w14:paraId="78BB444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62" w:author="ST1" w:date="2020-07-29T17:47:00Z">
              <w:tcPr>
                <w:tcW w:w="850" w:type="dxa"/>
                <w:gridSpan w:val="2"/>
              </w:tcPr>
            </w:tcPrChange>
          </w:tcPr>
          <w:p w14:paraId="4337BD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63" w:author="ST1" w:date="2020-07-29T17:47:00Z">
              <w:tcPr>
                <w:tcW w:w="567" w:type="dxa"/>
                <w:gridSpan w:val="2"/>
              </w:tcPr>
            </w:tcPrChange>
          </w:tcPr>
          <w:p w14:paraId="4C7FD3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64" w:author="ST1" w:date="2020-07-29T17:47:00Z">
              <w:tcPr>
                <w:tcW w:w="567" w:type="dxa"/>
                <w:gridSpan w:val="2"/>
              </w:tcPr>
            </w:tcPrChange>
          </w:tcPr>
          <w:p w14:paraId="5ED9DC4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65" w:author="ST1" w:date="2020-07-29T17:47:00Z">
              <w:tcPr>
                <w:tcW w:w="284" w:type="dxa"/>
                <w:gridSpan w:val="2"/>
              </w:tcPr>
            </w:tcPrChange>
          </w:tcPr>
          <w:p w14:paraId="66E48F8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66" w:author="ST1" w:date="2020-07-29T17:47:00Z">
              <w:tcPr>
                <w:tcW w:w="283" w:type="dxa"/>
                <w:gridSpan w:val="2"/>
              </w:tcPr>
            </w:tcPrChange>
          </w:tcPr>
          <w:p w14:paraId="6963BC1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167" w:author="ST1" w:date="2020-07-29T17:47:00Z">
              <w:tcPr>
                <w:tcW w:w="288" w:type="dxa"/>
                <w:gridSpan w:val="2"/>
              </w:tcPr>
            </w:tcPrChange>
          </w:tcPr>
          <w:p w14:paraId="323363B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E2963B2" w14:textId="77777777" w:rsidTr="00323DF8">
        <w:trPr>
          <w:tblHeader/>
          <w:trPrChange w:id="168" w:author="ST1" w:date="2020-07-29T17:47:00Z">
            <w:trPr>
              <w:tblHeader/>
            </w:trPr>
          </w:trPrChange>
        </w:trPr>
        <w:tc>
          <w:tcPr>
            <w:tcW w:w="567" w:type="dxa"/>
            <w:tcPrChange w:id="169" w:author="ST1" w:date="2020-07-29T17:47:00Z">
              <w:tcPr>
                <w:tcW w:w="567" w:type="dxa"/>
                <w:gridSpan w:val="2"/>
              </w:tcPr>
            </w:tcPrChange>
          </w:tcPr>
          <w:p w14:paraId="56786AA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70" w:author="ST1" w:date="2020-07-29T17:47:00Z">
              <w:tcPr>
                <w:tcW w:w="709" w:type="dxa"/>
                <w:gridSpan w:val="2"/>
              </w:tcPr>
            </w:tcPrChange>
          </w:tcPr>
          <w:p w14:paraId="64A0F6B7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L9132</w:t>
            </w:r>
          </w:p>
        </w:tc>
        <w:tc>
          <w:tcPr>
            <w:tcW w:w="3827" w:type="dxa"/>
            <w:tcPrChange w:id="171" w:author="ST1" w:date="2020-07-29T17:47:00Z">
              <w:tcPr>
                <w:tcW w:w="3827" w:type="dxa"/>
                <w:gridSpan w:val="2"/>
              </w:tcPr>
            </w:tcPrChange>
          </w:tcPr>
          <w:p w14:paraId="0E25A71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傳票媒體明細表（核心）</w:t>
            </w:r>
          </w:p>
        </w:tc>
        <w:tc>
          <w:tcPr>
            <w:tcW w:w="284" w:type="dxa"/>
            <w:tcPrChange w:id="172" w:author="ST1" w:date="2020-07-29T17:47:00Z">
              <w:tcPr>
                <w:tcW w:w="284" w:type="dxa"/>
                <w:gridSpan w:val="2"/>
              </w:tcPr>
            </w:tcPrChange>
          </w:tcPr>
          <w:p w14:paraId="55880AA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173" w:author="ST1" w:date="2020-07-29T17:47:00Z">
              <w:tcPr>
                <w:tcW w:w="567" w:type="dxa"/>
                <w:gridSpan w:val="2"/>
              </w:tcPr>
            </w:tcPrChange>
          </w:tcPr>
          <w:p w14:paraId="5F0E6936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74" w:author="ST1" w:date="2020-07-29T17:47:00Z">
              <w:tcPr>
                <w:tcW w:w="567" w:type="dxa"/>
                <w:gridSpan w:val="2"/>
              </w:tcPr>
            </w:tcPrChange>
          </w:tcPr>
          <w:p w14:paraId="46E718B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75" w:author="ST1" w:date="2020-07-29T17:47:00Z">
              <w:tcPr>
                <w:tcW w:w="850" w:type="dxa"/>
                <w:gridSpan w:val="2"/>
              </w:tcPr>
            </w:tcPrChange>
          </w:tcPr>
          <w:p w14:paraId="2AAB944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76" w:author="ST1" w:date="2020-07-29T17:47:00Z">
              <w:tcPr>
                <w:tcW w:w="567" w:type="dxa"/>
                <w:gridSpan w:val="2"/>
              </w:tcPr>
            </w:tcPrChange>
          </w:tcPr>
          <w:p w14:paraId="1364F87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77" w:author="ST1" w:date="2020-07-29T17:47:00Z">
              <w:tcPr>
                <w:tcW w:w="567" w:type="dxa"/>
                <w:gridSpan w:val="2"/>
              </w:tcPr>
            </w:tcPrChange>
          </w:tcPr>
          <w:p w14:paraId="239C79F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78" w:author="ST1" w:date="2020-07-29T17:47:00Z">
              <w:tcPr>
                <w:tcW w:w="284" w:type="dxa"/>
                <w:gridSpan w:val="2"/>
              </w:tcPr>
            </w:tcPrChange>
          </w:tcPr>
          <w:p w14:paraId="44FFF4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79" w:author="ST1" w:date="2020-07-29T17:47:00Z">
              <w:tcPr>
                <w:tcW w:w="283" w:type="dxa"/>
                <w:gridSpan w:val="2"/>
              </w:tcPr>
            </w:tcPrChange>
          </w:tcPr>
          <w:p w14:paraId="2A4B828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180" w:author="ST1" w:date="2020-07-29T17:47:00Z">
              <w:tcPr>
                <w:tcW w:w="288" w:type="dxa"/>
                <w:gridSpan w:val="2"/>
              </w:tcPr>
            </w:tcPrChange>
          </w:tcPr>
          <w:p w14:paraId="2DDACE4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21D8A0F8" w14:textId="77777777" w:rsidTr="00323DF8">
        <w:trPr>
          <w:tblHeader/>
          <w:trPrChange w:id="181" w:author="ST1" w:date="2020-07-29T17:47:00Z">
            <w:trPr>
              <w:tblHeader/>
            </w:trPr>
          </w:trPrChange>
        </w:trPr>
        <w:tc>
          <w:tcPr>
            <w:tcW w:w="567" w:type="dxa"/>
            <w:tcPrChange w:id="182" w:author="ST1" w:date="2020-07-29T17:47:00Z">
              <w:tcPr>
                <w:tcW w:w="567" w:type="dxa"/>
                <w:gridSpan w:val="2"/>
              </w:tcPr>
            </w:tcPrChange>
          </w:tcPr>
          <w:p w14:paraId="54E289F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83" w:author="ST1" w:date="2020-07-29T17:47:00Z">
              <w:tcPr>
                <w:tcW w:w="709" w:type="dxa"/>
                <w:gridSpan w:val="2"/>
              </w:tcPr>
            </w:tcPrChange>
          </w:tcPr>
          <w:p w14:paraId="11D2BA12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L913</w:t>
            </w:r>
            <w:r w:rsidRPr="00657104"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  <w:tcPrChange w:id="184" w:author="ST1" w:date="2020-07-29T17:47:00Z">
              <w:tcPr>
                <w:tcW w:w="3827" w:type="dxa"/>
                <w:gridSpan w:val="2"/>
              </w:tcPr>
            </w:tcPrChange>
          </w:tcPr>
          <w:p w14:paraId="5C38FE02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會計與主檔餘額檢核表</w:t>
            </w:r>
          </w:p>
        </w:tc>
        <w:tc>
          <w:tcPr>
            <w:tcW w:w="284" w:type="dxa"/>
            <w:tcPrChange w:id="185" w:author="ST1" w:date="2020-07-29T17:47:00Z">
              <w:tcPr>
                <w:tcW w:w="284" w:type="dxa"/>
                <w:gridSpan w:val="2"/>
              </w:tcPr>
            </w:tcPrChange>
          </w:tcPr>
          <w:p w14:paraId="117578C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186" w:author="ST1" w:date="2020-07-29T17:47:00Z">
              <w:tcPr>
                <w:tcW w:w="567" w:type="dxa"/>
                <w:gridSpan w:val="2"/>
              </w:tcPr>
            </w:tcPrChange>
          </w:tcPr>
          <w:p w14:paraId="62A75344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187" w:author="ST1" w:date="2020-07-29T17:47:00Z">
              <w:tcPr>
                <w:tcW w:w="567" w:type="dxa"/>
                <w:gridSpan w:val="2"/>
              </w:tcPr>
            </w:tcPrChange>
          </w:tcPr>
          <w:p w14:paraId="483243E6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188" w:author="ST1" w:date="2020-07-29T17:47:00Z">
              <w:tcPr>
                <w:tcW w:w="850" w:type="dxa"/>
                <w:gridSpan w:val="2"/>
              </w:tcPr>
            </w:tcPrChange>
          </w:tcPr>
          <w:p w14:paraId="4B63B3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189" w:author="ST1" w:date="2020-07-29T17:47:00Z">
              <w:tcPr>
                <w:tcW w:w="567" w:type="dxa"/>
                <w:gridSpan w:val="2"/>
              </w:tcPr>
            </w:tcPrChange>
          </w:tcPr>
          <w:p w14:paraId="4AE9693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190" w:author="ST1" w:date="2020-07-29T17:47:00Z">
              <w:tcPr>
                <w:tcW w:w="567" w:type="dxa"/>
                <w:gridSpan w:val="2"/>
              </w:tcPr>
            </w:tcPrChange>
          </w:tcPr>
          <w:p w14:paraId="77768CF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191" w:author="ST1" w:date="2020-07-29T17:47:00Z">
              <w:tcPr>
                <w:tcW w:w="284" w:type="dxa"/>
                <w:gridSpan w:val="2"/>
              </w:tcPr>
            </w:tcPrChange>
          </w:tcPr>
          <w:p w14:paraId="1A0BCB9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192" w:author="ST1" w:date="2020-07-29T17:47:00Z">
              <w:tcPr>
                <w:tcW w:w="283" w:type="dxa"/>
                <w:gridSpan w:val="2"/>
              </w:tcPr>
            </w:tcPrChange>
          </w:tcPr>
          <w:p w14:paraId="518DEEC4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193" w:author="ST1" w:date="2020-07-29T17:47:00Z">
              <w:tcPr>
                <w:tcW w:w="288" w:type="dxa"/>
                <w:gridSpan w:val="2"/>
              </w:tcPr>
            </w:tcPrChange>
          </w:tcPr>
          <w:p w14:paraId="4D0DB4A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A02B02C" w14:textId="77777777" w:rsidTr="00323DF8">
        <w:trPr>
          <w:tblHeader/>
          <w:trPrChange w:id="194" w:author="ST1" w:date="2020-07-29T17:47:00Z">
            <w:trPr>
              <w:tblHeader/>
            </w:trPr>
          </w:trPrChange>
        </w:trPr>
        <w:tc>
          <w:tcPr>
            <w:tcW w:w="567" w:type="dxa"/>
            <w:tcPrChange w:id="195" w:author="ST1" w:date="2020-07-29T17:47:00Z">
              <w:tcPr>
                <w:tcW w:w="567" w:type="dxa"/>
                <w:gridSpan w:val="2"/>
              </w:tcPr>
            </w:tcPrChange>
          </w:tcPr>
          <w:p w14:paraId="0EA42150" w14:textId="77777777" w:rsidR="00260576" w:rsidRPr="00657104" w:rsidRDefault="00260576" w:rsidP="001E674F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196" w:author="ST1" w:date="2020-07-29T17:47:00Z">
              <w:tcPr>
                <w:tcW w:w="709" w:type="dxa"/>
                <w:gridSpan w:val="2"/>
              </w:tcPr>
            </w:tcPrChange>
          </w:tcPr>
          <w:p w14:paraId="499EBE06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L97</w:t>
            </w:r>
          </w:p>
        </w:tc>
        <w:tc>
          <w:tcPr>
            <w:tcW w:w="8084" w:type="dxa"/>
            <w:gridSpan w:val="11"/>
            <w:tcPrChange w:id="197" w:author="ST1" w:date="2020-07-29T17:47:00Z">
              <w:tcPr>
                <w:tcW w:w="8084" w:type="dxa"/>
                <w:gridSpan w:val="20"/>
              </w:tcPr>
            </w:tcPrChange>
          </w:tcPr>
          <w:p w14:paraId="69ECBC5A" w14:textId="77777777" w:rsidR="00260576" w:rsidRPr="00657104" w:rsidRDefault="00260576" w:rsidP="001E674F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260576">
              <w:rPr>
                <w:rFonts w:ascii="標楷體" w:eastAsia="標楷體" w:hAnsi="標楷體" w:hint="eastAsia"/>
                <w:szCs w:val="24"/>
              </w:rPr>
              <w:t>隨機報表</w:t>
            </w:r>
          </w:p>
        </w:tc>
      </w:tr>
      <w:tr w:rsidR="00260576" w:rsidRPr="00657104" w14:paraId="06C071C7" w14:textId="77777777" w:rsidTr="00323DF8">
        <w:trPr>
          <w:tblHeader/>
          <w:trPrChange w:id="198" w:author="ST1" w:date="2020-07-29T17:47:00Z">
            <w:trPr>
              <w:tblHeader/>
            </w:trPr>
          </w:trPrChange>
        </w:trPr>
        <w:tc>
          <w:tcPr>
            <w:tcW w:w="567" w:type="dxa"/>
            <w:tcPrChange w:id="199" w:author="ST1" w:date="2020-07-29T17:47:00Z">
              <w:tcPr>
                <w:tcW w:w="567" w:type="dxa"/>
                <w:gridSpan w:val="2"/>
              </w:tcPr>
            </w:tcPrChange>
          </w:tcPr>
          <w:p w14:paraId="142D5BE8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00" w:author="ST1" w:date="2020-07-29T17:47:00Z">
              <w:tcPr>
                <w:tcW w:w="709" w:type="dxa"/>
                <w:gridSpan w:val="2"/>
              </w:tcPr>
            </w:tcPrChange>
          </w:tcPr>
          <w:p w14:paraId="2B2B978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</w:t>
            </w: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3827" w:type="dxa"/>
            <w:tcPrChange w:id="201" w:author="ST1" w:date="2020-07-29T17:47:00Z">
              <w:tcPr>
                <w:tcW w:w="3827" w:type="dxa"/>
                <w:gridSpan w:val="2"/>
              </w:tcPr>
            </w:tcPrChange>
          </w:tcPr>
          <w:p w14:paraId="4261752E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客戶往來交易明細表</w:t>
            </w:r>
          </w:p>
        </w:tc>
        <w:tc>
          <w:tcPr>
            <w:tcW w:w="284" w:type="dxa"/>
            <w:tcPrChange w:id="202" w:author="ST1" w:date="2020-07-29T17:47:00Z">
              <w:tcPr>
                <w:tcW w:w="284" w:type="dxa"/>
                <w:gridSpan w:val="2"/>
              </w:tcPr>
            </w:tcPrChange>
          </w:tcPr>
          <w:p w14:paraId="2FD93CB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03" w:author="ST1" w:date="2020-07-29T17:47:00Z">
              <w:tcPr>
                <w:tcW w:w="567" w:type="dxa"/>
                <w:gridSpan w:val="2"/>
              </w:tcPr>
            </w:tcPrChange>
          </w:tcPr>
          <w:p w14:paraId="3BFA9AC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04" w:author="ST1" w:date="2020-07-29T17:47:00Z">
              <w:tcPr>
                <w:tcW w:w="567" w:type="dxa"/>
                <w:gridSpan w:val="2"/>
              </w:tcPr>
            </w:tcPrChange>
          </w:tcPr>
          <w:p w14:paraId="1811D3BD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05" w:author="ST1" w:date="2020-07-29T17:47:00Z">
              <w:tcPr>
                <w:tcW w:w="850" w:type="dxa"/>
                <w:gridSpan w:val="2"/>
              </w:tcPr>
            </w:tcPrChange>
          </w:tcPr>
          <w:p w14:paraId="7EF4B9A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06" w:author="ST1" w:date="2020-07-29T17:47:00Z">
              <w:tcPr>
                <w:tcW w:w="567" w:type="dxa"/>
                <w:gridSpan w:val="2"/>
              </w:tcPr>
            </w:tcPrChange>
          </w:tcPr>
          <w:p w14:paraId="0D82F3C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07" w:author="ST1" w:date="2020-07-29T17:47:00Z">
              <w:tcPr>
                <w:tcW w:w="567" w:type="dxa"/>
                <w:gridSpan w:val="2"/>
              </w:tcPr>
            </w:tcPrChange>
          </w:tcPr>
          <w:p w14:paraId="73CF682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08" w:author="ST1" w:date="2020-07-29T17:47:00Z">
              <w:tcPr>
                <w:tcW w:w="284" w:type="dxa"/>
                <w:gridSpan w:val="2"/>
              </w:tcPr>
            </w:tcPrChange>
          </w:tcPr>
          <w:p w14:paraId="76DC270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09" w:author="ST1" w:date="2020-07-29T17:47:00Z">
              <w:tcPr>
                <w:tcW w:w="283" w:type="dxa"/>
                <w:gridSpan w:val="2"/>
              </w:tcPr>
            </w:tcPrChange>
          </w:tcPr>
          <w:p w14:paraId="76D1A5C8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10" w:author="ST1" w:date="2020-07-29T17:47:00Z">
              <w:tcPr>
                <w:tcW w:w="288" w:type="dxa"/>
                <w:gridSpan w:val="2"/>
              </w:tcPr>
            </w:tcPrChange>
          </w:tcPr>
          <w:p w14:paraId="63D1E80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80F134E" w14:textId="77777777" w:rsidTr="00323DF8">
        <w:trPr>
          <w:tblHeader/>
          <w:trPrChange w:id="211" w:author="ST1" w:date="2020-07-29T17:47:00Z">
            <w:trPr>
              <w:tblHeader/>
            </w:trPr>
          </w:trPrChange>
        </w:trPr>
        <w:tc>
          <w:tcPr>
            <w:tcW w:w="567" w:type="dxa"/>
            <w:tcPrChange w:id="212" w:author="ST1" w:date="2020-07-29T17:47:00Z">
              <w:tcPr>
                <w:tcW w:w="567" w:type="dxa"/>
                <w:gridSpan w:val="2"/>
              </w:tcPr>
            </w:tcPrChange>
          </w:tcPr>
          <w:p w14:paraId="1FD9891B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13" w:author="ST1" w:date="2020-07-29T17:47:00Z">
              <w:tcPr>
                <w:tcW w:w="709" w:type="dxa"/>
                <w:gridSpan w:val="2"/>
              </w:tcPr>
            </w:tcPrChange>
          </w:tcPr>
          <w:p w14:paraId="776D91EB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702</w:t>
            </w:r>
          </w:p>
        </w:tc>
        <w:tc>
          <w:tcPr>
            <w:tcW w:w="3827" w:type="dxa"/>
            <w:tcPrChange w:id="214" w:author="ST1" w:date="2020-07-29T17:47:00Z">
              <w:tcPr>
                <w:tcW w:w="3827" w:type="dxa"/>
                <w:gridSpan w:val="2"/>
              </w:tcPr>
            </w:tcPrChange>
          </w:tcPr>
          <w:p w14:paraId="4183DEA7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放款餘額及財收統計表</w:t>
            </w:r>
          </w:p>
        </w:tc>
        <w:tc>
          <w:tcPr>
            <w:tcW w:w="284" w:type="dxa"/>
            <w:tcPrChange w:id="215" w:author="ST1" w:date="2020-07-29T17:47:00Z">
              <w:tcPr>
                <w:tcW w:w="284" w:type="dxa"/>
                <w:gridSpan w:val="2"/>
              </w:tcPr>
            </w:tcPrChange>
          </w:tcPr>
          <w:p w14:paraId="7B0197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16" w:author="ST1" w:date="2020-07-29T17:47:00Z">
              <w:tcPr>
                <w:tcW w:w="567" w:type="dxa"/>
                <w:gridSpan w:val="2"/>
              </w:tcPr>
            </w:tcPrChange>
          </w:tcPr>
          <w:p w14:paraId="0715DDE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17" w:author="ST1" w:date="2020-07-29T17:47:00Z">
              <w:tcPr>
                <w:tcW w:w="567" w:type="dxa"/>
                <w:gridSpan w:val="2"/>
              </w:tcPr>
            </w:tcPrChange>
          </w:tcPr>
          <w:p w14:paraId="6CEFCA9A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18" w:author="ST1" w:date="2020-07-29T17:47:00Z">
              <w:tcPr>
                <w:tcW w:w="850" w:type="dxa"/>
                <w:gridSpan w:val="2"/>
              </w:tcPr>
            </w:tcPrChange>
          </w:tcPr>
          <w:p w14:paraId="463C594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19" w:author="ST1" w:date="2020-07-29T17:47:00Z">
              <w:tcPr>
                <w:tcW w:w="567" w:type="dxa"/>
                <w:gridSpan w:val="2"/>
              </w:tcPr>
            </w:tcPrChange>
          </w:tcPr>
          <w:p w14:paraId="143AB3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20" w:author="ST1" w:date="2020-07-29T17:47:00Z">
              <w:tcPr>
                <w:tcW w:w="567" w:type="dxa"/>
                <w:gridSpan w:val="2"/>
              </w:tcPr>
            </w:tcPrChange>
          </w:tcPr>
          <w:p w14:paraId="2B01DE8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21" w:author="ST1" w:date="2020-07-29T17:47:00Z">
              <w:tcPr>
                <w:tcW w:w="284" w:type="dxa"/>
                <w:gridSpan w:val="2"/>
              </w:tcPr>
            </w:tcPrChange>
          </w:tcPr>
          <w:p w14:paraId="01C3701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22" w:author="ST1" w:date="2020-07-29T17:47:00Z">
              <w:tcPr>
                <w:tcW w:w="283" w:type="dxa"/>
                <w:gridSpan w:val="2"/>
              </w:tcPr>
            </w:tcPrChange>
          </w:tcPr>
          <w:p w14:paraId="41AEC91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23" w:author="ST1" w:date="2020-07-29T17:47:00Z">
              <w:tcPr>
                <w:tcW w:w="288" w:type="dxa"/>
                <w:gridSpan w:val="2"/>
              </w:tcPr>
            </w:tcPrChange>
          </w:tcPr>
          <w:p w14:paraId="69644DF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83E443C" w14:textId="77777777" w:rsidTr="00323DF8">
        <w:trPr>
          <w:tblHeader/>
          <w:trPrChange w:id="224" w:author="ST1" w:date="2020-07-29T17:47:00Z">
            <w:trPr>
              <w:tblHeader/>
            </w:trPr>
          </w:trPrChange>
        </w:trPr>
        <w:tc>
          <w:tcPr>
            <w:tcW w:w="567" w:type="dxa"/>
            <w:tcPrChange w:id="225" w:author="ST1" w:date="2020-07-29T17:47:00Z">
              <w:tcPr>
                <w:tcW w:w="567" w:type="dxa"/>
                <w:gridSpan w:val="2"/>
              </w:tcPr>
            </w:tcPrChange>
          </w:tcPr>
          <w:p w14:paraId="056481BD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26" w:author="ST1" w:date="2020-07-29T17:47:00Z">
              <w:tcPr>
                <w:tcW w:w="709" w:type="dxa"/>
                <w:gridSpan w:val="2"/>
              </w:tcPr>
            </w:tcPrChange>
          </w:tcPr>
          <w:p w14:paraId="7BD1E06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703</w:t>
            </w:r>
          </w:p>
        </w:tc>
        <w:tc>
          <w:tcPr>
            <w:tcW w:w="3827" w:type="dxa"/>
            <w:tcPrChange w:id="227" w:author="ST1" w:date="2020-07-29T17:47:00Z">
              <w:tcPr>
                <w:tcW w:w="3827" w:type="dxa"/>
                <w:gridSpan w:val="2"/>
              </w:tcPr>
            </w:tcPrChange>
          </w:tcPr>
          <w:p w14:paraId="3D9C0C0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滯繳客戶明細表</w:t>
            </w:r>
          </w:p>
        </w:tc>
        <w:tc>
          <w:tcPr>
            <w:tcW w:w="284" w:type="dxa"/>
            <w:tcPrChange w:id="228" w:author="ST1" w:date="2020-07-29T17:47:00Z">
              <w:tcPr>
                <w:tcW w:w="284" w:type="dxa"/>
                <w:gridSpan w:val="2"/>
              </w:tcPr>
            </w:tcPrChange>
          </w:tcPr>
          <w:p w14:paraId="2686D67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29" w:author="ST1" w:date="2020-07-29T17:47:00Z">
              <w:tcPr>
                <w:tcW w:w="567" w:type="dxa"/>
                <w:gridSpan w:val="2"/>
              </w:tcPr>
            </w:tcPrChange>
          </w:tcPr>
          <w:p w14:paraId="1DDD7BBA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30" w:author="ST1" w:date="2020-07-29T17:47:00Z">
              <w:tcPr>
                <w:tcW w:w="567" w:type="dxa"/>
                <w:gridSpan w:val="2"/>
              </w:tcPr>
            </w:tcPrChange>
          </w:tcPr>
          <w:p w14:paraId="54E05DC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31" w:author="ST1" w:date="2020-07-29T17:47:00Z">
              <w:tcPr>
                <w:tcW w:w="850" w:type="dxa"/>
                <w:gridSpan w:val="2"/>
              </w:tcPr>
            </w:tcPrChange>
          </w:tcPr>
          <w:p w14:paraId="3E7A282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32" w:author="ST1" w:date="2020-07-29T17:47:00Z">
              <w:tcPr>
                <w:tcW w:w="567" w:type="dxa"/>
                <w:gridSpan w:val="2"/>
              </w:tcPr>
            </w:tcPrChange>
          </w:tcPr>
          <w:p w14:paraId="6F644FD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33" w:author="ST1" w:date="2020-07-29T17:47:00Z">
              <w:tcPr>
                <w:tcW w:w="567" w:type="dxa"/>
                <w:gridSpan w:val="2"/>
              </w:tcPr>
            </w:tcPrChange>
          </w:tcPr>
          <w:p w14:paraId="7657D0D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34" w:author="ST1" w:date="2020-07-29T17:47:00Z">
              <w:tcPr>
                <w:tcW w:w="284" w:type="dxa"/>
                <w:gridSpan w:val="2"/>
              </w:tcPr>
            </w:tcPrChange>
          </w:tcPr>
          <w:p w14:paraId="21F4552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35" w:author="ST1" w:date="2020-07-29T17:47:00Z">
              <w:tcPr>
                <w:tcW w:w="283" w:type="dxa"/>
                <w:gridSpan w:val="2"/>
              </w:tcPr>
            </w:tcPrChange>
          </w:tcPr>
          <w:p w14:paraId="35745D50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36" w:author="ST1" w:date="2020-07-29T17:47:00Z">
              <w:tcPr>
                <w:tcW w:w="288" w:type="dxa"/>
                <w:gridSpan w:val="2"/>
              </w:tcPr>
            </w:tcPrChange>
          </w:tcPr>
          <w:p w14:paraId="4C2CA8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7662B33F" w14:textId="77777777" w:rsidTr="00323DF8">
        <w:trPr>
          <w:tblHeader/>
          <w:trPrChange w:id="237" w:author="ST1" w:date="2020-07-29T17:47:00Z">
            <w:trPr>
              <w:tblHeader/>
            </w:trPr>
          </w:trPrChange>
        </w:trPr>
        <w:tc>
          <w:tcPr>
            <w:tcW w:w="567" w:type="dxa"/>
            <w:tcPrChange w:id="238" w:author="ST1" w:date="2020-07-29T17:47:00Z">
              <w:tcPr>
                <w:tcW w:w="567" w:type="dxa"/>
                <w:gridSpan w:val="2"/>
              </w:tcPr>
            </w:tcPrChange>
          </w:tcPr>
          <w:p w14:paraId="37CC8E1C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39" w:author="ST1" w:date="2020-07-29T17:47:00Z">
              <w:tcPr>
                <w:tcW w:w="709" w:type="dxa"/>
                <w:gridSpan w:val="2"/>
              </w:tcPr>
            </w:tcPrChange>
          </w:tcPr>
          <w:p w14:paraId="3D74999F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704</w:t>
            </w:r>
          </w:p>
        </w:tc>
        <w:tc>
          <w:tcPr>
            <w:tcW w:w="3827" w:type="dxa"/>
            <w:tcPrChange w:id="240" w:author="ST1" w:date="2020-07-29T17:47:00Z">
              <w:tcPr>
                <w:tcW w:w="3827" w:type="dxa"/>
                <w:gridSpan w:val="2"/>
              </w:tcPr>
            </w:tcPrChange>
          </w:tcPr>
          <w:p w14:paraId="3D362D3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催收款明細表</w:t>
            </w:r>
          </w:p>
        </w:tc>
        <w:tc>
          <w:tcPr>
            <w:tcW w:w="284" w:type="dxa"/>
            <w:tcPrChange w:id="241" w:author="ST1" w:date="2020-07-29T17:47:00Z">
              <w:tcPr>
                <w:tcW w:w="284" w:type="dxa"/>
                <w:gridSpan w:val="2"/>
              </w:tcPr>
            </w:tcPrChange>
          </w:tcPr>
          <w:p w14:paraId="6272A47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42" w:author="ST1" w:date="2020-07-29T17:47:00Z">
              <w:tcPr>
                <w:tcW w:w="567" w:type="dxa"/>
                <w:gridSpan w:val="2"/>
              </w:tcPr>
            </w:tcPrChange>
          </w:tcPr>
          <w:p w14:paraId="631CA6F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43" w:author="ST1" w:date="2020-07-29T17:47:00Z">
              <w:tcPr>
                <w:tcW w:w="567" w:type="dxa"/>
                <w:gridSpan w:val="2"/>
              </w:tcPr>
            </w:tcPrChange>
          </w:tcPr>
          <w:p w14:paraId="5D3D8ED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44" w:author="ST1" w:date="2020-07-29T17:47:00Z">
              <w:tcPr>
                <w:tcW w:w="850" w:type="dxa"/>
                <w:gridSpan w:val="2"/>
              </w:tcPr>
            </w:tcPrChange>
          </w:tcPr>
          <w:p w14:paraId="1D9CE043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45" w:author="ST1" w:date="2020-07-29T17:47:00Z">
              <w:tcPr>
                <w:tcW w:w="567" w:type="dxa"/>
                <w:gridSpan w:val="2"/>
              </w:tcPr>
            </w:tcPrChange>
          </w:tcPr>
          <w:p w14:paraId="2654393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46" w:author="ST1" w:date="2020-07-29T17:47:00Z">
              <w:tcPr>
                <w:tcW w:w="567" w:type="dxa"/>
                <w:gridSpan w:val="2"/>
              </w:tcPr>
            </w:tcPrChange>
          </w:tcPr>
          <w:p w14:paraId="0824BD4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47" w:author="ST1" w:date="2020-07-29T17:47:00Z">
              <w:tcPr>
                <w:tcW w:w="284" w:type="dxa"/>
                <w:gridSpan w:val="2"/>
              </w:tcPr>
            </w:tcPrChange>
          </w:tcPr>
          <w:p w14:paraId="047DA6F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48" w:author="ST1" w:date="2020-07-29T17:47:00Z">
              <w:tcPr>
                <w:tcW w:w="283" w:type="dxa"/>
                <w:gridSpan w:val="2"/>
              </w:tcPr>
            </w:tcPrChange>
          </w:tcPr>
          <w:p w14:paraId="637AC2E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49" w:author="ST1" w:date="2020-07-29T17:47:00Z">
              <w:tcPr>
                <w:tcW w:w="288" w:type="dxa"/>
                <w:gridSpan w:val="2"/>
              </w:tcPr>
            </w:tcPrChange>
          </w:tcPr>
          <w:p w14:paraId="7793A660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3B8CF4F" w14:textId="77777777" w:rsidTr="00323DF8">
        <w:trPr>
          <w:tblHeader/>
          <w:trPrChange w:id="250" w:author="ST1" w:date="2020-07-29T17:47:00Z">
            <w:trPr>
              <w:tblHeader/>
            </w:trPr>
          </w:trPrChange>
        </w:trPr>
        <w:tc>
          <w:tcPr>
            <w:tcW w:w="567" w:type="dxa"/>
            <w:tcPrChange w:id="251" w:author="ST1" w:date="2020-07-29T17:47:00Z">
              <w:tcPr>
                <w:tcW w:w="567" w:type="dxa"/>
                <w:gridSpan w:val="2"/>
              </w:tcPr>
            </w:tcPrChange>
          </w:tcPr>
          <w:p w14:paraId="43837A30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52" w:author="ST1" w:date="2020-07-29T17:47:00Z">
              <w:tcPr>
                <w:tcW w:w="709" w:type="dxa"/>
                <w:gridSpan w:val="2"/>
              </w:tcPr>
            </w:tcPrChange>
          </w:tcPr>
          <w:p w14:paraId="25F3587C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705</w:t>
            </w:r>
          </w:p>
        </w:tc>
        <w:tc>
          <w:tcPr>
            <w:tcW w:w="3827" w:type="dxa"/>
            <w:tcPrChange w:id="253" w:author="ST1" w:date="2020-07-29T17:47:00Z">
              <w:tcPr>
                <w:tcW w:w="3827" w:type="dxa"/>
                <w:gridSpan w:val="2"/>
              </w:tcPr>
            </w:tcPrChange>
          </w:tcPr>
          <w:p w14:paraId="039646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放款本息攤還表暨繳息通知單</w:t>
            </w:r>
          </w:p>
        </w:tc>
        <w:tc>
          <w:tcPr>
            <w:tcW w:w="284" w:type="dxa"/>
            <w:tcPrChange w:id="254" w:author="ST1" w:date="2020-07-29T17:47:00Z">
              <w:tcPr>
                <w:tcW w:w="284" w:type="dxa"/>
                <w:gridSpan w:val="2"/>
              </w:tcPr>
            </w:tcPrChange>
          </w:tcPr>
          <w:p w14:paraId="3724BB9E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55" w:author="ST1" w:date="2020-07-29T17:47:00Z">
              <w:tcPr>
                <w:tcW w:w="567" w:type="dxa"/>
                <w:gridSpan w:val="2"/>
              </w:tcPr>
            </w:tcPrChange>
          </w:tcPr>
          <w:p w14:paraId="173E7903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56" w:author="ST1" w:date="2020-07-29T17:47:00Z">
              <w:tcPr>
                <w:tcW w:w="567" w:type="dxa"/>
                <w:gridSpan w:val="2"/>
              </w:tcPr>
            </w:tcPrChange>
          </w:tcPr>
          <w:p w14:paraId="52B52F0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57" w:author="ST1" w:date="2020-07-29T17:47:00Z">
              <w:tcPr>
                <w:tcW w:w="850" w:type="dxa"/>
                <w:gridSpan w:val="2"/>
              </w:tcPr>
            </w:tcPrChange>
          </w:tcPr>
          <w:p w14:paraId="0BDAB9B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58" w:author="ST1" w:date="2020-07-29T17:47:00Z">
              <w:tcPr>
                <w:tcW w:w="567" w:type="dxa"/>
                <w:gridSpan w:val="2"/>
              </w:tcPr>
            </w:tcPrChange>
          </w:tcPr>
          <w:p w14:paraId="6113CA4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59" w:author="ST1" w:date="2020-07-29T17:47:00Z">
              <w:tcPr>
                <w:tcW w:w="567" w:type="dxa"/>
                <w:gridSpan w:val="2"/>
              </w:tcPr>
            </w:tcPrChange>
          </w:tcPr>
          <w:p w14:paraId="4F44822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60" w:author="ST1" w:date="2020-07-29T17:47:00Z">
              <w:tcPr>
                <w:tcW w:w="284" w:type="dxa"/>
                <w:gridSpan w:val="2"/>
              </w:tcPr>
            </w:tcPrChange>
          </w:tcPr>
          <w:p w14:paraId="1241E30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61" w:author="ST1" w:date="2020-07-29T17:47:00Z">
              <w:tcPr>
                <w:tcW w:w="283" w:type="dxa"/>
                <w:gridSpan w:val="2"/>
              </w:tcPr>
            </w:tcPrChange>
          </w:tcPr>
          <w:p w14:paraId="04AEE9EC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62" w:author="ST1" w:date="2020-07-29T17:47:00Z">
              <w:tcPr>
                <w:tcW w:w="288" w:type="dxa"/>
                <w:gridSpan w:val="2"/>
              </w:tcPr>
            </w:tcPrChange>
          </w:tcPr>
          <w:p w14:paraId="4550B1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1AC13814" w14:textId="77777777" w:rsidTr="00323DF8">
        <w:trPr>
          <w:tblHeader/>
          <w:trPrChange w:id="263" w:author="ST1" w:date="2020-07-29T17:47:00Z">
            <w:trPr>
              <w:tblHeader/>
            </w:trPr>
          </w:trPrChange>
        </w:trPr>
        <w:tc>
          <w:tcPr>
            <w:tcW w:w="567" w:type="dxa"/>
            <w:tcPrChange w:id="264" w:author="ST1" w:date="2020-07-29T17:47:00Z">
              <w:tcPr>
                <w:tcW w:w="567" w:type="dxa"/>
                <w:gridSpan w:val="2"/>
              </w:tcPr>
            </w:tcPrChange>
          </w:tcPr>
          <w:p w14:paraId="23F5D60E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65" w:author="ST1" w:date="2020-07-29T17:47:00Z">
              <w:tcPr>
                <w:tcW w:w="709" w:type="dxa"/>
                <w:gridSpan w:val="2"/>
              </w:tcPr>
            </w:tcPrChange>
          </w:tcPr>
          <w:p w14:paraId="29218E16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L9</w:t>
            </w:r>
            <w:r w:rsidRPr="00657104">
              <w:rPr>
                <w:rFonts w:ascii="標楷體" w:eastAsia="標楷體" w:hAnsi="標楷體" w:hint="eastAsia"/>
              </w:rPr>
              <w:t>706</w:t>
            </w:r>
          </w:p>
        </w:tc>
        <w:tc>
          <w:tcPr>
            <w:tcW w:w="3827" w:type="dxa"/>
            <w:tcPrChange w:id="266" w:author="ST1" w:date="2020-07-29T17:47:00Z">
              <w:tcPr>
                <w:tcW w:w="3827" w:type="dxa"/>
                <w:gridSpan w:val="2"/>
              </w:tcPr>
            </w:tcPrChange>
          </w:tcPr>
          <w:p w14:paraId="0754A1E9" w14:textId="77777777" w:rsidR="00260576" w:rsidRPr="00657104" w:rsidRDefault="00260576" w:rsidP="00657104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貸款餘額證明書</w:t>
            </w:r>
          </w:p>
        </w:tc>
        <w:tc>
          <w:tcPr>
            <w:tcW w:w="284" w:type="dxa"/>
            <w:tcPrChange w:id="267" w:author="ST1" w:date="2020-07-29T17:47:00Z">
              <w:tcPr>
                <w:tcW w:w="284" w:type="dxa"/>
                <w:gridSpan w:val="2"/>
              </w:tcPr>
            </w:tcPrChange>
          </w:tcPr>
          <w:p w14:paraId="54D418C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68" w:author="ST1" w:date="2020-07-29T17:47:00Z">
              <w:tcPr>
                <w:tcW w:w="567" w:type="dxa"/>
                <w:gridSpan w:val="2"/>
              </w:tcPr>
            </w:tcPrChange>
          </w:tcPr>
          <w:p w14:paraId="67C829F1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69" w:author="ST1" w:date="2020-07-29T17:47:00Z">
              <w:tcPr>
                <w:tcW w:w="567" w:type="dxa"/>
                <w:gridSpan w:val="2"/>
              </w:tcPr>
            </w:tcPrChange>
          </w:tcPr>
          <w:p w14:paraId="04FDE89B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70" w:author="ST1" w:date="2020-07-29T17:47:00Z">
              <w:tcPr>
                <w:tcW w:w="850" w:type="dxa"/>
                <w:gridSpan w:val="2"/>
              </w:tcPr>
            </w:tcPrChange>
          </w:tcPr>
          <w:p w14:paraId="1BD144E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71" w:author="ST1" w:date="2020-07-29T17:47:00Z">
              <w:tcPr>
                <w:tcW w:w="567" w:type="dxa"/>
                <w:gridSpan w:val="2"/>
              </w:tcPr>
            </w:tcPrChange>
          </w:tcPr>
          <w:p w14:paraId="464DD79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72" w:author="ST1" w:date="2020-07-29T17:47:00Z">
              <w:tcPr>
                <w:tcW w:w="567" w:type="dxa"/>
                <w:gridSpan w:val="2"/>
              </w:tcPr>
            </w:tcPrChange>
          </w:tcPr>
          <w:p w14:paraId="3353BA9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73" w:author="ST1" w:date="2020-07-29T17:47:00Z">
              <w:tcPr>
                <w:tcW w:w="284" w:type="dxa"/>
                <w:gridSpan w:val="2"/>
              </w:tcPr>
            </w:tcPrChange>
          </w:tcPr>
          <w:p w14:paraId="2E2A997C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74" w:author="ST1" w:date="2020-07-29T17:47:00Z">
              <w:tcPr>
                <w:tcW w:w="283" w:type="dxa"/>
                <w:gridSpan w:val="2"/>
              </w:tcPr>
            </w:tcPrChange>
          </w:tcPr>
          <w:p w14:paraId="334F0755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75" w:author="ST1" w:date="2020-07-29T17:47:00Z">
              <w:tcPr>
                <w:tcW w:w="288" w:type="dxa"/>
                <w:gridSpan w:val="2"/>
              </w:tcPr>
            </w:tcPrChange>
          </w:tcPr>
          <w:p w14:paraId="79D9272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44E38260" w14:textId="77777777" w:rsidTr="00323DF8">
        <w:trPr>
          <w:tblHeader/>
          <w:trPrChange w:id="276" w:author="ST1" w:date="2020-07-29T17:47:00Z">
            <w:trPr>
              <w:tblHeader/>
            </w:trPr>
          </w:trPrChange>
        </w:trPr>
        <w:tc>
          <w:tcPr>
            <w:tcW w:w="567" w:type="dxa"/>
            <w:tcPrChange w:id="277" w:author="ST1" w:date="2020-07-29T17:47:00Z">
              <w:tcPr>
                <w:tcW w:w="567" w:type="dxa"/>
                <w:gridSpan w:val="2"/>
              </w:tcPr>
            </w:tcPrChange>
          </w:tcPr>
          <w:p w14:paraId="01911071" w14:textId="77777777" w:rsidR="00260576" w:rsidRPr="00657104" w:rsidRDefault="00260576" w:rsidP="00657104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78" w:author="ST1" w:date="2020-07-29T17:47:00Z">
              <w:tcPr>
                <w:tcW w:w="709" w:type="dxa"/>
                <w:gridSpan w:val="2"/>
              </w:tcPr>
            </w:tcPrChange>
          </w:tcPr>
          <w:p w14:paraId="353062DE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707</w:t>
            </w:r>
          </w:p>
        </w:tc>
        <w:tc>
          <w:tcPr>
            <w:tcW w:w="3827" w:type="dxa"/>
            <w:tcPrChange w:id="279" w:author="ST1" w:date="2020-07-29T17:47:00Z">
              <w:tcPr>
                <w:tcW w:w="3827" w:type="dxa"/>
                <w:gridSpan w:val="2"/>
              </w:tcPr>
            </w:tcPrChange>
          </w:tcPr>
          <w:p w14:paraId="1C4DB1BF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新增逾放案件明細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資料</w:t>
            </w:r>
          </w:p>
        </w:tc>
        <w:tc>
          <w:tcPr>
            <w:tcW w:w="284" w:type="dxa"/>
            <w:tcPrChange w:id="280" w:author="ST1" w:date="2020-07-29T17:47:00Z">
              <w:tcPr>
                <w:tcW w:w="284" w:type="dxa"/>
                <w:gridSpan w:val="2"/>
              </w:tcPr>
            </w:tcPrChange>
          </w:tcPr>
          <w:p w14:paraId="6BA8BC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81" w:author="ST1" w:date="2020-07-29T17:47:00Z">
              <w:tcPr>
                <w:tcW w:w="567" w:type="dxa"/>
                <w:gridSpan w:val="2"/>
              </w:tcPr>
            </w:tcPrChange>
          </w:tcPr>
          <w:p w14:paraId="4349B20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82" w:author="ST1" w:date="2020-07-29T17:47:00Z">
              <w:tcPr>
                <w:tcW w:w="567" w:type="dxa"/>
                <w:gridSpan w:val="2"/>
              </w:tcPr>
            </w:tcPrChange>
          </w:tcPr>
          <w:p w14:paraId="7D3ECA1E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83" w:author="ST1" w:date="2020-07-29T17:47:00Z">
              <w:tcPr>
                <w:tcW w:w="850" w:type="dxa"/>
                <w:gridSpan w:val="2"/>
              </w:tcPr>
            </w:tcPrChange>
          </w:tcPr>
          <w:p w14:paraId="6CDCE77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84" w:author="ST1" w:date="2020-07-29T17:47:00Z">
              <w:tcPr>
                <w:tcW w:w="567" w:type="dxa"/>
                <w:gridSpan w:val="2"/>
              </w:tcPr>
            </w:tcPrChange>
          </w:tcPr>
          <w:p w14:paraId="71A8C91F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85" w:author="ST1" w:date="2020-07-29T17:47:00Z">
              <w:tcPr>
                <w:tcW w:w="567" w:type="dxa"/>
                <w:gridSpan w:val="2"/>
              </w:tcPr>
            </w:tcPrChange>
          </w:tcPr>
          <w:p w14:paraId="7338A51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86" w:author="ST1" w:date="2020-07-29T17:47:00Z">
              <w:tcPr>
                <w:tcW w:w="284" w:type="dxa"/>
                <w:gridSpan w:val="2"/>
              </w:tcPr>
            </w:tcPrChange>
          </w:tcPr>
          <w:p w14:paraId="5F21724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287" w:author="ST1" w:date="2020-07-29T17:47:00Z">
              <w:tcPr>
                <w:tcW w:w="283" w:type="dxa"/>
                <w:gridSpan w:val="2"/>
              </w:tcPr>
            </w:tcPrChange>
          </w:tcPr>
          <w:p w14:paraId="212A5721" w14:textId="77777777" w:rsidR="00260576" w:rsidRPr="00657104" w:rsidRDefault="00260576" w:rsidP="00657104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288" w:author="ST1" w:date="2020-07-29T17:47:00Z">
              <w:tcPr>
                <w:tcW w:w="288" w:type="dxa"/>
                <w:gridSpan w:val="2"/>
              </w:tcPr>
            </w:tcPrChange>
          </w:tcPr>
          <w:p w14:paraId="705D4315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60B822F4" w14:textId="77777777" w:rsidTr="00323DF8">
        <w:trPr>
          <w:tblHeader/>
          <w:trPrChange w:id="289" w:author="ST1" w:date="2020-07-29T17:47:00Z">
            <w:trPr>
              <w:tblHeader/>
            </w:trPr>
          </w:trPrChange>
        </w:trPr>
        <w:tc>
          <w:tcPr>
            <w:tcW w:w="567" w:type="dxa"/>
            <w:tcPrChange w:id="290" w:author="ST1" w:date="2020-07-29T17:47:00Z">
              <w:tcPr>
                <w:tcW w:w="567" w:type="dxa"/>
                <w:gridSpan w:val="2"/>
              </w:tcPr>
            </w:tcPrChange>
          </w:tcPr>
          <w:p w14:paraId="670D7F8E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291" w:author="ST1" w:date="2020-07-29T17:47:00Z">
              <w:tcPr>
                <w:tcW w:w="709" w:type="dxa"/>
                <w:gridSpan w:val="2"/>
              </w:tcPr>
            </w:tcPrChange>
          </w:tcPr>
          <w:p w14:paraId="0BE34CE5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708</w:t>
            </w:r>
          </w:p>
        </w:tc>
        <w:tc>
          <w:tcPr>
            <w:tcW w:w="3827" w:type="dxa"/>
            <w:tcPrChange w:id="292" w:author="ST1" w:date="2020-07-29T17:47:00Z">
              <w:tcPr>
                <w:tcW w:w="3827" w:type="dxa"/>
                <w:gridSpan w:val="2"/>
              </w:tcPr>
            </w:tcPrChange>
          </w:tcPr>
          <w:p w14:paraId="2A09ACA8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貸</w:t>
            </w:r>
            <w:r w:rsidRPr="00657104">
              <w:rPr>
                <w:rFonts w:ascii="標楷體" w:eastAsia="標楷體" w:hAnsi="標楷體" w:hint="eastAsia"/>
              </w:rPr>
              <w:t>款</w:t>
            </w:r>
            <w:r w:rsidRPr="00657104">
              <w:rPr>
                <w:rFonts w:ascii="標楷體" w:eastAsia="標楷體" w:hAnsi="標楷體" w:hint="eastAsia"/>
                <w:lang w:eastAsia="zh-HK"/>
              </w:rPr>
              <w:t>自動轉帳申請書明細表</w:t>
            </w:r>
          </w:p>
        </w:tc>
        <w:tc>
          <w:tcPr>
            <w:tcW w:w="284" w:type="dxa"/>
            <w:tcPrChange w:id="293" w:author="ST1" w:date="2020-07-29T17:47:00Z">
              <w:tcPr>
                <w:tcW w:w="284" w:type="dxa"/>
                <w:gridSpan w:val="2"/>
              </w:tcPr>
            </w:tcPrChange>
          </w:tcPr>
          <w:p w14:paraId="50317D1A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294" w:author="ST1" w:date="2020-07-29T17:47:00Z">
              <w:tcPr>
                <w:tcW w:w="567" w:type="dxa"/>
                <w:gridSpan w:val="2"/>
              </w:tcPr>
            </w:tcPrChange>
          </w:tcPr>
          <w:p w14:paraId="159920A5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295" w:author="ST1" w:date="2020-07-29T17:47:00Z">
              <w:tcPr>
                <w:tcW w:w="567" w:type="dxa"/>
                <w:gridSpan w:val="2"/>
              </w:tcPr>
            </w:tcPrChange>
          </w:tcPr>
          <w:p w14:paraId="2E861762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296" w:author="ST1" w:date="2020-07-29T17:47:00Z">
              <w:tcPr>
                <w:tcW w:w="850" w:type="dxa"/>
                <w:gridSpan w:val="2"/>
              </w:tcPr>
            </w:tcPrChange>
          </w:tcPr>
          <w:p w14:paraId="693BE257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297" w:author="ST1" w:date="2020-07-29T17:47:00Z">
              <w:tcPr>
                <w:tcW w:w="567" w:type="dxa"/>
                <w:gridSpan w:val="2"/>
              </w:tcPr>
            </w:tcPrChange>
          </w:tcPr>
          <w:p w14:paraId="3967185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298" w:author="ST1" w:date="2020-07-29T17:47:00Z">
              <w:tcPr>
                <w:tcW w:w="567" w:type="dxa"/>
                <w:gridSpan w:val="2"/>
              </w:tcPr>
            </w:tcPrChange>
          </w:tcPr>
          <w:p w14:paraId="431DC1A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299" w:author="ST1" w:date="2020-07-29T17:47:00Z">
              <w:tcPr>
                <w:tcW w:w="284" w:type="dxa"/>
                <w:gridSpan w:val="2"/>
              </w:tcPr>
            </w:tcPrChange>
          </w:tcPr>
          <w:p w14:paraId="679B3421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00" w:author="ST1" w:date="2020-07-29T17:47:00Z">
              <w:tcPr>
                <w:tcW w:w="283" w:type="dxa"/>
                <w:gridSpan w:val="2"/>
              </w:tcPr>
            </w:tcPrChange>
          </w:tcPr>
          <w:p w14:paraId="482BB79F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301" w:author="ST1" w:date="2020-07-29T17:47:00Z">
              <w:tcPr>
                <w:tcW w:w="288" w:type="dxa"/>
                <w:gridSpan w:val="2"/>
              </w:tcPr>
            </w:tcPrChange>
          </w:tcPr>
          <w:p w14:paraId="50301C3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260576" w:rsidRPr="00657104" w14:paraId="3B90A69B" w14:textId="77777777" w:rsidTr="00323DF8">
        <w:trPr>
          <w:tblHeader/>
          <w:trPrChange w:id="302" w:author="ST1" w:date="2020-07-29T17:47:00Z">
            <w:trPr>
              <w:tblHeader/>
            </w:trPr>
          </w:trPrChange>
        </w:trPr>
        <w:tc>
          <w:tcPr>
            <w:tcW w:w="567" w:type="dxa"/>
            <w:tcPrChange w:id="303" w:author="ST1" w:date="2020-07-29T17:47:00Z">
              <w:tcPr>
                <w:tcW w:w="567" w:type="dxa"/>
                <w:gridSpan w:val="2"/>
              </w:tcPr>
            </w:tcPrChange>
          </w:tcPr>
          <w:p w14:paraId="1321DFD5" w14:textId="77777777" w:rsidR="00260576" w:rsidRPr="00657104" w:rsidRDefault="00260576" w:rsidP="0065602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304" w:author="ST1" w:date="2020-07-29T17:47:00Z">
              <w:tcPr>
                <w:tcW w:w="709" w:type="dxa"/>
                <w:gridSpan w:val="2"/>
              </w:tcPr>
            </w:tcPrChange>
          </w:tcPr>
          <w:p w14:paraId="1594A528" w14:textId="77777777" w:rsidR="00260576" w:rsidRPr="00657104" w:rsidRDefault="00260576" w:rsidP="00656023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709</w:t>
            </w:r>
          </w:p>
        </w:tc>
        <w:tc>
          <w:tcPr>
            <w:tcW w:w="3827" w:type="dxa"/>
            <w:tcPrChange w:id="305" w:author="ST1" w:date="2020-07-29T17:47:00Z">
              <w:tcPr>
                <w:tcW w:w="3827" w:type="dxa"/>
                <w:gridSpan w:val="2"/>
              </w:tcPr>
            </w:tcPrChange>
          </w:tcPr>
          <w:p w14:paraId="02909A8B" w14:textId="77777777" w:rsidR="00260576" w:rsidRPr="00657104" w:rsidRDefault="00260576" w:rsidP="00656023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  <w:lang w:eastAsia="zh-HK"/>
              </w:rPr>
              <w:t>暫收放貸核心傳票檔資料</w:t>
            </w:r>
          </w:p>
        </w:tc>
        <w:tc>
          <w:tcPr>
            <w:tcW w:w="284" w:type="dxa"/>
            <w:tcPrChange w:id="306" w:author="ST1" w:date="2020-07-29T17:47:00Z">
              <w:tcPr>
                <w:tcW w:w="284" w:type="dxa"/>
                <w:gridSpan w:val="2"/>
              </w:tcPr>
            </w:tcPrChange>
          </w:tcPr>
          <w:p w14:paraId="00858404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307" w:author="ST1" w:date="2020-07-29T17:47:00Z">
              <w:tcPr>
                <w:tcW w:w="567" w:type="dxa"/>
                <w:gridSpan w:val="2"/>
              </w:tcPr>
            </w:tcPrChange>
          </w:tcPr>
          <w:p w14:paraId="1D2645CE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308" w:author="ST1" w:date="2020-07-29T17:47:00Z">
              <w:tcPr>
                <w:tcW w:w="567" w:type="dxa"/>
                <w:gridSpan w:val="2"/>
              </w:tcPr>
            </w:tcPrChange>
          </w:tcPr>
          <w:p w14:paraId="6050AAB9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309" w:author="ST1" w:date="2020-07-29T17:47:00Z">
              <w:tcPr>
                <w:tcW w:w="850" w:type="dxa"/>
                <w:gridSpan w:val="2"/>
              </w:tcPr>
            </w:tcPrChange>
          </w:tcPr>
          <w:p w14:paraId="11B25F6D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10" w:author="ST1" w:date="2020-07-29T17:47:00Z">
              <w:tcPr>
                <w:tcW w:w="567" w:type="dxa"/>
                <w:gridSpan w:val="2"/>
              </w:tcPr>
            </w:tcPrChange>
          </w:tcPr>
          <w:p w14:paraId="03039D16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311" w:author="ST1" w:date="2020-07-29T17:47:00Z">
              <w:tcPr>
                <w:tcW w:w="567" w:type="dxa"/>
                <w:gridSpan w:val="2"/>
              </w:tcPr>
            </w:tcPrChange>
          </w:tcPr>
          <w:p w14:paraId="3CAE0938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312" w:author="ST1" w:date="2020-07-29T17:47:00Z">
              <w:tcPr>
                <w:tcW w:w="284" w:type="dxa"/>
                <w:gridSpan w:val="2"/>
              </w:tcPr>
            </w:tcPrChange>
          </w:tcPr>
          <w:p w14:paraId="7BA473F9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313" w:author="ST1" w:date="2020-07-29T17:47:00Z">
              <w:tcPr>
                <w:tcW w:w="283" w:type="dxa"/>
                <w:gridSpan w:val="2"/>
              </w:tcPr>
            </w:tcPrChange>
          </w:tcPr>
          <w:p w14:paraId="6F020500" w14:textId="77777777" w:rsidR="00260576" w:rsidRPr="00657104" w:rsidRDefault="00260576" w:rsidP="00656023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314" w:author="ST1" w:date="2020-07-29T17:47:00Z">
              <w:tcPr>
                <w:tcW w:w="288" w:type="dxa"/>
                <w:gridSpan w:val="2"/>
              </w:tcPr>
            </w:tcPrChange>
          </w:tcPr>
          <w:p w14:paraId="3B86C06B" w14:textId="77777777" w:rsidR="00260576" w:rsidRPr="00657104" w:rsidRDefault="00260576" w:rsidP="00656023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4BECF427" w14:textId="77777777" w:rsidTr="00323DF8">
        <w:trPr>
          <w:gridAfter w:val="1"/>
          <w:wAfter w:w="43" w:type="dxa"/>
          <w:tblHeader/>
          <w:ins w:id="315" w:author="ST1" w:date="2020-05-19T16:44:00Z"/>
          <w:trPrChange w:id="316" w:author="ST1" w:date="2020-07-29T17:47:00Z">
            <w:trPr>
              <w:tblHeader/>
            </w:trPr>
          </w:trPrChange>
        </w:trPr>
        <w:tc>
          <w:tcPr>
            <w:tcW w:w="567" w:type="dxa"/>
            <w:tcPrChange w:id="317" w:author="ST1" w:date="2020-07-29T17:47:00Z">
              <w:tcPr>
                <w:tcW w:w="567" w:type="dxa"/>
                <w:gridSpan w:val="2"/>
              </w:tcPr>
            </w:tcPrChange>
          </w:tcPr>
          <w:p w14:paraId="350F3BF5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18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19" w:author="ST1" w:date="2020-07-29T17:47:00Z">
              <w:tcPr>
                <w:tcW w:w="709" w:type="dxa"/>
                <w:gridSpan w:val="2"/>
              </w:tcPr>
            </w:tcPrChange>
          </w:tcPr>
          <w:p w14:paraId="247C053D" w14:textId="15148792" w:rsidR="00FF5D26" w:rsidRPr="00657104" w:rsidRDefault="00FF5D26" w:rsidP="00FF5D26">
            <w:pPr>
              <w:pStyle w:val="afe"/>
              <w:rPr>
                <w:ins w:id="320" w:author="ST1" w:date="2020-05-19T16:44:00Z"/>
                <w:rFonts w:ascii="標楷體" w:eastAsia="標楷體" w:hAnsi="標楷體"/>
                <w:szCs w:val="24"/>
              </w:rPr>
            </w:pPr>
            <w:ins w:id="321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L9710</w:t>
              </w:r>
            </w:ins>
          </w:p>
        </w:tc>
        <w:tc>
          <w:tcPr>
            <w:tcW w:w="3827" w:type="dxa"/>
            <w:vAlign w:val="center"/>
            <w:tcPrChange w:id="322" w:author="ST1" w:date="2020-07-29T17:47:00Z">
              <w:tcPr>
                <w:tcW w:w="3827" w:type="dxa"/>
                <w:gridSpan w:val="2"/>
              </w:tcPr>
            </w:tcPrChange>
          </w:tcPr>
          <w:p w14:paraId="44E1C9D4" w14:textId="4FA1B04C" w:rsidR="00FF5D26" w:rsidRPr="00657104" w:rsidRDefault="00FF5D26" w:rsidP="00FF5D26">
            <w:pPr>
              <w:rPr>
                <w:ins w:id="323" w:author="ST1" w:date="2020-05-19T16:44:00Z"/>
                <w:rFonts w:ascii="標楷體" w:eastAsia="標楷體" w:hAnsi="標楷體"/>
                <w:lang w:eastAsia="zh-HK"/>
              </w:rPr>
            </w:pPr>
            <w:ins w:id="324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寬限到期明細表</w:t>
              </w:r>
            </w:ins>
          </w:p>
        </w:tc>
        <w:tc>
          <w:tcPr>
            <w:tcW w:w="284" w:type="dxa"/>
            <w:tcPrChange w:id="325" w:author="ST1" w:date="2020-07-29T17:47:00Z">
              <w:tcPr>
                <w:tcW w:w="284" w:type="dxa"/>
                <w:gridSpan w:val="2"/>
              </w:tcPr>
            </w:tcPrChange>
          </w:tcPr>
          <w:p w14:paraId="2508AD99" w14:textId="5784BAF0" w:rsidR="00FF5D26" w:rsidRPr="00657104" w:rsidRDefault="00FF5D26" w:rsidP="00FF5D26">
            <w:pPr>
              <w:pStyle w:val="afe"/>
              <w:jc w:val="center"/>
              <w:rPr>
                <w:ins w:id="326" w:author="ST1" w:date="2020-05-19T16:44:00Z"/>
                <w:rFonts w:ascii="標楷體" w:eastAsia="標楷體" w:hAnsi="標楷體"/>
                <w:szCs w:val="24"/>
              </w:rPr>
            </w:pPr>
            <w:ins w:id="327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28" w:author="ST1" w:date="2020-07-29T17:47:00Z">
              <w:tcPr>
                <w:tcW w:w="567" w:type="dxa"/>
                <w:gridSpan w:val="2"/>
              </w:tcPr>
            </w:tcPrChange>
          </w:tcPr>
          <w:p w14:paraId="58F8896B" w14:textId="1A0480A0" w:rsidR="00FF5D26" w:rsidRPr="00657104" w:rsidRDefault="00FF5D26" w:rsidP="00FF5D26">
            <w:pPr>
              <w:jc w:val="center"/>
              <w:rPr>
                <w:ins w:id="329" w:author="ST1" w:date="2020-05-19T16:44:00Z"/>
                <w:rFonts w:ascii="標楷體" w:eastAsia="標楷體" w:hAnsi="標楷體"/>
              </w:rPr>
            </w:pPr>
            <w:ins w:id="330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31" w:author="ST1" w:date="2020-07-29T17:47:00Z">
              <w:tcPr>
                <w:tcW w:w="567" w:type="dxa"/>
                <w:gridSpan w:val="2"/>
              </w:tcPr>
            </w:tcPrChange>
          </w:tcPr>
          <w:p w14:paraId="51BCA89C" w14:textId="39C74222" w:rsidR="00FF5D26" w:rsidRPr="00657104" w:rsidRDefault="00FF5D26" w:rsidP="00FF5D26">
            <w:pPr>
              <w:jc w:val="center"/>
              <w:rPr>
                <w:ins w:id="332" w:author="ST1" w:date="2020-05-19T16:44:00Z"/>
                <w:rFonts w:ascii="標楷體" w:eastAsia="標楷體" w:hAnsi="標楷體"/>
              </w:rPr>
            </w:pPr>
            <w:ins w:id="333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34" w:author="ST1" w:date="2020-07-29T17:47:00Z">
              <w:tcPr>
                <w:tcW w:w="850" w:type="dxa"/>
                <w:gridSpan w:val="2"/>
              </w:tcPr>
            </w:tcPrChange>
          </w:tcPr>
          <w:p w14:paraId="4D9D413D" w14:textId="77777777" w:rsidR="00FF5D26" w:rsidRPr="00657104" w:rsidRDefault="00FF5D26" w:rsidP="00FF5D26">
            <w:pPr>
              <w:pStyle w:val="afe"/>
              <w:jc w:val="center"/>
              <w:rPr>
                <w:ins w:id="335" w:author="ST1" w:date="2020-05-19T16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36" w:author="ST1" w:date="2020-07-29T17:47:00Z">
              <w:tcPr>
                <w:tcW w:w="567" w:type="dxa"/>
                <w:gridSpan w:val="2"/>
              </w:tcPr>
            </w:tcPrChange>
          </w:tcPr>
          <w:p w14:paraId="24DC8F76" w14:textId="2C40DB2F" w:rsidR="00FF5D26" w:rsidRPr="00657104" w:rsidRDefault="00FF5D26" w:rsidP="00FF5D26">
            <w:pPr>
              <w:pStyle w:val="afe"/>
              <w:jc w:val="center"/>
              <w:rPr>
                <w:ins w:id="337" w:author="ST1" w:date="2020-05-19T16:44:00Z"/>
                <w:rFonts w:ascii="標楷體" w:eastAsia="標楷體" w:hAnsi="標楷體"/>
                <w:szCs w:val="24"/>
              </w:rPr>
            </w:pPr>
            <w:ins w:id="338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39" w:author="ST1" w:date="2020-07-29T17:47:00Z">
              <w:tcPr>
                <w:tcW w:w="567" w:type="dxa"/>
                <w:gridSpan w:val="2"/>
              </w:tcPr>
            </w:tcPrChange>
          </w:tcPr>
          <w:p w14:paraId="3C787497" w14:textId="4F2562D4" w:rsidR="00FF5D26" w:rsidRPr="00657104" w:rsidRDefault="00FF5D26" w:rsidP="00FF5D26">
            <w:pPr>
              <w:pStyle w:val="afe"/>
              <w:jc w:val="center"/>
              <w:rPr>
                <w:ins w:id="340" w:author="ST1" w:date="2020-05-19T16:44:00Z"/>
                <w:rFonts w:ascii="標楷體" w:eastAsia="標楷體" w:hAnsi="標楷體"/>
                <w:szCs w:val="24"/>
              </w:rPr>
            </w:pPr>
            <w:ins w:id="341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42" w:author="ST1" w:date="2020-07-29T17:47:00Z">
              <w:tcPr>
                <w:tcW w:w="284" w:type="dxa"/>
                <w:gridSpan w:val="2"/>
              </w:tcPr>
            </w:tcPrChange>
          </w:tcPr>
          <w:p w14:paraId="741D8CB5" w14:textId="684D472A" w:rsidR="00FF5D26" w:rsidRPr="00657104" w:rsidRDefault="00FF5D26" w:rsidP="00FF5D26">
            <w:pPr>
              <w:pStyle w:val="afe"/>
              <w:jc w:val="center"/>
              <w:rPr>
                <w:ins w:id="343" w:author="ST1" w:date="2020-05-19T16:44:00Z"/>
                <w:rFonts w:ascii="標楷體" w:eastAsia="標楷體" w:hAnsi="標楷體"/>
                <w:szCs w:val="24"/>
              </w:rPr>
            </w:pPr>
            <w:ins w:id="344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45" w:author="ST1" w:date="2020-07-29T17:47:00Z">
              <w:tcPr>
                <w:tcW w:w="283" w:type="dxa"/>
                <w:gridSpan w:val="2"/>
              </w:tcPr>
            </w:tcPrChange>
          </w:tcPr>
          <w:p w14:paraId="2CAC0360" w14:textId="77B00287" w:rsidR="00FF5D26" w:rsidRPr="00657104" w:rsidRDefault="00FF5D26" w:rsidP="00FF5D26">
            <w:pPr>
              <w:jc w:val="center"/>
              <w:rPr>
                <w:ins w:id="346" w:author="ST1" w:date="2020-05-19T16:44:00Z"/>
                <w:rFonts w:ascii="標楷體" w:eastAsia="標楷體" w:hAnsi="標楷體"/>
              </w:rPr>
            </w:pPr>
            <w:ins w:id="347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48" w:author="ST1" w:date="2020-07-29T17:47:00Z">
              <w:tcPr>
                <w:tcW w:w="288" w:type="dxa"/>
                <w:gridSpan w:val="2"/>
              </w:tcPr>
            </w:tcPrChange>
          </w:tcPr>
          <w:p w14:paraId="5E0A4B05" w14:textId="77777777" w:rsidR="00FF5D26" w:rsidRPr="00657104" w:rsidRDefault="00FF5D26" w:rsidP="00FF5D26">
            <w:pPr>
              <w:pStyle w:val="afe"/>
              <w:jc w:val="center"/>
              <w:rPr>
                <w:ins w:id="349" w:author="ST1" w:date="2020-05-19T16:44:00Z"/>
                <w:rFonts w:ascii="標楷體" w:eastAsia="標楷體" w:hAnsi="標楷體"/>
                <w:szCs w:val="24"/>
              </w:rPr>
            </w:pPr>
          </w:p>
        </w:tc>
      </w:tr>
      <w:tr w:rsidR="00FF5D26" w:rsidRPr="00657104" w14:paraId="70C2C4D5" w14:textId="77777777" w:rsidTr="00323DF8">
        <w:trPr>
          <w:gridAfter w:val="1"/>
          <w:wAfter w:w="43" w:type="dxa"/>
          <w:tblHeader/>
          <w:ins w:id="350" w:author="ST1" w:date="2020-05-19T16:45:00Z"/>
          <w:trPrChange w:id="351" w:author="ST1" w:date="2020-07-29T17:47:00Z">
            <w:trPr>
              <w:tblHeader/>
            </w:trPr>
          </w:trPrChange>
        </w:trPr>
        <w:tc>
          <w:tcPr>
            <w:tcW w:w="567" w:type="dxa"/>
            <w:tcPrChange w:id="352" w:author="ST1" w:date="2020-07-29T17:47:00Z">
              <w:tcPr>
                <w:tcW w:w="567" w:type="dxa"/>
                <w:gridSpan w:val="2"/>
              </w:tcPr>
            </w:tcPrChange>
          </w:tcPr>
          <w:p w14:paraId="46A27F3F" w14:textId="77777777" w:rsidR="00FF5D26" w:rsidRPr="00657104" w:rsidRDefault="00FF5D26" w:rsidP="00FF5D26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53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54" w:author="ST1" w:date="2020-07-29T17:47:00Z">
              <w:tcPr>
                <w:tcW w:w="709" w:type="dxa"/>
                <w:gridSpan w:val="2"/>
              </w:tcPr>
            </w:tcPrChange>
          </w:tcPr>
          <w:p w14:paraId="62F8737E" w14:textId="4D31C7E1" w:rsidR="00FF5D26" w:rsidRPr="00657104" w:rsidRDefault="00FF5D26" w:rsidP="00FF5D26">
            <w:pPr>
              <w:pStyle w:val="afe"/>
              <w:rPr>
                <w:ins w:id="355" w:author="ST1" w:date="2020-05-19T16:45:00Z"/>
                <w:rFonts w:ascii="標楷體" w:eastAsia="標楷體" w:hAnsi="標楷體"/>
                <w:szCs w:val="24"/>
              </w:rPr>
            </w:pPr>
            <w:ins w:id="356" w:author="ST1" w:date="2020-05-19T16:46:00Z">
              <w:r>
                <w:rPr>
                  <w:rFonts w:ascii="標楷體" w:eastAsia="標楷體" w:hAnsi="標楷體" w:hint="eastAsia"/>
                  <w:color w:val="000000"/>
                </w:rPr>
                <w:t>L9711</w:t>
              </w:r>
            </w:ins>
          </w:p>
        </w:tc>
        <w:tc>
          <w:tcPr>
            <w:tcW w:w="3827" w:type="dxa"/>
            <w:vAlign w:val="center"/>
            <w:tcPrChange w:id="357" w:author="ST1" w:date="2020-07-29T17:47:00Z">
              <w:tcPr>
                <w:tcW w:w="3827" w:type="dxa"/>
                <w:gridSpan w:val="2"/>
              </w:tcPr>
            </w:tcPrChange>
          </w:tcPr>
          <w:p w14:paraId="7073A048" w14:textId="42BE32A6" w:rsidR="00FF5D26" w:rsidRPr="00657104" w:rsidRDefault="00C76A83" w:rsidP="00FF5D26">
            <w:pPr>
              <w:rPr>
                <w:ins w:id="358" w:author="ST1" w:date="2020-05-19T16:45:00Z"/>
                <w:rFonts w:ascii="標楷體" w:eastAsia="標楷體" w:hAnsi="標楷體"/>
                <w:lang w:eastAsia="zh-HK"/>
              </w:rPr>
            </w:pPr>
            <w:ins w:id="359" w:author="ST1" w:date="2020-07-29T17:43:00Z">
              <w:r w:rsidRPr="00C76A83">
                <w:rPr>
                  <w:rFonts w:ascii="標楷體" w:eastAsia="標楷體" w:hAnsi="標楷體" w:hint="eastAsia"/>
                  <w:color w:val="000000"/>
                </w:rPr>
                <w:t>放款到期明細表及通知單</w:t>
              </w:r>
            </w:ins>
          </w:p>
        </w:tc>
        <w:tc>
          <w:tcPr>
            <w:tcW w:w="284" w:type="dxa"/>
            <w:tcPrChange w:id="360" w:author="ST1" w:date="2020-07-29T17:47:00Z">
              <w:tcPr>
                <w:tcW w:w="284" w:type="dxa"/>
                <w:gridSpan w:val="2"/>
              </w:tcPr>
            </w:tcPrChange>
          </w:tcPr>
          <w:p w14:paraId="1ED8DF7F" w14:textId="365DE0F1" w:rsidR="00FF5D26" w:rsidRPr="00657104" w:rsidRDefault="00FF5D26" w:rsidP="00FF5D26">
            <w:pPr>
              <w:pStyle w:val="afe"/>
              <w:jc w:val="center"/>
              <w:rPr>
                <w:ins w:id="361" w:author="ST1" w:date="2020-05-19T16:45:00Z"/>
                <w:rFonts w:ascii="標楷體" w:eastAsia="標楷體" w:hAnsi="標楷體"/>
                <w:szCs w:val="24"/>
              </w:rPr>
            </w:pPr>
            <w:ins w:id="362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63" w:author="ST1" w:date="2020-07-29T17:47:00Z">
              <w:tcPr>
                <w:tcW w:w="567" w:type="dxa"/>
                <w:gridSpan w:val="2"/>
              </w:tcPr>
            </w:tcPrChange>
          </w:tcPr>
          <w:p w14:paraId="0102D000" w14:textId="4A8B469B" w:rsidR="00FF5D26" w:rsidRPr="00657104" w:rsidRDefault="00FF5D26" w:rsidP="00FF5D26">
            <w:pPr>
              <w:jc w:val="center"/>
              <w:rPr>
                <w:ins w:id="364" w:author="ST1" w:date="2020-05-19T16:45:00Z"/>
                <w:rFonts w:ascii="標楷體" w:eastAsia="標楷體" w:hAnsi="標楷體"/>
              </w:rPr>
            </w:pPr>
            <w:ins w:id="365" w:author="ST1" w:date="2020-05-19T16:46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366" w:author="ST1" w:date="2020-07-29T17:47:00Z">
              <w:tcPr>
                <w:tcW w:w="567" w:type="dxa"/>
                <w:gridSpan w:val="2"/>
              </w:tcPr>
            </w:tcPrChange>
          </w:tcPr>
          <w:p w14:paraId="63F240B4" w14:textId="5C2085F8" w:rsidR="00FF5D26" w:rsidRPr="00657104" w:rsidRDefault="00FF5D26" w:rsidP="00FF5D26">
            <w:pPr>
              <w:jc w:val="center"/>
              <w:rPr>
                <w:ins w:id="367" w:author="ST1" w:date="2020-05-19T16:45:00Z"/>
                <w:rFonts w:ascii="標楷體" w:eastAsia="標楷體" w:hAnsi="標楷體"/>
              </w:rPr>
            </w:pPr>
            <w:ins w:id="368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369" w:author="ST1" w:date="2020-07-29T17:47:00Z">
              <w:tcPr>
                <w:tcW w:w="850" w:type="dxa"/>
                <w:gridSpan w:val="2"/>
              </w:tcPr>
            </w:tcPrChange>
          </w:tcPr>
          <w:p w14:paraId="5FA915C7" w14:textId="77777777" w:rsidR="00FF5D26" w:rsidRPr="00657104" w:rsidRDefault="00FF5D26" w:rsidP="00FF5D26">
            <w:pPr>
              <w:pStyle w:val="afe"/>
              <w:jc w:val="center"/>
              <w:rPr>
                <w:ins w:id="370" w:author="ST1" w:date="2020-05-19T16:45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371" w:author="ST1" w:date="2020-07-29T17:47:00Z">
              <w:tcPr>
                <w:tcW w:w="567" w:type="dxa"/>
                <w:gridSpan w:val="2"/>
              </w:tcPr>
            </w:tcPrChange>
          </w:tcPr>
          <w:p w14:paraId="74B5572B" w14:textId="66C056E1" w:rsidR="00FF5D26" w:rsidRPr="00657104" w:rsidRDefault="00FF5D26" w:rsidP="00FF5D26">
            <w:pPr>
              <w:pStyle w:val="afe"/>
              <w:jc w:val="center"/>
              <w:rPr>
                <w:ins w:id="372" w:author="ST1" w:date="2020-05-19T16:45:00Z"/>
                <w:rFonts w:ascii="標楷體" w:eastAsia="標楷體" w:hAnsi="標楷體"/>
                <w:szCs w:val="24"/>
              </w:rPr>
            </w:pPr>
            <w:ins w:id="373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374" w:author="ST1" w:date="2020-07-29T17:47:00Z">
              <w:tcPr>
                <w:tcW w:w="567" w:type="dxa"/>
                <w:gridSpan w:val="2"/>
              </w:tcPr>
            </w:tcPrChange>
          </w:tcPr>
          <w:p w14:paraId="6BDE11B1" w14:textId="7BD1E321" w:rsidR="00FF5D26" w:rsidRPr="00657104" w:rsidRDefault="00FF5D26" w:rsidP="00FF5D26">
            <w:pPr>
              <w:pStyle w:val="afe"/>
              <w:jc w:val="center"/>
              <w:rPr>
                <w:ins w:id="375" w:author="ST1" w:date="2020-05-19T16:45:00Z"/>
                <w:rFonts w:ascii="標楷體" w:eastAsia="標楷體" w:hAnsi="標楷體"/>
                <w:szCs w:val="24"/>
              </w:rPr>
            </w:pPr>
            <w:ins w:id="376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377" w:author="ST1" w:date="2020-07-29T17:47:00Z">
              <w:tcPr>
                <w:tcW w:w="284" w:type="dxa"/>
                <w:gridSpan w:val="2"/>
              </w:tcPr>
            </w:tcPrChange>
          </w:tcPr>
          <w:p w14:paraId="4159A3EB" w14:textId="3E0370AF" w:rsidR="00FF5D26" w:rsidRPr="00657104" w:rsidRDefault="00FF5D26" w:rsidP="00FF5D26">
            <w:pPr>
              <w:pStyle w:val="afe"/>
              <w:jc w:val="center"/>
              <w:rPr>
                <w:ins w:id="378" w:author="ST1" w:date="2020-05-19T16:45:00Z"/>
                <w:rFonts w:ascii="標楷體" w:eastAsia="標楷體" w:hAnsi="標楷體"/>
                <w:szCs w:val="24"/>
              </w:rPr>
            </w:pPr>
            <w:ins w:id="379" w:author="ST1" w:date="2020-05-19T16:46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380" w:author="ST1" w:date="2020-07-29T17:47:00Z">
              <w:tcPr>
                <w:tcW w:w="283" w:type="dxa"/>
                <w:gridSpan w:val="2"/>
              </w:tcPr>
            </w:tcPrChange>
          </w:tcPr>
          <w:p w14:paraId="26F24883" w14:textId="2506C19E" w:rsidR="00FF5D26" w:rsidRPr="00657104" w:rsidRDefault="00FF5D26" w:rsidP="00FF5D26">
            <w:pPr>
              <w:jc w:val="center"/>
              <w:rPr>
                <w:ins w:id="381" w:author="ST1" w:date="2020-05-19T16:45:00Z"/>
                <w:rFonts w:ascii="標楷體" w:eastAsia="標楷體" w:hAnsi="標楷體"/>
              </w:rPr>
            </w:pPr>
            <w:ins w:id="382" w:author="ST1" w:date="2020-05-19T16:46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383" w:author="ST1" w:date="2020-07-29T17:47:00Z">
              <w:tcPr>
                <w:tcW w:w="288" w:type="dxa"/>
                <w:gridSpan w:val="2"/>
              </w:tcPr>
            </w:tcPrChange>
          </w:tcPr>
          <w:p w14:paraId="37D490C6" w14:textId="77777777" w:rsidR="00FF5D26" w:rsidRPr="00657104" w:rsidRDefault="00FF5D26" w:rsidP="00FF5D26">
            <w:pPr>
              <w:pStyle w:val="afe"/>
              <w:jc w:val="center"/>
              <w:rPr>
                <w:ins w:id="384" w:author="ST1" w:date="2020-05-19T16:45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36F94270" w14:textId="77777777" w:rsidTr="00323DF8">
        <w:trPr>
          <w:gridAfter w:val="1"/>
          <w:wAfter w:w="43" w:type="dxa"/>
          <w:tblHeader/>
          <w:ins w:id="385" w:author="ST1" w:date="2020-07-29T17:44:00Z"/>
          <w:trPrChange w:id="386" w:author="ST1" w:date="2020-07-29T17:47:00Z">
            <w:trPr>
              <w:tblHeader/>
            </w:trPr>
          </w:trPrChange>
        </w:trPr>
        <w:tc>
          <w:tcPr>
            <w:tcW w:w="567" w:type="dxa"/>
            <w:tcPrChange w:id="387" w:author="ST1" w:date="2020-07-29T17:47:00Z">
              <w:tcPr>
                <w:tcW w:w="567" w:type="dxa"/>
                <w:gridSpan w:val="2"/>
              </w:tcPr>
            </w:tcPrChange>
          </w:tcPr>
          <w:p w14:paraId="16A2C9D8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38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389" w:author="ST1" w:date="2020-07-29T17:47:00Z">
              <w:tcPr>
                <w:tcW w:w="709" w:type="dxa"/>
                <w:gridSpan w:val="2"/>
                <w:vAlign w:val="center"/>
              </w:tcPr>
            </w:tcPrChange>
          </w:tcPr>
          <w:p w14:paraId="7E26173E" w14:textId="6A6FDF28" w:rsidR="00C76A83" w:rsidRDefault="00C76A83" w:rsidP="00C76A83">
            <w:pPr>
              <w:pStyle w:val="afe"/>
              <w:rPr>
                <w:ins w:id="390" w:author="ST1" w:date="2020-07-29T17:44:00Z"/>
                <w:rFonts w:ascii="標楷體" w:eastAsia="標楷體" w:hAnsi="標楷體"/>
                <w:color w:val="000000"/>
              </w:rPr>
            </w:pPr>
            <w:ins w:id="391" w:author="ST1" w:date="2020-07-29T17:44:00Z">
              <w:r>
                <w:rPr>
                  <w:rFonts w:ascii="標楷體" w:eastAsia="標楷體" w:hAnsi="標楷體" w:hint="eastAsia"/>
                </w:rPr>
                <w:t>L9712</w:t>
              </w:r>
            </w:ins>
          </w:p>
        </w:tc>
        <w:tc>
          <w:tcPr>
            <w:tcW w:w="3827" w:type="dxa"/>
            <w:vAlign w:val="center"/>
            <w:tcPrChange w:id="392" w:author="ST1" w:date="2020-07-29T17:47:00Z">
              <w:tcPr>
                <w:tcW w:w="3827" w:type="dxa"/>
                <w:gridSpan w:val="2"/>
                <w:vAlign w:val="center"/>
              </w:tcPr>
            </w:tcPrChange>
          </w:tcPr>
          <w:p w14:paraId="16569312" w14:textId="60D1027B" w:rsidR="00C76A83" w:rsidRPr="00C76A83" w:rsidRDefault="00C76A83" w:rsidP="00C76A83">
            <w:pPr>
              <w:rPr>
                <w:ins w:id="393" w:author="ST1" w:date="2020-07-29T17:44:00Z"/>
                <w:rFonts w:ascii="標楷體" w:eastAsia="標楷體" w:hAnsi="標楷體"/>
                <w:color w:val="000000"/>
              </w:rPr>
            </w:pPr>
            <w:ins w:id="394" w:author="ST1" w:date="2020-07-29T17:44:00Z">
              <w:r>
                <w:rPr>
                  <w:rFonts w:ascii="標楷體" w:eastAsia="標楷體" w:hAnsi="標楷體" w:hint="eastAsia"/>
                </w:rPr>
                <w:t>利息違約金減免明細表</w:t>
              </w:r>
            </w:ins>
          </w:p>
        </w:tc>
        <w:tc>
          <w:tcPr>
            <w:tcW w:w="284" w:type="dxa"/>
            <w:tcPrChange w:id="395" w:author="ST1" w:date="2020-07-29T17:47:00Z">
              <w:tcPr>
                <w:tcW w:w="284" w:type="dxa"/>
                <w:gridSpan w:val="2"/>
              </w:tcPr>
            </w:tcPrChange>
          </w:tcPr>
          <w:p w14:paraId="1254E299" w14:textId="3A9B7023" w:rsidR="00C76A83" w:rsidRPr="00657104" w:rsidRDefault="00C76A83" w:rsidP="00C76A83">
            <w:pPr>
              <w:pStyle w:val="afe"/>
              <w:jc w:val="center"/>
              <w:rPr>
                <w:ins w:id="396" w:author="ST1" w:date="2020-07-29T17:44:00Z"/>
                <w:rFonts w:ascii="標楷體" w:eastAsia="標楷體" w:hAnsi="標楷體"/>
                <w:szCs w:val="24"/>
              </w:rPr>
            </w:pPr>
            <w:ins w:id="39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398" w:author="ST1" w:date="2020-07-29T17:47:00Z">
              <w:tcPr>
                <w:tcW w:w="567" w:type="dxa"/>
                <w:gridSpan w:val="2"/>
              </w:tcPr>
            </w:tcPrChange>
          </w:tcPr>
          <w:p w14:paraId="5D85BEE1" w14:textId="7829B2AC" w:rsidR="00C76A83" w:rsidRPr="00657104" w:rsidRDefault="00C76A83" w:rsidP="00C76A83">
            <w:pPr>
              <w:jc w:val="center"/>
              <w:rPr>
                <w:ins w:id="399" w:author="ST1" w:date="2020-07-29T17:44:00Z"/>
                <w:rFonts w:ascii="標楷體" w:eastAsia="標楷體" w:hAnsi="標楷體"/>
              </w:rPr>
            </w:pPr>
            <w:ins w:id="400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01" w:author="ST1" w:date="2020-07-29T17:47:00Z">
              <w:tcPr>
                <w:tcW w:w="567" w:type="dxa"/>
                <w:gridSpan w:val="2"/>
              </w:tcPr>
            </w:tcPrChange>
          </w:tcPr>
          <w:p w14:paraId="6EF89986" w14:textId="72B86705" w:rsidR="00C76A83" w:rsidRPr="00657104" w:rsidRDefault="00C76A83" w:rsidP="00C76A83">
            <w:pPr>
              <w:jc w:val="center"/>
              <w:rPr>
                <w:ins w:id="402" w:author="ST1" w:date="2020-07-29T17:44:00Z"/>
                <w:rFonts w:ascii="標楷體" w:eastAsia="標楷體" w:hAnsi="標楷體"/>
              </w:rPr>
            </w:pPr>
            <w:ins w:id="403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04" w:author="ST1" w:date="2020-07-29T17:47:00Z">
              <w:tcPr>
                <w:tcW w:w="850" w:type="dxa"/>
                <w:gridSpan w:val="2"/>
              </w:tcPr>
            </w:tcPrChange>
          </w:tcPr>
          <w:p w14:paraId="52269713" w14:textId="77777777" w:rsidR="00C76A83" w:rsidRPr="00657104" w:rsidRDefault="00C76A83" w:rsidP="00C76A83">
            <w:pPr>
              <w:pStyle w:val="afe"/>
              <w:jc w:val="center"/>
              <w:rPr>
                <w:ins w:id="405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06" w:author="ST1" w:date="2020-07-29T17:47:00Z">
              <w:tcPr>
                <w:tcW w:w="567" w:type="dxa"/>
                <w:gridSpan w:val="2"/>
              </w:tcPr>
            </w:tcPrChange>
          </w:tcPr>
          <w:p w14:paraId="2D7E953C" w14:textId="27551272" w:rsidR="00C76A83" w:rsidRPr="00657104" w:rsidRDefault="00C76A83" w:rsidP="00C76A83">
            <w:pPr>
              <w:pStyle w:val="afe"/>
              <w:jc w:val="center"/>
              <w:rPr>
                <w:ins w:id="407" w:author="ST1" w:date="2020-07-29T17:44:00Z"/>
                <w:rFonts w:ascii="標楷體" w:eastAsia="標楷體" w:hAnsi="標楷體"/>
                <w:szCs w:val="24"/>
              </w:rPr>
            </w:pPr>
            <w:ins w:id="40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09" w:author="ST1" w:date="2020-07-29T17:47:00Z">
              <w:tcPr>
                <w:tcW w:w="567" w:type="dxa"/>
                <w:gridSpan w:val="2"/>
              </w:tcPr>
            </w:tcPrChange>
          </w:tcPr>
          <w:p w14:paraId="6C2FF6C3" w14:textId="05B15AFC" w:rsidR="00C76A83" w:rsidRPr="00657104" w:rsidRDefault="00C76A83" w:rsidP="00C76A83">
            <w:pPr>
              <w:pStyle w:val="afe"/>
              <w:jc w:val="center"/>
              <w:rPr>
                <w:ins w:id="410" w:author="ST1" w:date="2020-07-29T17:44:00Z"/>
                <w:rFonts w:ascii="標楷體" w:eastAsia="標楷體" w:hAnsi="標楷體"/>
                <w:szCs w:val="24"/>
              </w:rPr>
            </w:pPr>
            <w:ins w:id="41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12" w:author="ST1" w:date="2020-07-29T17:47:00Z">
              <w:tcPr>
                <w:tcW w:w="284" w:type="dxa"/>
                <w:gridSpan w:val="2"/>
              </w:tcPr>
            </w:tcPrChange>
          </w:tcPr>
          <w:p w14:paraId="071A7A20" w14:textId="7FFC3887" w:rsidR="00C76A83" w:rsidRPr="00657104" w:rsidRDefault="00C76A83" w:rsidP="00C76A83">
            <w:pPr>
              <w:pStyle w:val="afe"/>
              <w:jc w:val="center"/>
              <w:rPr>
                <w:ins w:id="413" w:author="ST1" w:date="2020-07-29T17:44:00Z"/>
                <w:rFonts w:ascii="標楷體" w:eastAsia="標楷體" w:hAnsi="標楷體"/>
                <w:szCs w:val="24"/>
              </w:rPr>
            </w:pPr>
            <w:ins w:id="41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15" w:author="ST1" w:date="2020-07-29T17:47:00Z">
              <w:tcPr>
                <w:tcW w:w="283" w:type="dxa"/>
                <w:gridSpan w:val="2"/>
              </w:tcPr>
            </w:tcPrChange>
          </w:tcPr>
          <w:p w14:paraId="1DCBC4AA" w14:textId="0A11A216" w:rsidR="00C76A83" w:rsidRPr="00657104" w:rsidRDefault="00C76A83" w:rsidP="00C76A83">
            <w:pPr>
              <w:jc w:val="center"/>
              <w:rPr>
                <w:ins w:id="416" w:author="ST1" w:date="2020-07-29T17:44:00Z"/>
                <w:rFonts w:ascii="標楷體" w:eastAsia="標楷體" w:hAnsi="標楷體"/>
              </w:rPr>
            </w:pPr>
            <w:ins w:id="41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18" w:author="ST1" w:date="2020-07-29T17:47:00Z">
              <w:tcPr>
                <w:tcW w:w="288" w:type="dxa"/>
                <w:gridSpan w:val="2"/>
              </w:tcPr>
            </w:tcPrChange>
          </w:tcPr>
          <w:p w14:paraId="2D447996" w14:textId="77777777" w:rsidR="00C76A83" w:rsidRPr="00657104" w:rsidRDefault="00C76A83" w:rsidP="00C76A83">
            <w:pPr>
              <w:pStyle w:val="afe"/>
              <w:jc w:val="center"/>
              <w:rPr>
                <w:ins w:id="419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6141629C" w14:textId="77777777" w:rsidTr="00323DF8">
        <w:trPr>
          <w:gridAfter w:val="1"/>
          <w:wAfter w:w="43" w:type="dxa"/>
          <w:tblHeader/>
          <w:ins w:id="420" w:author="ST1" w:date="2020-07-29T17:44:00Z"/>
          <w:trPrChange w:id="421" w:author="ST1" w:date="2020-07-29T17:47:00Z">
            <w:trPr>
              <w:tblHeader/>
            </w:trPr>
          </w:trPrChange>
        </w:trPr>
        <w:tc>
          <w:tcPr>
            <w:tcW w:w="567" w:type="dxa"/>
            <w:tcPrChange w:id="422" w:author="ST1" w:date="2020-07-29T17:47:00Z">
              <w:tcPr>
                <w:tcW w:w="567" w:type="dxa"/>
                <w:gridSpan w:val="2"/>
              </w:tcPr>
            </w:tcPrChange>
          </w:tcPr>
          <w:p w14:paraId="0F88B3E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2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24" w:author="ST1" w:date="2020-07-29T17:47:00Z">
              <w:tcPr>
                <w:tcW w:w="709" w:type="dxa"/>
                <w:gridSpan w:val="2"/>
                <w:vAlign w:val="center"/>
              </w:tcPr>
            </w:tcPrChange>
          </w:tcPr>
          <w:p w14:paraId="0A6AFF7D" w14:textId="6028BCC5" w:rsidR="00C76A83" w:rsidRDefault="00C76A83" w:rsidP="00C76A83">
            <w:pPr>
              <w:pStyle w:val="afe"/>
              <w:rPr>
                <w:ins w:id="425" w:author="ST1" w:date="2020-07-29T17:44:00Z"/>
                <w:rFonts w:ascii="標楷體" w:eastAsia="標楷體" w:hAnsi="標楷體"/>
                <w:color w:val="000000"/>
              </w:rPr>
            </w:pPr>
            <w:ins w:id="426" w:author="ST1" w:date="2020-07-29T17:44:00Z">
              <w:r>
                <w:rPr>
                  <w:rFonts w:ascii="標楷體" w:eastAsia="標楷體" w:hAnsi="標楷體" w:hint="eastAsia"/>
                </w:rPr>
                <w:t>L9713</w:t>
              </w:r>
            </w:ins>
          </w:p>
        </w:tc>
        <w:tc>
          <w:tcPr>
            <w:tcW w:w="3827" w:type="dxa"/>
            <w:vAlign w:val="center"/>
            <w:tcPrChange w:id="427" w:author="ST1" w:date="2020-07-29T17:47:00Z">
              <w:tcPr>
                <w:tcW w:w="3827" w:type="dxa"/>
                <w:gridSpan w:val="2"/>
                <w:vAlign w:val="center"/>
              </w:tcPr>
            </w:tcPrChange>
          </w:tcPr>
          <w:p w14:paraId="45D80BF7" w14:textId="15DEAB1C" w:rsidR="00C76A83" w:rsidRPr="00C76A83" w:rsidRDefault="00C76A83" w:rsidP="00C76A83">
            <w:pPr>
              <w:rPr>
                <w:ins w:id="428" w:author="ST1" w:date="2020-07-29T17:44:00Z"/>
                <w:rFonts w:ascii="標楷體" w:eastAsia="標楷體" w:hAnsi="標楷體"/>
                <w:color w:val="000000"/>
              </w:rPr>
            </w:pPr>
            <w:ins w:id="429" w:author="ST1" w:date="2020-07-29T17:44:00Z">
              <w:r>
                <w:rPr>
                  <w:rFonts w:ascii="標楷體" w:eastAsia="標楷體" w:hAnsi="標楷體" w:hint="eastAsia"/>
                </w:rPr>
                <w:t>應收票據之帳齡分析表</w:t>
              </w:r>
            </w:ins>
          </w:p>
        </w:tc>
        <w:tc>
          <w:tcPr>
            <w:tcW w:w="284" w:type="dxa"/>
            <w:tcPrChange w:id="430" w:author="ST1" w:date="2020-07-29T17:47:00Z">
              <w:tcPr>
                <w:tcW w:w="284" w:type="dxa"/>
                <w:gridSpan w:val="2"/>
              </w:tcPr>
            </w:tcPrChange>
          </w:tcPr>
          <w:p w14:paraId="0C4FED5B" w14:textId="02361123" w:rsidR="00C76A83" w:rsidRPr="00657104" w:rsidRDefault="00C76A83" w:rsidP="00C76A83">
            <w:pPr>
              <w:pStyle w:val="afe"/>
              <w:jc w:val="center"/>
              <w:rPr>
                <w:ins w:id="431" w:author="ST1" w:date="2020-07-29T17:44:00Z"/>
                <w:rFonts w:ascii="標楷體" w:eastAsia="標楷體" w:hAnsi="標楷體"/>
                <w:szCs w:val="24"/>
              </w:rPr>
            </w:pPr>
            <w:ins w:id="43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33" w:author="ST1" w:date="2020-07-29T17:47:00Z">
              <w:tcPr>
                <w:tcW w:w="567" w:type="dxa"/>
                <w:gridSpan w:val="2"/>
              </w:tcPr>
            </w:tcPrChange>
          </w:tcPr>
          <w:p w14:paraId="715181BD" w14:textId="6F3C0E7B" w:rsidR="00C76A83" w:rsidRPr="00657104" w:rsidRDefault="00C76A83" w:rsidP="00C76A83">
            <w:pPr>
              <w:jc w:val="center"/>
              <w:rPr>
                <w:ins w:id="434" w:author="ST1" w:date="2020-07-29T17:44:00Z"/>
                <w:rFonts w:ascii="標楷體" w:eastAsia="標楷體" w:hAnsi="標楷體"/>
              </w:rPr>
            </w:pPr>
            <w:ins w:id="435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36" w:author="ST1" w:date="2020-07-29T17:47:00Z">
              <w:tcPr>
                <w:tcW w:w="567" w:type="dxa"/>
                <w:gridSpan w:val="2"/>
              </w:tcPr>
            </w:tcPrChange>
          </w:tcPr>
          <w:p w14:paraId="5EEB2D03" w14:textId="6E046950" w:rsidR="00C76A83" w:rsidRPr="00657104" w:rsidRDefault="00C76A83" w:rsidP="00C76A83">
            <w:pPr>
              <w:jc w:val="center"/>
              <w:rPr>
                <w:ins w:id="437" w:author="ST1" w:date="2020-07-29T17:44:00Z"/>
                <w:rFonts w:ascii="標楷體" w:eastAsia="標楷體" w:hAnsi="標楷體"/>
              </w:rPr>
            </w:pPr>
            <w:ins w:id="438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39" w:author="ST1" w:date="2020-07-29T17:47:00Z">
              <w:tcPr>
                <w:tcW w:w="850" w:type="dxa"/>
                <w:gridSpan w:val="2"/>
              </w:tcPr>
            </w:tcPrChange>
          </w:tcPr>
          <w:p w14:paraId="7F2AC7F1" w14:textId="77777777" w:rsidR="00C76A83" w:rsidRPr="00657104" w:rsidRDefault="00C76A83" w:rsidP="00C76A83">
            <w:pPr>
              <w:pStyle w:val="afe"/>
              <w:jc w:val="center"/>
              <w:rPr>
                <w:ins w:id="440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41" w:author="ST1" w:date="2020-07-29T17:47:00Z">
              <w:tcPr>
                <w:tcW w:w="567" w:type="dxa"/>
                <w:gridSpan w:val="2"/>
              </w:tcPr>
            </w:tcPrChange>
          </w:tcPr>
          <w:p w14:paraId="2745726C" w14:textId="3A4910BB" w:rsidR="00C76A83" w:rsidRPr="00657104" w:rsidRDefault="00C76A83" w:rsidP="00C76A83">
            <w:pPr>
              <w:pStyle w:val="afe"/>
              <w:jc w:val="center"/>
              <w:rPr>
                <w:ins w:id="442" w:author="ST1" w:date="2020-07-29T17:44:00Z"/>
                <w:rFonts w:ascii="標楷體" w:eastAsia="標楷體" w:hAnsi="標楷體"/>
                <w:szCs w:val="24"/>
              </w:rPr>
            </w:pPr>
            <w:ins w:id="44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44" w:author="ST1" w:date="2020-07-29T17:47:00Z">
              <w:tcPr>
                <w:tcW w:w="567" w:type="dxa"/>
                <w:gridSpan w:val="2"/>
              </w:tcPr>
            </w:tcPrChange>
          </w:tcPr>
          <w:p w14:paraId="2E43551A" w14:textId="2013BAB7" w:rsidR="00C76A83" w:rsidRPr="00657104" w:rsidRDefault="00C76A83" w:rsidP="00C76A83">
            <w:pPr>
              <w:pStyle w:val="afe"/>
              <w:jc w:val="center"/>
              <w:rPr>
                <w:ins w:id="445" w:author="ST1" w:date="2020-07-29T17:44:00Z"/>
                <w:rFonts w:ascii="標楷體" w:eastAsia="標楷體" w:hAnsi="標楷體"/>
                <w:szCs w:val="24"/>
              </w:rPr>
            </w:pPr>
            <w:ins w:id="44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47" w:author="ST1" w:date="2020-07-29T17:47:00Z">
              <w:tcPr>
                <w:tcW w:w="284" w:type="dxa"/>
                <w:gridSpan w:val="2"/>
              </w:tcPr>
            </w:tcPrChange>
          </w:tcPr>
          <w:p w14:paraId="6824A54D" w14:textId="2FEEBDB9" w:rsidR="00C76A83" w:rsidRPr="00657104" w:rsidRDefault="00C76A83" w:rsidP="00C76A83">
            <w:pPr>
              <w:pStyle w:val="afe"/>
              <w:jc w:val="center"/>
              <w:rPr>
                <w:ins w:id="448" w:author="ST1" w:date="2020-07-29T17:44:00Z"/>
                <w:rFonts w:ascii="標楷體" w:eastAsia="標楷體" w:hAnsi="標楷體"/>
                <w:szCs w:val="24"/>
              </w:rPr>
            </w:pPr>
            <w:ins w:id="44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50" w:author="ST1" w:date="2020-07-29T17:47:00Z">
              <w:tcPr>
                <w:tcW w:w="283" w:type="dxa"/>
                <w:gridSpan w:val="2"/>
              </w:tcPr>
            </w:tcPrChange>
          </w:tcPr>
          <w:p w14:paraId="60E67986" w14:textId="74F1215E" w:rsidR="00C76A83" w:rsidRPr="00657104" w:rsidRDefault="00C76A83" w:rsidP="00C76A83">
            <w:pPr>
              <w:jc w:val="center"/>
              <w:rPr>
                <w:ins w:id="451" w:author="ST1" w:date="2020-07-29T17:44:00Z"/>
                <w:rFonts w:ascii="標楷體" w:eastAsia="標楷體" w:hAnsi="標楷體"/>
              </w:rPr>
            </w:pPr>
            <w:ins w:id="45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53" w:author="ST1" w:date="2020-07-29T17:47:00Z">
              <w:tcPr>
                <w:tcW w:w="288" w:type="dxa"/>
                <w:gridSpan w:val="2"/>
              </w:tcPr>
            </w:tcPrChange>
          </w:tcPr>
          <w:p w14:paraId="04D101DE" w14:textId="77777777" w:rsidR="00C76A83" w:rsidRPr="00657104" w:rsidRDefault="00C76A83" w:rsidP="00C76A83">
            <w:pPr>
              <w:pStyle w:val="afe"/>
              <w:jc w:val="center"/>
              <w:rPr>
                <w:ins w:id="454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517BBF0A" w14:textId="77777777" w:rsidTr="00323DF8">
        <w:trPr>
          <w:gridAfter w:val="1"/>
          <w:wAfter w:w="43" w:type="dxa"/>
          <w:tblHeader/>
          <w:ins w:id="455" w:author="ST1" w:date="2020-07-29T17:44:00Z"/>
          <w:trPrChange w:id="456" w:author="ST1" w:date="2020-07-29T17:47:00Z">
            <w:trPr>
              <w:tblHeader/>
            </w:trPr>
          </w:trPrChange>
        </w:trPr>
        <w:tc>
          <w:tcPr>
            <w:tcW w:w="567" w:type="dxa"/>
            <w:tcPrChange w:id="457" w:author="ST1" w:date="2020-07-29T17:47:00Z">
              <w:tcPr>
                <w:tcW w:w="567" w:type="dxa"/>
                <w:gridSpan w:val="2"/>
              </w:tcPr>
            </w:tcPrChange>
          </w:tcPr>
          <w:p w14:paraId="365946DB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58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59" w:author="ST1" w:date="2020-07-29T17:47:00Z">
              <w:tcPr>
                <w:tcW w:w="709" w:type="dxa"/>
                <w:gridSpan w:val="2"/>
                <w:vAlign w:val="center"/>
              </w:tcPr>
            </w:tcPrChange>
          </w:tcPr>
          <w:p w14:paraId="1A000865" w14:textId="3E21DA5E" w:rsidR="00C76A83" w:rsidRDefault="00C76A83" w:rsidP="00C76A83">
            <w:pPr>
              <w:pStyle w:val="afe"/>
              <w:rPr>
                <w:ins w:id="460" w:author="ST1" w:date="2020-07-29T17:44:00Z"/>
                <w:rFonts w:ascii="標楷體" w:eastAsia="標楷體" w:hAnsi="標楷體"/>
                <w:color w:val="000000"/>
              </w:rPr>
            </w:pPr>
            <w:ins w:id="461" w:author="ST1" w:date="2020-07-29T17:45:00Z">
              <w:r>
                <w:rPr>
                  <w:rFonts w:ascii="標楷體" w:eastAsia="標楷體" w:hAnsi="標楷體" w:hint="eastAsia"/>
                </w:rPr>
                <w:t>L9714</w:t>
              </w:r>
            </w:ins>
          </w:p>
        </w:tc>
        <w:tc>
          <w:tcPr>
            <w:tcW w:w="3827" w:type="dxa"/>
            <w:vAlign w:val="center"/>
            <w:tcPrChange w:id="462" w:author="ST1" w:date="2020-07-29T17:47:00Z">
              <w:tcPr>
                <w:tcW w:w="3827" w:type="dxa"/>
                <w:gridSpan w:val="2"/>
                <w:vAlign w:val="center"/>
              </w:tcPr>
            </w:tcPrChange>
          </w:tcPr>
          <w:p w14:paraId="0E4EB88D" w14:textId="33C30B23" w:rsidR="00C76A83" w:rsidRPr="00C76A83" w:rsidRDefault="00C76A83" w:rsidP="00C76A83">
            <w:pPr>
              <w:rPr>
                <w:ins w:id="463" w:author="ST1" w:date="2020-07-29T17:44:00Z"/>
                <w:rFonts w:ascii="標楷體" w:eastAsia="標楷體" w:hAnsi="標楷體"/>
                <w:color w:val="000000"/>
              </w:rPr>
            </w:pPr>
            <w:ins w:id="464" w:author="ST1" w:date="2020-07-29T17:45:00Z">
              <w:r>
                <w:rPr>
                  <w:rFonts w:ascii="標楷體" w:eastAsia="標楷體" w:hAnsi="標楷體" w:hint="eastAsia"/>
                </w:rPr>
                <w:t>繳息證明單</w:t>
              </w:r>
            </w:ins>
          </w:p>
        </w:tc>
        <w:tc>
          <w:tcPr>
            <w:tcW w:w="284" w:type="dxa"/>
            <w:tcPrChange w:id="465" w:author="ST1" w:date="2020-07-29T17:47:00Z">
              <w:tcPr>
                <w:tcW w:w="284" w:type="dxa"/>
                <w:gridSpan w:val="2"/>
              </w:tcPr>
            </w:tcPrChange>
          </w:tcPr>
          <w:p w14:paraId="7D0AB2FD" w14:textId="7F5AF1BA" w:rsidR="00C76A83" w:rsidRPr="00657104" w:rsidRDefault="00C76A83" w:rsidP="00C76A83">
            <w:pPr>
              <w:pStyle w:val="afe"/>
              <w:jc w:val="center"/>
              <w:rPr>
                <w:ins w:id="466" w:author="ST1" w:date="2020-07-29T17:44:00Z"/>
                <w:rFonts w:ascii="標楷體" w:eastAsia="標楷體" w:hAnsi="標楷體"/>
                <w:szCs w:val="24"/>
              </w:rPr>
            </w:pPr>
            <w:ins w:id="467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468" w:author="ST1" w:date="2020-07-29T17:47:00Z">
              <w:tcPr>
                <w:tcW w:w="567" w:type="dxa"/>
                <w:gridSpan w:val="2"/>
              </w:tcPr>
            </w:tcPrChange>
          </w:tcPr>
          <w:p w14:paraId="1E8195D7" w14:textId="5EF85D7C" w:rsidR="00C76A83" w:rsidRPr="00657104" w:rsidRDefault="00C76A83" w:rsidP="00C76A83">
            <w:pPr>
              <w:jc w:val="center"/>
              <w:rPr>
                <w:ins w:id="469" w:author="ST1" w:date="2020-07-29T17:44:00Z"/>
                <w:rFonts w:ascii="標楷體" w:eastAsia="標楷體" w:hAnsi="標楷體"/>
              </w:rPr>
            </w:pPr>
            <w:ins w:id="470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471" w:author="ST1" w:date="2020-07-29T17:47:00Z">
              <w:tcPr>
                <w:tcW w:w="567" w:type="dxa"/>
                <w:gridSpan w:val="2"/>
              </w:tcPr>
            </w:tcPrChange>
          </w:tcPr>
          <w:p w14:paraId="6C5E0B61" w14:textId="7927540E" w:rsidR="00C76A83" w:rsidRPr="00657104" w:rsidRDefault="00C76A83" w:rsidP="00C76A83">
            <w:pPr>
              <w:jc w:val="center"/>
              <w:rPr>
                <w:ins w:id="472" w:author="ST1" w:date="2020-07-29T17:44:00Z"/>
                <w:rFonts w:ascii="標楷體" w:eastAsia="標楷體" w:hAnsi="標楷體"/>
              </w:rPr>
            </w:pPr>
            <w:ins w:id="473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474" w:author="ST1" w:date="2020-07-29T17:47:00Z">
              <w:tcPr>
                <w:tcW w:w="850" w:type="dxa"/>
                <w:gridSpan w:val="2"/>
              </w:tcPr>
            </w:tcPrChange>
          </w:tcPr>
          <w:p w14:paraId="6EE783DE" w14:textId="77777777" w:rsidR="00C76A83" w:rsidRPr="00657104" w:rsidRDefault="00C76A83" w:rsidP="00C76A83">
            <w:pPr>
              <w:pStyle w:val="afe"/>
              <w:jc w:val="center"/>
              <w:rPr>
                <w:ins w:id="475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476" w:author="ST1" w:date="2020-07-29T17:47:00Z">
              <w:tcPr>
                <w:tcW w:w="567" w:type="dxa"/>
                <w:gridSpan w:val="2"/>
              </w:tcPr>
            </w:tcPrChange>
          </w:tcPr>
          <w:p w14:paraId="42BAD0C3" w14:textId="74D0A082" w:rsidR="00C76A83" w:rsidRPr="00657104" w:rsidRDefault="00C76A83" w:rsidP="00C76A83">
            <w:pPr>
              <w:pStyle w:val="afe"/>
              <w:jc w:val="center"/>
              <w:rPr>
                <w:ins w:id="477" w:author="ST1" w:date="2020-07-29T17:44:00Z"/>
                <w:rFonts w:ascii="標楷體" w:eastAsia="標楷體" w:hAnsi="標楷體"/>
                <w:szCs w:val="24"/>
              </w:rPr>
            </w:pPr>
            <w:ins w:id="478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479" w:author="ST1" w:date="2020-07-29T17:47:00Z">
              <w:tcPr>
                <w:tcW w:w="567" w:type="dxa"/>
                <w:gridSpan w:val="2"/>
              </w:tcPr>
            </w:tcPrChange>
          </w:tcPr>
          <w:p w14:paraId="13E79F16" w14:textId="02AA8C26" w:rsidR="00C76A83" w:rsidRPr="00657104" w:rsidRDefault="00C76A83" w:rsidP="00C76A83">
            <w:pPr>
              <w:pStyle w:val="afe"/>
              <w:jc w:val="center"/>
              <w:rPr>
                <w:ins w:id="480" w:author="ST1" w:date="2020-07-29T17:44:00Z"/>
                <w:rFonts w:ascii="標楷體" w:eastAsia="標楷體" w:hAnsi="標楷體"/>
                <w:szCs w:val="24"/>
              </w:rPr>
            </w:pPr>
            <w:ins w:id="481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482" w:author="ST1" w:date="2020-07-29T17:47:00Z">
              <w:tcPr>
                <w:tcW w:w="284" w:type="dxa"/>
                <w:gridSpan w:val="2"/>
              </w:tcPr>
            </w:tcPrChange>
          </w:tcPr>
          <w:p w14:paraId="37CEC517" w14:textId="63CF3717" w:rsidR="00C76A83" w:rsidRPr="00657104" w:rsidRDefault="00C76A83" w:rsidP="00C76A83">
            <w:pPr>
              <w:pStyle w:val="afe"/>
              <w:jc w:val="center"/>
              <w:rPr>
                <w:ins w:id="483" w:author="ST1" w:date="2020-07-29T17:44:00Z"/>
                <w:rFonts w:ascii="標楷體" w:eastAsia="標楷體" w:hAnsi="標楷體"/>
                <w:szCs w:val="24"/>
              </w:rPr>
            </w:pPr>
            <w:ins w:id="484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485" w:author="ST1" w:date="2020-07-29T17:47:00Z">
              <w:tcPr>
                <w:tcW w:w="283" w:type="dxa"/>
                <w:gridSpan w:val="2"/>
              </w:tcPr>
            </w:tcPrChange>
          </w:tcPr>
          <w:p w14:paraId="126BE2BE" w14:textId="1F814A6C" w:rsidR="00C76A83" w:rsidRPr="00657104" w:rsidRDefault="00C76A83" w:rsidP="00C76A83">
            <w:pPr>
              <w:jc w:val="center"/>
              <w:rPr>
                <w:ins w:id="486" w:author="ST1" w:date="2020-07-29T17:44:00Z"/>
                <w:rFonts w:ascii="標楷體" w:eastAsia="標楷體" w:hAnsi="標楷體"/>
              </w:rPr>
            </w:pPr>
            <w:ins w:id="487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488" w:author="ST1" w:date="2020-07-29T17:47:00Z">
              <w:tcPr>
                <w:tcW w:w="288" w:type="dxa"/>
                <w:gridSpan w:val="2"/>
              </w:tcPr>
            </w:tcPrChange>
          </w:tcPr>
          <w:p w14:paraId="4FE64F44" w14:textId="77777777" w:rsidR="00C76A83" w:rsidRPr="00657104" w:rsidRDefault="00C76A83" w:rsidP="00C76A83">
            <w:pPr>
              <w:pStyle w:val="afe"/>
              <w:jc w:val="center"/>
              <w:rPr>
                <w:ins w:id="489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C76A83" w:rsidRPr="00657104" w14:paraId="7CF507D9" w14:textId="77777777" w:rsidTr="00323DF8">
        <w:trPr>
          <w:gridAfter w:val="1"/>
          <w:wAfter w:w="43" w:type="dxa"/>
          <w:tblHeader/>
          <w:ins w:id="490" w:author="ST1" w:date="2020-07-29T17:44:00Z"/>
          <w:trPrChange w:id="491" w:author="ST1" w:date="2020-07-29T17:47:00Z">
            <w:trPr>
              <w:tblHeader/>
            </w:trPr>
          </w:trPrChange>
        </w:trPr>
        <w:tc>
          <w:tcPr>
            <w:tcW w:w="567" w:type="dxa"/>
            <w:tcPrChange w:id="492" w:author="ST1" w:date="2020-07-29T17:47:00Z">
              <w:tcPr>
                <w:tcW w:w="567" w:type="dxa"/>
                <w:gridSpan w:val="2"/>
              </w:tcPr>
            </w:tcPrChange>
          </w:tcPr>
          <w:p w14:paraId="7FC1405D" w14:textId="77777777" w:rsidR="00C76A83" w:rsidRPr="00657104" w:rsidRDefault="00C76A83" w:rsidP="00C76A83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493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  <w:tcPrChange w:id="494" w:author="ST1" w:date="2020-07-29T17:47:00Z">
              <w:tcPr>
                <w:tcW w:w="709" w:type="dxa"/>
                <w:gridSpan w:val="2"/>
                <w:vAlign w:val="center"/>
              </w:tcPr>
            </w:tcPrChange>
          </w:tcPr>
          <w:p w14:paraId="33CF23ED" w14:textId="7529F623" w:rsidR="00C76A83" w:rsidRDefault="00C76A83" w:rsidP="00C76A83">
            <w:pPr>
              <w:pStyle w:val="afe"/>
              <w:rPr>
                <w:ins w:id="495" w:author="ST1" w:date="2020-07-29T17:44:00Z"/>
                <w:rFonts w:ascii="標楷體" w:eastAsia="標楷體" w:hAnsi="標楷體"/>
                <w:color w:val="000000"/>
              </w:rPr>
            </w:pPr>
            <w:ins w:id="496" w:author="ST1" w:date="2020-07-29T17:45:00Z">
              <w:r>
                <w:rPr>
                  <w:rFonts w:ascii="標楷體" w:eastAsia="標楷體" w:hAnsi="標楷體" w:hint="eastAsia"/>
                </w:rPr>
                <w:t>L9715</w:t>
              </w:r>
            </w:ins>
          </w:p>
        </w:tc>
        <w:tc>
          <w:tcPr>
            <w:tcW w:w="3827" w:type="dxa"/>
            <w:vAlign w:val="center"/>
            <w:tcPrChange w:id="497" w:author="ST1" w:date="2020-07-29T17:47:00Z">
              <w:tcPr>
                <w:tcW w:w="3827" w:type="dxa"/>
                <w:gridSpan w:val="2"/>
                <w:vAlign w:val="center"/>
              </w:tcPr>
            </w:tcPrChange>
          </w:tcPr>
          <w:p w14:paraId="2CA2038E" w14:textId="65D489A9" w:rsidR="00C76A83" w:rsidRPr="00C76A83" w:rsidRDefault="00C76A83" w:rsidP="00C76A83">
            <w:pPr>
              <w:rPr>
                <w:ins w:id="498" w:author="ST1" w:date="2020-07-29T17:44:00Z"/>
                <w:rFonts w:ascii="標楷體" w:eastAsia="標楷體" w:hAnsi="標楷體"/>
                <w:color w:val="000000"/>
              </w:rPr>
            </w:pPr>
            <w:ins w:id="499" w:author="ST1" w:date="2020-07-29T17:45:00Z">
              <w:r>
                <w:rPr>
                  <w:rFonts w:ascii="標楷體" w:eastAsia="標楷體" w:hAnsi="標楷體" w:hint="eastAsia"/>
                </w:rPr>
                <w:t>業務專辦照顧十八個月明細表</w:t>
              </w:r>
            </w:ins>
          </w:p>
        </w:tc>
        <w:tc>
          <w:tcPr>
            <w:tcW w:w="284" w:type="dxa"/>
            <w:tcPrChange w:id="500" w:author="ST1" w:date="2020-07-29T17:47:00Z">
              <w:tcPr>
                <w:tcW w:w="284" w:type="dxa"/>
                <w:gridSpan w:val="2"/>
              </w:tcPr>
            </w:tcPrChange>
          </w:tcPr>
          <w:p w14:paraId="5E6F2ADD" w14:textId="6250DB7D" w:rsidR="00C76A83" w:rsidRPr="00657104" w:rsidRDefault="00C76A83" w:rsidP="00C76A83">
            <w:pPr>
              <w:pStyle w:val="afe"/>
              <w:jc w:val="center"/>
              <w:rPr>
                <w:ins w:id="501" w:author="ST1" w:date="2020-07-29T17:44:00Z"/>
                <w:rFonts w:ascii="標楷體" w:eastAsia="標楷體" w:hAnsi="標楷體"/>
                <w:szCs w:val="24"/>
              </w:rPr>
            </w:pPr>
            <w:ins w:id="502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  <w:tcPrChange w:id="503" w:author="ST1" w:date="2020-07-29T17:47:00Z">
              <w:tcPr>
                <w:tcW w:w="567" w:type="dxa"/>
                <w:gridSpan w:val="2"/>
              </w:tcPr>
            </w:tcPrChange>
          </w:tcPr>
          <w:p w14:paraId="69CC36AD" w14:textId="53012346" w:rsidR="00C76A83" w:rsidRPr="00657104" w:rsidRDefault="00C76A83" w:rsidP="00C76A83">
            <w:pPr>
              <w:jc w:val="center"/>
              <w:rPr>
                <w:ins w:id="504" w:author="ST1" w:date="2020-07-29T17:44:00Z"/>
                <w:rFonts w:ascii="標楷體" w:eastAsia="標楷體" w:hAnsi="標楷體"/>
              </w:rPr>
            </w:pPr>
            <w:ins w:id="505" w:author="ST1" w:date="2020-07-29T17:44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  <w:tcPrChange w:id="506" w:author="ST1" w:date="2020-07-29T17:47:00Z">
              <w:tcPr>
                <w:tcW w:w="567" w:type="dxa"/>
                <w:gridSpan w:val="2"/>
              </w:tcPr>
            </w:tcPrChange>
          </w:tcPr>
          <w:p w14:paraId="5A5A753F" w14:textId="6DB31E9A" w:rsidR="00C76A83" w:rsidRPr="00657104" w:rsidRDefault="00C76A83" w:rsidP="00C76A83">
            <w:pPr>
              <w:jc w:val="center"/>
              <w:rPr>
                <w:ins w:id="507" w:author="ST1" w:date="2020-07-29T17:44:00Z"/>
                <w:rFonts w:ascii="標楷體" w:eastAsia="標楷體" w:hAnsi="標楷體"/>
              </w:rPr>
            </w:pPr>
            <w:ins w:id="508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  <w:tcPrChange w:id="509" w:author="ST1" w:date="2020-07-29T17:47:00Z">
              <w:tcPr>
                <w:tcW w:w="850" w:type="dxa"/>
                <w:gridSpan w:val="2"/>
              </w:tcPr>
            </w:tcPrChange>
          </w:tcPr>
          <w:p w14:paraId="5B50C907" w14:textId="77777777" w:rsidR="00C76A83" w:rsidRPr="00657104" w:rsidRDefault="00C76A83" w:rsidP="00C76A83">
            <w:pPr>
              <w:pStyle w:val="afe"/>
              <w:jc w:val="center"/>
              <w:rPr>
                <w:ins w:id="510" w:author="ST1" w:date="2020-07-29T17:44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11" w:author="ST1" w:date="2020-07-29T17:47:00Z">
              <w:tcPr>
                <w:tcW w:w="567" w:type="dxa"/>
                <w:gridSpan w:val="2"/>
              </w:tcPr>
            </w:tcPrChange>
          </w:tcPr>
          <w:p w14:paraId="453CF4E6" w14:textId="0BA9E28C" w:rsidR="00C76A83" w:rsidRPr="00657104" w:rsidRDefault="00C76A83" w:rsidP="00C76A83">
            <w:pPr>
              <w:pStyle w:val="afe"/>
              <w:jc w:val="center"/>
              <w:rPr>
                <w:ins w:id="512" w:author="ST1" w:date="2020-07-29T17:44:00Z"/>
                <w:rFonts w:ascii="標楷體" w:eastAsia="標楷體" w:hAnsi="標楷體"/>
                <w:szCs w:val="24"/>
              </w:rPr>
            </w:pPr>
            <w:ins w:id="513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  <w:tcPrChange w:id="514" w:author="ST1" w:date="2020-07-29T17:47:00Z">
              <w:tcPr>
                <w:tcW w:w="567" w:type="dxa"/>
                <w:gridSpan w:val="2"/>
              </w:tcPr>
            </w:tcPrChange>
          </w:tcPr>
          <w:p w14:paraId="4E8BEFD9" w14:textId="0F64DE38" w:rsidR="00C76A83" w:rsidRPr="00657104" w:rsidRDefault="00C76A83" w:rsidP="00C76A83">
            <w:pPr>
              <w:pStyle w:val="afe"/>
              <w:jc w:val="center"/>
              <w:rPr>
                <w:ins w:id="515" w:author="ST1" w:date="2020-07-29T17:44:00Z"/>
                <w:rFonts w:ascii="標楷體" w:eastAsia="標楷體" w:hAnsi="標楷體"/>
                <w:szCs w:val="24"/>
              </w:rPr>
            </w:pPr>
            <w:ins w:id="516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  <w:tcPrChange w:id="517" w:author="ST1" w:date="2020-07-29T17:47:00Z">
              <w:tcPr>
                <w:tcW w:w="284" w:type="dxa"/>
                <w:gridSpan w:val="2"/>
              </w:tcPr>
            </w:tcPrChange>
          </w:tcPr>
          <w:p w14:paraId="697D3EEE" w14:textId="2BADB727" w:rsidR="00C76A83" w:rsidRPr="00657104" w:rsidRDefault="00C76A83" w:rsidP="00C76A83">
            <w:pPr>
              <w:pStyle w:val="afe"/>
              <w:jc w:val="center"/>
              <w:rPr>
                <w:ins w:id="518" w:author="ST1" w:date="2020-07-29T17:44:00Z"/>
                <w:rFonts w:ascii="標楷體" w:eastAsia="標楷體" w:hAnsi="標楷體"/>
                <w:szCs w:val="24"/>
              </w:rPr>
            </w:pPr>
            <w:ins w:id="519" w:author="ST1" w:date="2020-07-29T17:44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  <w:tcPrChange w:id="520" w:author="ST1" w:date="2020-07-29T17:47:00Z">
              <w:tcPr>
                <w:tcW w:w="283" w:type="dxa"/>
                <w:gridSpan w:val="2"/>
              </w:tcPr>
            </w:tcPrChange>
          </w:tcPr>
          <w:p w14:paraId="04E42E45" w14:textId="42581E79" w:rsidR="00C76A83" w:rsidRPr="00657104" w:rsidRDefault="00C76A83" w:rsidP="00C76A83">
            <w:pPr>
              <w:jc w:val="center"/>
              <w:rPr>
                <w:ins w:id="521" w:author="ST1" w:date="2020-07-29T17:44:00Z"/>
                <w:rFonts w:ascii="標楷體" w:eastAsia="標楷體" w:hAnsi="標楷體"/>
              </w:rPr>
            </w:pPr>
            <w:ins w:id="522" w:author="ST1" w:date="2020-07-29T17:44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  <w:tcPrChange w:id="523" w:author="ST1" w:date="2020-07-29T17:47:00Z">
              <w:tcPr>
                <w:tcW w:w="288" w:type="dxa"/>
                <w:gridSpan w:val="2"/>
              </w:tcPr>
            </w:tcPrChange>
          </w:tcPr>
          <w:p w14:paraId="40CFBF91" w14:textId="77777777" w:rsidR="00C76A83" w:rsidRPr="00657104" w:rsidRDefault="00C76A83" w:rsidP="00C76A83">
            <w:pPr>
              <w:pStyle w:val="afe"/>
              <w:jc w:val="center"/>
              <w:rPr>
                <w:ins w:id="524" w:author="ST1" w:date="2020-07-29T17:44:00Z"/>
                <w:rFonts w:ascii="標楷體" w:eastAsia="標楷體" w:hAnsi="標楷體"/>
                <w:szCs w:val="24"/>
              </w:rPr>
            </w:pPr>
          </w:p>
        </w:tc>
      </w:tr>
      <w:tr w:rsidR="00A60685" w:rsidRPr="00657104" w14:paraId="6547357F" w14:textId="77777777" w:rsidTr="00323DF8">
        <w:trPr>
          <w:gridAfter w:val="1"/>
          <w:wAfter w:w="43" w:type="dxa"/>
          <w:tblHeader/>
          <w:ins w:id="525" w:author="ST1" w:date="2020-09-23T15:21:00Z"/>
        </w:trPr>
        <w:tc>
          <w:tcPr>
            <w:tcW w:w="567" w:type="dxa"/>
          </w:tcPr>
          <w:p w14:paraId="6DD52259" w14:textId="77777777" w:rsidR="00A60685" w:rsidRPr="00657104" w:rsidRDefault="00A60685" w:rsidP="00A60685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26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49391AA" w14:textId="47930758" w:rsidR="00A60685" w:rsidRDefault="00A60685" w:rsidP="00A60685">
            <w:pPr>
              <w:pStyle w:val="afe"/>
              <w:rPr>
                <w:ins w:id="527" w:author="ST1" w:date="2020-09-23T15:21:00Z"/>
                <w:rFonts w:ascii="標楷體" w:eastAsia="標楷體" w:hAnsi="標楷體"/>
              </w:rPr>
            </w:pPr>
            <w:ins w:id="528" w:author="ST1" w:date="2020-09-23T15:21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6</w:t>
              </w:r>
            </w:ins>
          </w:p>
        </w:tc>
        <w:tc>
          <w:tcPr>
            <w:tcW w:w="3827" w:type="dxa"/>
            <w:vAlign w:val="center"/>
          </w:tcPr>
          <w:p w14:paraId="4C47FECC" w14:textId="55EFD504" w:rsidR="00A60685" w:rsidRDefault="00A60685" w:rsidP="00A60685">
            <w:pPr>
              <w:rPr>
                <w:ins w:id="529" w:author="ST1" w:date="2020-09-23T15:21:00Z"/>
                <w:rFonts w:ascii="標楷體" w:eastAsia="標楷體" w:hAnsi="標楷體"/>
              </w:rPr>
            </w:pPr>
            <w:ins w:id="530" w:author="ST1" w:date="2020-09-23T15:22:00Z">
              <w:r>
                <w:rPr>
                  <w:rFonts w:ascii="標楷體" w:eastAsia="標楷體" w:hAnsi="標楷體" w:hint="eastAsia"/>
                </w:rPr>
                <w:t>放款</w:t>
              </w:r>
            </w:ins>
            <w:ins w:id="531" w:author="ST1" w:date="2020-09-23T15:23:00Z">
              <w:r>
                <w:rPr>
                  <w:rFonts w:ascii="標楷體" w:eastAsia="標楷體" w:hAnsi="標楷體" w:hint="eastAsia"/>
                </w:rPr>
                <w:t>本息對帳單暨繳息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0106C25D" w14:textId="424AA910" w:rsidR="00A60685" w:rsidRPr="00657104" w:rsidRDefault="00A60685" w:rsidP="00A60685">
            <w:pPr>
              <w:pStyle w:val="afe"/>
              <w:jc w:val="center"/>
              <w:rPr>
                <w:ins w:id="532" w:author="ST1" w:date="2020-09-23T15:21:00Z"/>
                <w:rFonts w:ascii="標楷體" w:eastAsia="標楷體" w:hAnsi="標楷體"/>
                <w:szCs w:val="24"/>
              </w:rPr>
            </w:pPr>
            <w:ins w:id="533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B5B0CA0" w14:textId="45449358" w:rsidR="00A60685" w:rsidRPr="00657104" w:rsidRDefault="00A60685" w:rsidP="00A60685">
            <w:pPr>
              <w:jc w:val="center"/>
              <w:rPr>
                <w:ins w:id="534" w:author="ST1" w:date="2020-09-23T15:21:00Z"/>
                <w:rFonts w:ascii="標楷體" w:eastAsia="標楷體" w:hAnsi="標楷體"/>
              </w:rPr>
            </w:pPr>
            <w:ins w:id="535" w:author="ST1" w:date="2020-09-23T15:22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6F0041B8" w14:textId="72D56A36" w:rsidR="00A60685" w:rsidRPr="00657104" w:rsidRDefault="00A60685" w:rsidP="00A60685">
            <w:pPr>
              <w:jc w:val="center"/>
              <w:rPr>
                <w:ins w:id="536" w:author="ST1" w:date="2020-09-23T15:21:00Z"/>
                <w:rFonts w:ascii="標楷體" w:eastAsia="標楷體" w:hAnsi="標楷體"/>
              </w:rPr>
            </w:pPr>
            <w:ins w:id="537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77E6354A" w14:textId="77777777" w:rsidR="00A60685" w:rsidRPr="00657104" w:rsidRDefault="00A60685" w:rsidP="00A60685">
            <w:pPr>
              <w:pStyle w:val="afe"/>
              <w:jc w:val="center"/>
              <w:rPr>
                <w:ins w:id="538" w:author="ST1" w:date="2020-09-23T15:21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5597450D" w14:textId="00589242" w:rsidR="00A60685" w:rsidRPr="00657104" w:rsidRDefault="00A60685" w:rsidP="00A60685">
            <w:pPr>
              <w:pStyle w:val="afe"/>
              <w:jc w:val="center"/>
              <w:rPr>
                <w:ins w:id="539" w:author="ST1" w:date="2020-09-23T15:21:00Z"/>
                <w:rFonts w:ascii="標楷體" w:eastAsia="標楷體" w:hAnsi="標楷體"/>
                <w:szCs w:val="24"/>
              </w:rPr>
            </w:pPr>
            <w:ins w:id="540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2740F697" w14:textId="60EF8C2C" w:rsidR="00A60685" w:rsidRPr="00657104" w:rsidRDefault="00A60685" w:rsidP="00A60685">
            <w:pPr>
              <w:pStyle w:val="afe"/>
              <w:jc w:val="center"/>
              <w:rPr>
                <w:ins w:id="541" w:author="ST1" w:date="2020-09-23T15:21:00Z"/>
                <w:rFonts w:ascii="標楷體" w:eastAsia="標楷體" w:hAnsi="標楷體"/>
                <w:szCs w:val="24"/>
              </w:rPr>
            </w:pPr>
            <w:ins w:id="542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0240C3CB" w14:textId="60E1558A" w:rsidR="00A60685" w:rsidRPr="00657104" w:rsidRDefault="00A60685" w:rsidP="00A60685">
            <w:pPr>
              <w:pStyle w:val="afe"/>
              <w:jc w:val="center"/>
              <w:rPr>
                <w:ins w:id="543" w:author="ST1" w:date="2020-09-23T15:21:00Z"/>
                <w:rFonts w:ascii="標楷體" w:eastAsia="標楷體" w:hAnsi="標楷體"/>
                <w:szCs w:val="24"/>
              </w:rPr>
            </w:pPr>
            <w:ins w:id="544" w:author="ST1" w:date="2020-09-23T15:22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09A3FA6C" w14:textId="3F9B8A64" w:rsidR="00A60685" w:rsidRPr="00657104" w:rsidRDefault="00A60685" w:rsidP="00A60685">
            <w:pPr>
              <w:jc w:val="center"/>
              <w:rPr>
                <w:ins w:id="545" w:author="ST1" w:date="2020-09-23T15:21:00Z"/>
                <w:rFonts w:ascii="標楷體" w:eastAsia="標楷體" w:hAnsi="標楷體"/>
              </w:rPr>
            </w:pPr>
            <w:ins w:id="546" w:author="ST1" w:date="2020-09-23T15:22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72CAB323" w14:textId="77777777" w:rsidR="00A60685" w:rsidRPr="00657104" w:rsidRDefault="00A60685" w:rsidP="00A60685">
            <w:pPr>
              <w:pStyle w:val="afe"/>
              <w:jc w:val="center"/>
              <w:rPr>
                <w:ins w:id="547" w:author="ST1" w:date="2020-09-23T15:21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7575D5A4" w14:textId="77777777" w:rsidTr="00323DF8">
        <w:trPr>
          <w:gridAfter w:val="1"/>
          <w:wAfter w:w="43" w:type="dxa"/>
          <w:tblHeader/>
          <w:ins w:id="548" w:author="ST1" w:date="2020-09-23T16:12:00Z"/>
        </w:trPr>
        <w:tc>
          <w:tcPr>
            <w:tcW w:w="567" w:type="dxa"/>
          </w:tcPr>
          <w:p w14:paraId="2E83B794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ins w:id="549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E267040" w14:textId="5690CA2D" w:rsidR="008277A7" w:rsidRDefault="008277A7" w:rsidP="008277A7">
            <w:pPr>
              <w:pStyle w:val="afe"/>
              <w:rPr>
                <w:ins w:id="550" w:author="ST1" w:date="2020-09-23T16:12:00Z"/>
                <w:rFonts w:ascii="標楷體" w:eastAsia="標楷體" w:hAnsi="標楷體"/>
              </w:rPr>
            </w:pPr>
            <w:ins w:id="551" w:author="ST1" w:date="2020-09-23T16:12:00Z">
              <w:r>
                <w:rPr>
                  <w:rFonts w:ascii="標楷體" w:eastAsia="標楷體" w:hAnsi="標楷體" w:hint="eastAsia"/>
                </w:rPr>
                <w:t>L971</w:t>
              </w:r>
              <w:r>
                <w:rPr>
                  <w:rFonts w:ascii="標楷體" w:eastAsia="標楷體" w:hAnsi="標楷體"/>
                </w:rPr>
                <w:t>7</w:t>
              </w:r>
            </w:ins>
          </w:p>
        </w:tc>
        <w:tc>
          <w:tcPr>
            <w:tcW w:w="3827" w:type="dxa"/>
            <w:vAlign w:val="center"/>
          </w:tcPr>
          <w:p w14:paraId="73AD05AA" w14:textId="6777AF1D" w:rsidR="008277A7" w:rsidRDefault="008277A7" w:rsidP="008277A7">
            <w:pPr>
              <w:rPr>
                <w:ins w:id="552" w:author="ST1" w:date="2020-09-23T16:12:00Z"/>
                <w:rFonts w:ascii="標楷體" w:eastAsia="標楷體" w:hAnsi="標楷體"/>
              </w:rPr>
            </w:pPr>
            <w:ins w:id="553" w:author="ST1" w:date="2020-09-23T16:18:00Z">
              <w:r>
                <w:rPr>
                  <w:rFonts w:ascii="標楷體" w:eastAsia="標楷體" w:hAnsi="標楷體" w:hint="eastAsia"/>
                </w:rPr>
                <w:t>火險及地震險</w:t>
              </w:r>
            </w:ins>
            <w:ins w:id="554" w:author="ST1" w:date="2020-09-23T16:19:00Z">
              <w:r>
                <w:rPr>
                  <w:rFonts w:ascii="標楷體" w:eastAsia="標楷體" w:hAnsi="標楷體" w:hint="eastAsia"/>
                </w:rPr>
                <w:t>保費繳款</w:t>
              </w:r>
              <w:r w:rsidRPr="00C76A83">
                <w:rPr>
                  <w:rFonts w:ascii="標楷體" w:eastAsia="標楷體" w:hAnsi="標楷體" w:hint="eastAsia"/>
                  <w:color w:val="000000"/>
                </w:rPr>
                <w:t>通知</w:t>
              </w:r>
              <w:r>
                <w:rPr>
                  <w:rFonts w:ascii="標楷體" w:eastAsia="標楷體" w:hAnsi="標楷體" w:hint="eastAsia"/>
                </w:rPr>
                <w:t>單</w:t>
              </w:r>
            </w:ins>
          </w:p>
        </w:tc>
        <w:tc>
          <w:tcPr>
            <w:tcW w:w="284" w:type="dxa"/>
          </w:tcPr>
          <w:p w14:paraId="4FBF305C" w14:textId="202E86B2" w:rsidR="008277A7" w:rsidRPr="00657104" w:rsidRDefault="008277A7" w:rsidP="008277A7">
            <w:pPr>
              <w:pStyle w:val="afe"/>
              <w:jc w:val="center"/>
              <w:rPr>
                <w:ins w:id="555" w:author="ST1" w:date="2020-09-23T16:12:00Z"/>
                <w:rFonts w:ascii="標楷體" w:eastAsia="標楷體" w:hAnsi="標楷體"/>
                <w:szCs w:val="24"/>
              </w:rPr>
            </w:pPr>
            <w:ins w:id="556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1</w:t>
              </w:r>
            </w:ins>
          </w:p>
        </w:tc>
        <w:tc>
          <w:tcPr>
            <w:tcW w:w="567" w:type="dxa"/>
          </w:tcPr>
          <w:p w14:paraId="74AF1EF2" w14:textId="33F21256" w:rsidR="008277A7" w:rsidRPr="00657104" w:rsidRDefault="008277A7" w:rsidP="008277A7">
            <w:pPr>
              <w:jc w:val="center"/>
              <w:rPr>
                <w:ins w:id="557" w:author="ST1" w:date="2020-09-23T16:12:00Z"/>
                <w:rFonts w:ascii="標楷體" w:eastAsia="標楷體" w:hAnsi="標楷體"/>
              </w:rPr>
            </w:pPr>
            <w:ins w:id="558" w:author="ST1" w:date="2020-09-23T16:19:00Z">
              <w:r w:rsidRPr="00657104">
                <w:rPr>
                  <w:rFonts w:ascii="標楷體" w:eastAsia="標楷體" w:hAnsi="標楷體"/>
                </w:rPr>
                <w:t>B</w:t>
              </w:r>
            </w:ins>
          </w:p>
        </w:tc>
        <w:tc>
          <w:tcPr>
            <w:tcW w:w="567" w:type="dxa"/>
          </w:tcPr>
          <w:p w14:paraId="7D432ED5" w14:textId="68B64581" w:rsidR="008277A7" w:rsidRPr="00657104" w:rsidRDefault="008277A7" w:rsidP="008277A7">
            <w:pPr>
              <w:jc w:val="center"/>
              <w:rPr>
                <w:ins w:id="559" w:author="ST1" w:date="2020-09-23T16:12:00Z"/>
                <w:rFonts w:ascii="標楷體" w:eastAsia="標楷體" w:hAnsi="標楷體"/>
              </w:rPr>
            </w:pPr>
            <w:ins w:id="560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850" w:type="dxa"/>
          </w:tcPr>
          <w:p w14:paraId="1568AA93" w14:textId="77777777" w:rsidR="008277A7" w:rsidRPr="00657104" w:rsidRDefault="008277A7" w:rsidP="008277A7">
            <w:pPr>
              <w:pStyle w:val="afe"/>
              <w:jc w:val="center"/>
              <w:rPr>
                <w:ins w:id="561" w:author="ST1" w:date="2020-09-23T16:12:00Z"/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</w:tcPr>
          <w:p w14:paraId="6B64935B" w14:textId="33956505" w:rsidR="008277A7" w:rsidRPr="00657104" w:rsidRDefault="008277A7" w:rsidP="008277A7">
            <w:pPr>
              <w:pStyle w:val="afe"/>
              <w:jc w:val="center"/>
              <w:rPr>
                <w:ins w:id="562" w:author="ST1" w:date="2020-09-23T16:12:00Z"/>
                <w:rFonts w:ascii="標楷體" w:eastAsia="標楷體" w:hAnsi="標楷體"/>
                <w:szCs w:val="24"/>
              </w:rPr>
            </w:pPr>
            <w:ins w:id="563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567" w:type="dxa"/>
          </w:tcPr>
          <w:p w14:paraId="0C75EE9E" w14:textId="05512DA9" w:rsidR="008277A7" w:rsidRPr="00657104" w:rsidRDefault="008277A7" w:rsidP="008277A7">
            <w:pPr>
              <w:pStyle w:val="afe"/>
              <w:jc w:val="center"/>
              <w:rPr>
                <w:ins w:id="564" w:author="ST1" w:date="2020-09-23T16:12:00Z"/>
                <w:rFonts w:ascii="標楷體" w:eastAsia="標楷體" w:hAnsi="標楷體"/>
                <w:szCs w:val="24"/>
              </w:rPr>
            </w:pPr>
            <w:ins w:id="565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4" w:type="dxa"/>
          </w:tcPr>
          <w:p w14:paraId="234FCDE3" w14:textId="165172C1" w:rsidR="008277A7" w:rsidRPr="00657104" w:rsidRDefault="008277A7" w:rsidP="008277A7">
            <w:pPr>
              <w:pStyle w:val="afe"/>
              <w:jc w:val="center"/>
              <w:rPr>
                <w:ins w:id="566" w:author="ST1" w:date="2020-09-23T16:12:00Z"/>
                <w:rFonts w:ascii="標楷體" w:eastAsia="標楷體" w:hAnsi="標楷體"/>
                <w:szCs w:val="24"/>
              </w:rPr>
            </w:pPr>
            <w:ins w:id="567" w:author="ST1" w:date="2020-09-23T16:19:00Z">
              <w:r w:rsidRPr="00657104">
                <w:rPr>
                  <w:rFonts w:ascii="標楷體" w:eastAsia="標楷體" w:hAnsi="標楷體" w:hint="eastAsia"/>
                  <w:szCs w:val="24"/>
                </w:rPr>
                <w:t>X</w:t>
              </w:r>
            </w:ins>
          </w:p>
        </w:tc>
        <w:tc>
          <w:tcPr>
            <w:tcW w:w="283" w:type="dxa"/>
          </w:tcPr>
          <w:p w14:paraId="479A3091" w14:textId="4DAC1F18" w:rsidR="008277A7" w:rsidRPr="00657104" w:rsidRDefault="008277A7" w:rsidP="008277A7">
            <w:pPr>
              <w:jc w:val="center"/>
              <w:rPr>
                <w:ins w:id="568" w:author="ST1" w:date="2020-09-23T16:12:00Z"/>
                <w:rFonts w:ascii="標楷體" w:eastAsia="標楷體" w:hAnsi="標楷體"/>
              </w:rPr>
            </w:pPr>
            <w:ins w:id="569" w:author="ST1" w:date="2020-09-23T16:19:00Z">
              <w:r w:rsidRPr="00657104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288" w:type="dxa"/>
          </w:tcPr>
          <w:p w14:paraId="0145FFE0" w14:textId="77777777" w:rsidR="008277A7" w:rsidRPr="00657104" w:rsidRDefault="008277A7" w:rsidP="008277A7">
            <w:pPr>
              <w:pStyle w:val="afe"/>
              <w:jc w:val="center"/>
              <w:rPr>
                <w:ins w:id="570" w:author="ST1" w:date="2020-09-23T16:12:00Z"/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D4C1E7A" w14:textId="77777777" w:rsidTr="00323DF8">
        <w:trPr>
          <w:tblHeader/>
          <w:trPrChange w:id="571" w:author="ST1" w:date="2020-07-29T17:47:00Z">
            <w:trPr>
              <w:tblHeader/>
            </w:trPr>
          </w:trPrChange>
        </w:trPr>
        <w:tc>
          <w:tcPr>
            <w:tcW w:w="567" w:type="dxa"/>
            <w:tcPrChange w:id="572" w:author="ST1" w:date="2020-07-29T17:47:00Z">
              <w:tcPr>
                <w:tcW w:w="567" w:type="dxa"/>
                <w:gridSpan w:val="2"/>
              </w:tcPr>
            </w:tcPrChange>
          </w:tcPr>
          <w:p w14:paraId="37546B11" w14:textId="77777777" w:rsidR="008277A7" w:rsidRPr="00657104" w:rsidRDefault="008277A7" w:rsidP="008277A7">
            <w:pPr>
              <w:pStyle w:val="afe"/>
              <w:ind w:left="254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3" w:author="ST1" w:date="2020-07-29T17:47:00Z">
              <w:tcPr>
                <w:tcW w:w="709" w:type="dxa"/>
                <w:gridSpan w:val="2"/>
              </w:tcPr>
            </w:tcPrChange>
          </w:tcPr>
          <w:p w14:paraId="3C9C2E1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L98</w:t>
            </w:r>
          </w:p>
        </w:tc>
        <w:tc>
          <w:tcPr>
            <w:tcW w:w="8084" w:type="dxa"/>
            <w:gridSpan w:val="11"/>
            <w:tcPrChange w:id="574" w:author="ST1" w:date="2020-07-29T17:47:00Z">
              <w:tcPr>
                <w:tcW w:w="8084" w:type="dxa"/>
                <w:gridSpan w:val="20"/>
              </w:tcPr>
            </w:tcPrChange>
          </w:tcPr>
          <w:p w14:paraId="4EA0E3B3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  <w:lang w:eastAsia="zh-HK"/>
              </w:rPr>
              <w:t>定期</w:t>
            </w:r>
            <w:r w:rsidRPr="00260576">
              <w:rPr>
                <w:rFonts w:ascii="標楷體" w:eastAsia="標楷體" w:hAnsi="標楷體" w:hint="eastAsia"/>
                <w:szCs w:val="24"/>
              </w:rPr>
              <w:t>報表</w:t>
            </w:r>
          </w:p>
        </w:tc>
      </w:tr>
      <w:tr w:rsidR="008277A7" w:rsidRPr="00657104" w14:paraId="458D94E2" w14:textId="77777777" w:rsidTr="00323DF8">
        <w:trPr>
          <w:tblHeader/>
          <w:trPrChange w:id="575" w:author="ST1" w:date="2020-07-29T17:47:00Z">
            <w:trPr>
              <w:tblHeader/>
            </w:trPr>
          </w:trPrChange>
        </w:trPr>
        <w:tc>
          <w:tcPr>
            <w:tcW w:w="567" w:type="dxa"/>
            <w:tcPrChange w:id="576" w:author="ST1" w:date="2020-07-29T17:47:00Z">
              <w:tcPr>
                <w:tcW w:w="567" w:type="dxa"/>
                <w:gridSpan w:val="2"/>
              </w:tcPr>
            </w:tcPrChange>
          </w:tcPr>
          <w:p w14:paraId="3C39D6A2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77" w:author="ST1" w:date="2020-07-29T17:47:00Z">
              <w:tcPr>
                <w:tcW w:w="709" w:type="dxa"/>
                <w:gridSpan w:val="2"/>
              </w:tcPr>
            </w:tcPrChange>
          </w:tcPr>
          <w:p w14:paraId="11EBD40E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801</w:t>
            </w:r>
          </w:p>
        </w:tc>
        <w:tc>
          <w:tcPr>
            <w:tcW w:w="3827" w:type="dxa"/>
            <w:tcPrChange w:id="578" w:author="ST1" w:date="2020-07-29T17:47:00Z">
              <w:tcPr>
                <w:tcW w:w="3827" w:type="dxa"/>
                <w:gridSpan w:val="2"/>
              </w:tcPr>
            </w:tcPrChange>
          </w:tcPr>
          <w:p w14:paraId="1F32D057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日報</w:t>
            </w:r>
          </w:p>
        </w:tc>
        <w:tc>
          <w:tcPr>
            <w:tcW w:w="284" w:type="dxa"/>
            <w:tcPrChange w:id="579" w:author="ST1" w:date="2020-07-29T17:47:00Z">
              <w:tcPr>
                <w:tcW w:w="284" w:type="dxa"/>
                <w:gridSpan w:val="2"/>
              </w:tcPr>
            </w:tcPrChange>
          </w:tcPr>
          <w:p w14:paraId="7B6F565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80" w:author="ST1" w:date="2020-07-29T17:47:00Z">
              <w:tcPr>
                <w:tcW w:w="567" w:type="dxa"/>
                <w:gridSpan w:val="2"/>
              </w:tcPr>
            </w:tcPrChange>
          </w:tcPr>
          <w:p w14:paraId="79516043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81" w:author="ST1" w:date="2020-07-29T17:47:00Z">
              <w:tcPr>
                <w:tcW w:w="567" w:type="dxa"/>
                <w:gridSpan w:val="2"/>
              </w:tcPr>
            </w:tcPrChange>
          </w:tcPr>
          <w:p w14:paraId="41E6DDF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82" w:author="ST1" w:date="2020-07-29T17:47:00Z">
              <w:tcPr>
                <w:tcW w:w="850" w:type="dxa"/>
                <w:gridSpan w:val="2"/>
              </w:tcPr>
            </w:tcPrChange>
          </w:tcPr>
          <w:p w14:paraId="50DDBDF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83" w:author="ST1" w:date="2020-07-29T17:47:00Z">
              <w:tcPr>
                <w:tcW w:w="567" w:type="dxa"/>
                <w:gridSpan w:val="2"/>
              </w:tcPr>
            </w:tcPrChange>
          </w:tcPr>
          <w:p w14:paraId="65CDB53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84" w:author="ST1" w:date="2020-07-29T17:47:00Z">
              <w:tcPr>
                <w:tcW w:w="567" w:type="dxa"/>
                <w:gridSpan w:val="2"/>
              </w:tcPr>
            </w:tcPrChange>
          </w:tcPr>
          <w:p w14:paraId="1FAF302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85" w:author="ST1" w:date="2020-07-29T17:47:00Z">
              <w:tcPr>
                <w:tcW w:w="284" w:type="dxa"/>
                <w:gridSpan w:val="2"/>
              </w:tcPr>
            </w:tcPrChange>
          </w:tcPr>
          <w:p w14:paraId="1ED6B16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86" w:author="ST1" w:date="2020-07-29T17:47:00Z">
              <w:tcPr>
                <w:tcW w:w="283" w:type="dxa"/>
                <w:gridSpan w:val="2"/>
              </w:tcPr>
            </w:tcPrChange>
          </w:tcPr>
          <w:p w14:paraId="2D601AC7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587" w:author="ST1" w:date="2020-07-29T17:47:00Z">
              <w:tcPr>
                <w:tcW w:w="288" w:type="dxa"/>
                <w:gridSpan w:val="2"/>
              </w:tcPr>
            </w:tcPrChange>
          </w:tcPr>
          <w:p w14:paraId="5AF008C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F9DC809" w14:textId="77777777" w:rsidTr="00323DF8">
        <w:trPr>
          <w:tblHeader/>
          <w:trPrChange w:id="588" w:author="ST1" w:date="2020-07-29T17:47:00Z">
            <w:trPr>
              <w:tblHeader/>
            </w:trPr>
          </w:trPrChange>
        </w:trPr>
        <w:tc>
          <w:tcPr>
            <w:tcW w:w="567" w:type="dxa"/>
            <w:tcPrChange w:id="589" w:author="ST1" w:date="2020-07-29T17:47:00Z">
              <w:tcPr>
                <w:tcW w:w="567" w:type="dxa"/>
                <w:gridSpan w:val="2"/>
              </w:tcPr>
            </w:tcPrChange>
          </w:tcPr>
          <w:p w14:paraId="63956CBA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590" w:author="ST1" w:date="2020-07-29T17:47:00Z">
              <w:tcPr>
                <w:tcW w:w="709" w:type="dxa"/>
                <w:gridSpan w:val="2"/>
              </w:tcPr>
            </w:tcPrChange>
          </w:tcPr>
          <w:p w14:paraId="76791879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802</w:t>
            </w:r>
          </w:p>
        </w:tc>
        <w:tc>
          <w:tcPr>
            <w:tcW w:w="3827" w:type="dxa"/>
            <w:tcPrChange w:id="591" w:author="ST1" w:date="2020-07-29T17:47:00Z">
              <w:tcPr>
                <w:tcW w:w="3827" w:type="dxa"/>
                <w:gridSpan w:val="2"/>
              </w:tcPr>
            </w:tcPrChange>
          </w:tcPr>
          <w:p w14:paraId="1EACD24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週報</w:t>
            </w:r>
          </w:p>
        </w:tc>
        <w:tc>
          <w:tcPr>
            <w:tcW w:w="284" w:type="dxa"/>
            <w:tcPrChange w:id="592" w:author="ST1" w:date="2020-07-29T17:47:00Z">
              <w:tcPr>
                <w:tcW w:w="284" w:type="dxa"/>
                <w:gridSpan w:val="2"/>
              </w:tcPr>
            </w:tcPrChange>
          </w:tcPr>
          <w:p w14:paraId="670C564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1</w:t>
            </w:r>
          </w:p>
        </w:tc>
        <w:tc>
          <w:tcPr>
            <w:tcW w:w="567" w:type="dxa"/>
            <w:tcPrChange w:id="593" w:author="ST1" w:date="2020-07-29T17:47:00Z">
              <w:tcPr>
                <w:tcW w:w="567" w:type="dxa"/>
                <w:gridSpan w:val="2"/>
              </w:tcPr>
            </w:tcPrChange>
          </w:tcPr>
          <w:p w14:paraId="5F576D49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594" w:author="ST1" w:date="2020-07-29T17:47:00Z">
              <w:tcPr>
                <w:tcW w:w="567" w:type="dxa"/>
                <w:gridSpan w:val="2"/>
              </w:tcPr>
            </w:tcPrChange>
          </w:tcPr>
          <w:p w14:paraId="380874E5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595" w:author="ST1" w:date="2020-07-29T17:47:00Z">
              <w:tcPr>
                <w:tcW w:w="850" w:type="dxa"/>
                <w:gridSpan w:val="2"/>
              </w:tcPr>
            </w:tcPrChange>
          </w:tcPr>
          <w:p w14:paraId="377933D5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596" w:author="ST1" w:date="2020-07-29T17:47:00Z">
              <w:tcPr>
                <w:tcW w:w="567" w:type="dxa"/>
                <w:gridSpan w:val="2"/>
              </w:tcPr>
            </w:tcPrChange>
          </w:tcPr>
          <w:p w14:paraId="3FC6468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597" w:author="ST1" w:date="2020-07-29T17:47:00Z">
              <w:tcPr>
                <w:tcW w:w="567" w:type="dxa"/>
                <w:gridSpan w:val="2"/>
              </w:tcPr>
            </w:tcPrChange>
          </w:tcPr>
          <w:p w14:paraId="348C5BD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598" w:author="ST1" w:date="2020-07-29T17:47:00Z">
              <w:tcPr>
                <w:tcW w:w="284" w:type="dxa"/>
                <w:gridSpan w:val="2"/>
              </w:tcPr>
            </w:tcPrChange>
          </w:tcPr>
          <w:p w14:paraId="07AC4D2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599" w:author="ST1" w:date="2020-07-29T17:47:00Z">
              <w:tcPr>
                <w:tcW w:w="283" w:type="dxa"/>
                <w:gridSpan w:val="2"/>
              </w:tcPr>
            </w:tcPrChange>
          </w:tcPr>
          <w:p w14:paraId="7818A94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600" w:author="ST1" w:date="2020-07-29T17:47:00Z">
              <w:tcPr>
                <w:tcW w:w="288" w:type="dxa"/>
                <w:gridSpan w:val="2"/>
              </w:tcPr>
            </w:tcPrChange>
          </w:tcPr>
          <w:p w14:paraId="6523205F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6121C761" w14:textId="77777777" w:rsidTr="00323DF8">
        <w:trPr>
          <w:tblHeader/>
          <w:trPrChange w:id="601" w:author="ST1" w:date="2020-07-29T17:47:00Z">
            <w:trPr>
              <w:tblHeader/>
            </w:trPr>
          </w:trPrChange>
        </w:trPr>
        <w:tc>
          <w:tcPr>
            <w:tcW w:w="567" w:type="dxa"/>
            <w:tcPrChange w:id="602" w:author="ST1" w:date="2020-07-29T17:47:00Z">
              <w:tcPr>
                <w:tcW w:w="567" w:type="dxa"/>
                <w:gridSpan w:val="2"/>
              </w:tcPr>
            </w:tcPrChange>
          </w:tcPr>
          <w:p w14:paraId="330FCDD9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03" w:author="ST1" w:date="2020-07-29T17:47:00Z">
              <w:tcPr>
                <w:tcW w:w="709" w:type="dxa"/>
                <w:gridSpan w:val="2"/>
              </w:tcPr>
            </w:tcPrChange>
          </w:tcPr>
          <w:p w14:paraId="0058C9B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803</w:t>
            </w:r>
          </w:p>
        </w:tc>
        <w:tc>
          <w:tcPr>
            <w:tcW w:w="3827" w:type="dxa"/>
            <w:tcPrChange w:id="604" w:author="ST1" w:date="2020-07-29T17:47:00Z">
              <w:tcPr>
                <w:tcW w:w="3827" w:type="dxa"/>
                <w:gridSpan w:val="2"/>
              </w:tcPr>
            </w:tcPrChange>
          </w:tcPr>
          <w:p w14:paraId="69400B35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月報</w:t>
            </w:r>
          </w:p>
        </w:tc>
        <w:tc>
          <w:tcPr>
            <w:tcW w:w="284" w:type="dxa"/>
            <w:tcPrChange w:id="605" w:author="ST1" w:date="2020-07-29T17:47:00Z">
              <w:tcPr>
                <w:tcW w:w="284" w:type="dxa"/>
                <w:gridSpan w:val="2"/>
              </w:tcPr>
            </w:tcPrChange>
          </w:tcPr>
          <w:p w14:paraId="58FAEF4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06" w:author="ST1" w:date="2020-07-29T17:47:00Z">
              <w:tcPr>
                <w:tcW w:w="567" w:type="dxa"/>
                <w:gridSpan w:val="2"/>
              </w:tcPr>
            </w:tcPrChange>
          </w:tcPr>
          <w:p w14:paraId="2DB99AA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07" w:author="ST1" w:date="2020-07-29T17:47:00Z">
              <w:tcPr>
                <w:tcW w:w="567" w:type="dxa"/>
                <w:gridSpan w:val="2"/>
              </w:tcPr>
            </w:tcPrChange>
          </w:tcPr>
          <w:p w14:paraId="446E02A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08" w:author="ST1" w:date="2020-07-29T17:47:00Z">
              <w:tcPr>
                <w:tcW w:w="850" w:type="dxa"/>
                <w:gridSpan w:val="2"/>
              </w:tcPr>
            </w:tcPrChange>
          </w:tcPr>
          <w:p w14:paraId="4B68BDA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09" w:author="ST1" w:date="2020-07-29T17:47:00Z">
              <w:tcPr>
                <w:tcW w:w="567" w:type="dxa"/>
                <w:gridSpan w:val="2"/>
              </w:tcPr>
            </w:tcPrChange>
          </w:tcPr>
          <w:p w14:paraId="0C406240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10" w:author="ST1" w:date="2020-07-29T17:47:00Z">
              <w:tcPr>
                <w:tcW w:w="567" w:type="dxa"/>
                <w:gridSpan w:val="2"/>
              </w:tcPr>
            </w:tcPrChange>
          </w:tcPr>
          <w:p w14:paraId="1D05D5A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11" w:author="ST1" w:date="2020-07-29T17:47:00Z">
              <w:tcPr>
                <w:tcW w:w="284" w:type="dxa"/>
                <w:gridSpan w:val="2"/>
              </w:tcPr>
            </w:tcPrChange>
          </w:tcPr>
          <w:p w14:paraId="03E2BF3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12" w:author="ST1" w:date="2020-07-29T17:47:00Z">
              <w:tcPr>
                <w:tcW w:w="283" w:type="dxa"/>
                <w:gridSpan w:val="2"/>
              </w:tcPr>
            </w:tcPrChange>
          </w:tcPr>
          <w:p w14:paraId="2CCF50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613" w:author="ST1" w:date="2020-07-29T17:47:00Z">
              <w:tcPr>
                <w:tcW w:w="288" w:type="dxa"/>
                <w:gridSpan w:val="2"/>
              </w:tcPr>
            </w:tcPrChange>
          </w:tcPr>
          <w:p w14:paraId="285F0A7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21A56392" w14:textId="77777777" w:rsidTr="00323DF8">
        <w:trPr>
          <w:tblHeader/>
          <w:trPrChange w:id="614" w:author="ST1" w:date="2020-07-29T17:47:00Z">
            <w:trPr>
              <w:tblHeader/>
            </w:trPr>
          </w:trPrChange>
        </w:trPr>
        <w:tc>
          <w:tcPr>
            <w:tcW w:w="567" w:type="dxa"/>
            <w:tcPrChange w:id="615" w:author="ST1" w:date="2020-07-29T17:47:00Z">
              <w:tcPr>
                <w:tcW w:w="567" w:type="dxa"/>
                <w:gridSpan w:val="2"/>
              </w:tcPr>
            </w:tcPrChange>
          </w:tcPr>
          <w:p w14:paraId="67EAC501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16" w:author="ST1" w:date="2020-07-29T17:47:00Z">
              <w:tcPr>
                <w:tcW w:w="709" w:type="dxa"/>
                <w:gridSpan w:val="2"/>
              </w:tcPr>
            </w:tcPrChange>
          </w:tcPr>
          <w:p w14:paraId="34949F5D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804</w:t>
            </w:r>
          </w:p>
        </w:tc>
        <w:tc>
          <w:tcPr>
            <w:tcW w:w="3827" w:type="dxa"/>
            <w:tcPrChange w:id="617" w:author="ST1" w:date="2020-07-29T17:47:00Z">
              <w:tcPr>
                <w:tcW w:w="3827" w:type="dxa"/>
                <w:gridSpan w:val="2"/>
              </w:tcPr>
            </w:tcPrChange>
          </w:tcPr>
          <w:p w14:paraId="44B2911F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季報</w:t>
            </w:r>
          </w:p>
        </w:tc>
        <w:tc>
          <w:tcPr>
            <w:tcW w:w="284" w:type="dxa"/>
            <w:tcPrChange w:id="618" w:author="ST1" w:date="2020-07-29T17:47:00Z">
              <w:tcPr>
                <w:tcW w:w="284" w:type="dxa"/>
                <w:gridSpan w:val="2"/>
              </w:tcPr>
            </w:tcPrChange>
          </w:tcPr>
          <w:p w14:paraId="1176200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19" w:author="ST1" w:date="2020-07-29T17:47:00Z">
              <w:tcPr>
                <w:tcW w:w="567" w:type="dxa"/>
                <w:gridSpan w:val="2"/>
              </w:tcPr>
            </w:tcPrChange>
          </w:tcPr>
          <w:p w14:paraId="7BB7E7EF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20" w:author="ST1" w:date="2020-07-29T17:47:00Z">
              <w:tcPr>
                <w:tcW w:w="567" w:type="dxa"/>
                <w:gridSpan w:val="2"/>
              </w:tcPr>
            </w:tcPrChange>
          </w:tcPr>
          <w:p w14:paraId="5949C6E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21" w:author="ST1" w:date="2020-07-29T17:47:00Z">
              <w:tcPr>
                <w:tcW w:w="850" w:type="dxa"/>
                <w:gridSpan w:val="2"/>
              </w:tcPr>
            </w:tcPrChange>
          </w:tcPr>
          <w:p w14:paraId="7E5FF776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22" w:author="ST1" w:date="2020-07-29T17:47:00Z">
              <w:tcPr>
                <w:tcW w:w="567" w:type="dxa"/>
                <w:gridSpan w:val="2"/>
              </w:tcPr>
            </w:tcPrChange>
          </w:tcPr>
          <w:p w14:paraId="42A55384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23" w:author="ST1" w:date="2020-07-29T17:47:00Z">
              <w:tcPr>
                <w:tcW w:w="567" w:type="dxa"/>
                <w:gridSpan w:val="2"/>
              </w:tcPr>
            </w:tcPrChange>
          </w:tcPr>
          <w:p w14:paraId="5B81CD4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24" w:author="ST1" w:date="2020-07-29T17:47:00Z">
              <w:tcPr>
                <w:tcW w:w="284" w:type="dxa"/>
                <w:gridSpan w:val="2"/>
              </w:tcPr>
            </w:tcPrChange>
          </w:tcPr>
          <w:p w14:paraId="1DAD5DA9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25" w:author="ST1" w:date="2020-07-29T17:47:00Z">
              <w:tcPr>
                <w:tcW w:w="283" w:type="dxa"/>
                <w:gridSpan w:val="2"/>
              </w:tcPr>
            </w:tcPrChange>
          </w:tcPr>
          <w:p w14:paraId="1EEEE4B4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626" w:author="ST1" w:date="2020-07-29T17:47:00Z">
              <w:tcPr>
                <w:tcW w:w="288" w:type="dxa"/>
                <w:gridSpan w:val="2"/>
              </w:tcPr>
            </w:tcPrChange>
          </w:tcPr>
          <w:p w14:paraId="4DC88B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0E922D2E" w14:textId="77777777" w:rsidTr="00323DF8">
        <w:trPr>
          <w:tblHeader/>
          <w:trPrChange w:id="627" w:author="ST1" w:date="2020-07-29T17:47:00Z">
            <w:trPr>
              <w:tblHeader/>
            </w:trPr>
          </w:trPrChange>
        </w:trPr>
        <w:tc>
          <w:tcPr>
            <w:tcW w:w="567" w:type="dxa"/>
            <w:tcPrChange w:id="628" w:author="ST1" w:date="2020-07-29T17:47:00Z">
              <w:tcPr>
                <w:tcW w:w="567" w:type="dxa"/>
                <w:gridSpan w:val="2"/>
              </w:tcPr>
            </w:tcPrChange>
          </w:tcPr>
          <w:p w14:paraId="60E99B53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29" w:author="ST1" w:date="2020-07-29T17:47:00Z">
              <w:tcPr>
                <w:tcW w:w="709" w:type="dxa"/>
                <w:gridSpan w:val="2"/>
              </w:tcPr>
            </w:tcPrChange>
          </w:tcPr>
          <w:p w14:paraId="7CF89D55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805</w:t>
            </w:r>
          </w:p>
        </w:tc>
        <w:tc>
          <w:tcPr>
            <w:tcW w:w="3827" w:type="dxa"/>
            <w:tcPrChange w:id="630" w:author="ST1" w:date="2020-07-29T17:47:00Z">
              <w:tcPr>
                <w:tcW w:w="3827" w:type="dxa"/>
                <w:gridSpan w:val="2"/>
              </w:tcPr>
            </w:tcPrChange>
          </w:tcPr>
          <w:p w14:paraId="68B8D271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半年報</w:t>
            </w:r>
          </w:p>
        </w:tc>
        <w:tc>
          <w:tcPr>
            <w:tcW w:w="284" w:type="dxa"/>
            <w:tcPrChange w:id="631" w:author="ST1" w:date="2020-07-29T17:47:00Z">
              <w:tcPr>
                <w:tcW w:w="284" w:type="dxa"/>
                <w:gridSpan w:val="2"/>
              </w:tcPr>
            </w:tcPrChange>
          </w:tcPr>
          <w:p w14:paraId="156E2FF7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32" w:author="ST1" w:date="2020-07-29T17:47:00Z">
              <w:tcPr>
                <w:tcW w:w="567" w:type="dxa"/>
                <w:gridSpan w:val="2"/>
              </w:tcPr>
            </w:tcPrChange>
          </w:tcPr>
          <w:p w14:paraId="3F32D45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33" w:author="ST1" w:date="2020-07-29T17:47:00Z">
              <w:tcPr>
                <w:tcW w:w="567" w:type="dxa"/>
                <w:gridSpan w:val="2"/>
              </w:tcPr>
            </w:tcPrChange>
          </w:tcPr>
          <w:p w14:paraId="1C083378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34" w:author="ST1" w:date="2020-07-29T17:47:00Z">
              <w:tcPr>
                <w:tcW w:w="850" w:type="dxa"/>
                <w:gridSpan w:val="2"/>
              </w:tcPr>
            </w:tcPrChange>
          </w:tcPr>
          <w:p w14:paraId="01AB48B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35" w:author="ST1" w:date="2020-07-29T17:47:00Z">
              <w:tcPr>
                <w:tcW w:w="567" w:type="dxa"/>
                <w:gridSpan w:val="2"/>
              </w:tcPr>
            </w:tcPrChange>
          </w:tcPr>
          <w:p w14:paraId="2311E203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36" w:author="ST1" w:date="2020-07-29T17:47:00Z">
              <w:tcPr>
                <w:tcW w:w="567" w:type="dxa"/>
                <w:gridSpan w:val="2"/>
              </w:tcPr>
            </w:tcPrChange>
          </w:tcPr>
          <w:p w14:paraId="001849CA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37" w:author="ST1" w:date="2020-07-29T17:47:00Z">
              <w:tcPr>
                <w:tcW w:w="284" w:type="dxa"/>
                <w:gridSpan w:val="2"/>
              </w:tcPr>
            </w:tcPrChange>
          </w:tcPr>
          <w:p w14:paraId="3ED373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38" w:author="ST1" w:date="2020-07-29T17:47:00Z">
              <w:tcPr>
                <w:tcW w:w="283" w:type="dxa"/>
                <w:gridSpan w:val="2"/>
              </w:tcPr>
            </w:tcPrChange>
          </w:tcPr>
          <w:p w14:paraId="5100A492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639" w:author="ST1" w:date="2020-07-29T17:47:00Z">
              <w:tcPr>
                <w:tcW w:w="288" w:type="dxa"/>
                <w:gridSpan w:val="2"/>
              </w:tcPr>
            </w:tcPrChange>
          </w:tcPr>
          <w:p w14:paraId="20B6597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411D3656" w14:textId="77777777" w:rsidTr="00323DF8">
        <w:trPr>
          <w:tblHeader/>
          <w:trPrChange w:id="640" w:author="ST1" w:date="2020-07-29T17:47:00Z">
            <w:trPr>
              <w:tblHeader/>
            </w:trPr>
          </w:trPrChange>
        </w:trPr>
        <w:tc>
          <w:tcPr>
            <w:tcW w:w="567" w:type="dxa"/>
            <w:tcPrChange w:id="641" w:author="ST1" w:date="2020-07-29T17:47:00Z">
              <w:tcPr>
                <w:tcW w:w="567" w:type="dxa"/>
                <w:gridSpan w:val="2"/>
              </w:tcPr>
            </w:tcPrChange>
          </w:tcPr>
          <w:p w14:paraId="18DBEB1F" w14:textId="77777777" w:rsidR="008277A7" w:rsidRPr="00657104" w:rsidRDefault="008277A7" w:rsidP="008277A7">
            <w:pPr>
              <w:pStyle w:val="afe"/>
              <w:numPr>
                <w:ilvl w:val="0"/>
                <w:numId w:val="28"/>
              </w:numPr>
              <w:ind w:left="254" w:hanging="254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709" w:type="dxa"/>
            <w:tcPrChange w:id="642" w:author="ST1" w:date="2020-07-29T17:47:00Z">
              <w:tcPr>
                <w:tcW w:w="709" w:type="dxa"/>
                <w:gridSpan w:val="2"/>
              </w:tcPr>
            </w:tcPrChange>
          </w:tcPr>
          <w:p w14:paraId="47D7BA96" w14:textId="77777777" w:rsidR="008277A7" w:rsidRPr="00657104" w:rsidRDefault="008277A7" w:rsidP="008277A7">
            <w:pPr>
              <w:pStyle w:val="afe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/>
                <w:szCs w:val="24"/>
              </w:rPr>
              <w:t>L9</w:t>
            </w:r>
            <w:r w:rsidRPr="00657104">
              <w:rPr>
                <w:rFonts w:ascii="標楷體" w:eastAsia="標楷體" w:hAnsi="標楷體" w:hint="eastAsia"/>
                <w:szCs w:val="24"/>
              </w:rPr>
              <w:t>806</w:t>
            </w:r>
          </w:p>
        </w:tc>
        <w:tc>
          <w:tcPr>
            <w:tcW w:w="3827" w:type="dxa"/>
            <w:tcPrChange w:id="643" w:author="ST1" w:date="2020-07-29T17:47:00Z">
              <w:tcPr>
                <w:tcW w:w="3827" w:type="dxa"/>
                <w:gridSpan w:val="2"/>
              </w:tcPr>
            </w:tcPrChange>
          </w:tcPr>
          <w:p w14:paraId="3A1DDA6B" w14:textId="77777777" w:rsidR="008277A7" w:rsidRPr="00657104" w:rsidRDefault="008277A7" w:rsidP="008277A7">
            <w:pPr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年報</w:t>
            </w:r>
          </w:p>
        </w:tc>
        <w:tc>
          <w:tcPr>
            <w:tcW w:w="284" w:type="dxa"/>
            <w:tcPrChange w:id="644" w:author="ST1" w:date="2020-07-29T17:47:00Z">
              <w:tcPr>
                <w:tcW w:w="284" w:type="dxa"/>
                <w:gridSpan w:val="2"/>
              </w:tcPr>
            </w:tcPrChange>
          </w:tcPr>
          <w:p w14:paraId="2651111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567" w:type="dxa"/>
            <w:tcPrChange w:id="645" w:author="ST1" w:date="2020-07-29T17:47:00Z">
              <w:tcPr>
                <w:tcW w:w="567" w:type="dxa"/>
                <w:gridSpan w:val="2"/>
              </w:tcPr>
            </w:tcPrChange>
          </w:tcPr>
          <w:p w14:paraId="0F0A6200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B</w:t>
            </w:r>
          </w:p>
        </w:tc>
        <w:tc>
          <w:tcPr>
            <w:tcW w:w="567" w:type="dxa"/>
            <w:tcPrChange w:id="646" w:author="ST1" w:date="2020-07-29T17:47:00Z">
              <w:tcPr>
                <w:tcW w:w="567" w:type="dxa"/>
                <w:gridSpan w:val="2"/>
              </w:tcPr>
            </w:tcPrChange>
          </w:tcPr>
          <w:p w14:paraId="1C5E53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850" w:type="dxa"/>
            <w:tcPrChange w:id="647" w:author="ST1" w:date="2020-07-29T17:47:00Z">
              <w:tcPr>
                <w:tcW w:w="850" w:type="dxa"/>
                <w:gridSpan w:val="2"/>
              </w:tcPr>
            </w:tcPrChange>
          </w:tcPr>
          <w:p w14:paraId="69A3C96B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567" w:type="dxa"/>
            <w:tcPrChange w:id="648" w:author="ST1" w:date="2020-07-29T17:47:00Z">
              <w:tcPr>
                <w:tcW w:w="567" w:type="dxa"/>
                <w:gridSpan w:val="2"/>
              </w:tcPr>
            </w:tcPrChange>
          </w:tcPr>
          <w:p w14:paraId="4B730F92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567" w:type="dxa"/>
            <w:tcPrChange w:id="649" w:author="ST1" w:date="2020-07-29T17:47:00Z">
              <w:tcPr>
                <w:tcW w:w="567" w:type="dxa"/>
                <w:gridSpan w:val="2"/>
              </w:tcPr>
            </w:tcPrChange>
          </w:tcPr>
          <w:p w14:paraId="18293DFE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4" w:type="dxa"/>
            <w:tcPrChange w:id="650" w:author="ST1" w:date="2020-07-29T17:47:00Z">
              <w:tcPr>
                <w:tcW w:w="284" w:type="dxa"/>
                <w:gridSpan w:val="2"/>
              </w:tcPr>
            </w:tcPrChange>
          </w:tcPr>
          <w:p w14:paraId="013BE69C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  <w:r w:rsidRPr="00657104">
              <w:rPr>
                <w:rFonts w:ascii="標楷體" w:eastAsia="標楷體" w:hAnsi="標楷體" w:hint="eastAsia"/>
                <w:szCs w:val="24"/>
              </w:rPr>
              <w:t>X</w:t>
            </w:r>
          </w:p>
        </w:tc>
        <w:tc>
          <w:tcPr>
            <w:tcW w:w="283" w:type="dxa"/>
            <w:tcPrChange w:id="651" w:author="ST1" w:date="2020-07-29T17:47:00Z">
              <w:tcPr>
                <w:tcW w:w="283" w:type="dxa"/>
                <w:gridSpan w:val="2"/>
              </w:tcPr>
            </w:tcPrChange>
          </w:tcPr>
          <w:p w14:paraId="720A9E06" w14:textId="77777777" w:rsidR="008277A7" w:rsidRPr="00657104" w:rsidRDefault="008277A7" w:rsidP="008277A7">
            <w:pPr>
              <w:jc w:val="center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/>
              </w:rPr>
              <w:t>V</w:t>
            </w:r>
          </w:p>
        </w:tc>
        <w:tc>
          <w:tcPr>
            <w:tcW w:w="288" w:type="dxa"/>
            <w:gridSpan w:val="2"/>
            <w:tcPrChange w:id="652" w:author="ST1" w:date="2020-07-29T17:47:00Z">
              <w:tcPr>
                <w:tcW w:w="288" w:type="dxa"/>
                <w:gridSpan w:val="2"/>
              </w:tcPr>
            </w:tcPrChange>
          </w:tcPr>
          <w:p w14:paraId="1C5D4498" w14:textId="77777777" w:rsidR="008277A7" w:rsidRPr="00657104" w:rsidRDefault="008277A7" w:rsidP="008277A7">
            <w:pPr>
              <w:pStyle w:val="afe"/>
              <w:jc w:val="center"/>
              <w:rPr>
                <w:rFonts w:ascii="標楷體" w:eastAsia="標楷體" w:hAnsi="標楷體"/>
                <w:szCs w:val="24"/>
              </w:rPr>
            </w:pPr>
          </w:p>
        </w:tc>
      </w:tr>
      <w:tr w:rsidR="008277A7" w:rsidRPr="00657104" w14:paraId="3FD14A28" w14:textId="77777777" w:rsidTr="00323DF8">
        <w:trPr>
          <w:trHeight w:val="340"/>
          <w:tblHeader/>
          <w:trPrChange w:id="653" w:author="ST1" w:date="2020-07-29T17:47:00Z">
            <w:trPr>
              <w:cantSplit/>
              <w:trHeight w:val="340"/>
            </w:trPr>
          </w:trPrChange>
        </w:trPr>
        <w:tc>
          <w:tcPr>
            <w:tcW w:w="9360" w:type="dxa"/>
            <w:gridSpan w:val="13"/>
            <w:tcBorders>
              <w:top w:val="single" w:sz="12" w:space="0" w:color="auto"/>
              <w:bottom w:val="single" w:sz="12" w:space="0" w:color="auto"/>
            </w:tcBorders>
            <w:tcPrChange w:id="654" w:author="ST1" w:date="2020-07-29T17:47:00Z">
              <w:tcPr>
                <w:tcW w:w="9360" w:type="dxa"/>
                <w:gridSpan w:val="24"/>
                <w:tcBorders>
                  <w:top w:val="single" w:sz="12" w:space="0" w:color="auto"/>
                  <w:bottom w:val="single" w:sz="12" w:space="0" w:color="auto"/>
                </w:tcBorders>
              </w:tcPr>
            </w:tcPrChange>
          </w:tcPr>
          <w:p w14:paraId="18BA6726" w14:textId="77777777" w:rsidR="008277A7" w:rsidRPr="00657104" w:rsidRDefault="008277A7" w:rsidP="008277A7">
            <w:pPr>
              <w:tabs>
                <w:tab w:val="left" w:pos="2012"/>
              </w:tabs>
              <w:snapToGrid w:val="0"/>
              <w:ind w:firstLine="2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lastRenderedPageBreak/>
              <w:t>備註：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等級 B: 所有交易主管及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皆可執行該交易</w:t>
            </w:r>
          </w:p>
          <w:p w14:paraId="4213D17B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S: 僅主管可執行該交易</w:t>
            </w:r>
          </w:p>
          <w:p w14:paraId="0D5829C3" w14:textId="77777777" w:rsidR="008277A7" w:rsidRPr="00657104" w:rsidRDefault="008277A7" w:rsidP="008277A7">
            <w:pPr>
              <w:ind w:firstLine="203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T: 僅</w:t>
            </w:r>
            <w:r w:rsidRPr="00D71CCB">
              <w:rPr>
                <w:rFonts w:ascii="標楷體" w:eastAsia="標楷體" w:hAnsi="標楷體" w:hint="eastAsia"/>
              </w:rPr>
              <w:t>經辦</w:t>
            </w:r>
            <w:r w:rsidRPr="00657104">
              <w:rPr>
                <w:rFonts w:ascii="標楷體" w:eastAsia="標楷體" w:hAnsi="標楷體" w:hint="eastAsia"/>
              </w:rPr>
              <w:t>可執行該交易</w:t>
            </w:r>
          </w:p>
          <w:p w14:paraId="0A46DBA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主管核可 V: 該交易須主管核可</w:t>
            </w:r>
          </w:p>
          <w:p w14:paraId="5B659040" w14:textId="77777777" w:rsidR="008277A7" w:rsidRPr="00657104" w:rsidRDefault="008277A7" w:rsidP="008277A7">
            <w:pPr>
              <w:ind w:firstLineChars="850" w:firstLine="204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O: 該交易選擇性的須主管核可，詳細內容請參閱該交易之交易說明</w:t>
            </w:r>
          </w:p>
          <w:p w14:paraId="625BC762" w14:textId="77777777" w:rsidR="008277A7" w:rsidRPr="00657104" w:rsidRDefault="008277A7" w:rsidP="008277A7">
            <w:pPr>
              <w:ind w:firstLineChars="250" w:firstLine="60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可執行之單位：</w:t>
            </w:r>
          </w:p>
          <w:p w14:paraId="75FCD629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帳務交易 V: 該交易屬帳務性交易</w:t>
            </w:r>
          </w:p>
          <w:p w14:paraId="7FB0E1BF" w14:textId="77777777" w:rsidR="008277A7" w:rsidRPr="00657104" w:rsidRDefault="008277A7" w:rsidP="008277A7">
            <w:pPr>
              <w:ind w:firstLineChars="400" w:firstLine="960"/>
              <w:rPr>
                <w:rFonts w:ascii="標楷體" w:eastAsia="標楷體" w:hAnsi="標楷體"/>
              </w:rPr>
            </w:pPr>
            <w:r w:rsidRPr="00657104">
              <w:rPr>
                <w:rFonts w:ascii="標楷體" w:eastAsia="標楷體" w:hAnsi="標楷體" w:hint="eastAsia"/>
              </w:rPr>
              <w:t>訂正交易 V: 該交易當天可訂正</w:t>
            </w:r>
          </w:p>
        </w:tc>
      </w:tr>
    </w:tbl>
    <w:p w14:paraId="5B16BE6A" w14:textId="77777777" w:rsidR="00657104" w:rsidRPr="00657104" w:rsidRDefault="00657104" w:rsidP="00657104"/>
    <w:p w14:paraId="1293D934" w14:textId="77777777" w:rsidR="00657104" w:rsidRDefault="00657104">
      <w:pPr>
        <w:widowControl/>
        <w:rPr>
          <w:rFonts w:ascii="標楷體" w:eastAsia="標楷體" w:hAnsi="標楷體"/>
          <w:b/>
          <w:snapToGrid w:val="0"/>
          <w:kern w:val="0"/>
          <w:sz w:val="32"/>
          <w:szCs w:val="20"/>
        </w:rPr>
      </w:pPr>
      <w:r>
        <w:rPr>
          <w:rFonts w:ascii="標楷體" w:hAnsi="標楷體"/>
        </w:rPr>
        <w:br w:type="page"/>
      </w:r>
    </w:p>
    <w:p w14:paraId="1B39B161" w14:textId="3ACDA2D4" w:rsidR="00FE380C" w:rsidRPr="00FE380C" w:rsidRDefault="00716905">
      <w:pPr>
        <w:pStyle w:val="20"/>
        <w:keepNext w:val="0"/>
        <w:rPr>
          <w:rFonts w:ascii="標楷體" w:hAnsi="標楷體"/>
        </w:rPr>
      </w:pPr>
      <w:bookmarkStart w:id="655" w:name="_Toc90483370"/>
      <w:bookmarkStart w:id="656" w:name="_Toc134183792"/>
      <w:r w:rsidRPr="00B830D9">
        <w:rPr>
          <w:rFonts w:ascii="標楷體" w:hAnsi="標楷體"/>
        </w:rPr>
        <w:lastRenderedPageBreak/>
        <w:t>3.2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系統功能說明</w:t>
      </w:r>
      <w:bookmarkEnd w:id="655"/>
      <w:bookmarkEnd w:id="656"/>
    </w:p>
    <w:p w14:paraId="17A9D308" w14:textId="320FE466" w:rsidR="008D3BBA" w:rsidRDefault="00F2708B" w:rsidP="008D3BBA">
      <w:pPr>
        <w:pStyle w:val="3"/>
        <w:numPr>
          <w:ilvl w:val="2"/>
          <w:numId w:val="6"/>
        </w:numPr>
        <w:tabs>
          <w:tab w:val="clear" w:pos="1701"/>
        </w:tabs>
        <w:ind w:left="1440" w:hanging="480"/>
        <w:rPr>
          <w:ins w:id="657" w:author="阿毛" w:date="2021-06-02T14:40:00Z"/>
          <w:rFonts w:ascii="標楷體" w:hAnsi="標楷體"/>
        </w:rPr>
      </w:pPr>
      <w:bookmarkStart w:id="658" w:name="_Toc134183793"/>
      <w:ins w:id="659" w:author="張金龍" w:date="2021-06-03T09:57:00Z">
        <w:r>
          <w:rPr>
            <w:rFonts w:ascii="標楷體" w:hAnsi="標楷體"/>
          </w:rPr>
          <w:t>L</w:t>
        </w:r>
      </w:ins>
      <w:ins w:id="660" w:author="阿毛" w:date="2021-06-02T14:39:00Z">
        <w:r w:rsidR="008D3BBA">
          <w:rPr>
            <w:rFonts w:ascii="標楷體" w:hAnsi="標楷體" w:hint="eastAsia"/>
          </w:rPr>
          <w:t>91</w:t>
        </w:r>
        <w:r w:rsidR="008D3BBA">
          <w:rPr>
            <w:rFonts w:ascii="標楷體" w:hAnsi="標楷體"/>
          </w:rPr>
          <w:t>10</w:t>
        </w:r>
        <w:r w:rsidR="008D3BBA">
          <w:rPr>
            <w:rFonts w:ascii="標楷體" w:hAnsi="標楷體" w:hint="eastAsia"/>
          </w:rPr>
          <w:t>首次撥款審核資料表 *</w:t>
        </w:r>
        <w:r w:rsidR="008D3BBA">
          <w:rPr>
            <w:rFonts w:ascii="標楷體" w:hAnsi="標楷體"/>
          </w:rPr>
          <w:t>**</w:t>
        </w:r>
      </w:ins>
      <w:bookmarkEnd w:id="658"/>
    </w:p>
    <w:p w14:paraId="2F19F950" w14:textId="77777777" w:rsidR="008D3BBA" w:rsidRDefault="008D3BBA">
      <w:pPr>
        <w:pStyle w:val="a"/>
        <w:rPr>
          <w:ins w:id="661" w:author="阿毛" w:date="2021-06-02T14:40:00Z"/>
        </w:rPr>
      </w:pPr>
      <w:ins w:id="662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D3BBA" w:rsidRPr="00362205" w14:paraId="0EC265DC" w14:textId="77777777" w:rsidTr="004554A1">
        <w:trPr>
          <w:trHeight w:val="277"/>
          <w:ins w:id="66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E3221" w14:textId="77777777" w:rsidR="008D3BBA" w:rsidRPr="00362205" w:rsidRDefault="008D3BBA" w:rsidP="004554A1">
            <w:pPr>
              <w:rPr>
                <w:ins w:id="664" w:author="阿毛" w:date="2021-06-02T14:40:00Z"/>
                <w:rFonts w:ascii="標楷體" w:eastAsia="標楷體" w:hAnsi="標楷體"/>
              </w:rPr>
            </w:pPr>
            <w:ins w:id="665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55DB15" w14:textId="77777777" w:rsidR="008D3BBA" w:rsidRPr="003B45A8" w:rsidRDefault="008D3BBA" w:rsidP="004554A1">
            <w:pPr>
              <w:rPr>
                <w:ins w:id="666" w:author="阿毛" w:date="2021-06-02T14:40:00Z"/>
                <w:rFonts w:ascii="標楷體" w:eastAsia="標楷體" w:hAnsi="標楷體"/>
              </w:rPr>
            </w:pPr>
            <w:ins w:id="667" w:author="阿毛" w:date="2021-06-02T14:40:00Z">
              <w:r>
                <w:rPr>
                  <w:rFonts w:ascii="標楷體" w:eastAsia="標楷體" w:hAnsi="標楷體" w:hint="eastAsia"/>
                </w:rPr>
                <w:t>首次撥款審核資料表</w:t>
              </w:r>
            </w:ins>
          </w:p>
        </w:tc>
      </w:tr>
      <w:tr w:rsidR="008D3BBA" w:rsidRPr="00A97C81" w14:paraId="309DF60C" w14:textId="77777777" w:rsidTr="004554A1">
        <w:trPr>
          <w:trHeight w:val="277"/>
          <w:ins w:id="66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CA695C" w14:textId="77777777" w:rsidR="008D3BBA" w:rsidRPr="00A97C81" w:rsidRDefault="008D3BBA" w:rsidP="004554A1">
            <w:pPr>
              <w:rPr>
                <w:ins w:id="669" w:author="阿毛" w:date="2021-06-02T14:40:00Z"/>
                <w:rFonts w:ascii="標楷體" w:eastAsia="標楷體" w:hAnsi="標楷體"/>
              </w:rPr>
            </w:pPr>
            <w:ins w:id="670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38D05B" w14:textId="77777777" w:rsidR="008D3BBA" w:rsidRPr="00A97C81" w:rsidRDefault="008D3BBA" w:rsidP="004554A1">
            <w:pPr>
              <w:rPr>
                <w:ins w:id="671" w:author="阿毛" w:date="2021-06-02T14:40:00Z"/>
                <w:rFonts w:ascii="標楷體" w:eastAsia="標楷體" w:hAnsi="標楷體"/>
              </w:rPr>
            </w:pPr>
            <w:ins w:id="672" w:author="阿毛" w:date="2021-06-02T14:40:00Z">
              <w:r>
                <w:rPr>
                  <w:rFonts w:ascii="標楷體" w:eastAsia="標楷體" w:hAnsi="標楷體" w:hint="eastAsia"/>
                </w:rPr>
                <w:t>列印首次撥款審核資料表</w:t>
              </w:r>
            </w:ins>
          </w:p>
        </w:tc>
      </w:tr>
      <w:tr w:rsidR="008D3BBA" w:rsidRPr="00A97C81" w14:paraId="1BC8A57E" w14:textId="77777777" w:rsidTr="004554A1">
        <w:trPr>
          <w:trHeight w:val="773"/>
          <w:ins w:id="67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F4ECAC" w14:textId="77777777" w:rsidR="008D3BBA" w:rsidRPr="00A97C81" w:rsidRDefault="008D3BBA" w:rsidP="004554A1">
            <w:pPr>
              <w:rPr>
                <w:ins w:id="674" w:author="阿毛" w:date="2021-06-02T14:40:00Z"/>
                <w:rFonts w:ascii="標楷體" w:eastAsia="標楷體" w:hAnsi="標楷體"/>
              </w:rPr>
            </w:pPr>
            <w:ins w:id="675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D2852CE" w14:textId="77777777" w:rsidR="008D3BBA" w:rsidRPr="00A97C81" w:rsidRDefault="008D3BBA" w:rsidP="004554A1">
            <w:pPr>
              <w:rPr>
                <w:ins w:id="676" w:author="阿毛" w:date="2021-06-02T14:40:00Z"/>
                <w:rFonts w:ascii="標楷體" w:eastAsia="標楷體" w:hAnsi="標楷體"/>
              </w:rPr>
            </w:pPr>
            <w:ins w:id="677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  <w:r>
                <w:rPr>
                  <w:rFonts w:ascii="標楷體" w:eastAsia="標楷體" w:hAnsi="標楷體" w:hint="eastAsia"/>
                  <w:lang w:eastAsia="zh-HK"/>
                </w:rPr>
                <w:t>作業流程</w:t>
              </w:r>
              <w:r>
                <w:rPr>
                  <w:rFonts w:ascii="標楷體" w:eastAsia="標楷體" w:hAnsi="標楷體" w:hint="eastAsia"/>
                </w:rPr>
                <w:t>.</w:t>
              </w:r>
              <w:r>
                <w:rPr>
                  <w:rFonts w:ascii="標楷體" w:eastAsia="標楷體" w:hAnsi="標楷體" w:hint="eastAsia"/>
                  <w:lang w:eastAsia="zh-HK"/>
                </w:rPr>
                <w:t>放款作業</w:t>
              </w:r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  <w:p w14:paraId="3EFD9E40" w14:textId="77777777" w:rsidR="008D3BBA" w:rsidRDefault="008D3BBA" w:rsidP="004554A1">
            <w:pPr>
              <w:rPr>
                <w:ins w:id="678" w:author="阿毛" w:date="2021-06-02T14:40:00Z"/>
                <w:rFonts w:ascii="標楷體" w:eastAsia="標楷體" w:hAnsi="標楷體"/>
              </w:rPr>
            </w:pPr>
            <w:ins w:id="679" w:author="阿毛" w:date="2021-06-02T14:40:00Z">
              <w:r w:rsidRPr="00A97C81">
                <w:rPr>
                  <w:rFonts w:ascii="標楷體" w:eastAsia="標楷體" w:hAnsi="標楷體" w:hint="eastAsia"/>
                </w:rPr>
                <w:t>2.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維護</w:t>
              </w:r>
              <w:r>
                <w:rPr>
                  <w:rFonts w:ascii="標楷體" w:eastAsia="標楷體" w:hAnsi="標楷體" w:hint="eastAsia"/>
                </w:rPr>
                <w:t>額度主</w:t>
              </w:r>
              <w:r w:rsidRPr="00A97C81">
                <w:rPr>
                  <w:rFonts w:ascii="標楷體" w:eastAsia="標楷體" w:hAnsi="標楷體" w:hint="eastAsia"/>
                </w:rPr>
                <w:t>檔</w:t>
              </w:r>
              <w:r>
                <w:rPr>
                  <w:rFonts w:ascii="標楷體" w:eastAsia="標楷體" w:hAnsi="標楷體" w:hint="eastAsia"/>
                </w:rPr>
                <w:t>(Fa</w:t>
              </w:r>
              <w:r>
                <w:rPr>
                  <w:rFonts w:ascii="標楷體" w:eastAsia="標楷體" w:hAnsi="標楷體"/>
                </w:rPr>
                <w:t>cMain</w:t>
              </w:r>
              <w:r>
                <w:rPr>
                  <w:rFonts w:ascii="標楷體" w:eastAsia="標楷體" w:hAnsi="標楷體" w:hint="eastAsia"/>
                </w:rPr>
                <w:t>)</w:t>
              </w:r>
              <w:r w:rsidRPr="00A97C81">
                <w:rPr>
                  <w:rFonts w:ascii="標楷體" w:eastAsia="標楷體" w:hAnsi="標楷體"/>
                </w:rPr>
                <w:t xml:space="preserve"> </w:t>
              </w:r>
            </w:ins>
          </w:p>
          <w:p w14:paraId="22ACC901" w14:textId="77777777" w:rsidR="008D3BBA" w:rsidRDefault="008D3BBA" w:rsidP="004554A1">
            <w:pPr>
              <w:rPr>
                <w:ins w:id="680" w:author="阿毛" w:date="2021-06-02T14:40:00Z"/>
                <w:rFonts w:ascii="標楷體" w:eastAsia="標楷體" w:hAnsi="標楷體"/>
              </w:rPr>
            </w:pPr>
            <w:ins w:id="681" w:author="阿毛" w:date="2021-06-02T14:40:00Z">
              <w:r>
                <w:rPr>
                  <w:rFonts w:ascii="標楷體" w:eastAsia="標楷體" w:hAnsi="標楷體"/>
                </w:rPr>
                <w:t>3.</w:t>
              </w:r>
              <w:r>
                <w:rPr>
                  <w:rFonts w:ascii="標楷體" w:eastAsia="標楷體" w:hAnsi="標楷體" w:hint="eastAsia"/>
                </w:rPr>
                <w:t xml:space="preserve">依據輸入核准號碼列印首次撥款審核資料表,並可重複　　　　　</w:t>
              </w:r>
            </w:ins>
          </w:p>
          <w:p w14:paraId="59A7F757" w14:textId="77777777" w:rsidR="008D3BBA" w:rsidRPr="006E3AAA" w:rsidRDefault="008D3BBA" w:rsidP="004554A1">
            <w:pPr>
              <w:ind w:firstLineChars="100" w:firstLine="240"/>
              <w:rPr>
                <w:ins w:id="682" w:author="阿毛" w:date="2021-06-02T14:40:00Z"/>
                <w:rFonts w:ascii="標楷體" w:eastAsia="標楷體" w:hAnsi="標楷體"/>
              </w:rPr>
            </w:pPr>
            <w:ins w:id="683" w:author="阿毛" w:date="2021-06-02T14:40:00Z">
              <w:r>
                <w:rPr>
                  <w:rFonts w:ascii="標楷體" w:eastAsia="標楷體" w:hAnsi="標楷體" w:hint="eastAsia"/>
                </w:rPr>
                <w:t>列印</w:t>
              </w:r>
            </w:ins>
          </w:p>
        </w:tc>
      </w:tr>
      <w:tr w:rsidR="008D3BBA" w:rsidRPr="00A97C81" w14:paraId="42DCD6F6" w14:textId="77777777" w:rsidTr="004554A1">
        <w:trPr>
          <w:trHeight w:val="321"/>
          <w:ins w:id="68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8180ED" w14:textId="77777777" w:rsidR="008D3BBA" w:rsidRPr="00A97C81" w:rsidRDefault="008D3BBA" w:rsidP="004554A1">
            <w:pPr>
              <w:rPr>
                <w:ins w:id="685" w:author="阿毛" w:date="2021-06-02T14:40:00Z"/>
                <w:rFonts w:ascii="標楷體" w:eastAsia="標楷體" w:hAnsi="標楷體"/>
              </w:rPr>
            </w:pPr>
            <w:ins w:id="686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C001B" w14:textId="77777777" w:rsidR="008D3BBA" w:rsidRPr="00A97C81" w:rsidRDefault="008D3BBA" w:rsidP="004554A1">
            <w:pPr>
              <w:rPr>
                <w:ins w:id="687" w:author="阿毛" w:date="2021-06-02T14:40:00Z"/>
                <w:rFonts w:ascii="標楷體" w:eastAsia="標楷體" w:hAnsi="標楷體"/>
              </w:rPr>
            </w:pPr>
          </w:p>
        </w:tc>
      </w:tr>
      <w:tr w:rsidR="008D3BBA" w:rsidRPr="00A97C81" w14:paraId="414C001A" w14:textId="77777777" w:rsidTr="004554A1">
        <w:trPr>
          <w:trHeight w:val="1311"/>
          <w:ins w:id="68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2F7C53" w14:textId="77777777" w:rsidR="008D3BBA" w:rsidRPr="00A97C81" w:rsidRDefault="008D3BBA" w:rsidP="004554A1">
            <w:pPr>
              <w:rPr>
                <w:ins w:id="689" w:author="阿毛" w:date="2021-06-02T14:40:00Z"/>
                <w:rFonts w:ascii="標楷體" w:eastAsia="標楷體" w:hAnsi="標楷體"/>
              </w:rPr>
            </w:pPr>
            <w:ins w:id="690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C157A5" w14:textId="77777777" w:rsidR="008D3BBA" w:rsidRPr="00A97C81" w:rsidRDefault="008D3BBA" w:rsidP="004554A1">
            <w:pPr>
              <w:rPr>
                <w:ins w:id="691" w:author="阿毛" w:date="2021-06-02T14:40:00Z"/>
                <w:rFonts w:ascii="標楷體" w:eastAsia="標楷體" w:hAnsi="標楷體"/>
              </w:rPr>
            </w:pPr>
          </w:p>
        </w:tc>
      </w:tr>
      <w:tr w:rsidR="008D3BBA" w:rsidRPr="00797D4A" w14:paraId="09573730" w14:textId="77777777" w:rsidTr="004554A1">
        <w:trPr>
          <w:trHeight w:val="278"/>
          <w:ins w:id="69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BACB0E7" w14:textId="77777777" w:rsidR="008D3BBA" w:rsidRPr="00362205" w:rsidRDefault="008D3BBA" w:rsidP="004554A1">
            <w:pPr>
              <w:rPr>
                <w:ins w:id="693" w:author="阿毛" w:date="2021-06-02T14:40:00Z"/>
                <w:rFonts w:ascii="標楷體" w:eastAsia="標楷體" w:hAnsi="標楷體"/>
              </w:rPr>
            </w:pPr>
            <w:ins w:id="694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0B3E06" w14:textId="156873AC" w:rsidR="00656FB9" w:rsidRPr="00362205" w:rsidRDefault="008D3BBA" w:rsidP="004554A1">
            <w:pPr>
              <w:rPr>
                <w:ins w:id="695" w:author="阿毛" w:date="2021-06-02T14:40:00Z"/>
                <w:rFonts w:ascii="標楷體" w:eastAsia="標楷體" w:hAnsi="標楷體"/>
              </w:rPr>
            </w:pPr>
            <w:ins w:id="696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8D3BBA" w:rsidRPr="00362205" w14:paraId="18AE79A1" w14:textId="77777777" w:rsidTr="004554A1">
        <w:trPr>
          <w:trHeight w:val="358"/>
          <w:ins w:id="697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ECD918" w14:textId="77777777" w:rsidR="008D3BBA" w:rsidRPr="00362205" w:rsidRDefault="008D3BBA" w:rsidP="004554A1">
            <w:pPr>
              <w:rPr>
                <w:ins w:id="698" w:author="阿毛" w:date="2021-06-02T14:40:00Z"/>
                <w:rFonts w:ascii="標楷體" w:eastAsia="標楷體" w:hAnsi="標楷體"/>
              </w:rPr>
            </w:pPr>
            <w:ins w:id="699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515173" w14:textId="77777777" w:rsidR="008D3BBA" w:rsidRPr="00F20817" w:rsidRDefault="008D3BBA" w:rsidP="004554A1">
            <w:pPr>
              <w:widowControl/>
              <w:rPr>
                <w:ins w:id="700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8D3BBA" w:rsidRPr="00362205" w14:paraId="2C15A06E" w14:textId="77777777" w:rsidTr="004554A1">
        <w:trPr>
          <w:trHeight w:val="358"/>
          <w:ins w:id="70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7CC896" w14:textId="77777777" w:rsidR="008D3BBA" w:rsidRPr="00362205" w:rsidRDefault="008D3BBA" w:rsidP="004554A1">
            <w:pPr>
              <w:rPr>
                <w:ins w:id="702" w:author="阿毛" w:date="2021-06-02T14:40:00Z"/>
                <w:rFonts w:ascii="標楷體" w:eastAsia="標楷體" w:hAnsi="標楷體"/>
              </w:rPr>
            </w:pPr>
            <w:ins w:id="703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281E0C" w14:textId="77777777" w:rsidR="008D3BBA" w:rsidRPr="00362205" w:rsidRDefault="008D3BBA" w:rsidP="004554A1">
            <w:pPr>
              <w:rPr>
                <w:ins w:id="704" w:author="阿毛" w:date="2021-06-02T14:40:00Z"/>
                <w:rFonts w:ascii="標楷體" w:eastAsia="標楷體" w:hAnsi="標楷體"/>
              </w:rPr>
            </w:pPr>
          </w:p>
        </w:tc>
      </w:tr>
    </w:tbl>
    <w:p w14:paraId="54B86F48" w14:textId="77777777" w:rsidR="008D3BBA" w:rsidRDefault="008D3BBA" w:rsidP="008D3BBA">
      <w:pPr>
        <w:rPr>
          <w:ins w:id="705" w:author="阿毛" w:date="2021-06-02T14:40:00Z"/>
        </w:rPr>
      </w:pPr>
    </w:p>
    <w:p w14:paraId="4291F665" w14:textId="77777777" w:rsidR="008D3BBA" w:rsidRPr="005F1722" w:rsidRDefault="008D3BBA">
      <w:pPr>
        <w:pStyle w:val="a"/>
        <w:rPr>
          <w:ins w:id="706" w:author="阿毛" w:date="2021-06-02T14:40:00Z"/>
        </w:rPr>
      </w:pPr>
      <w:ins w:id="707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8D3BBA" w:rsidRPr="0022279A" w14:paraId="463BB2CD" w14:textId="77777777" w:rsidTr="004554A1">
        <w:trPr>
          <w:ins w:id="708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74A66757" w14:textId="77777777" w:rsidR="008D3BBA" w:rsidRPr="0022279A" w:rsidRDefault="008D3BBA" w:rsidP="004554A1">
            <w:pPr>
              <w:jc w:val="center"/>
              <w:rPr>
                <w:ins w:id="709" w:author="阿毛" w:date="2021-06-02T14:40:00Z"/>
                <w:rFonts w:ascii="標楷體" w:eastAsia="標楷體" w:hAnsi="標楷體"/>
              </w:rPr>
            </w:pPr>
            <w:ins w:id="710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2ED76EF7" w14:textId="77777777" w:rsidR="008D3BBA" w:rsidRPr="0022279A" w:rsidRDefault="008D3BBA" w:rsidP="004554A1">
            <w:pPr>
              <w:jc w:val="center"/>
              <w:rPr>
                <w:ins w:id="711" w:author="阿毛" w:date="2021-06-02T14:40:00Z"/>
                <w:rFonts w:ascii="標楷體" w:eastAsia="標楷體" w:hAnsi="標楷體"/>
              </w:rPr>
            </w:pPr>
            <w:ins w:id="712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9C8C509" w14:textId="77777777" w:rsidR="008D3BBA" w:rsidRPr="0022279A" w:rsidRDefault="008D3BBA" w:rsidP="004554A1">
            <w:pPr>
              <w:jc w:val="center"/>
              <w:rPr>
                <w:ins w:id="713" w:author="阿毛" w:date="2021-06-02T14:40:00Z"/>
                <w:rFonts w:ascii="標楷體" w:eastAsia="標楷體" w:hAnsi="標楷體"/>
              </w:rPr>
            </w:pPr>
            <w:ins w:id="714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8D3BBA" w:rsidRPr="0022279A" w14:paraId="396A1723" w14:textId="77777777" w:rsidTr="004554A1">
        <w:trPr>
          <w:ins w:id="715" w:author="阿毛" w:date="2021-06-02T14:40:00Z"/>
        </w:trPr>
        <w:tc>
          <w:tcPr>
            <w:tcW w:w="952" w:type="dxa"/>
          </w:tcPr>
          <w:p w14:paraId="7B4735B7" w14:textId="77777777" w:rsidR="008D3BBA" w:rsidRPr="0022279A" w:rsidRDefault="008D3BBA" w:rsidP="004554A1">
            <w:pPr>
              <w:jc w:val="center"/>
              <w:rPr>
                <w:ins w:id="716" w:author="阿毛" w:date="2021-06-02T14:40:00Z"/>
                <w:rFonts w:ascii="標楷體" w:eastAsia="標楷體" w:hAnsi="標楷體"/>
              </w:rPr>
            </w:pPr>
            <w:ins w:id="717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75E4A61D" w14:textId="77777777" w:rsidR="008D3BBA" w:rsidRPr="0022279A" w:rsidRDefault="008D3BBA" w:rsidP="004554A1">
            <w:pPr>
              <w:rPr>
                <w:ins w:id="718" w:author="阿毛" w:date="2021-06-02T14:40:00Z"/>
                <w:rFonts w:ascii="標楷體" w:eastAsia="標楷體" w:hAnsi="標楷體"/>
              </w:rPr>
            </w:pPr>
            <w:ins w:id="719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</w:tcPr>
          <w:p w14:paraId="5FC59175" w14:textId="77777777" w:rsidR="008D3BBA" w:rsidRPr="0022279A" w:rsidRDefault="008D3BBA" w:rsidP="004554A1">
            <w:pPr>
              <w:rPr>
                <w:ins w:id="720" w:author="阿毛" w:date="2021-06-02T14:40:00Z"/>
                <w:rFonts w:ascii="標楷體" w:eastAsia="標楷體" w:hAnsi="標楷體"/>
              </w:rPr>
            </w:pPr>
            <w:ins w:id="721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8D3BBA" w:rsidRPr="0022279A" w14:paraId="346EBBEB" w14:textId="77777777" w:rsidTr="004554A1">
        <w:trPr>
          <w:ins w:id="722" w:author="阿毛" w:date="2021-06-02T14:40:00Z"/>
        </w:trPr>
        <w:tc>
          <w:tcPr>
            <w:tcW w:w="952" w:type="dxa"/>
          </w:tcPr>
          <w:p w14:paraId="36066731" w14:textId="77777777" w:rsidR="008D3BBA" w:rsidRPr="0022279A" w:rsidRDefault="008D3BBA" w:rsidP="004554A1">
            <w:pPr>
              <w:jc w:val="center"/>
              <w:rPr>
                <w:ins w:id="723" w:author="阿毛" w:date="2021-06-02T14:40:00Z"/>
                <w:rFonts w:ascii="標楷體" w:eastAsia="標楷體" w:hAnsi="標楷體"/>
              </w:rPr>
            </w:pPr>
            <w:ins w:id="72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2EB19599" w14:textId="77777777" w:rsidR="008D3BBA" w:rsidRPr="0022279A" w:rsidRDefault="008D3BBA" w:rsidP="004554A1">
            <w:pPr>
              <w:rPr>
                <w:ins w:id="725" w:author="阿毛" w:date="2021-06-02T14:40:00Z"/>
                <w:rFonts w:ascii="標楷體" w:eastAsia="標楷體" w:hAnsi="標楷體"/>
              </w:rPr>
            </w:pPr>
            <w:ins w:id="726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</w:ins>
          </w:p>
        </w:tc>
        <w:tc>
          <w:tcPr>
            <w:tcW w:w="3828" w:type="dxa"/>
          </w:tcPr>
          <w:p w14:paraId="6DC4DD67" w14:textId="77777777" w:rsidR="008D3BBA" w:rsidRPr="0022279A" w:rsidRDefault="008D3BBA" w:rsidP="004554A1">
            <w:pPr>
              <w:rPr>
                <w:ins w:id="727" w:author="阿毛" w:date="2021-06-02T14:40:00Z"/>
                <w:rFonts w:ascii="標楷體" w:eastAsia="標楷體" w:hAnsi="標楷體"/>
              </w:rPr>
            </w:pPr>
            <w:ins w:id="728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8D3BBA" w:rsidRPr="0022279A" w14:paraId="6D5255F1" w14:textId="77777777" w:rsidTr="004554A1">
        <w:trPr>
          <w:ins w:id="729" w:author="阿毛" w:date="2021-06-02T14:40:00Z"/>
        </w:trPr>
        <w:tc>
          <w:tcPr>
            <w:tcW w:w="952" w:type="dxa"/>
          </w:tcPr>
          <w:p w14:paraId="172BF7D2" w14:textId="77777777" w:rsidR="008D3BBA" w:rsidRPr="0022279A" w:rsidRDefault="008D3BBA" w:rsidP="004554A1">
            <w:pPr>
              <w:jc w:val="center"/>
              <w:rPr>
                <w:ins w:id="730" w:author="阿毛" w:date="2021-06-02T14:40:00Z"/>
                <w:rFonts w:ascii="標楷體" w:eastAsia="標楷體" w:hAnsi="標楷體"/>
              </w:rPr>
            </w:pPr>
            <w:ins w:id="731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0CCEF7C7" w14:textId="77777777" w:rsidR="008D3BBA" w:rsidRPr="0022279A" w:rsidRDefault="008D3BBA" w:rsidP="004554A1">
            <w:pPr>
              <w:rPr>
                <w:ins w:id="732" w:author="阿毛" w:date="2021-06-02T14:40:00Z"/>
                <w:rFonts w:ascii="標楷體" w:eastAsia="標楷體" w:hAnsi="標楷體"/>
              </w:rPr>
            </w:pPr>
            <w:ins w:id="733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</w:tcPr>
          <w:p w14:paraId="7B044184" w14:textId="77777777" w:rsidR="008D3BBA" w:rsidRPr="0022279A" w:rsidRDefault="008D3BBA" w:rsidP="004554A1">
            <w:pPr>
              <w:rPr>
                <w:ins w:id="734" w:author="阿毛" w:date="2021-06-02T14:40:00Z"/>
                <w:rFonts w:ascii="標楷體" w:eastAsia="標楷體" w:hAnsi="標楷體"/>
              </w:rPr>
            </w:pPr>
            <w:ins w:id="735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  <w:tr w:rsidR="008D3BBA" w:rsidRPr="0022279A" w14:paraId="2D079E57" w14:textId="77777777" w:rsidTr="004554A1">
        <w:trPr>
          <w:ins w:id="736" w:author="阿毛" w:date="2021-06-02T14:40:00Z"/>
        </w:trPr>
        <w:tc>
          <w:tcPr>
            <w:tcW w:w="952" w:type="dxa"/>
          </w:tcPr>
          <w:p w14:paraId="0AB7FB76" w14:textId="77777777" w:rsidR="008D3BBA" w:rsidRPr="0022279A" w:rsidRDefault="008D3BBA" w:rsidP="004554A1">
            <w:pPr>
              <w:jc w:val="center"/>
              <w:rPr>
                <w:ins w:id="737" w:author="阿毛" w:date="2021-06-02T14:40:00Z"/>
                <w:rFonts w:ascii="標楷體" w:eastAsia="標楷體" w:hAnsi="標楷體"/>
              </w:rPr>
            </w:pPr>
            <w:ins w:id="738" w:author="阿毛" w:date="2021-06-02T14:40:00Z">
              <w:r>
                <w:rPr>
                  <w:rFonts w:ascii="標楷體" w:eastAsia="標楷體" w:hAnsi="標楷體" w:hint="eastAsia"/>
                </w:rPr>
                <w:t>4</w:t>
              </w:r>
            </w:ins>
          </w:p>
        </w:tc>
        <w:tc>
          <w:tcPr>
            <w:tcW w:w="3118" w:type="dxa"/>
          </w:tcPr>
          <w:p w14:paraId="4F36898D" w14:textId="77777777" w:rsidR="008D3BBA" w:rsidRPr="0022279A" w:rsidRDefault="008D3BBA" w:rsidP="004554A1">
            <w:pPr>
              <w:rPr>
                <w:ins w:id="739" w:author="阿毛" w:date="2021-06-02T14:40:00Z"/>
                <w:rFonts w:ascii="標楷體" w:eastAsia="標楷體" w:hAnsi="標楷體"/>
              </w:rPr>
            </w:pPr>
            <w:ins w:id="740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Code</w:t>
              </w:r>
            </w:ins>
          </w:p>
        </w:tc>
        <w:tc>
          <w:tcPr>
            <w:tcW w:w="3828" w:type="dxa"/>
          </w:tcPr>
          <w:p w14:paraId="7A47BC16" w14:textId="77777777" w:rsidR="008D3BBA" w:rsidRPr="0022279A" w:rsidRDefault="008D3BBA" w:rsidP="004554A1">
            <w:pPr>
              <w:rPr>
                <w:ins w:id="741" w:author="阿毛" w:date="2021-06-02T14:40:00Z"/>
                <w:rFonts w:ascii="標楷體" w:eastAsia="標楷體" w:hAnsi="標楷體"/>
              </w:rPr>
            </w:pPr>
            <w:ins w:id="742" w:author="阿毛" w:date="2021-06-02T14:40:00Z">
              <w:r>
                <w:rPr>
                  <w:rFonts w:ascii="標楷體" w:eastAsia="標楷體" w:hAnsi="標楷體" w:hint="eastAsia"/>
                </w:rPr>
                <w:t>共用代碼檔</w:t>
              </w:r>
            </w:ins>
          </w:p>
        </w:tc>
      </w:tr>
      <w:tr w:rsidR="008D3BBA" w:rsidRPr="0022279A" w14:paraId="63D4F9FA" w14:textId="77777777" w:rsidTr="004554A1">
        <w:trPr>
          <w:ins w:id="743" w:author="阿毛" w:date="2021-06-02T14:40:00Z"/>
        </w:trPr>
        <w:tc>
          <w:tcPr>
            <w:tcW w:w="952" w:type="dxa"/>
          </w:tcPr>
          <w:p w14:paraId="18523D4F" w14:textId="77777777" w:rsidR="008D3BBA" w:rsidRPr="0022279A" w:rsidRDefault="008D3BBA" w:rsidP="004554A1">
            <w:pPr>
              <w:jc w:val="center"/>
              <w:rPr>
                <w:ins w:id="744" w:author="阿毛" w:date="2021-06-02T14:40:00Z"/>
                <w:rFonts w:ascii="標楷體" w:eastAsia="標楷體" w:hAnsi="標楷體"/>
              </w:rPr>
            </w:pPr>
            <w:ins w:id="745" w:author="阿毛" w:date="2021-06-02T14:40:00Z">
              <w:r>
                <w:rPr>
                  <w:rFonts w:ascii="標楷體" w:eastAsia="標楷體" w:hAnsi="標楷體" w:hint="eastAsia"/>
                </w:rPr>
                <w:t>5</w:t>
              </w:r>
            </w:ins>
          </w:p>
        </w:tc>
        <w:tc>
          <w:tcPr>
            <w:tcW w:w="3118" w:type="dxa"/>
          </w:tcPr>
          <w:p w14:paraId="2606C10A" w14:textId="77777777" w:rsidR="008D3BBA" w:rsidRPr="0022279A" w:rsidRDefault="008D3BBA" w:rsidP="004554A1">
            <w:pPr>
              <w:rPr>
                <w:ins w:id="746" w:author="阿毛" w:date="2021-06-02T14:40:00Z"/>
                <w:rFonts w:ascii="標楷體" w:eastAsia="標楷體" w:hAnsi="標楷體"/>
              </w:rPr>
            </w:pPr>
            <w:ins w:id="747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Emp</w:t>
              </w:r>
            </w:ins>
          </w:p>
        </w:tc>
        <w:tc>
          <w:tcPr>
            <w:tcW w:w="3828" w:type="dxa"/>
          </w:tcPr>
          <w:p w14:paraId="6C285F18" w14:textId="77777777" w:rsidR="008D3BBA" w:rsidRPr="0022279A" w:rsidRDefault="008D3BBA" w:rsidP="004554A1">
            <w:pPr>
              <w:rPr>
                <w:ins w:id="748" w:author="阿毛" w:date="2021-06-02T14:40:00Z"/>
                <w:rFonts w:ascii="標楷體" w:eastAsia="標楷體" w:hAnsi="標楷體"/>
              </w:rPr>
            </w:pPr>
            <w:ins w:id="749" w:author="阿毛" w:date="2021-06-02T14:40:00Z">
              <w:r>
                <w:rPr>
                  <w:rFonts w:ascii="標楷體" w:eastAsia="標楷體" w:hAnsi="標楷體" w:hint="eastAsia"/>
                </w:rPr>
                <w:t>員工資料檔</w:t>
              </w:r>
            </w:ins>
          </w:p>
        </w:tc>
      </w:tr>
      <w:tr w:rsidR="008D3BBA" w:rsidRPr="0022279A" w14:paraId="3F0D545D" w14:textId="77777777" w:rsidTr="004554A1">
        <w:trPr>
          <w:ins w:id="750" w:author="阿毛" w:date="2021-06-02T14:40:00Z"/>
        </w:trPr>
        <w:tc>
          <w:tcPr>
            <w:tcW w:w="952" w:type="dxa"/>
          </w:tcPr>
          <w:p w14:paraId="7C86D923" w14:textId="77777777" w:rsidR="008D3BBA" w:rsidRPr="0022279A" w:rsidRDefault="008D3BBA" w:rsidP="004554A1">
            <w:pPr>
              <w:jc w:val="center"/>
              <w:rPr>
                <w:ins w:id="751" w:author="阿毛" w:date="2021-06-02T14:40:00Z"/>
                <w:rFonts w:ascii="標楷體" w:eastAsia="標楷體" w:hAnsi="標楷體"/>
              </w:rPr>
            </w:pPr>
            <w:ins w:id="752" w:author="阿毛" w:date="2021-06-02T14:40:00Z">
              <w:r>
                <w:rPr>
                  <w:rFonts w:ascii="標楷體" w:eastAsia="標楷體" w:hAnsi="標楷體" w:hint="eastAsia"/>
                </w:rPr>
                <w:t>6</w:t>
              </w:r>
            </w:ins>
          </w:p>
        </w:tc>
        <w:tc>
          <w:tcPr>
            <w:tcW w:w="3118" w:type="dxa"/>
          </w:tcPr>
          <w:p w14:paraId="5C451471" w14:textId="77777777" w:rsidR="008D3BBA" w:rsidRPr="0022279A" w:rsidRDefault="008D3BBA" w:rsidP="004554A1">
            <w:pPr>
              <w:rPr>
                <w:ins w:id="753" w:author="阿毛" w:date="2021-06-02T14:40:00Z"/>
                <w:rFonts w:ascii="標楷體" w:eastAsia="標楷體" w:hAnsi="標楷體"/>
              </w:rPr>
            </w:pPr>
            <w:ins w:id="754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stTelNo</w:t>
              </w:r>
            </w:ins>
          </w:p>
        </w:tc>
        <w:tc>
          <w:tcPr>
            <w:tcW w:w="3828" w:type="dxa"/>
          </w:tcPr>
          <w:p w14:paraId="612E0F49" w14:textId="77777777" w:rsidR="008D3BBA" w:rsidRPr="0022279A" w:rsidRDefault="008D3BBA" w:rsidP="004554A1">
            <w:pPr>
              <w:rPr>
                <w:ins w:id="755" w:author="阿毛" w:date="2021-06-02T14:40:00Z"/>
                <w:rFonts w:ascii="標楷體" w:eastAsia="標楷體" w:hAnsi="標楷體"/>
              </w:rPr>
            </w:pPr>
            <w:ins w:id="756" w:author="阿毛" w:date="2021-06-02T14:40:00Z">
              <w:r>
                <w:rPr>
                  <w:rFonts w:ascii="標楷體" w:eastAsia="標楷體" w:hAnsi="標楷體" w:hint="eastAsia"/>
                </w:rPr>
                <w:t>客戶連絡電話檔</w:t>
              </w:r>
            </w:ins>
          </w:p>
        </w:tc>
      </w:tr>
      <w:tr w:rsidR="008D3BBA" w:rsidRPr="0022279A" w14:paraId="5A35B12A" w14:textId="77777777" w:rsidTr="004554A1">
        <w:trPr>
          <w:ins w:id="757" w:author="阿毛" w:date="2021-06-02T14:40:00Z"/>
        </w:trPr>
        <w:tc>
          <w:tcPr>
            <w:tcW w:w="952" w:type="dxa"/>
          </w:tcPr>
          <w:p w14:paraId="7D6A3C63" w14:textId="77777777" w:rsidR="008D3BBA" w:rsidRPr="0022279A" w:rsidRDefault="008D3BBA" w:rsidP="004554A1">
            <w:pPr>
              <w:jc w:val="center"/>
              <w:rPr>
                <w:ins w:id="758" w:author="阿毛" w:date="2021-06-02T14:40:00Z"/>
                <w:rFonts w:ascii="標楷體" w:eastAsia="標楷體" w:hAnsi="標楷體"/>
              </w:rPr>
            </w:pPr>
            <w:ins w:id="759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</w:ins>
          </w:p>
        </w:tc>
        <w:tc>
          <w:tcPr>
            <w:tcW w:w="3118" w:type="dxa"/>
          </w:tcPr>
          <w:p w14:paraId="6F9BA28A" w14:textId="77777777" w:rsidR="008D3BBA" w:rsidRPr="0022279A" w:rsidRDefault="008D3BBA" w:rsidP="004554A1">
            <w:pPr>
              <w:rPr>
                <w:ins w:id="760" w:author="阿毛" w:date="2021-06-02T14:40:00Z"/>
                <w:rFonts w:ascii="標楷體" w:eastAsia="標楷體" w:hAnsi="標楷體"/>
              </w:rPr>
            </w:pPr>
            <w:ins w:id="76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dCity</w:t>
              </w:r>
            </w:ins>
          </w:p>
        </w:tc>
        <w:tc>
          <w:tcPr>
            <w:tcW w:w="3828" w:type="dxa"/>
          </w:tcPr>
          <w:p w14:paraId="40B77CA6" w14:textId="77777777" w:rsidR="008D3BBA" w:rsidRPr="0022279A" w:rsidRDefault="008D3BBA" w:rsidP="004554A1">
            <w:pPr>
              <w:rPr>
                <w:ins w:id="762" w:author="阿毛" w:date="2021-06-02T14:40:00Z"/>
                <w:rFonts w:ascii="標楷體" w:eastAsia="標楷體" w:hAnsi="標楷體"/>
              </w:rPr>
            </w:pPr>
            <w:ins w:id="763" w:author="阿毛" w:date="2021-06-02T14:40:00Z">
              <w:r>
                <w:rPr>
                  <w:rFonts w:ascii="標楷體" w:eastAsia="標楷體" w:hAnsi="標楷體" w:hint="eastAsia"/>
                </w:rPr>
                <w:t>地區別代碼檔</w:t>
              </w:r>
            </w:ins>
          </w:p>
        </w:tc>
      </w:tr>
      <w:tr w:rsidR="008D3BBA" w:rsidRPr="0022279A" w14:paraId="78286695" w14:textId="77777777" w:rsidTr="004554A1">
        <w:trPr>
          <w:ins w:id="764" w:author="阿毛" w:date="2021-06-02T14:40:00Z"/>
        </w:trPr>
        <w:tc>
          <w:tcPr>
            <w:tcW w:w="952" w:type="dxa"/>
          </w:tcPr>
          <w:p w14:paraId="58DA6F53" w14:textId="77777777" w:rsidR="008D3BBA" w:rsidRPr="0022279A" w:rsidRDefault="008D3BBA" w:rsidP="004554A1">
            <w:pPr>
              <w:jc w:val="center"/>
              <w:rPr>
                <w:ins w:id="765" w:author="阿毛" w:date="2021-06-02T14:40:00Z"/>
                <w:rFonts w:ascii="標楷體" w:eastAsia="標楷體" w:hAnsi="標楷體"/>
              </w:rPr>
            </w:pPr>
            <w:ins w:id="766" w:author="阿毛" w:date="2021-06-02T14:40:00Z">
              <w:r>
                <w:rPr>
                  <w:rFonts w:ascii="標楷體" w:eastAsia="標楷體" w:hAnsi="標楷體" w:hint="eastAsia"/>
                </w:rPr>
                <w:t>8</w:t>
              </w:r>
            </w:ins>
          </w:p>
        </w:tc>
        <w:tc>
          <w:tcPr>
            <w:tcW w:w="3118" w:type="dxa"/>
          </w:tcPr>
          <w:p w14:paraId="4EED9F8A" w14:textId="77777777" w:rsidR="008D3BBA" w:rsidRPr="0022279A" w:rsidRDefault="008D3BBA" w:rsidP="004554A1">
            <w:pPr>
              <w:rPr>
                <w:ins w:id="767" w:author="阿毛" w:date="2021-06-02T14:40:00Z"/>
                <w:rFonts w:ascii="標楷體" w:eastAsia="標楷體" w:hAnsi="標楷體"/>
              </w:rPr>
            </w:pPr>
            <w:ins w:id="768" w:author="阿毛" w:date="2021-06-02T14:40:00Z">
              <w:r>
                <w:rPr>
                  <w:rFonts w:ascii="標楷體" w:eastAsia="標楷體" w:hAnsi="標楷體" w:hint="eastAsia"/>
                </w:rPr>
                <w:t>Cd</w:t>
              </w:r>
              <w:r>
                <w:rPr>
                  <w:rFonts w:ascii="標楷體" w:eastAsia="標楷體" w:hAnsi="標楷體"/>
                </w:rPr>
                <w:t>Area</w:t>
              </w:r>
            </w:ins>
          </w:p>
        </w:tc>
        <w:tc>
          <w:tcPr>
            <w:tcW w:w="3828" w:type="dxa"/>
          </w:tcPr>
          <w:p w14:paraId="0D0E498D" w14:textId="77777777" w:rsidR="008D3BBA" w:rsidRPr="0022279A" w:rsidRDefault="008D3BBA" w:rsidP="004554A1">
            <w:pPr>
              <w:rPr>
                <w:ins w:id="769" w:author="阿毛" w:date="2021-06-02T14:40:00Z"/>
                <w:rFonts w:ascii="標楷體" w:eastAsia="標楷體" w:hAnsi="標楷體"/>
              </w:rPr>
            </w:pPr>
            <w:ins w:id="770" w:author="阿毛" w:date="2021-06-02T14:40:00Z">
              <w:r>
                <w:rPr>
                  <w:rFonts w:ascii="標楷體" w:eastAsia="標楷體" w:hAnsi="標楷體" w:hint="eastAsia"/>
                </w:rPr>
                <w:t>縣市與鄉鎮區對照檔</w:t>
              </w:r>
            </w:ins>
          </w:p>
        </w:tc>
      </w:tr>
      <w:tr w:rsidR="008D3BBA" w:rsidRPr="0022279A" w14:paraId="1DDA163C" w14:textId="77777777" w:rsidTr="004554A1">
        <w:trPr>
          <w:ins w:id="771" w:author="阿毛" w:date="2021-06-02T14:40:00Z"/>
        </w:trPr>
        <w:tc>
          <w:tcPr>
            <w:tcW w:w="952" w:type="dxa"/>
          </w:tcPr>
          <w:p w14:paraId="40F46375" w14:textId="77777777" w:rsidR="008D3BBA" w:rsidRPr="0022279A" w:rsidRDefault="008D3BBA" w:rsidP="004554A1">
            <w:pPr>
              <w:jc w:val="center"/>
              <w:rPr>
                <w:ins w:id="772" w:author="阿毛" w:date="2021-06-02T14:40:00Z"/>
                <w:rFonts w:ascii="標楷體" w:eastAsia="標楷體" w:hAnsi="標楷體"/>
              </w:rPr>
            </w:pPr>
            <w:ins w:id="773" w:author="阿毛" w:date="2021-06-02T14:40:00Z">
              <w:r>
                <w:rPr>
                  <w:rFonts w:ascii="標楷體" w:eastAsia="標楷體" w:hAnsi="標楷體" w:hint="eastAsia"/>
                </w:rPr>
                <w:t>9</w:t>
              </w:r>
            </w:ins>
          </w:p>
        </w:tc>
        <w:tc>
          <w:tcPr>
            <w:tcW w:w="3118" w:type="dxa"/>
          </w:tcPr>
          <w:p w14:paraId="7A9846C2" w14:textId="77777777" w:rsidR="008D3BBA" w:rsidRPr="0022279A" w:rsidRDefault="008D3BBA" w:rsidP="004554A1">
            <w:pPr>
              <w:rPr>
                <w:ins w:id="774" w:author="阿毛" w:date="2021-06-02T14:40:00Z"/>
                <w:rFonts w:ascii="標楷體" w:eastAsia="標楷體" w:hAnsi="標楷體"/>
              </w:rPr>
            </w:pPr>
            <w:ins w:id="77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ustCross</w:t>
              </w:r>
            </w:ins>
          </w:p>
        </w:tc>
        <w:tc>
          <w:tcPr>
            <w:tcW w:w="3828" w:type="dxa"/>
          </w:tcPr>
          <w:p w14:paraId="3EDF76B7" w14:textId="77777777" w:rsidR="008D3BBA" w:rsidRPr="0022279A" w:rsidRDefault="008D3BBA" w:rsidP="004554A1">
            <w:pPr>
              <w:rPr>
                <w:ins w:id="776" w:author="阿毛" w:date="2021-06-02T14:40:00Z"/>
                <w:rFonts w:ascii="標楷體" w:eastAsia="標楷體" w:hAnsi="標楷體"/>
              </w:rPr>
            </w:pPr>
            <w:ins w:id="777" w:author="阿毛" w:date="2021-06-02T14:40:00Z">
              <w:r>
                <w:rPr>
                  <w:rFonts w:ascii="標楷體" w:eastAsia="標楷體" w:hAnsi="標楷體" w:hint="eastAsia"/>
                </w:rPr>
                <w:t>客戶交互運用檔</w:t>
              </w:r>
            </w:ins>
          </w:p>
        </w:tc>
      </w:tr>
      <w:tr w:rsidR="008D3BBA" w:rsidRPr="0022279A" w14:paraId="492ACA46" w14:textId="77777777" w:rsidTr="004554A1">
        <w:trPr>
          <w:ins w:id="778" w:author="阿毛" w:date="2021-06-02T14:40:00Z"/>
        </w:trPr>
        <w:tc>
          <w:tcPr>
            <w:tcW w:w="952" w:type="dxa"/>
          </w:tcPr>
          <w:p w14:paraId="5293C7C6" w14:textId="77777777" w:rsidR="008D3BBA" w:rsidRPr="0022279A" w:rsidRDefault="008D3BBA" w:rsidP="004554A1">
            <w:pPr>
              <w:jc w:val="center"/>
              <w:rPr>
                <w:ins w:id="779" w:author="阿毛" w:date="2021-06-02T14:40:00Z"/>
                <w:rFonts w:ascii="標楷體" w:eastAsia="標楷體" w:hAnsi="標楷體"/>
              </w:rPr>
            </w:pPr>
            <w:ins w:id="780" w:author="阿毛" w:date="2021-06-02T14:40:00Z">
              <w:r>
                <w:rPr>
                  <w:rFonts w:ascii="標楷體" w:eastAsia="標楷體" w:hAnsi="標楷體" w:hint="eastAsia"/>
                </w:rPr>
                <w:t>10</w:t>
              </w:r>
            </w:ins>
          </w:p>
        </w:tc>
        <w:tc>
          <w:tcPr>
            <w:tcW w:w="3118" w:type="dxa"/>
          </w:tcPr>
          <w:p w14:paraId="0A63D7D1" w14:textId="77777777" w:rsidR="008D3BBA" w:rsidRPr="0022279A" w:rsidRDefault="008D3BBA" w:rsidP="004554A1">
            <w:pPr>
              <w:rPr>
                <w:ins w:id="781" w:author="阿毛" w:date="2021-06-02T14:40:00Z"/>
                <w:rFonts w:ascii="標楷體" w:eastAsia="標楷體" w:hAnsi="標楷體"/>
              </w:rPr>
            </w:pPr>
            <w:ins w:id="782" w:author="阿毛" w:date="2021-06-02T14:40:00Z">
              <w:r>
                <w:rPr>
                  <w:rFonts w:ascii="標楷體" w:eastAsia="標楷體" w:hAnsi="標楷體" w:hint="eastAsia"/>
                </w:rPr>
                <w:t>G</w:t>
              </w:r>
              <w:r>
                <w:rPr>
                  <w:rFonts w:ascii="標楷體" w:eastAsia="標楷體" w:hAnsi="標楷體"/>
                </w:rPr>
                <w:t>uarantor</w:t>
              </w:r>
            </w:ins>
          </w:p>
        </w:tc>
        <w:tc>
          <w:tcPr>
            <w:tcW w:w="3828" w:type="dxa"/>
          </w:tcPr>
          <w:p w14:paraId="335B1B15" w14:textId="77777777" w:rsidR="008D3BBA" w:rsidRPr="0022279A" w:rsidRDefault="008D3BBA" w:rsidP="004554A1">
            <w:pPr>
              <w:rPr>
                <w:ins w:id="783" w:author="阿毛" w:date="2021-06-02T14:40:00Z"/>
                <w:rFonts w:ascii="標楷體" w:eastAsia="標楷體" w:hAnsi="標楷體"/>
              </w:rPr>
            </w:pPr>
            <w:ins w:id="784" w:author="阿毛" w:date="2021-06-02T14:40:00Z">
              <w:r>
                <w:rPr>
                  <w:rFonts w:ascii="標楷體" w:eastAsia="標楷體" w:hAnsi="標楷體" w:hint="eastAsia"/>
                </w:rPr>
                <w:t>保證人檔</w:t>
              </w:r>
            </w:ins>
          </w:p>
        </w:tc>
      </w:tr>
      <w:tr w:rsidR="008D3BBA" w:rsidRPr="0022279A" w14:paraId="6D2A0A00" w14:textId="77777777" w:rsidTr="004554A1">
        <w:trPr>
          <w:ins w:id="785" w:author="阿毛" w:date="2021-06-02T14:40:00Z"/>
        </w:trPr>
        <w:tc>
          <w:tcPr>
            <w:tcW w:w="952" w:type="dxa"/>
          </w:tcPr>
          <w:p w14:paraId="099EAA83" w14:textId="77777777" w:rsidR="008D3BBA" w:rsidRPr="0022279A" w:rsidRDefault="008D3BBA" w:rsidP="004554A1">
            <w:pPr>
              <w:jc w:val="center"/>
              <w:rPr>
                <w:ins w:id="786" w:author="阿毛" w:date="2021-06-02T14:40:00Z"/>
                <w:rFonts w:ascii="標楷體" w:eastAsia="標楷體" w:hAnsi="標楷體"/>
              </w:rPr>
            </w:pPr>
            <w:ins w:id="787" w:author="阿毛" w:date="2021-06-02T14:40:00Z">
              <w:r>
                <w:rPr>
                  <w:rFonts w:ascii="標楷體" w:eastAsia="標楷體" w:hAnsi="標楷體" w:hint="eastAsia"/>
                </w:rPr>
                <w:t>11</w:t>
              </w:r>
            </w:ins>
          </w:p>
        </w:tc>
        <w:tc>
          <w:tcPr>
            <w:tcW w:w="3118" w:type="dxa"/>
          </w:tcPr>
          <w:p w14:paraId="27001738" w14:textId="77777777" w:rsidR="008D3BBA" w:rsidRPr="0022279A" w:rsidRDefault="008D3BBA" w:rsidP="004554A1">
            <w:pPr>
              <w:rPr>
                <w:ins w:id="788" w:author="阿毛" w:date="2021-06-02T14:40:00Z"/>
                <w:rFonts w:ascii="標楷體" w:eastAsia="標楷體" w:hAnsi="標楷體"/>
              </w:rPr>
            </w:pPr>
            <w:ins w:id="789" w:author="阿毛" w:date="2021-06-02T14:40:00Z">
              <w:r w:rsidRPr="00EA6CEE">
                <w:rPr>
                  <w:rFonts w:ascii="標楷體" w:eastAsia="標楷體" w:hAnsi="標楷體"/>
                </w:rPr>
                <w:t>CdGuarantor</w:t>
              </w:r>
            </w:ins>
          </w:p>
        </w:tc>
        <w:tc>
          <w:tcPr>
            <w:tcW w:w="3828" w:type="dxa"/>
          </w:tcPr>
          <w:p w14:paraId="49877897" w14:textId="77777777" w:rsidR="008D3BBA" w:rsidRPr="0022279A" w:rsidRDefault="008D3BBA" w:rsidP="004554A1">
            <w:pPr>
              <w:rPr>
                <w:ins w:id="790" w:author="阿毛" w:date="2021-06-02T14:40:00Z"/>
                <w:rFonts w:ascii="標楷體" w:eastAsia="標楷體" w:hAnsi="標楷體"/>
              </w:rPr>
            </w:pPr>
            <w:ins w:id="791" w:author="阿毛" w:date="2021-06-02T14:40:00Z">
              <w:r>
                <w:rPr>
                  <w:rFonts w:ascii="標楷體" w:eastAsia="標楷體" w:hAnsi="標楷體" w:hint="eastAsia"/>
                </w:rPr>
                <w:t>保證人關系代碼檔</w:t>
              </w:r>
            </w:ins>
          </w:p>
        </w:tc>
      </w:tr>
      <w:tr w:rsidR="008D3BBA" w:rsidRPr="0022279A" w14:paraId="681E787F" w14:textId="77777777" w:rsidTr="004554A1">
        <w:trPr>
          <w:ins w:id="792" w:author="阿毛" w:date="2021-06-02T14:40:00Z"/>
        </w:trPr>
        <w:tc>
          <w:tcPr>
            <w:tcW w:w="952" w:type="dxa"/>
          </w:tcPr>
          <w:p w14:paraId="00CE9758" w14:textId="77777777" w:rsidR="008D3BBA" w:rsidRDefault="008D3BBA" w:rsidP="004554A1">
            <w:pPr>
              <w:jc w:val="center"/>
              <w:rPr>
                <w:ins w:id="793" w:author="阿毛" w:date="2021-06-02T14:40:00Z"/>
                <w:rFonts w:ascii="標楷體" w:eastAsia="標楷體" w:hAnsi="標楷體"/>
              </w:rPr>
            </w:pPr>
            <w:ins w:id="794" w:author="阿毛" w:date="2021-06-02T14:40:00Z">
              <w:r>
                <w:rPr>
                  <w:rFonts w:ascii="標楷體" w:eastAsia="標楷體" w:hAnsi="標楷體" w:hint="eastAsia"/>
                </w:rPr>
                <w:t>12</w:t>
              </w:r>
            </w:ins>
          </w:p>
        </w:tc>
        <w:tc>
          <w:tcPr>
            <w:tcW w:w="3118" w:type="dxa"/>
          </w:tcPr>
          <w:p w14:paraId="1090A978" w14:textId="77777777" w:rsidR="008D3BBA" w:rsidRPr="0022279A" w:rsidRDefault="008D3BBA" w:rsidP="004554A1">
            <w:pPr>
              <w:rPr>
                <w:ins w:id="795" w:author="阿毛" w:date="2021-06-02T14:40:00Z"/>
                <w:rFonts w:ascii="標楷體" w:eastAsia="標楷體" w:hAnsi="標楷體"/>
              </w:rPr>
            </w:pPr>
            <w:ins w:id="796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dAcCode</w:t>
              </w:r>
            </w:ins>
          </w:p>
        </w:tc>
        <w:tc>
          <w:tcPr>
            <w:tcW w:w="3828" w:type="dxa"/>
          </w:tcPr>
          <w:p w14:paraId="18C2114D" w14:textId="77777777" w:rsidR="008D3BBA" w:rsidRPr="0022279A" w:rsidRDefault="008D3BBA" w:rsidP="004554A1">
            <w:pPr>
              <w:rPr>
                <w:ins w:id="797" w:author="阿毛" w:date="2021-06-02T14:40:00Z"/>
                <w:rFonts w:ascii="標楷體" w:eastAsia="標楷體" w:hAnsi="標楷體"/>
              </w:rPr>
            </w:pPr>
            <w:ins w:id="798" w:author="阿毛" w:date="2021-06-02T14:40:00Z">
              <w:r>
                <w:rPr>
                  <w:rFonts w:ascii="標楷體" w:eastAsia="標楷體" w:hAnsi="標楷體" w:hint="eastAsia"/>
                </w:rPr>
                <w:t>會計科子細目設定檔</w:t>
              </w:r>
            </w:ins>
          </w:p>
        </w:tc>
      </w:tr>
      <w:tr w:rsidR="008D3BBA" w:rsidRPr="0022279A" w14:paraId="51880466" w14:textId="77777777" w:rsidTr="004554A1">
        <w:trPr>
          <w:ins w:id="799" w:author="阿毛" w:date="2021-06-02T14:40:00Z"/>
        </w:trPr>
        <w:tc>
          <w:tcPr>
            <w:tcW w:w="952" w:type="dxa"/>
          </w:tcPr>
          <w:p w14:paraId="74018733" w14:textId="77777777" w:rsidR="008D3BBA" w:rsidRDefault="008D3BBA" w:rsidP="004554A1">
            <w:pPr>
              <w:jc w:val="center"/>
              <w:rPr>
                <w:ins w:id="800" w:author="阿毛" w:date="2021-06-02T14:40:00Z"/>
                <w:rFonts w:ascii="標楷體" w:eastAsia="標楷體" w:hAnsi="標楷體"/>
              </w:rPr>
            </w:pPr>
            <w:ins w:id="801" w:author="阿毛" w:date="2021-06-02T14:40:00Z">
              <w:r>
                <w:rPr>
                  <w:rFonts w:ascii="標楷體" w:eastAsia="標楷體" w:hAnsi="標楷體" w:hint="eastAsia"/>
                </w:rPr>
                <w:t>13</w:t>
              </w:r>
            </w:ins>
          </w:p>
        </w:tc>
        <w:tc>
          <w:tcPr>
            <w:tcW w:w="3118" w:type="dxa"/>
          </w:tcPr>
          <w:p w14:paraId="79AC96A0" w14:textId="77777777" w:rsidR="008D3BBA" w:rsidRPr="0022279A" w:rsidRDefault="008D3BBA" w:rsidP="004554A1">
            <w:pPr>
              <w:rPr>
                <w:ins w:id="802" w:author="阿毛" w:date="2021-06-02T14:40:00Z"/>
                <w:rFonts w:ascii="標楷體" w:eastAsia="標楷體" w:hAnsi="標楷體"/>
              </w:rPr>
            </w:pPr>
            <w:ins w:id="803" w:author="阿毛" w:date="2021-06-02T14:40:00Z">
              <w:r>
                <w:rPr>
                  <w:rFonts w:ascii="標楷體" w:eastAsia="標楷體" w:hAnsi="標楷體" w:hint="eastAsia"/>
                </w:rPr>
                <w:t>F</w:t>
              </w:r>
              <w:r>
                <w:rPr>
                  <w:rFonts w:ascii="標楷體" w:eastAsia="標楷體" w:hAnsi="標楷體"/>
                </w:rPr>
                <w:t>acProd</w:t>
              </w:r>
            </w:ins>
          </w:p>
        </w:tc>
        <w:tc>
          <w:tcPr>
            <w:tcW w:w="3828" w:type="dxa"/>
          </w:tcPr>
          <w:p w14:paraId="6D1B75ED" w14:textId="77777777" w:rsidR="008D3BBA" w:rsidRPr="0022279A" w:rsidRDefault="008D3BBA" w:rsidP="004554A1">
            <w:pPr>
              <w:rPr>
                <w:ins w:id="804" w:author="阿毛" w:date="2021-06-02T14:40:00Z"/>
                <w:rFonts w:ascii="標楷體" w:eastAsia="標楷體" w:hAnsi="標楷體"/>
              </w:rPr>
            </w:pPr>
            <w:ins w:id="805" w:author="阿毛" w:date="2021-06-02T14:40:00Z">
              <w:r>
                <w:rPr>
                  <w:rFonts w:ascii="標楷體" w:eastAsia="標楷體" w:hAnsi="標楷體" w:hint="eastAsia"/>
                </w:rPr>
                <w:t>商品參數主檔</w:t>
              </w:r>
            </w:ins>
          </w:p>
        </w:tc>
      </w:tr>
      <w:tr w:rsidR="008D3BBA" w:rsidRPr="0022279A" w14:paraId="2664D556" w14:textId="77777777" w:rsidTr="004554A1">
        <w:trPr>
          <w:ins w:id="806" w:author="阿毛" w:date="2021-06-02T14:40:00Z"/>
        </w:trPr>
        <w:tc>
          <w:tcPr>
            <w:tcW w:w="952" w:type="dxa"/>
          </w:tcPr>
          <w:p w14:paraId="6A1DAE45" w14:textId="77777777" w:rsidR="008D3BBA" w:rsidRDefault="008D3BBA" w:rsidP="004554A1">
            <w:pPr>
              <w:jc w:val="center"/>
              <w:rPr>
                <w:ins w:id="807" w:author="阿毛" w:date="2021-06-02T14:40:00Z"/>
                <w:rFonts w:ascii="標楷體" w:eastAsia="標楷體" w:hAnsi="標楷體"/>
              </w:rPr>
            </w:pPr>
            <w:ins w:id="808" w:author="阿毛" w:date="2021-06-02T14:40:00Z">
              <w:r>
                <w:rPr>
                  <w:rFonts w:ascii="標楷體" w:eastAsia="標楷體" w:hAnsi="標楷體" w:hint="eastAsia"/>
                </w:rPr>
                <w:t>14</w:t>
              </w:r>
            </w:ins>
          </w:p>
        </w:tc>
        <w:tc>
          <w:tcPr>
            <w:tcW w:w="3118" w:type="dxa"/>
          </w:tcPr>
          <w:p w14:paraId="0FB37884" w14:textId="77777777" w:rsidR="008D3BBA" w:rsidRPr="0022279A" w:rsidRDefault="008D3BBA" w:rsidP="004554A1">
            <w:pPr>
              <w:rPr>
                <w:ins w:id="809" w:author="阿毛" w:date="2021-06-02T14:40:00Z"/>
                <w:rFonts w:ascii="標楷體" w:eastAsia="標楷體" w:hAnsi="標楷體"/>
              </w:rPr>
            </w:pPr>
            <w:ins w:id="810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dBank</w:t>
              </w:r>
            </w:ins>
          </w:p>
        </w:tc>
        <w:tc>
          <w:tcPr>
            <w:tcW w:w="3828" w:type="dxa"/>
          </w:tcPr>
          <w:p w14:paraId="7323258F" w14:textId="77777777" w:rsidR="008D3BBA" w:rsidRPr="0022279A" w:rsidRDefault="008D3BBA" w:rsidP="004554A1">
            <w:pPr>
              <w:rPr>
                <w:ins w:id="811" w:author="阿毛" w:date="2021-06-02T14:40:00Z"/>
                <w:rFonts w:ascii="標楷體" w:eastAsia="標楷體" w:hAnsi="標楷體"/>
              </w:rPr>
            </w:pPr>
            <w:ins w:id="812" w:author="阿毛" w:date="2021-06-02T14:40:00Z">
              <w:r>
                <w:rPr>
                  <w:rFonts w:ascii="標楷體" w:eastAsia="標楷體" w:hAnsi="標楷體" w:hint="eastAsia"/>
                </w:rPr>
                <w:t>行庫資料檔</w:t>
              </w:r>
            </w:ins>
          </w:p>
        </w:tc>
      </w:tr>
      <w:tr w:rsidR="008D3BBA" w:rsidRPr="0022279A" w14:paraId="4A88F933" w14:textId="77777777" w:rsidTr="004554A1">
        <w:trPr>
          <w:ins w:id="813" w:author="阿毛" w:date="2021-06-02T14:40:00Z"/>
        </w:trPr>
        <w:tc>
          <w:tcPr>
            <w:tcW w:w="952" w:type="dxa"/>
          </w:tcPr>
          <w:p w14:paraId="05591DC9" w14:textId="77777777" w:rsidR="008D3BBA" w:rsidRDefault="008D3BBA" w:rsidP="004554A1">
            <w:pPr>
              <w:jc w:val="center"/>
              <w:rPr>
                <w:ins w:id="814" w:author="阿毛" w:date="2021-06-02T14:40:00Z"/>
                <w:rFonts w:ascii="標楷體" w:eastAsia="標楷體" w:hAnsi="標楷體"/>
              </w:rPr>
            </w:pPr>
            <w:ins w:id="815" w:author="阿毛" w:date="2021-06-02T14:40:00Z">
              <w:r>
                <w:rPr>
                  <w:rFonts w:ascii="標楷體" w:eastAsia="標楷體" w:hAnsi="標楷體" w:hint="eastAsia"/>
                </w:rPr>
                <w:t>15</w:t>
              </w:r>
            </w:ins>
          </w:p>
        </w:tc>
        <w:tc>
          <w:tcPr>
            <w:tcW w:w="3118" w:type="dxa"/>
          </w:tcPr>
          <w:p w14:paraId="46D85DD1" w14:textId="77777777" w:rsidR="008D3BBA" w:rsidRPr="0022279A" w:rsidRDefault="008D3BBA" w:rsidP="004554A1">
            <w:pPr>
              <w:rPr>
                <w:ins w:id="816" w:author="阿毛" w:date="2021-06-02T14:40:00Z"/>
                <w:rFonts w:ascii="標楷體" w:eastAsia="標楷體" w:hAnsi="標楷體"/>
              </w:rPr>
            </w:pPr>
            <w:ins w:id="817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lFac</w:t>
              </w:r>
            </w:ins>
          </w:p>
        </w:tc>
        <w:tc>
          <w:tcPr>
            <w:tcW w:w="3828" w:type="dxa"/>
          </w:tcPr>
          <w:p w14:paraId="759404CC" w14:textId="77777777" w:rsidR="008D3BBA" w:rsidRPr="0022279A" w:rsidRDefault="008D3BBA" w:rsidP="004554A1">
            <w:pPr>
              <w:rPr>
                <w:ins w:id="818" w:author="阿毛" w:date="2021-06-02T14:40:00Z"/>
                <w:rFonts w:ascii="標楷體" w:eastAsia="標楷體" w:hAnsi="標楷體"/>
              </w:rPr>
            </w:pPr>
            <w:ins w:id="819" w:author="阿毛" w:date="2021-06-02T14:40:00Z">
              <w:r>
                <w:rPr>
                  <w:rFonts w:ascii="標楷體" w:eastAsia="標楷體" w:hAnsi="標楷體" w:hint="eastAsia"/>
                </w:rPr>
                <w:t>擔保品與額度關聯檔</w:t>
              </w:r>
            </w:ins>
          </w:p>
        </w:tc>
      </w:tr>
      <w:tr w:rsidR="008D3BBA" w:rsidRPr="0022279A" w14:paraId="05C96C71" w14:textId="77777777" w:rsidTr="004554A1">
        <w:trPr>
          <w:ins w:id="820" w:author="阿毛" w:date="2021-06-02T14:40:00Z"/>
        </w:trPr>
        <w:tc>
          <w:tcPr>
            <w:tcW w:w="952" w:type="dxa"/>
          </w:tcPr>
          <w:p w14:paraId="03CCF35F" w14:textId="77777777" w:rsidR="008D3BBA" w:rsidRDefault="008D3BBA" w:rsidP="004554A1">
            <w:pPr>
              <w:jc w:val="center"/>
              <w:rPr>
                <w:ins w:id="821" w:author="阿毛" w:date="2021-06-02T14:40:00Z"/>
                <w:rFonts w:ascii="標楷體" w:eastAsia="標楷體" w:hAnsi="標楷體"/>
              </w:rPr>
            </w:pPr>
            <w:ins w:id="822" w:author="阿毛" w:date="2021-06-02T14:40:00Z">
              <w:r>
                <w:rPr>
                  <w:rFonts w:ascii="標楷體" w:eastAsia="標楷體" w:hAnsi="標楷體" w:hint="eastAsia"/>
                </w:rPr>
                <w:t>16</w:t>
              </w:r>
            </w:ins>
          </w:p>
        </w:tc>
        <w:tc>
          <w:tcPr>
            <w:tcW w:w="3118" w:type="dxa"/>
          </w:tcPr>
          <w:p w14:paraId="68A12ED1" w14:textId="77777777" w:rsidR="008D3BBA" w:rsidRPr="0022279A" w:rsidRDefault="008D3BBA" w:rsidP="004554A1">
            <w:pPr>
              <w:rPr>
                <w:ins w:id="823" w:author="阿毛" w:date="2021-06-02T14:40:00Z"/>
                <w:rFonts w:ascii="標楷體" w:eastAsia="標楷體" w:hAnsi="標楷體"/>
              </w:rPr>
            </w:pPr>
            <w:ins w:id="824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lmain</w:t>
              </w:r>
            </w:ins>
          </w:p>
        </w:tc>
        <w:tc>
          <w:tcPr>
            <w:tcW w:w="3828" w:type="dxa"/>
          </w:tcPr>
          <w:p w14:paraId="0A8E07AF" w14:textId="77777777" w:rsidR="008D3BBA" w:rsidRPr="0022279A" w:rsidRDefault="008D3BBA" w:rsidP="004554A1">
            <w:pPr>
              <w:rPr>
                <w:ins w:id="825" w:author="阿毛" w:date="2021-06-02T14:40:00Z"/>
                <w:rFonts w:ascii="標楷體" w:eastAsia="標楷體" w:hAnsi="標楷體"/>
              </w:rPr>
            </w:pPr>
            <w:ins w:id="826" w:author="阿毛" w:date="2021-06-02T14:40:00Z">
              <w:r>
                <w:rPr>
                  <w:rFonts w:ascii="標楷體" w:eastAsia="標楷體" w:hAnsi="標楷體" w:hint="eastAsia"/>
                </w:rPr>
                <w:t>擔保品主檔</w:t>
              </w:r>
            </w:ins>
          </w:p>
        </w:tc>
      </w:tr>
      <w:tr w:rsidR="008D3BBA" w:rsidRPr="0022279A" w14:paraId="25DA261E" w14:textId="77777777" w:rsidTr="004554A1">
        <w:trPr>
          <w:ins w:id="827" w:author="阿毛" w:date="2021-06-02T14:40:00Z"/>
        </w:trPr>
        <w:tc>
          <w:tcPr>
            <w:tcW w:w="952" w:type="dxa"/>
          </w:tcPr>
          <w:p w14:paraId="1B51D071" w14:textId="77777777" w:rsidR="008D3BBA" w:rsidRDefault="008D3BBA" w:rsidP="004554A1">
            <w:pPr>
              <w:jc w:val="center"/>
              <w:rPr>
                <w:ins w:id="828" w:author="阿毛" w:date="2021-06-02T14:40:00Z"/>
                <w:rFonts w:ascii="標楷體" w:eastAsia="標楷體" w:hAnsi="標楷體"/>
              </w:rPr>
            </w:pPr>
            <w:ins w:id="829" w:author="阿毛" w:date="2021-06-02T14:40:00Z">
              <w:r>
                <w:rPr>
                  <w:rFonts w:ascii="標楷體" w:eastAsia="標楷體" w:hAnsi="標楷體" w:hint="eastAsia"/>
                </w:rPr>
                <w:t>17</w:t>
              </w:r>
            </w:ins>
          </w:p>
        </w:tc>
        <w:tc>
          <w:tcPr>
            <w:tcW w:w="3118" w:type="dxa"/>
          </w:tcPr>
          <w:p w14:paraId="2CB64B08" w14:textId="77777777" w:rsidR="008D3BBA" w:rsidRPr="0022279A" w:rsidRDefault="008D3BBA" w:rsidP="004554A1">
            <w:pPr>
              <w:rPr>
                <w:ins w:id="830" w:author="阿毛" w:date="2021-06-02T14:40:00Z"/>
                <w:rFonts w:ascii="標楷體" w:eastAsia="標楷體" w:hAnsi="標楷體"/>
              </w:rPr>
            </w:pPr>
            <w:ins w:id="831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dCl</w:t>
              </w:r>
            </w:ins>
          </w:p>
        </w:tc>
        <w:tc>
          <w:tcPr>
            <w:tcW w:w="3828" w:type="dxa"/>
          </w:tcPr>
          <w:p w14:paraId="68692C6C" w14:textId="77777777" w:rsidR="008D3BBA" w:rsidRPr="0022279A" w:rsidRDefault="008D3BBA" w:rsidP="004554A1">
            <w:pPr>
              <w:rPr>
                <w:ins w:id="832" w:author="阿毛" w:date="2021-06-02T14:40:00Z"/>
                <w:rFonts w:ascii="標楷體" w:eastAsia="標楷體" w:hAnsi="標楷體"/>
              </w:rPr>
            </w:pPr>
            <w:ins w:id="833" w:author="阿毛" w:date="2021-06-02T14:40:00Z">
              <w:r>
                <w:rPr>
                  <w:rFonts w:ascii="標楷體" w:eastAsia="標楷體" w:hAnsi="標楷體" w:hint="eastAsia"/>
                </w:rPr>
                <w:t>擔保品代號檔</w:t>
              </w:r>
            </w:ins>
          </w:p>
        </w:tc>
      </w:tr>
      <w:tr w:rsidR="008D3BBA" w:rsidRPr="0022279A" w14:paraId="1E5019F0" w14:textId="77777777" w:rsidTr="004554A1">
        <w:trPr>
          <w:ins w:id="834" w:author="阿毛" w:date="2021-06-02T14:40:00Z"/>
        </w:trPr>
        <w:tc>
          <w:tcPr>
            <w:tcW w:w="952" w:type="dxa"/>
          </w:tcPr>
          <w:p w14:paraId="3CF5228B" w14:textId="77777777" w:rsidR="008D3BBA" w:rsidRDefault="008D3BBA" w:rsidP="004554A1">
            <w:pPr>
              <w:jc w:val="center"/>
              <w:rPr>
                <w:ins w:id="835" w:author="阿毛" w:date="2021-06-02T14:40:00Z"/>
                <w:rFonts w:ascii="標楷體" w:eastAsia="標楷體" w:hAnsi="標楷體"/>
              </w:rPr>
            </w:pPr>
            <w:ins w:id="836" w:author="阿毛" w:date="2021-06-02T14:40:00Z">
              <w:r>
                <w:rPr>
                  <w:rFonts w:ascii="標楷體" w:eastAsia="標楷體" w:hAnsi="標楷體" w:hint="eastAsia"/>
                </w:rPr>
                <w:t>18</w:t>
              </w:r>
            </w:ins>
          </w:p>
        </w:tc>
        <w:tc>
          <w:tcPr>
            <w:tcW w:w="3118" w:type="dxa"/>
          </w:tcPr>
          <w:p w14:paraId="233AF994" w14:textId="77777777" w:rsidR="008D3BBA" w:rsidRPr="0022279A" w:rsidRDefault="008D3BBA" w:rsidP="004554A1">
            <w:pPr>
              <w:rPr>
                <w:ins w:id="837" w:author="阿毛" w:date="2021-06-02T14:40:00Z"/>
                <w:rFonts w:ascii="標楷體" w:eastAsia="標楷體" w:hAnsi="標楷體"/>
              </w:rPr>
            </w:pPr>
            <w:ins w:id="838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lImm</w:t>
              </w:r>
            </w:ins>
          </w:p>
        </w:tc>
        <w:tc>
          <w:tcPr>
            <w:tcW w:w="3828" w:type="dxa"/>
          </w:tcPr>
          <w:p w14:paraId="28855665" w14:textId="77777777" w:rsidR="008D3BBA" w:rsidRPr="0022279A" w:rsidRDefault="008D3BBA" w:rsidP="004554A1">
            <w:pPr>
              <w:rPr>
                <w:ins w:id="839" w:author="阿毛" w:date="2021-06-02T14:40:00Z"/>
                <w:rFonts w:ascii="標楷體" w:eastAsia="標楷體" w:hAnsi="標楷體"/>
              </w:rPr>
            </w:pPr>
            <w:ins w:id="840" w:author="阿毛" w:date="2021-06-02T14:40:00Z">
              <w:r>
                <w:rPr>
                  <w:rFonts w:ascii="標楷體" w:eastAsia="標楷體" w:hAnsi="標楷體" w:hint="eastAsia"/>
                </w:rPr>
                <w:t>擔保品不動產檔</w:t>
              </w:r>
            </w:ins>
          </w:p>
        </w:tc>
      </w:tr>
      <w:tr w:rsidR="008D3BBA" w:rsidRPr="0022279A" w14:paraId="3912F138" w14:textId="77777777" w:rsidTr="004554A1">
        <w:trPr>
          <w:ins w:id="841" w:author="阿毛" w:date="2021-06-02T14:40:00Z"/>
        </w:trPr>
        <w:tc>
          <w:tcPr>
            <w:tcW w:w="952" w:type="dxa"/>
          </w:tcPr>
          <w:p w14:paraId="01FFDD57" w14:textId="77777777" w:rsidR="008D3BBA" w:rsidRDefault="008D3BBA" w:rsidP="004554A1">
            <w:pPr>
              <w:jc w:val="center"/>
              <w:rPr>
                <w:ins w:id="842" w:author="阿毛" w:date="2021-06-02T14:40:00Z"/>
                <w:rFonts w:ascii="標楷體" w:eastAsia="標楷體" w:hAnsi="標楷體"/>
              </w:rPr>
            </w:pPr>
            <w:ins w:id="843" w:author="阿毛" w:date="2021-06-02T14:40:00Z">
              <w:r>
                <w:rPr>
                  <w:rFonts w:ascii="標楷體" w:eastAsia="標楷體" w:hAnsi="標楷體" w:hint="eastAsia"/>
                </w:rPr>
                <w:lastRenderedPageBreak/>
                <w:t>19</w:t>
              </w:r>
            </w:ins>
          </w:p>
        </w:tc>
        <w:tc>
          <w:tcPr>
            <w:tcW w:w="3118" w:type="dxa"/>
          </w:tcPr>
          <w:p w14:paraId="4FDAFB37" w14:textId="77777777" w:rsidR="008D3BBA" w:rsidRPr="0022279A" w:rsidRDefault="008D3BBA" w:rsidP="004554A1">
            <w:pPr>
              <w:rPr>
                <w:ins w:id="844" w:author="阿毛" w:date="2021-06-02T14:40:00Z"/>
                <w:rFonts w:ascii="標楷體" w:eastAsia="標楷體" w:hAnsi="標楷體"/>
              </w:rPr>
            </w:pPr>
            <w:ins w:id="845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lLand</w:t>
              </w:r>
            </w:ins>
          </w:p>
        </w:tc>
        <w:tc>
          <w:tcPr>
            <w:tcW w:w="3828" w:type="dxa"/>
          </w:tcPr>
          <w:p w14:paraId="1EE4580F" w14:textId="77777777" w:rsidR="008D3BBA" w:rsidRPr="0022279A" w:rsidRDefault="008D3BBA" w:rsidP="004554A1">
            <w:pPr>
              <w:rPr>
                <w:ins w:id="846" w:author="阿毛" w:date="2021-06-02T14:40:00Z"/>
                <w:rFonts w:ascii="標楷體" w:eastAsia="標楷體" w:hAnsi="標楷體"/>
              </w:rPr>
            </w:pPr>
            <w:ins w:id="847" w:author="阿毛" w:date="2021-06-02T14:40:00Z">
              <w:r>
                <w:rPr>
                  <w:rFonts w:ascii="標楷體" w:eastAsia="標楷體" w:hAnsi="標楷體" w:hint="eastAsia"/>
                </w:rPr>
                <w:t>擔保品不動產土地檔</w:t>
              </w:r>
            </w:ins>
          </w:p>
        </w:tc>
      </w:tr>
      <w:tr w:rsidR="008D3BBA" w:rsidRPr="0022279A" w14:paraId="0E32202F" w14:textId="77777777" w:rsidTr="004554A1">
        <w:trPr>
          <w:ins w:id="848" w:author="阿毛" w:date="2021-06-02T14:40:00Z"/>
        </w:trPr>
        <w:tc>
          <w:tcPr>
            <w:tcW w:w="952" w:type="dxa"/>
          </w:tcPr>
          <w:p w14:paraId="26BCCCE8" w14:textId="77777777" w:rsidR="008D3BBA" w:rsidRDefault="008D3BBA" w:rsidP="004554A1">
            <w:pPr>
              <w:jc w:val="center"/>
              <w:rPr>
                <w:ins w:id="849" w:author="阿毛" w:date="2021-06-02T14:40:00Z"/>
                <w:rFonts w:ascii="標楷體" w:eastAsia="標楷體" w:hAnsi="標楷體"/>
              </w:rPr>
            </w:pPr>
            <w:ins w:id="850" w:author="阿毛" w:date="2021-06-02T14:40:00Z">
              <w:r>
                <w:rPr>
                  <w:rFonts w:ascii="標楷體" w:eastAsia="標楷體" w:hAnsi="標楷體" w:hint="eastAsia"/>
                </w:rPr>
                <w:t>20</w:t>
              </w:r>
            </w:ins>
          </w:p>
        </w:tc>
        <w:tc>
          <w:tcPr>
            <w:tcW w:w="3118" w:type="dxa"/>
          </w:tcPr>
          <w:p w14:paraId="340DB8C6" w14:textId="77777777" w:rsidR="008D3BBA" w:rsidRPr="0022279A" w:rsidRDefault="008D3BBA" w:rsidP="004554A1">
            <w:pPr>
              <w:rPr>
                <w:ins w:id="851" w:author="阿毛" w:date="2021-06-02T14:40:00Z"/>
                <w:rFonts w:ascii="標楷體" w:eastAsia="標楷體" w:hAnsi="標楷體"/>
              </w:rPr>
            </w:pPr>
            <w:ins w:id="852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lBuild</w:t>
              </w:r>
              <w:r>
                <w:rPr>
                  <w:rFonts w:ascii="標楷體" w:eastAsia="標楷體" w:hAnsi="標楷體" w:hint="eastAsia"/>
                </w:rPr>
                <w:t>i</w:t>
              </w:r>
              <w:r>
                <w:rPr>
                  <w:rFonts w:ascii="標楷體" w:eastAsia="標楷體" w:hAnsi="標楷體"/>
                </w:rPr>
                <w:t>ng</w:t>
              </w:r>
            </w:ins>
          </w:p>
        </w:tc>
        <w:tc>
          <w:tcPr>
            <w:tcW w:w="3828" w:type="dxa"/>
          </w:tcPr>
          <w:p w14:paraId="0D764B44" w14:textId="77777777" w:rsidR="008D3BBA" w:rsidRPr="0022279A" w:rsidRDefault="008D3BBA" w:rsidP="004554A1">
            <w:pPr>
              <w:rPr>
                <w:ins w:id="853" w:author="阿毛" w:date="2021-06-02T14:40:00Z"/>
                <w:rFonts w:ascii="標楷體" w:eastAsia="標楷體" w:hAnsi="標楷體"/>
              </w:rPr>
            </w:pPr>
            <w:ins w:id="854" w:author="阿毛" w:date="2021-06-02T14:40:00Z">
              <w:r>
                <w:rPr>
                  <w:rFonts w:ascii="標楷體" w:eastAsia="標楷體" w:hAnsi="標楷體" w:hint="eastAsia"/>
                </w:rPr>
                <w:t>擔保品不動產建物檔</w:t>
              </w:r>
            </w:ins>
          </w:p>
        </w:tc>
      </w:tr>
      <w:tr w:rsidR="008D3BBA" w:rsidRPr="0022279A" w14:paraId="2708E27F" w14:textId="77777777" w:rsidTr="004554A1">
        <w:trPr>
          <w:ins w:id="855" w:author="阿毛" w:date="2021-06-02T14:40:00Z"/>
        </w:trPr>
        <w:tc>
          <w:tcPr>
            <w:tcW w:w="952" w:type="dxa"/>
          </w:tcPr>
          <w:p w14:paraId="3409728F" w14:textId="77777777" w:rsidR="008D3BBA" w:rsidRDefault="008D3BBA" w:rsidP="004554A1">
            <w:pPr>
              <w:jc w:val="center"/>
              <w:rPr>
                <w:ins w:id="856" w:author="阿毛" w:date="2021-06-02T14:40:00Z"/>
                <w:rFonts w:ascii="標楷體" w:eastAsia="標楷體" w:hAnsi="標楷體"/>
              </w:rPr>
            </w:pPr>
            <w:ins w:id="857" w:author="阿毛" w:date="2021-06-02T14:40:00Z">
              <w:r>
                <w:rPr>
                  <w:rFonts w:ascii="標楷體" w:eastAsia="標楷體" w:hAnsi="標楷體" w:hint="eastAsia"/>
                </w:rPr>
                <w:t>21</w:t>
              </w:r>
            </w:ins>
          </w:p>
        </w:tc>
        <w:tc>
          <w:tcPr>
            <w:tcW w:w="3118" w:type="dxa"/>
          </w:tcPr>
          <w:p w14:paraId="697C965D" w14:textId="77777777" w:rsidR="008D3BBA" w:rsidRPr="0022279A" w:rsidRDefault="008D3BBA" w:rsidP="004554A1">
            <w:pPr>
              <w:rPr>
                <w:ins w:id="858" w:author="阿毛" w:date="2021-06-02T14:40:00Z"/>
                <w:rFonts w:ascii="標楷體" w:eastAsia="標楷體" w:hAnsi="標楷體"/>
              </w:rPr>
            </w:pPr>
            <w:ins w:id="859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dLand</w:t>
              </w:r>
              <w:r>
                <w:rPr>
                  <w:rFonts w:ascii="標楷體" w:eastAsia="標楷體" w:hAnsi="標楷體" w:hint="eastAsia"/>
                </w:rPr>
                <w:t>S</w:t>
              </w:r>
              <w:r>
                <w:rPr>
                  <w:rFonts w:ascii="標楷體" w:eastAsia="標楷體" w:hAnsi="標楷體"/>
                </w:rPr>
                <w:t>ection</w:t>
              </w:r>
            </w:ins>
          </w:p>
        </w:tc>
        <w:tc>
          <w:tcPr>
            <w:tcW w:w="3828" w:type="dxa"/>
          </w:tcPr>
          <w:p w14:paraId="6BA15363" w14:textId="77777777" w:rsidR="008D3BBA" w:rsidRPr="0022279A" w:rsidRDefault="008D3BBA" w:rsidP="004554A1">
            <w:pPr>
              <w:rPr>
                <w:ins w:id="860" w:author="阿毛" w:date="2021-06-02T14:40:00Z"/>
                <w:rFonts w:ascii="標楷體" w:eastAsia="標楷體" w:hAnsi="標楷體"/>
              </w:rPr>
            </w:pPr>
            <w:ins w:id="861" w:author="阿毛" w:date="2021-06-02T14:40:00Z">
              <w:r>
                <w:rPr>
                  <w:rFonts w:ascii="標楷體" w:eastAsia="標楷體" w:hAnsi="標楷體" w:hint="eastAsia"/>
                </w:rPr>
                <w:t>地段代碼檔</w:t>
              </w:r>
            </w:ins>
          </w:p>
        </w:tc>
      </w:tr>
      <w:tr w:rsidR="008D3BBA" w:rsidRPr="0022279A" w14:paraId="2B081CB8" w14:textId="77777777" w:rsidTr="004554A1">
        <w:trPr>
          <w:ins w:id="862" w:author="阿毛" w:date="2021-06-02T14:40:00Z"/>
        </w:trPr>
        <w:tc>
          <w:tcPr>
            <w:tcW w:w="952" w:type="dxa"/>
          </w:tcPr>
          <w:p w14:paraId="1AE5DA69" w14:textId="77777777" w:rsidR="008D3BBA" w:rsidRDefault="008D3BBA" w:rsidP="004554A1">
            <w:pPr>
              <w:jc w:val="center"/>
              <w:rPr>
                <w:ins w:id="863" w:author="阿毛" w:date="2021-06-02T14:40:00Z"/>
                <w:rFonts w:ascii="標楷體" w:eastAsia="標楷體" w:hAnsi="標楷體"/>
              </w:rPr>
            </w:pPr>
            <w:ins w:id="864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2</w:t>
              </w:r>
            </w:ins>
          </w:p>
        </w:tc>
        <w:tc>
          <w:tcPr>
            <w:tcW w:w="3118" w:type="dxa"/>
          </w:tcPr>
          <w:p w14:paraId="7EF8B16D" w14:textId="77777777" w:rsidR="008D3BBA" w:rsidRDefault="008D3BBA" w:rsidP="004554A1">
            <w:pPr>
              <w:rPr>
                <w:ins w:id="865" w:author="阿毛" w:date="2021-06-02T14:40:00Z"/>
                <w:rFonts w:ascii="標楷體" w:eastAsia="標楷體" w:hAnsi="標楷體"/>
              </w:rPr>
            </w:pPr>
            <w:ins w:id="866" w:author="阿毛" w:date="2021-06-02T14:40:00Z">
              <w:r>
                <w:rPr>
                  <w:rFonts w:ascii="標楷體" w:eastAsia="標楷體" w:hAnsi="標楷體" w:hint="eastAsia"/>
                </w:rPr>
                <w:t>L</w:t>
              </w:r>
              <w:r>
                <w:rPr>
                  <w:rFonts w:ascii="標楷體" w:eastAsia="標楷體" w:hAnsi="標楷體"/>
                </w:rPr>
                <w:t>oanBoMain</w:t>
              </w:r>
            </w:ins>
          </w:p>
        </w:tc>
        <w:tc>
          <w:tcPr>
            <w:tcW w:w="3828" w:type="dxa"/>
          </w:tcPr>
          <w:p w14:paraId="25BBA726" w14:textId="77777777" w:rsidR="008D3BBA" w:rsidRPr="0022279A" w:rsidRDefault="008D3BBA" w:rsidP="004554A1">
            <w:pPr>
              <w:rPr>
                <w:ins w:id="867" w:author="阿毛" w:date="2021-06-02T14:40:00Z"/>
                <w:rFonts w:ascii="標楷體" w:eastAsia="標楷體" w:hAnsi="標楷體"/>
              </w:rPr>
            </w:pPr>
            <w:ins w:id="868" w:author="阿毛" w:date="2021-06-02T14:40:00Z">
              <w:r>
                <w:rPr>
                  <w:rFonts w:ascii="標楷體" w:eastAsia="標楷體" w:hAnsi="標楷體" w:hint="eastAsia"/>
                </w:rPr>
                <w:t>放款主檔</w:t>
              </w:r>
            </w:ins>
          </w:p>
        </w:tc>
      </w:tr>
      <w:tr w:rsidR="008D3BBA" w:rsidRPr="0022279A" w14:paraId="39C5189B" w14:textId="77777777" w:rsidTr="004554A1">
        <w:trPr>
          <w:ins w:id="869" w:author="阿毛" w:date="2021-06-02T14:40:00Z"/>
        </w:trPr>
        <w:tc>
          <w:tcPr>
            <w:tcW w:w="952" w:type="dxa"/>
          </w:tcPr>
          <w:p w14:paraId="7142965B" w14:textId="77777777" w:rsidR="008D3BBA" w:rsidRDefault="008D3BBA" w:rsidP="004554A1">
            <w:pPr>
              <w:jc w:val="center"/>
              <w:rPr>
                <w:ins w:id="870" w:author="阿毛" w:date="2021-06-02T14:40:00Z"/>
                <w:rFonts w:ascii="標楷體" w:eastAsia="標楷體" w:hAnsi="標楷體"/>
              </w:rPr>
            </w:pPr>
            <w:ins w:id="871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  <w:r>
                <w:rPr>
                  <w:rFonts w:ascii="標楷體" w:eastAsia="標楷體" w:hAnsi="標楷體"/>
                </w:rPr>
                <w:t>3</w:t>
              </w:r>
            </w:ins>
          </w:p>
        </w:tc>
        <w:tc>
          <w:tcPr>
            <w:tcW w:w="3118" w:type="dxa"/>
          </w:tcPr>
          <w:p w14:paraId="228F2742" w14:textId="77777777" w:rsidR="008D3BBA" w:rsidRDefault="008D3BBA" w:rsidP="004554A1">
            <w:pPr>
              <w:rPr>
                <w:ins w:id="872" w:author="阿毛" w:date="2021-06-02T14:40:00Z"/>
                <w:rFonts w:ascii="標楷體" w:eastAsia="標楷體" w:hAnsi="標楷體"/>
              </w:rPr>
            </w:pPr>
            <w:ins w:id="873" w:author="阿毛" w:date="2021-06-02T14:40:00Z">
              <w:r>
                <w:rPr>
                  <w:rFonts w:ascii="標楷體" w:eastAsia="標楷體" w:hAnsi="標楷體" w:hint="eastAsia"/>
                </w:rPr>
                <w:t>C</w:t>
              </w:r>
              <w:r>
                <w:rPr>
                  <w:rFonts w:ascii="標楷體" w:eastAsia="標楷體" w:hAnsi="標楷體"/>
                </w:rPr>
                <w:t>dAppraisalCompany</w:t>
              </w:r>
            </w:ins>
          </w:p>
        </w:tc>
        <w:tc>
          <w:tcPr>
            <w:tcW w:w="3828" w:type="dxa"/>
          </w:tcPr>
          <w:p w14:paraId="68E1CEBD" w14:textId="77777777" w:rsidR="008D3BBA" w:rsidRPr="0022279A" w:rsidRDefault="008D3BBA" w:rsidP="004554A1">
            <w:pPr>
              <w:rPr>
                <w:ins w:id="874" w:author="阿毛" w:date="2021-06-02T14:40:00Z"/>
                <w:rFonts w:ascii="標楷體" w:eastAsia="標楷體" w:hAnsi="標楷體"/>
              </w:rPr>
            </w:pPr>
            <w:ins w:id="875" w:author="阿毛" w:date="2021-06-02T14:40:00Z">
              <w:r>
                <w:rPr>
                  <w:rFonts w:ascii="標楷體" w:eastAsia="標楷體" w:hAnsi="標楷體" w:hint="eastAsia"/>
                </w:rPr>
                <w:t>估價公司檔</w:t>
              </w:r>
            </w:ins>
          </w:p>
        </w:tc>
      </w:tr>
    </w:tbl>
    <w:p w14:paraId="594DB405" w14:textId="77777777" w:rsidR="008D3BBA" w:rsidRPr="00362205" w:rsidRDefault="008D3BBA">
      <w:pPr>
        <w:pStyle w:val="a"/>
        <w:rPr>
          <w:ins w:id="876" w:author="阿毛" w:date="2021-06-02T14:40:00Z"/>
        </w:rPr>
      </w:pPr>
      <w:ins w:id="877" w:author="阿毛" w:date="2021-06-02T14:40:00Z">
        <w:r w:rsidRPr="00362205">
          <w:t>UI</w:t>
        </w:r>
        <w:r w:rsidRPr="00362205">
          <w:t>畫面</w:t>
        </w:r>
      </w:ins>
    </w:p>
    <w:p w14:paraId="1500091F" w14:textId="77777777" w:rsidR="008D3BBA" w:rsidRDefault="008D3BBA" w:rsidP="008D3BBA">
      <w:pPr>
        <w:pStyle w:val="42"/>
        <w:spacing w:after="72"/>
        <w:ind w:leftChars="196" w:left="470"/>
        <w:rPr>
          <w:ins w:id="878" w:author="阿毛" w:date="2021-06-02T14:40:00Z"/>
          <w:rFonts w:ascii="標楷體" w:hAnsi="標楷體"/>
        </w:rPr>
      </w:pPr>
      <w:ins w:id="879" w:author="阿毛" w:date="2021-06-02T14:40:00Z">
        <w:r w:rsidRPr="00362205">
          <w:rPr>
            <w:rFonts w:ascii="標楷體" w:hAnsi="標楷體" w:hint="eastAsia"/>
          </w:rPr>
          <w:t>輸入畫面：</w:t>
        </w:r>
      </w:ins>
    </w:p>
    <w:p w14:paraId="3D6AB3EB" w14:textId="77777777" w:rsidR="008D3BBA" w:rsidRPr="009A3F96" w:rsidRDefault="008D3BBA" w:rsidP="008D3BBA">
      <w:pPr>
        <w:pStyle w:val="42"/>
        <w:spacing w:after="72"/>
        <w:ind w:leftChars="196" w:left="470"/>
        <w:rPr>
          <w:ins w:id="880" w:author="阿毛" w:date="2021-06-02T14:40:00Z"/>
          <w:rFonts w:ascii="標楷體" w:hAnsi="標楷體"/>
        </w:rPr>
      </w:pPr>
      <w:ins w:id="881" w:author="阿毛" w:date="2021-06-02T14:40:00Z">
        <w:r w:rsidRPr="00CB4D71">
          <w:rPr>
            <w:rFonts w:ascii="標楷體" w:hAnsi="標楷體"/>
            <w:noProof/>
          </w:rPr>
          <w:drawing>
            <wp:inline distT="0" distB="0" distL="0" distR="0" wp14:anchorId="54444E38" wp14:editId="5B79AF02">
              <wp:extent cx="6479540" cy="1073785"/>
              <wp:effectExtent l="0" t="0" r="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07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85070D" w14:textId="77777777" w:rsidR="008D3BBA" w:rsidRDefault="008D3BBA">
      <w:pPr>
        <w:pStyle w:val="a"/>
        <w:rPr>
          <w:ins w:id="882" w:author="阿毛" w:date="2021-06-02T14:40:00Z"/>
        </w:rPr>
      </w:pPr>
      <w:ins w:id="883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6"/>
        <w:gridCol w:w="2107"/>
        <w:gridCol w:w="6991"/>
      </w:tblGrid>
      <w:tr w:rsidR="008D3BBA" w:rsidRPr="00F5236F" w14:paraId="2A952D6C" w14:textId="77777777" w:rsidTr="004554A1">
        <w:trPr>
          <w:ins w:id="884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0381B450" w14:textId="77777777" w:rsidR="008D3BBA" w:rsidRPr="00F5236F" w:rsidRDefault="008D3BBA" w:rsidP="004554A1">
            <w:pPr>
              <w:jc w:val="center"/>
              <w:rPr>
                <w:ins w:id="885" w:author="阿毛" w:date="2021-06-02T14:40:00Z"/>
                <w:rFonts w:ascii="標楷體" w:eastAsia="標楷體" w:hAnsi="標楷體"/>
              </w:rPr>
            </w:pPr>
            <w:ins w:id="886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21EF2639" w14:textId="77777777" w:rsidR="008D3BBA" w:rsidRPr="00F5236F" w:rsidRDefault="008D3BBA" w:rsidP="004554A1">
            <w:pPr>
              <w:jc w:val="center"/>
              <w:rPr>
                <w:ins w:id="887" w:author="阿毛" w:date="2021-06-02T14:40:00Z"/>
                <w:rFonts w:ascii="標楷體" w:eastAsia="標楷體" w:hAnsi="標楷體"/>
              </w:rPr>
            </w:pPr>
            <w:ins w:id="88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6E9A2548" w14:textId="77777777" w:rsidR="008D3BBA" w:rsidRPr="00F5236F" w:rsidRDefault="008D3BBA" w:rsidP="004554A1">
            <w:pPr>
              <w:jc w:val="center"/>
              <w:rPr>
                <w:ins w:id="889" w:author="阿毛" w:date="2021-06-02T14:40:00Z"/>
                <w:rFonts w:ascii="標楷體" w:eastAsia="標楷體" w:hAnsi="標楷體"/>
              </w:rPr>
            </w:pPr>
            <w:ins w:id="89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8D3BBA" w:rsidRPr="00F5236F" w14:paraId="64CF1556" w14:textId="77777777" w:rsidTr="004554A1">
        <w:trPr>
          <w:ins w:id="891" w:author="阿毛" w:date="2021-06-02T14:40:00Z"/>
        </w:trPr>
        <w:tc>
          <w:tcPr>
            <w:tcW w:w="851" w:type="dxa"/>
          </w:tcPr>
          <w:p w14:paraId="37FC6239" w14:textId="77777777" w:rsidR="008D3BBA" w:rsidRPr="00F5236F" w:rsidRDefault="008D3BBA" w:rsidP="004554A1">
            <w:pPr>
              <w:jc w:val="center"/>
              <w:rPr>
                <w:ins w:id="892" w:author="阿毛" w:date="2021-06-02T14:40:00Z"/>
                <w:rFonts w:ascii="標楷體" w:eastAsia="標楷體" w:hAnsi="標楷體"/>
                <w:lang w:eastAsia="zh-HK"/>
              </w:rPr>
            </w:pPr>
            <w:ins w:id="893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68510450" w14:textId="77777777" w:rsidR="008D3BBA" w:rsidRDefault="008D3BBA" w:rsidP="004554A1">
            <w:pPr>
              <w:rPr>
                <w:ins w:id="894" w:author="阿毛" w:date="2021-06-02T14:40:00Z"/>
                <w:rFonts w:ascii="標楷體" w:eastAsia="標楷體" w:hAnsi="標楷體"/>
                <w:lang w:eastAsia="zh-HK"/>
              </w:rPr>
            </w:pPr>
            <w:ins w:id="89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071F6894" w14:textId="77777777" w:rsidR="008D3BBA" w:rsidRDefault="008D3BBA" w:rsidP="004554A1">
            <w:pPr>
              <w:rPr>
                <w:ins w:id="896" w:author="阿毛" w:date="2021-06-02T14:40:00Z"/>
                <w:rFonts w:ascii="標楷體" w:eastAsia="標楷體" w:hAnsi="標楷體"/>
                <w:lang w:eastAsia="zh-HK"/>
              </w:rPr>
            </w:pPr>
            <w:ins w:id="89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5AFB9E60" w14:textId="77777777" w:rsidR="008D3BBA" w:rsidRPr="009A3F96" w:rsidRDefault="008D3BBA" w:rsidP="004554A1">
            <w:pPr>
              <w:rPr>
                <w:ins w:id="898" w:author="阿毛" w:date="2021-06-02T14:40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899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&lt;&lt;檢查說明&gt;&gt;</w:t>
              </w:r>
            </w:ins>
          </w:p>
          <w:p w14:paraId="01F7B3F4" w14:textId="3C08AFEE" w:rsidR="008D3BBA" w:rsidRDefault="0085585B" w:rsidP="0085585B">
            <w:pPr>
              <w:ind w:left="240" w:hangingChars="100" w:hanging="240"/>
              <w:rPr>
                <w:ins w:id="900" w:author="阿毛" w:date="2021-06-02T16:32:00Z"/>
                <w:rFonts w:ascii="標楷體" w:eastAsia="標楷體" w:hAnsi="標楷體"/>
              </w:rPr>
            </w:pPr>
            <w:ins w:id="901" w:author="阿毛" w:date="2021-06-02T16:28:00Z">
              <w:r>
                <w:rPr>
                  <w:rFonts w:ascii="標楷體" w:eastAsia="標楷體" w:hAnsi="標楷體" w:hint="eastAsia"/>
                </w:rPr>
                <w:t>1.</w:t>
              </w:r>
            </w:ins>
            <w:ins w:id="902" w:author="阿毛" w:date="2021-06-02T17:10:00Z"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],更新失敗時顯示錯誤訊息:</w:t>
              </w:r>
              <w:r w:rsidR="008741BD">
                <w:t xml:space="preserve"> 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E0007:更新資料時,發生錯誤(額度主檔)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3B700480" w14:textId="5C2F5A15" w:rsidR="0085585B" w:rsidRPr="0085585B" w:rsidRDefault="0085585B">
            <w:pPr>
              <w:ind w:left="240" w:hangingChars="100" w:hanging="240"/>
              <w:rPr>
                <w:ins w:id="903" w:author="阿毛" w:date="2021-06-02T14:40:00Z"/>
                <w:rFonts w:ascii="標楷體" w:eastAsia="標楷體" w:hAnsi="標楷體"/>
                <w:lang w:eastAsia="zh-HK"/>
              </w:rPr>
              <w:pPrChange w:id="904" w:author="阿毛" w:date="2021-06-02T16:30:00Z">
                <w:pPr/>
              </w:pPrChange>
            </w:pPr>
            <w:ins w:id="905" w:author="阿毛" w:date="2021-06-02T16:32:00Z">
              <w:r>
                <w:rPr>
                  <w:rFonts w:ascii="標楷體" w:eastAsia="標楷體" w:hAnsi="標楷體" w:hint="eastAsia"/>
                </w:rPr>
                <w:t>2.</w:t>
              </w:r>
            </w:ins>
            <w:ins w:id="906" w:author="阿毛" w:date="2021-06-02T17:10:00Z">
              <w:r w:rsidR="008741BD">
                <w:rPr>
                  <w:rFonts w:ascii="標楷體" w:eastAsia="標楷體" w:hAnsi="標楷體" w:hint="eastAsia"/>
                </w:rPr>
                <w:t>若輸入值[核准編號]不存在[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]內,或</w:t>
              </w:r>
              <w:r w:rsidR="008741BD">
                <w:rPr>
                  <w:rFonts w:ascii="標楷體" w:eastAsia="標楷體" w:hAnsi="標楷體" w:hint="eastAsia"/>
                  <w:lang w:eastAsia="zh-HK"/>
                </w:rPr>
                <w:t>更新</w:t>
              </w:r>
              <w:r w:rsidR="008741BD">
                <w:rPr>
                  <w:rFonts w:ascii="標楷體" w:eastAsia="標楷體" w:hAnsi="標楷體" w:hint="eastAsia"/>
                </w:rPr>
                <w:t>[</w:t>
              </w:r>
              <w:r w:rsidR="008741BD">
                <w:rPr>
                  <w:rFonts w:ascii="標楷體" w:eastAsia="標楷體" w:hAnsi="標楷體"/>
                </w:rPr>
                <w:t>FacMain(</w:t>
              </w:r>
              <w:r w:rsidR="008741BD">
                <w:rPr>
                  <w:rFonts w:ascii="標楷體" w:eastAsia="標楷體" w:hAnsi="標楷體" w:hint="eastAsia"/>
                </w:rPr>
                <w:t>額度主檔</w:t>
              </w:r>
              <w:r w:rsidR="008741BD">
                <w:rPr>
                  <w:rFonts w:ascii="標楷體" w:eastAsia="標楷體" w:hAnsi="標楷體"/>
                </w:rPr>
                <w:t>)</w:t>
              </w:r>
              <w:r w:rsidR="008741BD">
                <w:rPr>
                  <w:rFonts w:ascii="標楷體" w:eastAsia="標楷體" w:hAnsi="標楷體" w:hint="eastAsia"/>
                </w:rPr>
                <w:t>]時發生錯誤,顯示提示訊息: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  <w:r w:rsidR="008741BD">
                <w:rPr>
                  <w:rFonts w:ascii="標楷體" w:eastAsia="標楷體" w:hAnsi="標楷體" w:hint="eastAsia"/>
                </w:rPr>
                <w:t>L9110首次撥款審核資料表查無資料</w:t>
              </w:r>
              <w:r w:rsidR="008741BD" w:rsidRPr="0085585B">
                <w:rPr>
                  <w:rFonts w:ascii="標楷體" w:eastAsia="標楷體" w:hAnsi="標楷體"/>
                </w:rPr>
                <w:t>"</w:t>
              </w:r>
            </w:ins>
          </w:p>
          <w:p w14:paraId="16BF3A69" w14:textId="2D364111" w:rsidR="008D3BBA" w:rsidRDefault="008D3BBA" w:rsidP="004554A1">
            <w:pPr>
              <w:rPr>
                <w:ins w:id="907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908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156AF2FC" w14:textId="2568B8BD" w:rsidR="0085585B" w:rsidRPr="0085585B" w:rsidRDefault="0085585B">
            <w:pPr>
              <w:ind w:left="240" w:hangingChars="100" w:hanging="240"/>
              <w:rPr>
                <w:ins w:id="909" w:author="阿毛" w:date="2021-06-02T14:40:00Z"/>
                <w:rFonts w:ascii="標楷體" w:eastAsia="標楷體" w:hAnsi="標楷體"/>
                <w:lang w:eastAsia="zh-HK"/>
                <w:rPrChange w:id="910" w:author="阿毛" w:date="2021-06-02T16:22:00Z">
                  <w:rPr>
                    <w:ins w:id="911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912" w:author="阿毛" w:date="2021-06-02T16:22:00Z">
                <w:pPr/>
              </w:pPrChange>
            </w:pPr>
            <w:ins w:id="913" w:author="阿毛" w:date="2021-06-02T16:21:00Z">
              <w:r w:rsidRPr="0085585B">
                <w:rPr>
                  <w:rFonts w:ascii="標楷體" w:eastAsia="標楷體" w:hAnsi="標楷體"/>
                  <w:rPrChange w:id="914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915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L9110首次撥款審核資料表已完成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916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41308C6A" w14:textId="7D8AE38A" w:rsidR="008D3BBA" w:rsidRDefault="0085585B" w:rsidP="004554A1">
            <w:pPr>
              <w:rPr>
                <w:ins w:id="917" w:author="阿毛" w:date="2021-06-02T14:40:00Z"/>
                <w:rFonts w:ascii="標楷體" w:eastAsia="標楷體" w:hAnsi="標楷體"/>
              </w:rPr>
            </w:pPr>
            <w:ins w:id="918" w:author="阿毛" w:date="2021-06-02T16:21:00Z">
              <w:r>
                <w:rPr>
                  <w:rFonts w:ascii="標楷體" w:eastAsia="標楷體" w:hAnsi="標楷體" w:hint="eastAsia"/>
                </w:rPr>
                <w:t>2</w:t>
              </w:r>
            </w:ins>
            <w:ins w:id="919" w:author="阿毛" w:date="2021-06-02T14:40:00Z">
              <w:r w:rsidR="008D3BBA">
                <w:rPr>
                  <w:rFonts w:ascii="標楷體" w:eastAsia="標楷體" w:hAnsi="標楷體" w:hint="eastAsia"/>
                </w:rPr>
                <w:t>.交易成功,維護[額度主檔(Fa</w:t>
              </w:r>
              <w:r w:rsidR="008D3BBA">
                <w:rPr>
                  <w:rFonts w:ascii="標楷體" w:eastAsia="標楷體" w:hAnsi="標楷體"/>
                </w:rPr>
                <w:t>cMain</w:t>
              </w:r>
              <w:r w:rsidR="008D3BBA">
                <w:rPr>
                  <w:rFonts w:ascii="標楷體" w:eastAsia="標楷體" w:hAnsi="標楷體" w:hint="eastAsia"/>
                </w:rPr>
                <w:t>)]的[是否已列印(</w:t>
              </w:r>
              <w:r w:rsidR="008D3BBA">
                <w:rPr>
                  <w:rFonts w:ascii="標楷體" w:eastAsia="標楷體" w:hAnsi="標楷體"/>
                </w:rPr>
                <w:t>L9110</w:t>
              </w:r>
            </w:ins>
          </w:p>
          <w:p w14:paraId="7E8786CF" w14:textId="77777777" w:rsidR="008D3BBA" w:rsidRDefault="008D3BBA" w:rsidP="004554A1">
            <w:pPr>
              <w:rPr>
                <w:rFonts w:ascii="標楷體" w:eastAsia="標楷體" w:hAnsi="標楷體"/>
              </w:rPr>
            </w:pPr>
            <w:ins w:id="920" w:author="阿毛" w:date="2021-06-02T14:40:00Z">
              <w:r>
                <w:rPr>
                  <w:rFonts w:ascii="標楷體" w:eastAsia="標楷體" w:hAnsi="標楷體" w:hint="eastAsia"/>
                </w:rPr>
                <w:t xml:space="preserve">  </w:t>
              </w:r>
              <w:r>
                <w:rPr>
                  <w:rFonts w:ascii="標楷體" w:eastAsia="標楷體" w:hAnsi="標楷體"/>
                </w:rPr>
                <w:t>Flag</w:t>
              </w:r>
              <w:r>
                <w:rPr>
                  <w:rFonts w:ascii="標楷體" w:eastAsia="標楷體" w:hAnsi="標楷體" w:hint="eastAsia"/>
                </w:rPr>
                <w:t>)]列印記號為</w:t>
              </w:r>
              <w:r w:rsidRPr="00AB6B52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Y</w:t>
              </w:r>
              <w:r>
                <w:t xml:space="preserve"> </w:t>
              </w:r>
              <w:r w:rsidRPr="00AB6B52">
                <w:rPr>
                  <w:rFonts w:ascii="標楷體" w:eastAsia="標楷體" w:hAnsi="標楷體"/>
                </w:rPr>
                <w:t>"</w:t>
              </w:r>
            </w:ins>
          </w:p>
          <w:p w14:paraId="3307F930" w14:textId="6F2D83BE" w:rsidR="00656FB9" w:rsidRDefault="00656FB9" w:rsidP="004554A1">
            <w:pPr>
              <w:rPr>
                <w:ins w:id="921" w:author="阿毛" w:date="2021-06-02T14:40:00Z"/>
                <w:rFonts w:ascii="標楷體" w:eastAsia="標楷體" w:hAnsi="標楷體"/>
              </w:rPr>
            </w:pPr>
            <w:r w:rsidRPr="00656FB9">
              <w:rPr>
                <w:rFonts w:ascii="標楷體" w:eastAsia="標楷體" w:hAnsi="標楷體" w:hint="eastAsia"/>
                <w:highlight w:val="yellow"/>
              </w:rPr>
              <w:t>3.若此額度尚未撥款(</w:t>
            </w:r>
            <w:r w:rsidRPr="00656FB9">
              <w:rPr>
                <w:rFonts w:ascii="標楷體" w:eastAsia="標楷體" w:hAnsi="標楷體"/>
                <w:highlight w:val="yellow"/>
              </w:rPr>
              <w:t>FacMain.LastBormNo==0)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且[指標利率代碼(</w:t>
            </w:r>
            <w:r w:rsidRPr="00656FB9">
              <w:rPr>
                <w:rFonts w:ascii="標楷體" w:eastAsia="標楷體" w:hAnsi="標楷體"/>
                <w:highlight w:val="yellow"/>
              </w:rPr>
              <w:t>FacMain.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B</w:t>
            </w:r>
            <w:r w:rsidRPr="00656FB9">
              <w:rPr>
                <w:rFonts w:ascii="標楷體" w:eastAsia="標楷體" w:hAnsi="標楷體"/>
                <w:highlight w:val="yellow"/>
              </w:rPr>
              <w:t>aseRateCode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)]不為[99.自訂利率]更新[核准利率(</w:t>
            </w:r>
            <w:r w:rsidRPr="00656FB9">
              <w:rPr>
                <w:rFonts w:ascii="標楷體" w:eastAsia="標楷體" w:hAnsi="標楷體"/>
                <w:highlight w:val="yellow"/>
              </w:rPr>
              <w:t>FacMain.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A</w:t>
            </w:r>
            <w:r w:rsidRPr="00656FB9">
              <w:rPr>
                <w:rFonts w:ascii="標楷體" w:eastAsia="標楷體" w:hAnsi="標楷體"/>
                <w:highlight w:val="yellow"/>
              </w:rPr>
              <w:t>pproveRate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)</w:t>
            </w:r>
            <w:r w:rsidRPr="00656FB9">
              <w:rPr>
                <w:rFonts w:ascii="標楷體" w:eastAsia="標楷體" w:hAnsi="標楷體"/>
                <w:highlight w:val="yellow"/>
              </w:rPr>
              <w:t>]=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[最新生效指標利率(C</w:t>
            </w:r>
            <w:r w:rsidRPr="00656FB9">
              <w:rPr>
                <w:rFonts w:ascii="標楷體" w:eastAsia="標楷體" w:hAnsi="標楷體"/>
                <w:highlight w:val="yellow"/>
              </w:rPr>
              <w:t>dBaseRate.BaseRate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)]+</w:t>
            </w:r>
            <w:r w:rsidRPr="00656FB9">
              <w:rPr>
                <w:rFonts w:ascii="標楷體" w:eastAsia="標楷體" w:hAnsi="標楷體"/>
                <w:highlight w:val="yellow"/>
              </w:rPr>
              <w:t>[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加碼利率(F</w:t>
            </w:r>
            <w:r w:rsidRPr="00656FB9">
              <w:rPr>
                <w:rFonts w:ascii="標楷體" w:eastAsia="標楷體" w:hAnsi="標楷體"/>
                <w:highlight w:val="yellow"/>
              </w:rPr>
              <w:t>acMain.RateIncr</w:t>
            </w:r>
            <w:r w:rsidRPr="00656FB9">
              <w:rPr>
                <w:rFonts w:ascii="標楷體" w:eastAsia="標楷體" w:hAnsi="標楷體" w:hint="eastAsia"/>
                <w:highlight w:val="yellow"/>
              </w:rPr>
              <w:t>)</w:t>
            </w:r>
            <w:r w:rsidRPr="00656FB9">
              <w:rPr>
                <w:rFonts w:ascii="標楷體" w:eastAsia="標楷體" w:hAnsi="標楷體"/>
                <w:highlight w:val="yellow"/>
              </w:rPr>
              <w:t>]</w:t>
            </w:r>
          </w:p>
          <w:p w14:paraId="425C7629" w14:textId="71A2E836" w:rsidR="008D3BBA" w:rsidRDefault="00656FB9" w:rsidP="004554A1">
            <w:pPr>
              <w:rPr>
                <w:ins w:id="922" w:author="阿毛" w:date="2021-06-02T14:42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ins w:id="923" w:author="阿毛" w:date="2021-06-02T14:40:00Z">
              <w:r w:rsidR="008D3BBA">
                <w:rPr>
                  <w:rFonts w:ascii="標楷體" w:eastAsia="標楷體" w:hAnsi="標楷體" w:hint="eastAsia"/>
                </w:rPr>
                <w:t>.點選確定送出成功後，始能繼續</w:t>
              </w:r>
              <w:r w:rsidR="008D3BBA" w:rsidRPr="004B136D">
                <w:rPr>
                  <w:rFonts w:ascii="標楷體" w:eastAsia="標楷體" w:hAnsi="標楷體" w:hint="eastAsia"/>
                </w:rPr>
                <w:t>核准號碼</w:t>
              </w:r>
              <w:r w:rsidR="008D3BBA">
                <w:rPr>
                  <w:rFonts w:ascii="標楷體" w:eastAsia="標楷體" w:hAnsi="標楷體" w:hint="eastAsia"/>
                </w:rPr>
                <w:t>撥款作業</w:t>
              </w:r>
            </w:ins>
          </w:p>
          <w:p w14:paraId="304BBE44" w14:textId="705A49CC" w:rsidR="005A5E20" w:rsidRPr="009A3F96" w:rsidRDefault="00656FB9">
            <w:pPr>
              <w:ind w:left="240" w:hangingChars="100" w:hanging="240"/>
              <w:rPr>
                <w:ins w:id="924" w:author="阿毛" w:date="2021-06-02T14:40:00Z"/>
                <w:rFonts w:ascii="標楷體" w:eastAsia="標楷體" w:hAnsi="標楷體"/>
                <w:lang w:eastAsia="zh-HK"/>
              </w:rPr>
              <w:pPrChange w:id="925" w:author="阿毛" w:date="2021-06-02T14:43:00Z">
                <w:pPr/>
              </w:pPrChange>
            </w:pPr>
            <w:r>
              <w:rPr>
                <w:rFonts w:ascii="標楷體" w:eastAsia="標楷體" w:hAnsi="標楷體" w:hint="eastAsia"/>
              </w:rPr>
              <w:t>5</w:t>
            </w:r>
            <w:ins w:id="926" w:author="阿毛" w:date="2021-06-02T14:42:00Z">
              <w:r w:rsidR="005A5E20">
                <w:rPr>
                  <w:rFonts w:ascii="標楷體" w:eastAsia="標楷體" w:hAnsi="標楷體" w:hint="eastAsia"/>
                </w:rPr>
                <w:t>.依</w:t>
              </w:r>
            </w:ins>
            <w:ins w:id="927" w:author="阿毛" w:date="2021-06-02T16:44:00Z">
              <w:r w:rsidR="00630C5C">
                <w:rPr>
                  <w:rFonts w:ascii="標楷體" w:eastAsia="標楷體" w:hAnsi="標楷體" w:hint="eastAsia"/>
                </w:rPr>
                <w:t>[客戶資料主檔(</w:t>
              </w:r>
              <w:r w:rsidR="00630C5C">
                <w:rPr>
                  <w:rFonts w:ascii="標楷體" w:eastAsia="標楷體" w:hAnsi="標楷體"/>
                </w:rPr>
                <w:t>CustMain</w:t>
              </w:r>
              <w:r w:rsidR="00630C5C">
                <w:rPr>
                  <w:rFonts w:ascii="標楷體" w:eastAsia="標楷體" w:hAnsi="標楷體" w:hint="eastAsia"/>
                </w:rPr>
                <w:t>)]的[</w:t>
              </w:r>
            </w:ins>
            <w:ins w:id="928" w:author="阿毛" w:date="2021-06-02T16:45:00Z">
              <w:r w:rsidR="00630C5C">
                <w:rPr>
                  <w:rFonts w:ascii="標楷體" w:eastAsia="標楷體" w:hAnsi="標楷體" w:hint="eastAsia"/>
                </w:rPr>
                <w:t>企金別(En</w:t>
              </w:r>
              <w:r w:rsidR="00630C5C">
                <w:rPr>
                  <w:rFonts w:ascii="標楷體" w:eastAsia="標楷體" w:hAnsi="標楷體"/>
                </w:rPr>
                <w:t>tCode</w:t>
              </w:r>
              <w:r w:rsidR="00630C5C">
                <w:rPr>
                  <w:rFonts w:ascii="標楷體" w:eastAsia="標楷體" w:hAnsi="標楷體" w:hint="eastAsia"/>
                </w:rPr>
                <w:t>)</w:t>
              </w:r>
            </w:ins>
            <w:ins w:id="929" w:author="阿毛" w:date="2021-06-02T16:44:00Z">
              <w:r w:rsidR="00630C5C">
                <w:rPr>
                  <w:rFonts w:ascii="標楷體" w:eastAsia="標楷體" w:hAnsi="標楷體" w:hint="eastAsia"/>
                </w:rPr>
                <w:t>]</w:t>
              </w:r>
            </w:ins>
            <w:ins w:id="930" w:author="阿毛" w:date="2021-06-02T16:45:00Z">
              <w:r w:rsidR="00630C5C">
                <w:rPr>
                  <w:rFonts w:ascii="標楷體" w:eastAsia="標楷體" w:hAnsi="標楷體"/>
                </w:rPr>
                <w:t>=[1]</w:t>
              </w:r>
            </w:ins>
            <w:ins w:id="931" w:author="阿毛" w:date="2021-06-02T16:46:00Z">
              <w:r w:rsidR="00630C5C">
                <w:rPr>
                  <w:rFonts w:ascii="標楷體" w:eastAsia="標楷體" w:hAnsi="標楷體" w:hint="eastAsia"/>
                </w:rPr>
                <w:t>時</w:t>
              </w:r>
            </w:ins>
            <w:ins w:id="932" w:author="阿毛" w:date="2021-06-02T14:43:00Z">
              <w:r w:rsidR="005A5E20">
                <w:rPr>
                  <w:rFonts w:ascii="標楷體" w:eastAsia="標楷體" w:hAnsi="標楷體" w:hint="eastAsia"/>
                </w:rPr>
                <w:t>,輸出法人首次審核撥款資料表</w:t>
              </w:r>
            </w:ins>
            <w:ins w:id="933" w:author="阿毛" w:date="2021-06-02T16:46:00Z">
              <w:r w:rsidR="00630C5C">
                <w:rPr>
                  <w:rFonts w:ascii="標楷體" w:eastAsia="標楷體" w:hAnsi="標楷體" w:hint="eastAsia"/>
                </w:rPr>
                <w:t>,否則輸出自然人首次審核撥款資料表</w:t>
              </w:r>
            </w:ins>
          </w:p>
        </w:tc>
      </w:tr>
      <w:tr w:rsidR="008D3BBA" w:rsidRPr="00F5236F" w14:paraId="442174BD" w14:textId="77777777" w:rsidTr="004554A1">
        <w:trPr>
          <w:ins w:id="934" w:author="阿毛" w:date="2021-06-02T14:40:00Z"/>
        </w:trPr>
        <w:tc>
          <w:tcPr>
            <w:tcW w:w="851" w:type="dxa"/>
          </w:tcPr>
          <w:p w14:paraId="77726DE3" w14:textId="77777777" w:rsidR="008D3BBA" w:rsidRDefault="008D3BBA" w:rsidP="004554A1">
            <w:pPr>
              <w:jc w:val="center"/>
              <w:rPr>
                <w:ins w:id="935" w:author="阿毛" w:date="2021-06-02T14:40:00Z"/>
                <w:rFonts w:ascii="標楷體" w:eastAsia="標楷體" w:hAnsi="標楷體"/>
              </w:rPr>
            </w:pPr>
            <w:ins w:id="936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7BEEA202" w14:textId="77777777" w:rsidR="008D3BBA" w:rsidRDefault="008D3BBA" w:rsidP="004554A1">
            <w:pPr>
              <w:rPr>
                <w:ins w:id="937" w:author="阿毛" w:date="2021-06-02T14:40:00Z"/>
                <w:rFonts w:ascii="標楷體" w:eastAsia="標楷體" w:hAnsi="標楷體"/>
                <w:lang w:eastAsia="zh-HK"/>
              </w:rPr>
            </w:pPr>
            <w:ins w:id="93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0CCA335F" w14:textId="77777777" w:rsidR="008D3BBA" w:rsidRDefault="008D3BBA" w:rsidP="004554A1">
            <w:pPr>
              <w:rPr>
                <w:ins w:id="939" w:author="阿毛" w:date="2021-06-02T14:40:00Z"/>
                <w:rFonts w:ascii="標楷體" w:eastAsia="標楷體" w:hAnsi="標楷體"/>
                <w:lang w:eastAsia="zh-HK"/>
              </w:rPr>
            </w:pPr>
            <w:ins w:id="94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  <w:tr w:rsidR="008D3BBA" w:rsidRPr="006713E0" w14:paraId="05CD012F" w14:textId="77777777" w:rsidTr="004554A1">
        <w:trPr>
          <w:ins w:id="941" w:author="阿毛" w:date="2021-06-02T14:40:00Z"/>
        </w:trPr>
        <w:tc>
          <w:tcPr>
            <w:tcW w:w="851" w:type="dxa"/>
          </w:tcPr>
          <w:p w14:paraId="52885D76" w14:textId="77777777" w:rsidR="008D3BBA" w:rsidRDefault="008D3BBA" w:rsidP="004554A1">
            <w:pPr>
              <w:jc w:val="center"/>
              <w:rPr>
                <w:ins w:id="942" w:author="阿毛" w:date="2021-06-02T14:40:00Z"/>
                <w:rFonts w:ascii="標楷體" w:eastAsia="標楷體" w:hAnsi="標楷體"/>
              </w:rPr>
            </w:pPr>
            <w:ins w:id="943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2126" w:type="dxa"/>
          </w:tcPr>
          <w:p w14:paraId="547659CC" w14:textId="77777777" w:rsidR="008D3BBA" w:rsidRDefault="008D3BBA" w:rsidP="004554A1">
            <w:pPr>
              <w:rPr>
                <w:ins w:id="944" w:author="阿毛" w:date="2021-06-02T14:40:00Z"/>
                <w:rFonts w:ascii="標楷體" w:eastAsia="標楷體" w:hAnsi="標楷體"/>
                <w:lang w:eastAsia="zh-HK"/>
              </w:rPr>
            </w:pPr>
            <w:ins w:id="94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重新交易</w:t>
              </w:r>
            </w:ins>
          </w:p>
        </w:tc>
        <w:tc>
          <w:tcPr>
            <w:tcW w:w="7033" w:type="dxa"/>
          </w:tcPr>
          <w:p w14:paraId="5B5FD075" w14:textId="77777777" w:rsidR="008D3BBA" w:rsidRDefault="008D3BBA" w:rsidP="004554A1">
            <w:pPr>
              <w:rPr>
                <w:ins w:id="946" w:author="阿毛" w:date="2021-06-02T14:40:00Z"/>
                <w:rFonts w:ascii="標楷體" w:eastAsia="標楷體" w:hAnsi="標楷體"/>
                <w:lang w:eastAsia="zh-HK"/>
              </w:rPr>
            </w:pPr>
            <w:ins w:id="94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送出交易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成功時顯示</w:t>
              </w:r>
              <w:r w:rsidRPr="00A97C81">
                <w:rPr>
                  <w:rFonts w:ascii="標楷體" w:eastAsia="標楷體" w:hAnsi="標楷體" w:hint="eastAsia"/>
                </w:rPr>
                <w:t>,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重新輸入另一筆</w:t>
              </w:r>
              <w:r>
                <w:rPr>
                  <w:rFonts w:ascii="標楷體" w:eastAsia="標楷體" w:hAnsi="標楷體" w:hint="eastAsia"/>
                  <w:lang w:eastAsia="zh-HK"/>
                </w:rPr>
                <w:t>需列印核准號碼</w:t>
              </w:r>
            </w:ins>
          </w:p>
        </w:tc>
      </w:tr>
    </w:tbl>
    <w:p w14:paraId="04C7B253" w14:textId="77777777" w:rsidR="008D3BBA" w:rsidRPr="00362205" w:rsidRDefault="008D3BBA">
      <w:pPr>
        <w:pStyle w:val="a"/>
        <w:rPr>
          <w:ins w:id="948" w:author="阿毛" w:date="2021-06-02T14:40:00Z"/>
        </w:rPr>
      </w:pPr>
      <w:ins w:id="949" w:author="阿毛" w:date="2021-06-02T14:40:00Z">
        <w:r>
          <w:t>輸入畫面資料說明</w:t>
        </w:r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8D3BBA" w:rsidRPr="00847BB7" w14:paraId="52EF5F4A" w14:textId="77777777" w:rsidTr="004554A1">
        <w:trPr>
          <w:trHeight w:val="388"/>
          <w:tblHeader/>
          <w:jc w:val="center"/>
          <w:ins w:id="950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C10BF77" w14:textId="77777777" w:rsidR="008D3BBA" w:rsidRPr="00847BB7" w:rsidRDefault="008D3BBA" w:rsidP="004554A1">
            <w:pPr>
              <w:rPr>
                <w:ins w:id="951" w:author="阿毛" w:date="2021-06-02T14:40:00Z"/>
                <w:rFonts w:ascii="標楷體" w:eastAsia="標楷體" w:hAnsi="標楷體"/>
              </w:rPr>
            </w:pPr>
            <w:ins w:id="952" w:author="阿毛" w:date="2021-06-02T14:40:00Z">
              <w:r w:rsidRPr="00847BB7">
                <w:rPr>
                  <w:rFonts w:ascii="標楷體" w:eastAsia="標楷體" w:hAnsi="標楷體"/>
                </w:rPr>
                <w:lastRenderedPageBreak/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298E239B" w14:textId="77777777" w:rsidR="008D3BBA" w:rsidRPr="00847BB7" w:rsidRDefault="008D3BBA" w:rsidP="004554A1">
            <w:pPr>
              <w:rPr>
                <w:ins w:id="953" w:author="阿毛" w:date="2021-06-02T14:40:00Z"/>
                <w:rFonts w:ascii="標楷體" w:eastAsia="標楷體" w:hAnsi="標楷體"/>
              </w:rPr>
            </w:pPr>
            <w:ins w:id="954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4CF8B006" w14:textId="77777777" w:rsidR="008D3BBA" w:rsidRPr="00847BB7" w:rsidRDefault="008D3BBA" w:rsidP="004554A1">
            <w:pPr>
              <w:jc w:val="center"/>
              <w:rPr>
                <w:ins w:id="955" w:author="阿毛" w:date="2021-06-02T14:40:00Z"/>
                <w:rFonts w:ascii="標楷體" w:eastAsia="標楷體" w:hAnsi="標楷體"/>
              </w:rPr>
            </w:pPr>
            <w:ins w:id="956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7B85B14A" w14:textId="77777777" w:rsidR="008D3BBA" w:rsidRPr="00847BB7" w:rsidRDefault="008D3BBA" w:rsidP="004554A1">
            <w:pPr>
              <w:rPr>
                <w:ins w:id="957" w:author="阿毛" w:date="2021-06-02T14:40:00Z"/>
                <w:rFonts w:ascii="標楷體" w:eastAsia="標楷體" w:hAnsi="標楷體"/>
              </w:rPr>
            </w:pPr>
            <w:ins w:id="958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8D3BBA" w:rsidRPr="00847BB7" w14:paraId="11D7DE93" w14:textId="77777777" w:rsidTr="004554A1">
        <w:trPr>
          <w:trHeight w:val="244"/>
          <w:tblHeader/>
          <w:jc w:val="center"/>
          <w:ins w:id="959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44277A04" w14:textId="77777777" w:rsidR="008D3BBA" w:rsidRPr="00847BB7" w:rsidRDefault="008D3BBA" w:rsidP="004554A1">
            <w:pPr>
              <w:rPr>
                <w:ins w:id="96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3980C704" w14:textId="77777777" w:rsidR="008D3BBA" w:rsidRPr="00847BB7" w:rsidRDefault="008D3BBA" w:rsidP="004554A1">
            <w:pPr>
              <w:rPr>
                <w:ins w:id="96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C5FBCF2" w14:textId="77777777" w:rsidR="008D3BBA" w:rsidRPr="00847BB7" w:rsidRDefault="008D3BBA" w:rsidP="004554A1">
            <w:pPr>
              <w:rPr>
                <w:ins w:id="962" w:author="阿毛" w:date="2021-06-02T14:40:00Z"/>
                <w:rFonts w:ascii="標楷體" w:eastAsia="標楷體" w:hAnsi="標楷體"/>
              </w:rPr>
            </w:pPr>
            <w:ins w:id="963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1FE05740" w14:textId="77777777" w:rsidR="008D3BBA" w:rsidRPr="00847BB7" w:rsidRDefault="008D3BBA" w:rsidP="004554A1">
            <w:pPr>
              <w:rPr>
                <w:ins w:id="964" w:author="阿毛" w:date="2021-06-02T14:40:00Z"/>
                <w:rFonts w:ascii="標楷體" w:eastAsia="標楷體" w:hAnsi="標楷體"/>
              </w:rPr>
            </w:pPr>
            <w:ins w:id="965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7C7FE2BA" w14:textId="77777777" w:rsidR="008D3BBA" w:rsidRPr="00847BB7" w:rsidRDefault="008D3BBA" w:rsidP="004554A1">
            <w:pPr>
              <w:rPr>
                <w:ins w:id="966" w:author="阿毛" w:date="2021-06-02T14:40:00Z"/>
                <w:rFonts w:ascii="標楷體" w:eastAsia="標楷體" w:hAnsi="標楷體"/>
              </w:rPr>
            </w:pPr>
            <w:ins w:id="967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5129E76A" w14:textId="77777777" w:rsidR="008D3BBA" w:rsidRPr="00847BB7" w:rsidRDefault="008D3BBA" w:rsidP="004554A1">
            <w:pPr>
              <w:rPr>
                <w:ins w:id="968" w:author="阿毛" w:date="2021-06-02T14:40:00Z"/>
                <w:rFonts w:ascii="標楷體" w:eastAsia="標楷體" w:hAnsi="標楷體"/>
              </w:rPr>
            </w:pPr>
            <w:ins w:id="969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4F9FB270" w14:textId="77777777" w:rsidR="008D3BBA" w:rsidRPr="00847BB7" w:rsidRDefault="008D3BBA" w:rsidP="004554A1">
            <w:pPr>
              <w:rPr>
                <w:ins w:id="970" w:author="阿毛" w:date="2021-06-02T14:40:00Z"/>
                <w:rFonts w:ascii="標楷體" w:eastAsia="標楷體" w:hAnsi="標楷體"/>
              </w:rPr>
            </w:pPr>
            <w:ins w:id="971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C8D3FDD" w14:textId="77777777" w:rsidR="008D3BBA" w:rsidRPr="00847BB7" w:rsidRDefault="008D3BBA" w:rsidP="004554A1">
            <w:pPr>
              <w:rPr>
                <w:ins w:id="972" w:author="阿毛" w:date="2021-06-02T14:40:00Z"/>
                <w:rFonts w:ascii="標楷體" w:eastAsia="標楷體" w:hAnsi="標楷體"/>
              </w:rPr>
            </w:pPr>
          </w:p>
        </w:tc>
      </w:tr>
      <w:tr w:rsidR="008D3BBA" w:rsidRPr="004A1F92" w14:paraId="50C47B0F" w14:textId="77777777" w:rsidTr="004554A1">
        <w:trPr>
          <w:trHeight w:val="244"/>
          <w:jc w:val="center"/>
          <w:ins w:id="973" w:author="阿毛" w:date="2021-06-02T14:40:00Z"/>
        </w:trPr>
        <w:tc>
          <w:tcPr>
            <w:tcW w:w="456" w:type="dxa"/>
          </w:tcPr>
          <w:p w14:paraId="2182665A" w14:textId="77777777" w:rsidR="008D3BBA" w:rsidRPr="004A1F92" w:rsidRDefault="008D3BBA" w:rsidP="004554A1">
            <w:pPr>
              <w:rPr>
                <w:ins w:id="97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229D3FF9" w14:textId="77777777" w:rsidR="008D3BBA" w:rsidRPr="004A1F92" w:rsidRDefault="008D3BBA" w:rsidP="004554A1">
            <w:pPr>
              <w:rPr>
                <w:ins w:id="975" w:author="阿毛" w:date="2021-06-02T14:40:00Z"/>
                <w:rFonts w:ascii="標楷體" w:eastAsia="標楷體" w:hAnsi="標楷體"/>
              </w:rPr>
            </w:pPr>
            <w:ins w:id="976" w:author="阿毛" w:date="2021-06-02T14:40:00Z">
              <w:r w:rsidRPr="009A3F96">
                <w:rPr>
                  <w:rFonts w:ascii="標楷體" w:eastAsia="標楷體" w:hAnsi="標楷體" w:cs="細明體"/>
                  <w:kern w:val="0"/>
                </w:rPr>
                <w:t>Occurs[50]</w:t>
              </w:r>
            </w:ins>
          </w:p>
        </w:tc>
        <w:tc>
          <w:tcPr>
            <w:tcW w:w="1602" w:type="dxa"/>
          </w:tcPr>
          <w:p w14:paraId="05ABEC8E" w14:textId="77777777" w:rsidR="008D3BBA" w:rsidRPr="004A1F92" w:rsidRDefault="008D3BBA" w:rsidP="004554A1">
            <w:pPr>
              <w:rPr>
                <w:ins w:id="977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2F9EC6CC" w14:textId="77777777" w:rsidR="008D3BBA" w:rsidRPr="004A1F92" w:rsidRDefault="008D3BBA" w:rsidP="004554A1">
            <w:pPr>
              <w:rPr>
                <w:ins w:id="9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93D5753" w14:textId="77777777" w:rsidR="008D3BBA" w:rsidRPr="004A1F92" w:rsidRDefault="008D3BBA" w:rsidP="004554A1">
            <w:pPr>
              <w:rPr>
                <w:ins w:id="9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4BF57A" w14:textId="77777777" w:rsidR="008D3BBA" w:rsidRPr="004A1F92" w:rsidRDefault="008D3BBA" w:rsidP="004554A1">
            <w:pPr>
              <w:rPr>
                <w:ins w:id="980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1A151992" w14:textId="77777777" w:rsidR="008D3BBA" w:rsidRPr="004A1F92" w:rsidRDefault="008D3BBA" w:rsidP="004554A1">
            <w:pPr>
              <w:jc w:val="center"/>
              <w:rPr>
                <w:ins w:id="981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682BE1F" w14:textId="77777777" w:rsidR="008D3BBA" w:rsidRPr="004A1F92" w:rsidRDefault="008D3BBA" w:rsidP="004554A1">
            <w:pPr>
              <w:ind w:left="240" w:hangingChars="100" w:hanging="240"/>
              <w:rPr>
                <w:ins w:id="982" w:author="阿毛" w:date="2021-06-02T14:40:00Z"/>
                <w:rFonts w:ascii="標楷體" w:eastAsia="標楷體" w:hAnsi="標楷體"/>
              </w:rPr>
            </w:pPr>
            <w:ins w:id="983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以下欄位「核准號碼」共可輸入</w:t>
              </w:r>
              <w:r w:rsidRPr="004A1F92">
                <w:rPr>
                  <w:rFonts w:ascii="標楷體" w:eastAsia="標楷體" w:hAnsi="標楷體"/>
                </w:rPr>
                <w:t>50筆,如未輸入自動隱藏</w:t>
              </w:r>
            </w:ins>
          </w:p>
        </w:tc>
      </w:tr>
      <w:tr w:rsidR="008D3BBA" w:rsidRPr="004A1F92" w14:paraId="164E79FD" w14:textId="77777777" w:rsidTr="004554A1">
        <w:trPr>
          <w:trHeight w:val="244"/>
          <w:jc w:val="center"/>
          <w:ins w:id="984" w:author="阿毛" w:date="2021-06-02T14:40:00Z"/>
        </w:trPr>
        <w:tc>
          <w:tcPr>
            <w:tcW w:w="456" w:type="dxa"/>
          </w:tcPr>
          <w:p w14:paraId="1CB1D973" w14:textId="77777777" w:rsidR="008D3BBA" w:rsidRPr="004A1F92" w:rsidRDefault="008D3BBA" w:rsidP="004554A1">
            <w:pPr>
              <w:rPr>
                <w:ins w:id="985" w:author="阿毛" w:date="2021-06-02T14:40:00Z"/>
                <w:rFonts w:ascii="標楷體" w:eastAsia="標楷體" w:hAnsi="標楷體"/>
              </w:rPr>
            </w:pPr>
            <w:ins w:id="986" w:author="阿毛" w:date="2021-06-02T14:40:00Z">
              <w:r w:rsidRPr="004A1F92">
                <w:rPr>
                  <w:rFonts w:ascii="標楷體" w:eastAsia="標楷體" w:hAnsi="標楷體"/>
                </w:rPr>
                <w:t>1</w:t>
              </w:r>
            </w:ins>
          </w:p>
        </w:tc>
        <w:tc>
          <w:tcPr>
            <w:tcW w:w="1736" w:type="dxa"/>
          </w:tcPr>
          <w:p w14:paraId="6DEFD2F0" w14:textId="77777777" w:rsidR="008D3BBA" w:rsidRPr="004A1F92" w:rsidRDefault="008D3BBA" w:rsidP="004554A1">
            <w:pPr>
              <w:rPr>
                <w:ins w:id="987" w:author="阿毛" w:date="2021-06-02T14:40:00Z"/>
                <w:rFonts w:ascii="標楷體" w:eastAsia="標楷體" w:hAnsi="標楷體"/>
                <w:lang w:eastAsia="zh-HK"/>
              </w:rPr>
            </w:pPr>
            <w:ins w:id="988" w:author="阿毛" w:date="2021-06-02T14:40:00Z">
              <w:r w:rsidRPr="004A1F92">
                <w:rPr>
                  <w:rFonts w:ascii="標楷體" w:eastAsia="標楷體" w:hAnsi="標楷體" w:hint="eastAsia"/>
                  <w:lang w:eastAsia="zh-HK"/>
                </w:rPr>
                <w:t>核准號碼</w:t>
              </w:r>
            </w:ins>
          </w:p>
        </w:tc>
        <w:tc>
          <w:tcPr>
            <w:tcW w:w="1602" w:type="dxa"/>
          </w:tcPr>
          <w:p w14:paraId="247C29F0" w14:textId="77777777" w:rsidR="008D3BBA" w:rsidRPr="004A1F92" w:rsidRDefault="008D3BBA" w:rsidP="004554A1">
            <w:pPr>
              <w:rPr>
                <w:ins w:id="989" w:author="阿毛" w:date="2021-06-02T14:40:00Z"/>
                <w:rFonts w:ascii="標楷體" w:eastAsia="標楷體" w:hAnsi="標楷體"/>
              </w:rPr>
            </w:pPr>
            <w:ins w:id="990" w:author="阿毛" w:date="2021-06-02T14:40:00Z">
              <w:r>
                <w:rPr>
                  <w:rFonts w:ascii="標楷體" w:eastAsia="標楷體" w:hAnsi="標楷體" w:hint="eastAsia"/>
                </w:rPr>
                <w:t>7</w:t>
              </w:r>
              <w:r w:rsidRPr="004A1F92">
                <w:rPr>
                  <w:rFonts w:ascii="標楷體" w:eastAsia="標楷體" w:hAnsi="標楷體"/>
                </w:rPr>
                <w:t xml:space="preserve">   </w:t>
              </w:r>
            </w:ins>
          </w:p>
        </w:tc>
        <w:tc>
          <w:tcPr>
            <w:tcW w:w="992" w:type="dxa"/>
          </w:tcPr>
          <w:p w14:paraId="4A61B3A1" w14:textId="77777777" w:rsidR="008D3BBA" w:rsidRPr="004A1F92" w:rsidRDefault="008D3BBA" w:rsidP="004554A1">
            <w:pPr>
              <w:rPr>
                <w:ins w:id="99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2135005B" w14:textId="77777777" w:rsidR="008D3BBA" w:rsidRPr="004A1F92" w:rsidRDefault="008D3BBA" w:rsidP="004554A1">
            <w:pPr>
              <w:rPr>
                <w:ins w:id="9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095B66DF" w14:textId="77777777" w:rsidR="008D3BBA" w:rsidRPr="004A1F92" w:rsidRDefault="008D3BBA" w:rsidP="004554A1">
            <w:pPr>
              <w:rPr>
                <w:ins w:id="993" w:author="阿毛" w:date="2021-06-02T14:40:00Z"/>
                <w:rFonts w:ascii="標楷體" w:eastAsia="標楷體" w:hAnsi="標楷體"/>
              </w:rPr>
            </w:pPr>
            <w:ins w:id="994" w:author="阿毛" w:date="2021-06-02T14:40:00Z">
              <w:r w:rsidRPr="004A1F92">
                <w:rPr>
                  <w:rFonts w:ascii="標楷體" w:eastAsia="標楷體" w:hAnsi="標楷體"/>
                </w:rPr>
                <w:t>V</w:t>
              </w:r>
            </w:ins>
          </w:p>
        </w:tc>
        <w:tc>
          <w:tcPr>
            <w:tcW w:w="666" w:type="dxa"/>
          </w:tcPr>
          <w:p w14:paraId="12863B40" w14:textId="77777777" w:rsidR="008D3BBA" w:rsidRPr="004A1F92" w:rsidRDefault="008D3BBA" w:rsidP="004554A1">
            <w:pPr>
              <w:jc w:val="center"/>
              <w:rPr>
                <w:ins w:id="995" w:author="阿毛" w:date="2021-06-02T14:40:00Z"/>
                <w:rFonts w:ascii="標楷體" w:eastAsia="標楷體" w:hAnsi="標楷體"/>
              </w:rPr>
            </w:pPr>
            <w:ins w:id="996" w:author="阿毛" w:date="2021-06-02T14:40:00Z">
              <w:r w:rsidRPr="004A1F92">
                <w:rPr>
                  <w:rFonts w:ascii="標楷體" w:eastAsia="標楷體" w:hAnsi="標楷體"/>
                </w:rPr>
                <w:t>W</w:t>
              </w:r>
            </w:ins>
          </w:p>
        </w:tc>
        <w:tc>
          <w:tcPr>
            <w:tcW w:w="2856" w:type="dxa"/>
          </w:tcPr>
          <w:p w14:paraId="429BCF9B" w14:textId="537958CB" w:rsidR="008D3BBA" w:rsidRDefault="008D3BBA" w:rsidP="004554A1">
            <w:pPr>
              <w:ind w:left="240" w:hangingChars="100" w:hanging="240"/>
              <w:rPr>
                <w:ins w:id="997" w:author="阿毛" w:date="2021-06-02T14:40:00Z"/>
                <w:rFonts w:ascii="標楷體" w:eastAsia="標楷體" w:hAnsi="標楷體"/>
              </w:rPr>
            </w:pPr>
            <w:ins w:id="998" w:author="阿毛" w:date="2021-06-02T14:40:00Z">
              <w:r w:rsidRPr="004A1F92">
                <w:rPr>
                  <w:rFonts w:ascii="標楷體" w:eastAsia="標楷體" w:hAnsi="標楷體"/>
                </w:rPr>
                <w:t>1.</w:t>
              </w:r>
              <w:r w:rsidRPr="004A1F92">
                <w:rPr>
                  <w:rFonts w:ascii="標楷體" w:eastAsia="標楷體" w:hAnsi="標楷體" w:hint="eastAsia"/>
                </w:rPr>
                <w:t>第一筆核准號碼</w:t>
              </w:r>
              <w:del w:id="999" w:author="楊智誠" w:date="2021-06-30T17:16:00Z">
                <w:r w:rsidRPr="004A1F92" w:rsidDel="00B40550">
                  <w:rPr>
                    <w:rFonts w:ascii="標楷體" w:eastAsia="標楷體" w:hAnsi="標楷體" w:hint="eastAsia"/>
                  </w:rPr>
                  <w:delText>必須</w:delText>
                </w:r>
              </w:del>
            </w:ins>
            <w:ins w:id="1000" w:author="楊智誠" w:date="2021-06-30T17:16:00Z">
              <w:r w:rsidR="00B40550">
                <w:rPr>
                  <w:rFonts w:ascii="標楷體" w:eastAsia="標楷體" w:hAnsi="標楷體" w:hint="eastAsia"/>
                </w:rPr>
                <w:t>限</w:t>
              </w:r>
            </w:ins>
            <w:ins w:id="1001" w:author="阿毛" w:date="2021-06-02T14:40:00Z">
              <w:r w:rsidRPr="004A1F92">
                <w:rPr>
                  <w:rFonts w:ascii="標楷體" w:eastAsia="標楷體" w:hAnsi="標楷體" w:hint="eastAsia"/>
                </w:rPr>
                <w:t>輸</w:t>
              </w:r>
              <w:r w:rsidRPr="004A1F92">
                <w:rPr>
                  <w:rFonts w:ascii="標楷體" w:eastAsia="標楷體" w:hAnsi="標楷體"/>
                </w:rPr>
                <w:t xml:space="preserve"> </w:t>
              </w:r>
              <w:r w:rsidRPr="004A1F92">
                <w:rPr>
                  <w:rFonts w:ascii="標楷體" w:eastAsia="標楷體" w:hAnsi="標楷體" w:hint="eastAsia"/>
                </w:rPr>
                <w:t>入</w:t>
              </w:r>
              <w:r>
                <w:rPr>
                  <w:rFonts w:ascii="標楷體" w:eastAsia="標楷體" w:hAnsi="標楷體" w:hint="eastAsia"/>
                </w:rPr>
                <w:t>數字,檢核條件:不可輸入0/V(2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>0)</w:t>
              </w:r>
            </w:ins>
          </w:p>
          <w:p w14:paraId="6E78407A" w14:textId="77777777" w:rsidR="008D3BBA" w:rsidRPr="004A1F92" w:rsidRDefault="008D3BBA" w:rsidP="004554A1">
            <w:pPr>
              <w:ind w:left="240" w:hangingChars="100" w:hanging="240"/>
              <w:rPr>
                <w:ins w:id="1002" w:author="阿毛" w:date="2021-06-02T14:40:00Z"/>
                <w:rFonts w:ascii="標楷體" w:eastAsia="標楷體" w:hAnsi="標楷體"/>
              </w:rPr>
            </w:pPr>
            <w:ins w:id="1003" w:author="阿毛" w:date="2021-06-02T14:40:00Z">
              <w:r>
                <w:rPr>
                  <w:rFonts w:ascii="標楷體" w:eastAsia="標楷體" w:hAnsi="標楷體" w:hint="eastAsia"/>
                </w:rPr>
                <w:t>2.</w:t>
              </w:r>
              <w:r w:rsidRPr="004A1F92">
                <w:rPr>
                  <w:rFonts w:ascii="標楷體" w:eastAsia="標楷體" w:hAnsi="標楷體"/>
                </w:rPr>
                <w:t>第二筆開始可不輸入</w:t>
              </w:r>
            </w:ins>
          </w:p>
        </w:tc>
      </w:tr>
      <w:tr w:rsidR="008D3BBA" w:rsidRPr="004A1F92" w14:paraId="56F2D515" w14:textId="77777777" w:rsidTr="004554A1">
        <w:trPr>
          <w:trHeight w:val="244"/>
          <w:jc w:val="center"/>
          <w:ins w:id="1004" w:author="阿毛" w:date="2021-06-02T14:40:00Z"/>
        </w:trPr>
        <w:tc>
          <w:tcPr>
            <w:tcW w:w="456" w:type="dxa"/>
          </w:tcPr>
          <w:p w14:paraId="5BAAA784" w14:textId="77777777" w:rsidR="008D3BBA" w:rsidRPr="004A1F92" w:rsidRDefault="008D3BBA" w:rsidP="004554A1">
            <w:pPr>
              <w:rPr>
                <w:ins w:id="100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3CE94D2B" w14:textId="77777777" w:rsidR="008D3BBA" w:rsidRPr="009A3F96" w:rsidRDefault="008D3BBA" w:rsidP="004554A1">
            <w:pPr>
              <w:rPr>
                <w:ins w:id="1006" w:author="阿毛" w:date="2021-06-02T14:40:00Z"/>
                <w:rFonts w:ascii="標楷體" w:eastAsia="標楷體" w:hAnsi="標楷體"/>
              </w:rPr>
            </w:pPr>
            <w:ins w:id="1007" w:author="阿毛" w:date="2021-06-02T14:40:00Z">
              <w:r>
                <w:rPr>
                  <w:rFonts w:ascii="標楷體" w:eastAsia="標楷體" w:hAnsi="標楷體" w:hint="eastAsia"/>
                </w:rPr>
                <w:t>核准號碼查詢</w:t>
              </w:r>
            </w:ins>
          </w:p>
          <w:p w14:paraId="5D4238C5" w14:textId="77777777" w:rsidR="008D3BBA" w:rsidRPr="004A1F92" w:rsidRDefault="008D3BBA" w:rsidP="004554A1">
            <w:pPr>
              <w:rPr>
                <w:ins w:id="100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5088C8B7" w14:textId="77777777" w:rsidR="008D3BBA" w:rsidRPr="004A1F92" w:rsidRDefault="008D3BBA" w:rsidP="004554A1">
            <w:pPr>
              <w:rPr>
                <w:ins w:id="1009" w:author="阿毛" w:date="2021-06-02T14:40:00Z"/>
                <w:rFonts w:ascii="標楷體" w:eastAsia="標楷體" w:hAnsi="標楷體"/>
              </w:rPr>
            </w:pPr>
            <w:ins w:id="1010" w:author="阿毛" w:date="2021-06-02T14:40:00Z">
              <w:r w:rsidRPr="004A1F92">
                <w:rPr>
                  <w:rFonts w:ascii="標楷體" w:eastAsia="標楷體" w:hAnsi="標楷體" w:hint="eastAsia"/>
                </w:rPr>
                <w:t>按鈕</w:t>
              </w:r>
            </w:ins>
          </w:p>
        </w:tc>
        <w:tc>
          <w:tcPr>
            <w:tcW w:w="992" w:type="dxa"/>
          </w:tcPr>
          <w:p w14:paraId="2A88E495" w14:textId="77777777" w:rsidR="008D3BBA" w:rsidRPr="004A1F92" w:rsidRDefault="008D3BBA" w:rsidP="004554A1">
            <w:pPr>
              <w:rPr>
                <w:ins w:id="1011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60B5E246" w14:textId="77777777" w:rsidR="008D3BBA" w:rsidRPr="004A1F92" w:rsidRDefault="008D3BBA" w:rsidP="004554A1">
            <w:pPr>
              <w:rPr>
                <w:ins w:id="1012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3CB66F79" w14:textId="77777777" w:rsidR="008D3BBA" w:rsidRPr="004A1F92" w:rsidRDefault="008D3BBA" w:rsidP="004554A1">
            <w:pPr>
              <w:rPr>
                <w:ins w:id="10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3DDF38D8" w14:textId="77777777" w:rsidR="008D3BBA" w:rsidRPr="004A1F92" w:rsidRDefault="008D3BBA" w:rsidP="004554A1">
            <w:pPr>
              <w:jc w:val="center"/>
              <w:rPr>
                <w:ins w:id="10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37947FAD" w14:textId="77777777" w:rsidR="008D3BBA" w:rsidRPr="004A1F92" w:rsidRDefault="008D3BBA" w:rsidP="004554A1">
            <w:pPr>
              <w:snapToGrid w:val="0"/>
              <w:rPr>
                <w:ins w:id="1015" w:author="阿毛" w:date="2021-06-02T14:40:00Z"/>
                <w:rFonts w:ascii="標楷體" w:eastAsia="標楷體" w:hAnsi="標楷體"/>
              </w:rPr>
            </w:pPr>
            <w:ins w:id="1016" w:author="阿毛" w:date="2021-06-02T14:40:00Z">
              <w:r w:rsidRPr="004A1F92">
                <w:rPr>
                  <w:rFonts w:ascii="標楷體" w:eastAsia="標楷體" w:hAnsi="標楷體"/>
                </w:rPr>
                <w:t>1.連結至【L2016核准號碼明細資料查詢】點選資料後自動</w:t>
              </w:r>
              <w:r w:rsidRPr="004A1F92">
                <w:rPr>
                  <w:rFonts w:ascii="標楷體" w:eastAsia="標楷體" w:hAnsi="標楷體" w:hint="eastAsia"/>
                  <w:lang w:eastAsia="zh-HK"/>
                </w:rPr>
                <w:t>帶回</w:t>
              </w:r>
              <w:r w:rsidRPr="004A1F92">
                <w:rPr>
                  <w:rFonts w:ascii="標楷體" w:eastAsia="標楷體" w:hAnsi="標楷體" w:hint="eastAsia"/>
                </w:rPr>
                <w:t>核准號碼</w:t>
              </w:r>
            </w:ins>
          </w:p>
        </w:tc>
      </w:tr>
    </w:tbl>
    <w:p w14:paraId="45C13821" w14:textId="77777777" w:rsidR="008D3BBA" w:rsidRPr="009A3F96" w:rsidRDefault="008D3BBA">
      <w:pPr>
        <w:pStyle w:val="a"/>
        <w:rPr>
          <w:ins w:id="1017" w:author="阿毛" w:date="2021-06-02T14:40:00Z"/>
        </w:rPr>
      </w:pPr>
      <w:ins w:id="1018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20932447" w14:textId="77777777" w:rsidR="008D3BBA" w:rsidRDefault="008D3BBA" w:rsidP="008D3BBA">
      <w:pPr>
        <w:rPr>
          <w:ins w:id="1019" w:author="阿毛" w:date="2021-06-02T14:40:00Z"/>
          <w:rFonts w:ascii="標楷體" w:eastAsia="標楷體" w:hAnsi="標楷體"/>
        </w:rPr>
      </w:pPr>
      <w:ins w:id="1020" w:author="阿毛" w:date="2021-06-02T14:40:00Z">
        <w:r w:rsidRPr="00FE380C">
          <w:rPr>
            <w:rFonts w:ascii="標楷體" w:eastAsia="標楷體" w:hAnsi="標楷體"/>
            <w:noProof/>
          </w:rPr>
          <w:drawing>
            <wp:inline distT="0" distB="0" distL="0" distR="0" wp14:anchorId="663BC973" wp14:editId="1EAC25EF">
              <wp:extent cx="6479540" cy="1276985"/>
              <wp:effectExtent l="0" t="0" r="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1276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E38CE9" w14:textId="77777777" w:rsidR="008D3BBA" w:rsidRDefault="008D3BBA" w:rsidP="008D3BBA">
      <w:pPr>
        <w:rPr>
          <w:ins w:id="1021" w:author="阿毛" w:date="2021-06-02T14:40:00Z"/>
          <w:rFonts w:ascii="標楷體" w:eastAsia="標楷體" w:hAnsi="標楷體"/>
        </w:rPr>
      </w:pPr>
    </w:p>
    <w:p w14:paraId="7FA1ADAB" w14:textId="12FF021E" w:rsidR="008D3BBA" w:rsidRDefault="008D3BBA">
      <w:pPr>
        <w:pStyle w:val="a"/>
        <w:rPr>
          <w:ins w:id="1022" w:author="楊智誠" w:date="2021-12-14T14:43:00Z"/>
        </w:rPr>
      </w:pPr>
      <w:ins w:id="1023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5C00FFBB" w14:textId="35CEF1A1" w:rsidR="00E5559C" w:rsidRPr="00E5559C" w:rsidRDefault="004554A1">
      <w:pPr>
        <w:rPr>
          <w:ins w:id="1024" w:author="阿毛" w:date="2021-06-02T14:40:00Z"/>
        </w:rPr>
        <w:pPrChange w:id="1025" w:author="楊智誠" w:date="2021-12-14T14:43:00Z">
          <w:pPr>
            <w:pStyle w:val="a"/>
          </w:pPr>
        </w:pPrChange>
      </w:pPr>
      <w:ins w:id="1026" w:author="楊智誠" w:date="2021-12-14T14:43:00Z">
        <w:r>
          <w:object w:dxaOrig="1520" w:dyaOrig="1033" w14:anchorId="7BB1D9F6">
            <v:shape id="_x0000_i1028" type="#_x0000_t75" style="width:76.2pt;height:51.6pt" o:ole="">
              <v:imagedata r:id="rId23" o:title=""/>
            </v:shape>
            <o:OLEObject Type="Embed" ProgID="Package" ShapeID="_x0000_i1028" DrawAspect="Icon" ObjectID="_1744797235" r:id="rId24"/>
          </w:object>
        </w:r>
      </w:ins>
    </w:p>
    <w:p w14:paraId="78906FF4" w14:textId="0B489DDF" w:rsidR="008D3BBA" w:rsidRDefault="008D3BBA" w:rsidP="008D3BBA">
      <w:pPr>
        <w:pStyle w:val="42"/>
        <w:spacing w:after="72"/>
        <w:ind w:leftChars="0" w:left="0"/>
        <w:rPr>
          <w:ins w:id="1027" w:author="阿毛" w:date="2021-06-02T14:40:00Z"/>
          <w:rFonts w:ascii="標楷體" w:hAnsi="標楷體"/>
        </w:rPr>
      </w:pPr>
      <w:ins w:id="1028" w:author="阿毛" w:date="2021-06-02T14:40:00Z">
        <w:r>
          <w:rPr>
            <w:rFonts w:ascii="標楷體" w:hAnsi="標楷體" w:hint="eastAsia"/>
          </w:rPr>
          <w:t>(1)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(個人) </w:t>
        </w:r>
      </w:ins>
      <w:ins w:id="1029" w:author="阿毛" w:date="2021-06-02T14:40:00Z">
        <w:del w:id="1030" w:author="楊智誠" w:date="2021-12-14T14:43:00Z">
          <w:r w:rsidDel="00E5559C">
            <w:rPr>
              <w:rFonts w:ascii="標楷體" w:hAnsi="標楷體"/>
            </w:rPr>
            <w:object w:dxaOrig="1520" w:dyaOrig="1033" w14:anchorId="2B44832F">
              <v:shape id="_x0000_i1029" type="#_x0000_t75" style="width:76.2pt;height:51.6pt" o:ole="">
                <v:imagedata r:id="rId25" o:title=""/>
              </v:shape>
              <o:OLEObject Type="Embed" ProgID="Package" ShapeID="_x0000_i1029" DrawAspect="Icon" ObjectID="_1744797236" r:id="rId26"/>
            </w:object>
          </w:r>
        </w:del>
      </w:ins>
    </w:p>
    <w:p w14:paraId="5823E723" w14:textId="26824941" w:rsidR="008D3BBA" w:rsidRDefault="00DB4720" w:rsidP="008D3BBA">
      <w:pPr>
        <w:pStyle w:val="42"/>
        <w:spacing w:after="72"/>
        <w:ind w:leftChars="0" w:left="0"/>
        <w:rPr>
          <w:ins w:id="1031" w:author="楊智誠" w:date="2021-12-14T14:44:00Z"/>
          <w:rFonts w:ascii="標楷體" w:hAnsi="標楷體"/>
        </w:rPr>
      </w:pPr>
      <w:ins w:id="1032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F411CF9" wp14:editId="6C1B82DF">
              <wp:extent cx="6479540" cy="3990340"/>
              <wp:effectExtent l="0" t="0" r="0" b="0"/>
              <wp:docPr id="38" name="圖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990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033" w:author="阿毛" w:date="2021-06-02T14:40:00Z">
        <w:del w:id="1034" w:author="楊智誠" w:date="2021-12-14T14:43:00Z">
          <w:r w:rsidR="008D3BBA" w:rsidRPr="007C7203" w:rsidDel="00E5559C">
            <w:rPr>
              <w:rFonts w:ascii="標楷體" w:hAnsi="標楷體"/>
              <w:noProof/>
            </w:rPr>
            <w:drawing>
              <wp:inline distT="0" distB="0" distL="0" distR="0" wp14:anchorId="4D37FD8B" wp14:editId="494FBA35">
                <wp:extent cx="4686300" cy="3301628"/>
                <wp:effectExtent l="0" t="0" r="0" b="0"/>
                <wp:docPr id="34" name="圖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5AEDFAD5" w14:textId="2CE3AF5B" w:rsidR="00E5559C" w:rsidRDefault="00E5559C" w:rsidP="00E5559C">
      <w:pPr>
        <w:pStyle w:val="42"/>
        <w:spacing w:after="72"/>
        <w:ind w:leftChars="0" w:left="0"/>
        <w:rPr>
          <w:ins w:id="1035" w:author="楊智誠" w:date="2021-12-14T14:44:00Z"/>
          <w:rFonts w:ascii="標楷體" w:hAnsi="標楷體"/>
        </w:rPr>
      </w:pPr>
      <w:ins w:id="1036" w:author="楊智誠" w:date="2021-12-14T14:44:00Z">
        <w:r>
          <w:rPr>
            <w:rFonts w:ascii="標楷體" w:hAnsi="標楷體" w:hint="eastAsia"/>
          </w:rPr>
          <w:t>(</w:t>
        </w:r>
      </w:ins>
      <w:ins w:id="1037" w:author="楊智誠" w:date="2021-12-14T16:45:00Z">
        <w:r w:rsidR="00DB4720">
          <w:rPr>
            <w:rFonts w:ascii="標楷體" w:hAnsi="標楷體" w:hint="eastAsia"/>
          </w:rPr>
          <w:t>2</w:t>
        </w:r>
      </w:ins>
      <w:ins w:id="1038" w:author="楊智誠" w:date="2021-12-14T14:44:00Z">
        <w:r>
          <w:rPr>
            <w:rFonts w:ascii="標楷體" w:hAnsi="標楷體" w:hint="eastAsia"/>
          </w:rPr>
          <w:t>)</w:t>
        </w:r>
        <w:r w:rsidRPr="002D719D">
          <w:rPr>
            <w:rFonts w:ascii="標楷體" w:hAnsi="標楷體" w:hint="eastAsia"/>
          </w:rPr>
          <w:t>首次撥款審核資料表</w:t>
        </w:r>
        <w:r>
          <w:rPr>
            <w:rFonts w:ascii="標楷體" w:hAnsi="標楷體" w:hint="eastAsia"/>
          </w:rPr>
          <w:t xml:space="preserve">(法人) </w:t>
        </w:r>
      </w:ins>
    </w:p>
    <w:p w14:paraId="308F8F87" w14:textId="15E5CA39" w:rsidR="00E5559C" w:rsidRPr="00E5559C" w:rsidRDefault="00DB4720" w:rsidP="008D3BBA">
      <w:pPr>
        <w:pStyle w:val="42"/>
        <w:spacing w:after="72"/>
        <w:ind w:leftChars="0" w:left="0"/>
        <w:rPr>
          <w:ins w:id="1039" w:author="阿毛" w:date="2021-06-02T14:40:00Z"/>
          <w:rFonts w:ascii="標楷體" w:hAnsi="標楷體"/>
        </w:rPr>
      </w:pPr>
      <w:ins w:id="1040" w:author="楊智誠" w:date="2021-12-14T16:45:00Z">
        <w:r w:rsidRPr="00DB4720">
          <w:rPr>
            <w:rFonts w:ascii="標楷體" w:hAnsi="標楷體"/>
            <w:noProof/>
          </w:rPr>
          <w:drawing>
            <wp:inline distT="0" distB="0" distL="0" distR="0" wp14:anchorId="2B8BB1B8" wp14:editId="6F29DA69">
              <wp:extent cx="6479540" cy="4025265"/>
              <wp:effectExtent l="0" t="0" r="0" b="0"/>
              <wp:docPr id="39" name="圖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402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672186" w14:textId="77777777" w:rsidR="008D3BBA" w:rsidRDefault="008D3BBA" w:rsidP="008D3BBA">
      <w:pPr>
        <w:widowControl/>
        <w:rPr>
          <w:ins w:id="1041" w:author="阿毛" w:date="2021-06-02T14:40:00Z"/>
          <w:rFonts w:ascii="標楷體" w:eastAsia="標楷體" w:hAnsi="標楷體"/>
        </w:rPr>
      </w:pPr>
      <w:ins w:id="1042" w:author="阿毛" w:date="2021-06-02T14:40:00Z">
        <w:r>
          <w:rPr>
            <w:rFonts w:ascii="標楷體" w:eastAsia="標楷體" w:hAnsi="標楷體"/>
          </w:rPr>
          <w:br w:type="page"/>
        </w:r>
      </w:ins>
    </w:p>
    <w:p w14:paraId="337DFC87" w14:textId="06729D23" w:rsidR="008D3BBA" w:rsidDel="00E5559C" w:rsidRDefault="00DB4720" w:rsidP="008D3BBA">
      <w:pPr>
        <w:pStyle w:val="42"/>
        <w:spacing w:after="72"/>
        <w:ind w:leftChars="0" w:left="0"/>
        <w:rPr>
          <w:ins w:id="1043" w:author="阿毛" w:date="2021-06-02T14:40:00Z"/>
          <w:del w:id="1044" w:author="楊智誠" w:date="2021-12-14T14:43:00Z"/>
          <w:rFonts w:ascii="標楷體" w:hAnsi="標楷體" w:cs="Times New Roman"/>
          <w:kern w:val="2"/>
          <w:szCs w:val="24"/>
        </w:rPr>
      </w:pPr>
      <w:ins w:id="1045" w:author="楊智誠" w:date="2021-12-14T16:45:00Z">
        <w:r w:rsidRPr="00DB4720">
          <w:rPr>
            <w:rFonts w:ascii="標楷體" w:hAnsi="標楷體"/>
            <w:noProof/>
          </w:rPr>
          <w:lastRenderedPageBreak/>
          <w:drawing>
            <wp:inline distT="0" distB="0" distL="0" distR="0" wp14:anchorId="6B2CFDE1" wp14:editId="38148658">
              <wp:extent cx="6479540" cy="3540125"/>
              <wp:effectExtent l="0" t="0" r="0" b="3175"/>
              <wp:docPr id="40" name="圖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9540" cy="3540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DB4720" w:rsidDel="00E5559C">
          <w:rPr>
            <w:rFonts w:ascii="標楷體" w:hAnsi="標楷體" w:hint="eastAsia"/>
          </w:rPr>
          <w:t xml:space="preserve"> </w:t>
        </w:r>
      </w:ins>
      <w:ins w:id="1046" w:author="阿毛" w:date="2021-06-02T14:40:00Z">
        <w:del w:id="1047" w:author="楊智誠" w:date="2021-12-14T14:43:00Z">
          <w:r w:rsidR="008D3BBA" w:rsidRPr="009A3F96" w:rsidDel="00E5559C">
            <w:rPr>
              <w:rFonts w:ascii="標楷體" w:hAnsi="標楷體" w:hint="eastAsia"/>
            </w:rPr>
            <w:delText>(2) 首次撥款審核資料表(法人)</w:delText>
          </w:r>
        </w:del>
      </w:ins>
      <w:del w:id="1048" w:author="楊智誠" w:date="2021-12-14T14:43:00Z">
        <w:r w:rsidR="008D3BBA" w:rsidDel="00E5559C">
          <w:rPr>
            <w:rFonts w:ascii="標楷體" w:hAnsi="標楷體"/>
          </w:rPr>
          <w:fldChar w:fldCharType="begin"/>
        </w:r>
        <w:r w:rsidR="008D3BBA" w:rsidDel="00E5559C">
          <w:rPr>
            <w:rFonts w:ascii="標楷體" w:hAnsi="標楷體"/>
          </w:rPr>
          <w:fldChar w:fldCharType="end"/>
        </w:r>
      </w:del>
      <w:ins w:id="1049" w:author="阿毛" w:date="2021-06-02T16:53:00Z">
        <w:del w:id="1050" w:author="楊智誠" w:date="2021-12-14T14:43:00Z">
          <w:r w:rsidR="00630C5C" w:rsidDel="00E5559C">
            <w:rPr>
              <w:rFonts w:ascii="標楷體" w:hAnsi="標楷體"/>
            </w:rPr>
            <w:object w:dxaOrig="1520" w:dyaOrig="1033" w14:anchorId="7D855192">
              <v:shape id="_x0000_i1030" type="#_x0000_t75" style="width:76.2pt;height:51.6pt" o:ole="">
                <v:imagedata r:id="rId31" o:title=""/>
              </v:shape>
              <o:OLEObject Type="Embed" ProgID="Package" ShapeID="_x0000_i1030" DrawAspect="Icon" ObjectID="_1744797237" r:id="rId32"/>
            </w:object>
          </w:r>
        </w:del>
      </w:ins>
      <w:ins w:id="1051" w:author="阿毛" w:date="2021-06-02T14:40:00Z">
        <w:del w:id="1052" w:author="楊智誠" w:date="2021-12-14T14:43:00Z">
          <w:r w:rsidR="008D3BBA" w:rsidRPr="009A3F96" w:rsidDel="00E5559C">
            <w:rPr>
              <w:rFonts w:ascii="標楷體" w:hAnsi="標楷體"/>
            </w:rPr>
            <w:delText xml:space="preserve"> </w:delText>
          </w:r>
        </w:del>
      </w:ins>
    </w:p>
    <w:p w14:paraId="034DA1C9" w14:textId="39D8F3E0" w:rsidR="008D3BBA" w:rsidRDefault="00630C5C" w:rsidP="00630C5C">
      <w:pPr>
        <w:pStyle w:val="42"/>
        <w:spacing w:after="72"/>
        <w:ind w:leftChars="0" w:left="0"/>
        <w:rPr>
          <w:ins w:id="1053" w:author="阿毛" w:date="2021-06-02T16:52:00Z"/>
        </w:rPr>
      </w:pPr>
      <w:ins w:id="1054" w:author="阿毛" w:date="2021-06-02T16:52:00Z">
        <w:del w:id="1055" w:author="楊智誠" w:date="2021-12-14T14:43:00Z">
          <w:r w:rsidRPr="00630C5C" w:rsidDel="00E5559C">
            <w:rPr>
              <w:noProof/>
            </w:rPr>
            <w:drawing>
              <wp:inline distT="0" distB="0" distL="0" distR="0" wp14:anchorId="555956A4" wp14:editId="5310B3F0">
                <wp:extent cx="4815789" cy="3398520"/>
                <wp:effectExtent l="0" t="0" r="0" b="0"/>
                <wp:docPr id="35" name="圖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7500" cy="339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024014B6" w14:textId="5E1A0805" w:rsidR="00630C5C" w:rsidRDefault="005B3945" w:rsidP="005B3945">
      <w:pPr>
        <w:pStyle w:val="3"/>
        <w:ind w:left="567"/>
      </w:pPr>
      <w:bookmarkStart w:id="1056" w:name="_Toc134183794"/>
      <w:r>
        <w:rPr>
          <w:rFonts w:hint="eastAsia"/>
        </w:rPr>
        <w:t>(2)L9130</w:t>
      </w:r>
      <w:r>
        <w:rPr>
          <w:rFonts w:hint="eastAsia"/>
        </w:rPr>
        <w:t>核心傳票媒體檔產生作業</w:t>
      </w:r>
      <w:bookmarkEnd w:id="1056"/>
      <w:ins w:id="1057" w:author="阿毛" w:date="2021-06-02T16:52:00Z">
        <w:del w:id="1058" w:author="楊智誠" w:date="2021-12-14T14:43:00Z">
          <w:r w:rsidR="00630C5C" w:rsidRPr="00630C5C" w:rsidDel="00E5559C">
            <w:rPr>
              <w:noProof/>
            </w:rPr>
            <w:drawing>
              <wp:inline distT="0" distB="0" distL="0" distR="0" wp14:anchorId="285844B6" wp14:editId="7D2C3252">
                <wp:extent cx="4815205" cy="3275415"/>
                <wp:effectExtent l="0" t="0" r="0" b="0"/>
                <wp:docPr id="36" name="圖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0437" cy="327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21CD664D" w14:textId="77777777" w:rsidR="005B3945" w:rsidRDefault="005B3945" w:rsidP="005B3945">
      <w:pPr>
        <w:pStyle w:val="a"/>
        <w:rPr>
          <w:ins w:id="1059" w:author="阿毛" w:date="2021-06-02T14:40:00Z"/>
        </w:rPr>
      </w:pPr>
      <w:ins w:id="1060" w:author="阿毛" w:date="2021-06-02T14:40:00Z">
        <w:r w:rsidRPr="00362205">
          <w:t>功能說明</w:t>
        </w:r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B3945" w:rsidRPr="00362205" w14:paraId="68FCBCC4" w14:textId="77777777" w:rsidTr="0097662F">
        <w:trPr>
          <w:trHeight w:val="277"/>
          <w:ins w:id="1061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DA56B0" w14:textId="77777777" w:rsidR="005B3945" w:rsidRPr="00362205" w:rsidRDefault="005B3945" w:rsidP="0097662F">
            <w:pPr>
              <w:rPr>
                <w:ins w:id="1062" w:author="阿毛" w:date="2021-06-02T14:40:00Z"/>
                <w:rFonts w:ascii="標楷體" w:eastAsia="標楷體" w:hAnsi="標楷體"/>
              </w:rPr>
            </w:pPr>
            <w:ins w:id="1063" w:author="阿毛" w:date="2021-06-02T14:40:00Z">
              <w:r w:rsidRPr="00362205">
                <w:rPr>
                  <w:rFonts w:ascii="標楷體" w:eastAsia="標楷體" w:hAnsi="標楷體"/>
                </w:rPr>
                <w:t xml:space="preserve">功能名稱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3C790D" w14:textId="23AE814A" w:rsidR="005B3945" w:rsidRPr="003B45A8" w:rsidRDefault="00D0790F" w:rsidP="0097662F">
            <w:pPr>
              <w:rPr>
                <w:ins w:id="1064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核心傳票媒體檔產生作業</w:t>
            </w:r>
          </w:p>
        </w:tc>
      </w:tr>
      <w:tr w:rsidR="005B3945" w:rsidRPr="00A97C81" w14:paraId="50F1766F" w14:textId="77777777" w:rsidTr="0097662F">
        <w:trPr>
          <w:trHeight w:val="277"/>
          <w:ins w:id="106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28B43" w14:textId="77777777" w:rsidR="005B3945" w:rsidRPr="00A97C81" w:rsidRDefault="005B3945" w:rsidP="0097662F">
            <w:pPr>
              <w:rPr>
                <w:ins w:id="1066" w:author="阿毛" w:date="2021-06-02T14:40:00Z"/>
                <w:rFonts w:ascii="標楷體" w:eastAsia="標楷體" w:hAnsi="標楷體"/>
              </w:rPr>
            </w:pPr>
            <w:ins w:id="1067" w:author="阿毛" w:date="2021-06-02T14:40:00Z">
              <w:r w:rsidRPr="00A97C81">
                <w:rPr>
                  <w:rFonts w:ascii="標楷體" w:eastAsia="標楷體" w:hAnsi="標楷體"/>
                </w:rPr>
                <w:t>進入條件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055DF0" w14:textId="5CAED600" w:rsidR="005B3945" w:rsidRPr="00A97C81" w:rsidRDefault="005B3945" w:rsidP="0097662F">
            <w:pPr>
              <w:rPr>
                <w:ins w:id="1068" w:author="阿毛" w:date="2021-06-02T14:40:00Z"/>
                <w:rFonts w:ascii="標楷體" w:eastAsia="標楷體" w:hAnsi="標楷體"/>
              </w:rPr>
            </w:pPr>
          </w:p>
        </w:tc>
      </w:tr>
      <w:tr w:rsidR="005B3945" w:rsidRPr="00A97C81" w14:paraId="1AB33991" w14:textId="77777777" w:rsidTr="0097662F">
        <w:trPr>
          <w:trHeight w:val="773"/>
          <w:ins w:id="106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596DA5" w14:textId="77777777" w:rsidR="005B3945" w:rsidRPr="00A97C81" w:rsidRDefault="005B3945" w:rsidP="0097662F">
            <w:pPr>
              <w:rPr>
                <w:ins w:id="1070" w:author="阿毛" w:date="2021-06-02T14:40:00Z"/>
                <w:rFonts w:ascii="標楷體" w:eastAsia="標楷體" w:hAnsi="標楷體"/>
              </w:rPr>
            </w:pPr>
            <w:ins w:id="1071" w:author="阿毛" w:date="2021-06-02T14:40:00Z">
              <w:r w:rsidRPr="00A97C81">
                <w:rPr>
                  <w:rFonts w:ascii="標楷體" w:eastAsia="標楷體" w:hAnsi="標楷體"/>
                </w:rPr>
                <w:t xml:space="preserve">基本流程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288CED" w14:textId="35A7E70B" w:rsidR="005B3945" w:rsidRPr="006E3AAA" w:rsidRDefault="005B3945" w:rsidP="00D0790F">
            <w:pPr>
              <w:rPr>
                <w:ins w:id="1072" w:author="阿毛" w:date="2021-06-02T14:40:00Z"/>
                <w:rFonts w:ascii="標楷體" w:eastAsia="標楷體" w:hAnsi="標楷體"/>
              </w:rPr>
            </w:pPr>
            <w:ins w:id="1073" w:author="阿毛" w:date="2021-06-02T14:40:00Z">
              <w:r w:rsidRPr="00A97C81">
                <w:rPr>
                  <w:rFonts w:ascii="標楷體" w:eastAsia="標楷體" w:hAnsi="標楷體" w:hint="eastAsia"/>
                </w:rPr>
                <w:t>1.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參考</w:t>
              </w:r>
              <w:r w:rsidRPr="00A97C81">
                <w:rPr>
                  <w:rFonts w:ascii="標楷體" w:eastAsia="標楷體" w:hAnsi="標楷體" w:hint="eastAsia"/>
                </w:rPr>
                <w:t>「</w:t>
              </w:r>
            </w:ins>
            <w:r w:rsidR="007E1069">
              <w:rPr>
                <w:rFonts w:ascii="標楷體" w:eastAsia="標楷體" w:hAnsi="標楷體" w:hint="eastAsia"/>
              </w:rPr>
              <w:t>關帳、換日</w:t>
            </w:r>
            <w:ins w:id="1074" w:author="阿毛" w:date="2021-06-02T14:40:00Z">
              <w:r w:rsidRPr="00A97C81">
                <w:rPr>
                  <w:rFonts w:ascii="標楷體" w:eastAsia="標楷體" w:hAnsi="標楷體" w:hint="eastAsia"/>
                </w:rPr>
                <w:t>」</w:t>
              </w:r>
              <w:r w:rsidRPr="00A97C81">
                <w:rPr>
                  <w:rFonts w:ascii="標楷體" w:eastAsia="標楷體" w:hAnsi="標楷體" w:hint="eastAsia"/>
                  <w:lang w:eastAsia="zh-HK"/>
                </w:rPr>
                <w:t>流程</w:t>
              </w:r>
            </w:ins>
          </w:p>
        </w:tc>
      </w:tr>
      <w:tr w:rsidR="005B3945" w:rsidRPr="00A97C81" w14:paraId="51434C46" w14:textId="77777777" w:rsidTr="0097662F">
        <w:trPr>
          <w:trHeight w:val="321"/>
          <w:ins w:id="1075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B41E81" w14:textId="77777777" w:rsidR="005B3945" w:rsidRPr="00A97C81" w:rsidRDefault="005B3945" w:rsidP="0097662F">
            <w:pPr>
              <w:rPr>
                <w:ins w:id="1076" w:author="阿毛" w:date="2021-06-02T14:40:00Z"/>
                <w:rFonts w:ascii="標楷體" w:eastAsia="標楷體" w:hAnsi="標楷體"/>
              </w:rPr>
            </w:pPr>
            <w:ins w:id="1077" w:author="阿毛" w:date="2021-06-02T14:40:00Z">
              <w:r w:rsidRPr="00A97C81">
                <w:rPr>
                  <w:rFonts w:ascii="標楷體" w:eastAsia="標楷體" w:hAnsi="標楷體"/>
                </w:rPr>
                <w:t>選用流程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0328DB" w14:textId="77777777" w:rsidR="005B3945" w:rsidRPr="00A97C81" w:rsidRDefault="005B3945" w:rsidP="0097662F">
            <w:pPr>
              <w:rPr>
                <w:ins w:id="1078" w:author="阿毛" w:date="2021-06-02T14:40:00Z"/>
                <w:rFonts w:ascii="標楷體" w:eastAsia="標楷體" w:hAnsi="標楷體"/>
              </w:rPr>
            </w:pPr>
          </w:p>
        </w:tc>
      </w:tr>
      <w:tr w:rsidR="005B3945" w:rsidRPr="00A97C81" w14:paraId="58AEEFE9" w14:textId="77777777" w:rsidTr="0097662F">
        <w:trPr>
          <w:trHeight w:val="1311"/>
          <w:ins w:id="1079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DD1F6CB" w14:textId="77777777" w:rsidR="005B3945" w:rsidRPr="00A97C81" w:rsidRDefault="005B3945" w:rsidP="0097662F">
            <w:pPr>
              <w:rPr>
                <w:ins w:id="1080" w:author="阿毛" w:date="2021-06-02T14:40:00Z"/>
                <w:rFonts w:ascii="標楷體" w:eastAsia="標楷體" w:hAnsi="標楷體"/>
              </w:rPr>
            </w:pPr>
            <w:ins w:id="1081" w:author="阿毛" w:date="2021-06-02T14:40:00Z">
              <w:r w:rsidRPr="00A97C81">
                <w:rPr>
                  <w:rFonts w:ascii="標楷體" w:eastAsia="標楷體" w:hAnsi="標楷體"/>
                </w:rPr>
                <w:t>例外流程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589AA" w14:textId="77777777" w:rsidR="005B3945" w:rsidRPr="00A97C81" w:rsidRDefault="005B3945" w:rsidP="0097662F">
            <w:pPr>
              <w:rPr>
                <w:ins w:id="1082" w:author="阿毛" w:date="2021-06-02T14:40:00Z"/>
                <w:rFonts w:ascii="標楷體" w:eastAsia="標楷體" w:hAnsi="標楷體"/>
              </w:rPr>
            </w:pPr>
          </w:p>
        </w:tc>
      </w:tr>
      <w:tr w:rsidR="007E1069" w:rsidRPr="00797D4A" w14:paraId="500D207C" w14:textId="77777777" w:rsidTr="0097662F">
        <w:trPr>
          <w:trHeight w:val="278"/>
          <w:ins w:id="108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369D7A" w14:textId="77777777" w:rsidR="007E1069" w:rsidRPr="00362205" w:rsidRDefault="007E1069" w:rsidP="007E1069">
            <w:pPr>
              <w:rPr>
                <w:ins w:id="1084" w:author="阿毛" w:date="2021-06-02T14:40:00Z"/>
                <w:rFonts w:ascii="標楷體" w:eastAsia="標楷體" w:hAnsi="標楷體"/>
              </w:rPr>
            </w:pPr>
            <w:ins w:id="1085" w:author="阿毛" w:date="2021-06-02T14:40:00Z">
              <w:r w:rsidRPr="00362205">
                <w:rPr>
                  <w:rFonts w:ascii="標楷體" w:eastAsia="標楷體" w:hAnsi="標楷體"/>
                </w:rPr>
                <w:t xml:space="preserve">執行後狀況 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43760" w14:textId="5338E698" w:rsidR="007E1069" w:rsidRPr="00362205" w:rsidRDefault="007E1069" w:rsidP="007E1069">
            <w:pPr>
              <w:rPr>
                <w:ins w:id="1086" w:author="阿毛" w:date="2021-06-02T14:40:00Z"/>
                <w:rFonts w:ascii="標楷體" w:eastAsia="標楷體" w:hAnsi="標楷體"/>
              </w:rPr>
            </w:pPr>
            <w:ins w:id="1087" w:author="阿毛" w:date="2021-06-02T14:40:00Z">
              <w:r>
                <w:rPr>
                  <w:rFonts w:ascii="標楷體" w:eastAsia="標楷體" w:hAnsi="標楷體" w:hint="eastAsia"/>
                </w:rPr>
                <w:t>1.列出可下載之報表</w:t>
              </w:r>
            </w:ins>
          </w:p>
        </w:tc>
      </w:tr>
      <w:tr w:rsidR="007E1069" w:rsidRPr="00362205" w14:paraId="3B622B51" w14:textId="77777777" w:rsidTr="0097662F">
        <w:trPr>
          <w:trHeight w:val="358"/>
          <w:ins w:id="1088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A4213F" w14:textId="77777777" w:rsidR="007E1069" w:rsidRPr="00362205" w:rsidRDefault="007E1069" w:rsidP="007E1069">
            <w:pPr>
              <w:rPr>
                <w:ins w:id="1089" w:author="阿毛" w:date="2021-06-02T14:40:00Z"/>
                <w:rFonts w:ascii="標楷體" w:eastAsia="標楷體" w:hAnsi="標楷體"/>
              </w:rPr>
            </w:pPr>
            <w:ins w:id="1090" w:author="阿毛" w:date="2021-06-02T14:40:00Z">
              <w:r w:rsidRPr="00362205">
                <w:rPr>
                  <w:rFonts w:ascii="標楷體" w:eastAsia="標楷體" w:hAnsi="標楷體"/>
                </w:rPr>
                <w:t>特別需求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9C2C75" w14:textId="77777777" w:rsidR="007E1069" w:rsidRPr="00F20817" w:rsidRDefault="007E1069" w:rsidP="007E1069">
            <w:pPr>
              <w:widowControl/>
              <w:rPr>
                <w:ins w:id="1091" w:author="阿毛" w:date="2021-06-02T14:40:00Z"/>
                <w:rFonts w:ascii="標楷體" w:eastAsia="標楷體" w:hAnsi="標楷體"/>
                <w:color w:val="222222"/>
                <w:kern w:val="0"/>
              </w:rPr>
            </w:pPr>
          </w:p>
        </w:tc>
      </w:tr>
      <w:tr w:rsidR="007E1069" w:rsidRPr="00362205" w14:paraId="7554793B" w14:textId="77777777" w:rsidTr="0097662F">
        <w:trPr>
          <w:trHeight w:val="358"/>
          <w:ins w:id="109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249FB6" w14:textId="77777777" w:rsidR="007E1069" w:rsidRPr="00362205" w:rsidRDefault="007E1069" w:rsidP="007E1069">
            <w:pPr>
              <w:rPr>
                <w:ins w:id="1093" w:author="阿毛" w:date="2021-06-02T14:40:00Z"/>
                <w:rFonts w:ascii="標楷體" w:eastAsia="標楷體" w:hAnsi="標楷體"/>
              </w:rPr>
            </w:pPr>
            <w:ins w:id="109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參考</w:t>
              </w:r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0FE86D" w14:textId="77777777" w:rsidR="007E1069" w:rsidRPr="00362205" w:rsidRDefault="007E1069" w:rsidP="007E1069">
            <w:pPr>
              <w:rPr>
                <w:ins w:id="1095" w:author="阿毛" w:date="2021-06-02T14:40:00Z"/>
                <w:rFonts w:ascii="標楷體" w:eastAsia="標楷體" w:hAnsi="標楷體"/>
              </w:rPr>
            </w:pPr>
          </w:p>
        </w:tc>
      </w:tr>
    </w:tbl>
    <w:p w14:paraId="44BBD241" w14:textId="77777777" w:rsidR="005B3945" w:rsidRDefault="005B3945" w:rsidP="005B3945">
      <w:pPr>
        <w:rPr>
          <w:ins w:id="1096" w:author="阿毛" w:date="2021-06-02T14:40:00Z"/>
        </w:rPr>
      </w:pPr>
    </w:p>
    <w:p w14:paraId="1ACEB759" w14:textId="77777777" w:rsidR="00441A98" w:rsidRPr="005F1722" w:rsidRDefault="00441A98" w:rsidP="00441A98">
      <w:pPr>
        <w:pStyle w:val="a"/>
        <w:rPr>
          <w:ins w:id="1097" w:author="阿毛" w:date="2021-06-02T14:40:00Z"/>
        </w:rPr>
      </w:pPr>
      <w:ins w:id="1098" w:author="阿毛" w:date="2021-06-02T14:40:00Z">
        <w:r>
          <w:rPr>
            <w:rFonts w:hint="eastAsia"/>
          </w:rPr>
          <w:t>Ta</w:t>
        </w:r>
        <w:r>
          <w:t>ble List</w:t>
        </w:r>
        <w:r w:rsidRPr="005F1722">
          <w:rPr>
            <w:rFonts w:hint="eastAsia"/>
          </w:rPr>
          <w:t>:</w:t>
        </w:r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441A98" w:rsidRPr="0022279A" w14:paraId="34F2C6DF" w14:textId="77777777" w:rsidTr="0097662F">
        <w:trPr>
          <w:ins w:id="1099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075CA09C" w14:textId="77777777" w:rsidR="00441A98" w:rsidRPr="0022279A" w:rsidRDefault="00441A98" w:rsidP="0097662F">
            <w:pPr>
              <w:jc w:val="center"/>
              <w:rPr>
                <w:ins w:id="1100" w:author="阿毛" w:date="2021-06-02T14:40:00Z"/>
                <w:rFonts w:ascii="標楷體" w:eastAsia="標楷體" w:hAnsi="標楷體"/>
              </w:rPr>
            </w:pPr>
            <w:ins w:id="1101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078A3AE5" w14:textId="77777777" w:rsidR="00441A98" w:rsidRPr="0022279A" w:rsidRDefault="00441A98" w:rsidP="0097662F">
            <w:pPr>
              <w:jc w:val="center"/>
              <w:rPr>
                <w:ins w:id="1102" w:author="阿毛" w:date="2021-06-02T14:40:00Z"/>
                <w:rFonts w:ascii="標楷體" w:eastAsia="標楷體" w:hAnsi="標楷體"/>
              </w:rPr>
            </w:pPr>
            <w:ins w:id="1103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名稱</w:t>
              </w:r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5D021BD6" w14:textId="77777777" w:rsidR="00441A98" w:rsidRPr="0022279A" w:rsidRDefault="00441A98" w:rsidP="0097662F">
            <w:pPr>
              <w:jc w:val="center"/>
              <w:rPr>
                <w:ins w:id="1104" w:author="阿毛" w:date="2021-06-02T14:40:00Z"/>
                <w:rFonts w:ascii="標楷體" w:eastAsia="標楷體" w:hAnsi="標楷體"/>
              </w:rPr>
            </w:pPr>
            <w:ins w:id="1105" w:author="阿毛" w:date="2021-06-02T14:40:00Z">
              <w:r w:rsidRPr="0022279A">
                <w:rPr>
                  <w:rFonts w:ascii="標楷體" w:eastAsia="標楷體" w:hAnsi="標楷體" w:hint="eastAsia"/>
                  <w:lang w:eastAsia="zh-HK"/>
                </w:rPr>
                <w:t>說明</w:t>
              </w:r>
            </w:ins>
          </w:p>
        </w:tc>
      </w:tr>
      <w:tr w:rsidR="00441A98" w:rsidRPr="0022279A" w14:paraId="57BA8DDB" w14:textId="77777777" w:rsidTr="0097662F">
        <w:trPr>
          <w:ins w:id="1106" w:author="阿毛" w:date="2021-06-02T14:40:00Z"/>
        </w:trPr>
        <w:tc>
          <w:tcPr>
            <w:tcW w:w="952" w:type="dxa"/>
          </w:tcPr>
          <w:p w14:paraId="60C42297" w14:textId="77777777" w:rsidR="00441A98" w:rsidRPr="0022279A" w:rsidRDefault="00441A98" w:rsidP="0097662F">
            <w:pPr>
              <w:jc w:val="center"/>
              <w:rPr>
                <w:ins w:id="1107" w:author="阿毛" w:date="2021-06-02T14:40:00Z"/>
                <w:rFonts w:ascii="標楷體" w:eastAsia="標楷體" w:hAnsi="標楷體"/>
              </w:rPr>
            </w:pPr>
            <w:ins w:id="1108" w:author="阿毛" w:date="2021-06-02T14:40:00Z">
              <w:r w:rsidRPr="0022279A"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3118" w:type="dxa"/>
          </w:tcPr>
          <w:p w14:paraId="5F6FE2EE" w14:textId="77777777" w:rsidR="00441A98" w:rsidRPr="0022279A" w:rsidRDefault="00441A98" w:rsidP="0097662F">
            <w:pPr>
              <w:rPr>
                <w:ins w:id="1109" w:author="阿毛" w:date="2021-06-02T14:40:00Z"/>
                <w:rFonts w:ascii="標楷體" w:eastAsia="標楷體" w:hAnsi="標楷體"/>
              </w:rPr>
            </w:pPr>
            <w:ins w:id="1110" w:author="阿毛" w:date="2021-06-02T14:40:00Z">
              <w:r>
                <w:rPr>
                  <w:rFonts w:ascii="標楷體" w:eastAsia="標楷體" w:hAnsi="標楷體" w:hint="eastAsia"/>
                </w:rPr>
                <w:t>Fa</w:t>
              </w:r>
              <w:r>
                <w:rPr>
                  <w:rFonts w:ascii="標楷體" w:eastAsia="標楷體" w:hAnsi="標楷體"/>
                </w:rPr>
                <w:t>cMain</w:t>
              </w:r>
            </w:ins>
          </w:p>
        </w:tc>
        <w:tc>
          <w:tcPr>
            <w:tcW w:w="3828" w:type="dxa"/>
          </w:tcPr>
          <w:p w14:paraId="6261A9C3" w14:textId="77777777" w:rsidR="00441A98" w:rsidRPr="0022279A" w:rsidRDefault="00441A98" w:rsidP="0097662F">
            <w:pPr>
              <w:rPr>
                <w:ins w:id="1111" w:author="阿毛" w:date="2021-06-02T14:40:00Z"/>
                <w:rFonts w:ascii="標楷體" w:eastAsia="標楷體" w:hAnsi="標楷體"/>
              </w:rPr>
            </w:pPr>
            <w:ins w:id="1112" w:author="阿毛" w:date="2021-06-02T14:40:00Z">
              <w:r>
                <w:rPr>
                  <w:rFonts w:ascii="標楷體" w:eastAsia="標楷體" w:hAnsi="標楷體" w:hint="eastAsia"/>
                </w:rPr>
                <w:t>額度主檔</w:t>
              </w:r>
            </w:ins>
          </w:p>
        </w:tc>
      </w:tr>
      <w:tr w:rsidR="00441A98" w:rsidRPr="0022279A" w14:paraId="0C700AFB" w14:textId="77777777" w:rsidTr="0097662F">
        <w:trPr>
          <w:ins w:id="1113" w:author="阿毛" w:date="2021-06-02T14:40:00Z"/>
        </w:trPr>
        <w:tc>
          <w:tcPr>
            <w:tcW w:w="952" w:type="dxa"/>
          </w:tcPr>
          <w:p w14:paraId="2AE0F99B" w14:textId="77777777" w:rsidR="00441A98" w:rsidRPr="0022279A" w:rsidRDefault="00441A98" w:rsidP="0097662F">
            <w:pPr>
              <w:jc w:val="center"/>
              <w:rPr>
                <w:ins w:id="1114" w:author="阿毛" w:date="2021-06-02T14:40:00Z"/>
                <w:rFonts w:ascii="標楷體" w:eastAsia="標楷體" w:hAnsi="標楷體"/>
              </w:rPr>
            </w:pPr>
            <w:ins w:id="1115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3118" w:type="dxa"/>
          </w:tcPr>
          <w:p w14:paraId="13D46A21" w14:textId="77777777" w:rsidR="00441A98" w:rsidRPr="0022279A" w:rsidRDefault="00441A98" w:rsidP="0097662F">
            <w:pPr>
              <w:rPr>
                <w:ins w:id="1116" w:author="阿毛" w:date="2021-06-02T14:40:00Z"/>
                <w:rFonts w:ascii="標楷體" w:eastAsia="標楷體" w:hAnsi="標楷體"/>
              </w:rPr>
            </w:pPr>
            <w:ins w:id="1117" w:author="阿毛" w:date="2021-06-02T14:40:00Z">
              <w:r w:rsidRPr="00EA6CEE">
                <w:rPr>
                  <w:rFonts w:ascii="標楷體" w:eastAsia="標楷體" w:hAnsi="標楷體"/>
                </w:rPr>
                <w:t>FacCaseAppl</w:t>
              </w:r>
            </w:ins>
          </w:p>
        </w:tc>
        <w:tc>
          <w:tcPr>
            <w:tcW w:w="3828" w:type="dxa"/>
          </w:tcPr>
          <w:p w14:paraId="56F83E04" w14:textId="77777777" w:rsidR="00441A98" w:rsidRPr="0022279A" w:rsidRDefault="00441A98" w:rsidP="0097662F">
            <w:pPr>
              <w:rPr>
                <w:ins w:id="1118" w:author="阿毛" w:date="2021-06-02T14:40:00Z"/>
                <w:rFonts w:ascii="標楷體" w:eastAsia="標楷體" w:hAnsi="標楷體"/>
              </w:rPr>
            </w:pPr>
            <w:ins w:id="1119" w:author="阿毛" w:date="2021-06-02T14:40:00Z">
              <w:r>
                <w:rPr>
                  <w:rFonts w:ascii="標楷體" w:eastAsia="標楷體" w:hAnsi="標楷體" w:hint="eastAsia"/>
                </w:rPr>
                <w:t>案件申請檔</w:t>
              </w:r>
            </w:ins>
          </w:p>
        </w:tc>
      </w:tr>
      <w:tr w:rsidR="00441A98" w:rsidRPr="0022279A" w14:paraId="48328D03" w14:textId="77777777" w:rsidTr="0097662F">
        <w:trPr>
          <w:ins w:id="1120" w:author="阿毛" w:date="2021-06-02T14:40:00Z"/>
        </w:trPr>
        <w:tc>
          <w:tcPr>
            <w:tcW w:w="952" w:type="dxa"/>
          </w:tcPr>
          <w:p w14:paraId="4161E566" w14:textId="77777777" w:rsidR="00441A98" w:rsidRPr="0022279A" w:rsidRDefault="00441A98" w:rsidP="0097662F">
            <w:pPr>
              <w:jc w:val="center"/>
              <w:rPr>
                <w:ins w:id="1121" w:author="阿毛" w:date="2021-06-02T14:40:00Z"/>
                <w:rFonts w:ascii="標楷體" w:eastAsia="標楷體" w:hAnsi="標楷體"/>
              </w:rPr>
            </w:pPr>
            <w:ins w:id="1122" w:author="阿毛" w:date="2021-06-02T14:40:00Z">
              <w:r>
                <w:rPr>
                  <w:rFonts w:ascii="標楷體" w:eastAsia="標楷體" w:hAnsi="標楷體" w:hint="eastAsia"/>
                </w:rPr>
                <w:t>3</w:t>
              </w:r>
            </w:ins>
          </w:p>
        </w:tc>
        <w:tc>
          <w:tcPr>
            <w:tcW w:w="3118" w:type="dxa"/>
          </w:tcPr>
          <w:p w14:paraId="63AA45F5" w14:textId="77777777" w:rsidR="00441A98" w:rsidRPr="0022279A" w:rsidRDefault="00441A98" w:rsidP="0097662F">
            <w:pPr>
              <w:rPr>
                <w:ins w:id="1123" w:author="阿毛" w:date="2021-06-02T14:40:00Z"/>
                <w:rFonts w:ascii="標楷體" w:eastAsia="標楷體" w:hAnsi="標楷體"/>
              </w:rPr>
            </w:pPr>
            <w:ins w:id="1124" w:author="阿毛" w:date="2021-06-02T14:40:00Z">
              <w:r>
                <w:rPr>
                  <w:rFonts w:ascii="標楷體" w:eastAsia="標楷體" w:hAnsi="標楷體" w:hint="eastAsia"/>
                </w:rPr>
                <w:t>Cu</w:t>
              </w:r>
              <w:r>
                <w:rPr>
                  <w:rFonts w:ascii="標楷體" w:eastAsia="標楷體" w:hAnsi="標楷體"/>
                </w:rPr>
                <w:t>stMain</w:t>
              </w:r>
            </w:ins>
          </w:p>
        </w:tc>
        <w:tc>
          <w:tcPr>
            <w:tcW w:w="3828" w:type="dxa"/>
          </w:tcPr>
          <w:p w14:paraId="164AA1EC" w14:textId="77777777" w:rsidR="00441A98" w:rsidRPr="0022279A" w:rsidRDefault="00441A98" w:rsidP="0097662F">
            <w:pPr>
              <w:rPr>
                <w:ins w:id="1125" w:author="阿毛" w:date="2021-06-02T14:40:00Z"/>
                <w:rFonts w:ascii="標楷體" w:eastAsia="標楷體" w:hAnsi="標楷體"/>
              </w:rPr>
            </w:pPr>
            <w:ins w:id="1126" w:author="阿毛" w:date="2021-06-02T14:40:00Z">
              <w:r>
                <w:rPr>
                  <w:rFonts w:ascii="標楷體" w:eastAsia="標楷體" w:hAnsi="標楷體" w:hint="eastAsia"/>
                </w:rPr>
                <w:t>客戶資料主檔</w:t>
              </w:r>
            </w:ins>
          </w:p>
        </w:tc>
      </w:tr>
    </w:tbl>
    <w:p w14:paraId="0E47ACB5" w14:textId="77777777" w:rsidR="003C3DEE" w:rsidRDefault="003C3DEE" w:rsidP="003C3DEE">
      <w:pPr>
        <w:pStyle w:val="a"/>
        <w:numPr>
          <w:ilvl w:val="0"/>
          <w:numId w:val="0"/>
        </w:numPr>
      </w:pPr>
    </w:p>
    <w:p w14:paraId="20654962" w14:textId="2A2D22B1" w:rsidR="005B3945" w:rsidRPr="00362205" w:rsidRDefault="005B3945" w:rsidP="003C3DEE">
      <w:pPr>
        <w:pStyle w:val="a"/>
        <w:numPr>
          <w:ilvl w:val="0"/>
          <w:numId w:val="0"/>
        </w:numPr>
        <w:rPr>
          <w:ins w:id="1127" w:author="阿毛" w:date="2021-06-02T14:40:00Z"/>
        </w:rPr>
      </w:pPr>
      <w:ins w:id="1128" w:author="阿毛" w:date="2021-06-02T14:40:00Z">
        <w:r w:rsidRPr="00362205">
          <w:t>UI</w:t>
        </w:r>
        <w:r w:rsidRPr="00362205">
          <w:t>畫面</w:t>
        </w:r>
      </w:ins>
    </w:p>
    <w:p w14:paraId="68BCE8AD" w14:textId="77777777" w:rsidR="005B3945" w:rsidRDefault="005B3945" w:rsidP="005B3945">
      <w:pPr>
        <w:pStyle w:val="42"/>
        <w:spacing w:after="72"/>
        <w:ind w:leftChars="196" w:left="470"/>
        <w:rPr>
          <w:ins w:id="1129" w:author="阿毛" w:date="2021-06-02T14:40:00Z"/>
          <w:rFonts w:ascii="標楷體" w:hAnsi="標楷體"/>
        </w:rPr>
      </w:pPr>
      <w:ins w:id="1130" w:author="阿毛" w:date="2021-06-02T14:40:00Z">
        <w:r w:rsidRPr="00362205">
          <w:rPr>
            <w:rFonts w:ascii="標楷體" w:hAnsi="標楷體" w:hint="eastAsia"/>
          </w:rPr>
          <w:lastRenderedPageBreak/>
          <w:t>輸入畫面：</w:t>
        </w:r>
      </w:ins>
    </w:p>
    <w:p w14:paraId="323717E7" w14:textId="0857118F" w:rsidR="005B3945" w:rsidRPr="009A3F96" w:rsidRDefault="00D0790F" w:rsidP="005B3945">
      <w:pPr>
        <w:pStyle w:val="42"/>
        <w:spacing w:after="72"/>
        <w:ind w:leftChars="196" w:left="470"/>
        <w:rPr>
          <w:ins w:id="1131" w:author="阿毛" w:date="2021-06-02T14:40:00Z"/>
          <w:rFonts w:ascii="標楷體" w:hAnsi="標楷體"/>
        </w:rPr>
      </w:pPr>
      <w:r w:rsidRPr="00D0790F">
        <w:rPr>
          <w:rFonts w:ascii="標楷體" w:hAnsi="標楷體"/>
          <w:noProof/>
        </w:rPr>
        <w:drawing>
          <wp:inline distT="0" distB="0" distL="0" distR="0" wp14:anchorId="0F493D6B" wp14:editId="753C37EC">
            <wp:extent cx="6479540" cy="173926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7B5" w14:textId="77777777" w:rsidR="005B3945" w:rsidRDefault="005B3945" w:rsidP="005B3945">
      <w:pPr>
        <w:pStyle w:val="a"/>
        <w:rPr>
          <w:ins w:id="1132" w:author="阿毛" w:date="2021-06-02T14:40:00Z"/>
        </w:rPr>
      </w:pPr>
      <w:ins w:id="1133" w:author="阿毛" w:date="2021-06-02T14:40:00Z">
        <w:r>
          <w:t>輸入畫面</w:t>
        </w:r>
        <w:r>
          <w:rPr>
            <w:rFonts w:hint="eastAsia"/>
            <w:lang w:eastAsia="zh-HK"/>
          </w:rPr>
          <w:t>按鈕</w:t>
        </w:r>
        <w:r>
          <w:t>說明</w:t>
        </w:r>
      </w:ins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48"/>
        <w:gridCol w:w="2112"/>
        <w:gridCol w:w="6984"/>
      </w:tblGrid>
      <w:tr w:rsidR="005B3945" w:rsidRPr="00F5236F" w14:paraId="3DDFF36F" w14:textId="77777777" w:rsidTr="0097662F">
        <w:trPr>
          <w:ins w:id="1134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4A0BE59D" w14:textId="77777777" w:rsidR="005B3945" w:rsidRPr="00F5236F" w:rsidRDefault="005B3945" w:rsidP="0097662F">
            <w:pPr>
              <w:jc w:val="center"/>
              <w:rPr>
                <w:ins w:id="1135" w:author="阿毛" w:date="2021-06-02T14:40:00Z"/>
                <w:rFonts w:ascii="標楷體" w:eastAsia="標楷體" w:hAnsi="標楷體"/>
              </w:rPr>
            </w:pPr>
            <w:ins w:id="1136" w:author="阿毛" w:date="2021-06-02T14:40:00Z">
              <w:r w:rsidRPr="00F5236F">
                <w:rPr>
                  <w:rFonts w:ascii="標楷體" w:eastAsia="標楷體" w:hAnsi="標楷體" w:hint="eastAsia"/>
                  <w:lang w:eastAsia="zh-HK"/>
                </w:rPr>
                <w:t>序號</w:t>
              </w:r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5748DFA" w14:textId="77777777" w:rsidR="005B3945" w:rsidRPr="00F5236F" w:rsidRDefault="005B3945" w:rsidP="0097662F">
            <w:pPr>
              <w:jc w:val="center"/>
              <w:rPr>
                <w:ins w:id="1137" w:author="阿毛" w:date="2021-06-02T14:40:00Z"/>
                <w:rFonts w:ascii="標楷體" w:eastAsia="標楷體" w:hAnsi="標楷體"/>
              </w:rPr>
            </w:pPr>
            <w:ins w:id="1138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按鈕名稱</w:t>
              </w:r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237796C6" w14:textId="77777777" w:rsidR="005B3945" w:rsidRPr="00F5236F" w:rsidRDefault="005B3945" w:rsidP="0097662F">
            <w:pPr>
              <w:jc w:val="center"/>
              <w:rPr>
                <w:ins w:id="1139" w:author="阿毛" w:date="2021-06-02T14:40:00Z"/>
                <w:rFonts w:ascii="標楷體" w:eastAsia="標楷體" w:hAnsi="標楷體"/>
              </w:rPr>
            </w:pPr>
            <w:ins w:id="1140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功能說明</w:t>
              </w:r>
            </w:ins>
          </w:p>
        </w:tc>
      </w:tr>
      <w:tr w:rsidR="007E1069" w:rsidRPr="00F5236F" w14:paraId="400A0A02" w14:textId="77777777" w:rsidTr="0097662F">
        <w:trPr>
          <w:ins w:id="1141" w:author="阿毛" w:date="2021-06-02T14:40:00Z"/>
        </w:trPr>
        <w:tc>
          <w:tcPr>
            <w:tcW w:w="851" w:type="dxa"/>
          </w:tcPr>
          <w:p w14:paraId="538ACA6E" w14:textId="77777777" w:rsidR="007E1069" w:rsidRPr="00F5236F" w:rsidRDefault="007E1069" w:rsidP="007E1069">
            <w:pPr>
              <w:jc w:val="center"/>
              <w:rPr>
                <w:ins w:id="1142" w:author="阿毛" w:date="2021-06-02T14:40:00Z"/>
                <w:rFonts w:ascii="標楷體" w:eastAsia="標楷體" w:hAnsi="標楷體"/>
                <w:lang w:eastAsia="zh-HK"/>
              </w:rPr>
            </w:pPr>
            <w:ins w:id="1143" w:author="阿毛" w:date="2021-06-02T14:40:00Z">
              <w:r>
                <w:rPr>
                  <w:rFonts w:ascii="標楷體" w:eastAsia="標楷體" w:hAnsi="標楷體" w:hint="eastAsia"/>
                </w:rPr>
                <w:t>1</w:t>
              </w:r>
            </w:ins>
          </w:p>
        </w:tc>
        <w:tc>
          <w:tcPr>
            <w:tcW w:w="2126" w:type="dxa"/>
          </w:tcPr>
          <w:p w14:paraId="0E84C763" w14:textId="77777777" w:rsidR="007E1069" w:rsidRDefault="007E1069" w:rsidP="007E1069">
            <w:pPr>
              <w:rPr>
                <w:ins w:id="1144" w:author="阿毛" w:date="2021-06-02T14:40:00Z"/>
                <w:rFonts w:ascii="標楷體" w:eastAsia="標楷體" w:hAnsi="標楷體"/>
                <w:lang w:eastAsia="zh-HK"/>
              </w:rPr>
            </w:pPr>
            <w:ins w:id="1145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確定</w:t>
              </w:r>
            </w:ins>
          </w:p>
        </w:tc>
        <w:tc>
          <w:tcPr>
            <w:tcW w:w="7033" w:type="dxa"/>
          </w:tcPr>
          <w:p w14:paraId="2CC20518" w14:textId="2C5A11C4" w:rsidR="007E1069" w:rsidRPr="00817021" w:rsidRDefault="007E1069">
            <w:pPr>
              <w:rPr>
                <w:ins w:id="1146" w:author="阿毛" w:date="2021-06-02T14:40:00Z"/>
                <w:rFonts w:ascii="標楷體" w:eastAsia="標楷體" w:hAnsi="標楷體"/>
                <w:lang w:eastAsia="zh-HK"/>
              </w:rPr>
            </w:pPr>
            <w:ins w:id="1147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依據輸入條件列出可列印資料</w:t>
              </w:r>
            </w:ins>
          </w:p>
          <w:p w14:paraId="2A4A3A7E" w14:textId="77777777" w:rsidR="007E1069" w:rsidRDefault="007E1069" w:rsidP="007E1069">
            <w:pPr>
              <w:rPr>
                <w:ins w:id="1148" w:author="阿毛" w:date="2021-06-02T16:21:00Z"/>
                <w:rFonts w:ascii="標楷體" w:eastAsia="標楷體" w:hAnsi="標楷體"/>
                <w:shd w:val="pct15" w:color="auto" w:fill="FFFFFF"/>
                <w:lang w:eastAsia="zh-HK"/>
              </w:rPr>
            </w:pPr>
            <w:ins w:id="1149" w:author="阿毛" w:date="2021-06-02T14:40:00Z">
              <w:r w:rsidRPr="009A3F96">
                <w:rPr>
                  <w:rFonts w:ascii="標楷體" w:eastAsia="標楷體" w:hAnsi="標楷體" w:hint="eastAsia"/>
                  <w:shd w:val="pct15" w:color="auto" w:fill="FFFFFF"/>
                  <w:lang w:eastAsia="zh-HK"/>
                </w:rPr>
                <w:t>&lt;&lt;成功處理說明&gt;&gt;</w:t>
              </w:r>
            </w:ins>
          </w:p>
          <w:p w14:paraId="7CB2C644" w14:textId="68C913BB" w:rsidR="007E1069" w:rsidRPr="0085585B" w:rsidRDefault="007E1069">
            <w:pPr>
              <w:ind w:left="240" w:hangingChars="100" w:hanging="240"/>
              <w:rPr>
                <w:ins w:id="1150" w:author="阿毛" w:date="2021-06-02T14:40:00Z"/>
                <w:rFonts w:ascii="標楷體" w:eastAsia="標楷體" w:hAnsi="標楷體"/>
                <w:lang w:eastAsia="zh-HK"/>
                <w:rPrChange w:id="1151" w:author="阿毛" w:date="2021-06-02T16:22:00Z">
                  <w:rPr>
                    <w:ins w:id="1152" w:author="阿毛" w:date="2021-06-02T14:40:00Z"/>
                    <w:rFonts w:ascii="標楷體" w:eastAsia="標楷體" w:hAnsi="標楷體"/>
                    <w:shd w:val="pct15" w:color="auto" w:fill="FFFFFF"/>
                    <w:lang w:eastAsia="zh-HK"/>
                  </w:rPr>
                </w:rPrChange>
              </w:rPr>
              <w:pPrChange w:id="1153" w:author="阿毛" w:date="2021-06-02T16:22:00Z">
                <w:pPr/>
              </w:pPrChange>
            </w:pPr>
            <w:ins w:id="1154" w:author="阿毛" w:date="2021-06-02T16:21:00Z">
              <w:r w:rsidRPr="0085585B">
                <w:rPr>
                  <w:rFonts w:ascii="標楷體" w:eastAsia="標楷體" w:hAnsi="標楷體"/>
                  <w:rPrChange w:id="1155" w:author="阿毛" w:date="2021-06-02T16:22:00Z">
                    <w:rPr>
                      <w:rFonts w:ascii="標楷體" w:eastAsia="標楷體" w:hAnsi="標楷體"/>
                      <w:shd w:val="pct15" w:color="auto" w:fill="FFFFFF"/>
                    </w:rPr>
                  </w:rPrChange>
                </w:rPr>
                <w:t>1</w:t>
              </w:r>
            </w:ins>
            <w:ins w:id="1156" w:author="阿毛" w:date="2021-06-02T16:22:00Z">
              <w:r>
                <w:rPr>
                  <w:rFonts w:ascii="標楷體" w:eastAsia="標楷體" w:hAnsi="標楷體" w:hint="eastAsia"/>
                </w:rPr>
                <w:t>.交易成功,顯示提示訊息:</w:t>
              </w:r>
              <w:r>
                <w:t xml:space="preserve"> 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 w:hint="eastAsia"/>
                </w:rPr>
                <w:t>L91</w:t>
              </w:r>
            </w:ins>
            <w:r>
              <w:rPr>
                <w:rFonts w:ascii="標楷體" w:eastAsia="標楷體" w:hAnsi="標楷體" w:hint="eastAsia"/>
              </w:rPr>
              <w:t>30總帳傳票媒體檔產生</w:t>
            </w:r>
            <w:ins w:id="1157" w:author="阿毛" w:date="2021-06-02T16:22:00Z">
              <w:r>
                <w:rPr>
                  <w:rFonts w:ascii="標楷體" w:eastAsia="標楷體" w:hAnsi="標楷體" w:hint="eastAsia"/>
                </w:rPr>
                <w:t>已完成</w:t>
              </w:r>
              <w:r w:rsidRPr="0085585B">
                <w:rPr>
                  <w:rFonts w:ascii="標楷體" w:eastAsia="標楷體" w:hAnsi="標楷體"/>
                </w:rPr>
                <w:t>"</w:t>
              </w:r>
              <w:r>
                <w:rPr>
                  <w:rFonts w:ascii="標楷體" w:eastAsia="標楷體" w:hAnsi="標楷體"/>
                </w:rPr>
                <w:t>,</w:t>
              </w:r>
              <w:r>
                <w:rPr>
                  <w:rFonts w:ascii="標楷體" w:eastAsia="標楷體" w:hAnsi="標楷體" w:hint="eastAsia"/>
                </w:rPr>
                <w:t xml:space="preserve"> 點選</w:t>
              </w:r>
            </w:ins>
            <w:ins w:id="1158" w:author="阿毛" w:date="2021-06-02T16:23:00Z">
              <w:r>
                <w:rPr>
                  <w:rFonts w:ascii="標楷體" w:eastAsia="標楷體" w:hAnsi="標楷體" w:hint="eastAsia"/>
                </w:rPr>
                <w:t>提示訊息可連結至</w:t>
              </w:r>
              <w:r w:rsidRPr="001677D0">
                <w:rPr>
                  <w:rFonts w:ascii="標楷體" w:eastAsia="標楷體" w:hAnsi="標楷體" w:hint="eastAsia"/>
                </w:rPr>
                <w:t>【</w:t>
              </w:r>
              <w:r>
                <w:rPr>
                  <w:rFonts w:ascii="標楷體" w:eastAsia="標楷體" w:hAnsi="標楷體" w:hint="eastAsia"/>
                </w:rPr>
                <w:t>LC009報表及檔案</w:t>
              </w:r>
              <w:r w:rsidRPr="001677D0">
                <w:rPr>
                  <w:rFonts w:ascii="標楷體" w:eastAsia="標楷體" w:hAnsi="標楷體" w:hint="eastAsia"/>
                </w:rPr>
                <w:t>查詢】</w:t>
              </w:r>
            </w:ins>
          </w:p>
          <w:p w14:paraId="1560DCF9" w14:textId="06EF1673" w:rsidR="007E1069" w:rsidRPr="009A3F96" w:rsidRDefault="007E1069">
            <w:pPr>
              <w:rPr>
                <w:ins w:id="1159" w:author="阿毛" w:date="2021-06-02T14:40:00Z"/>
                <w:rFonts w:ascii="標楷體" w:eastAsia="標楷體" w:hAnsi="標楷體"/>
                <w:lang w:eastAsia="zh-HK"/>
              </w:rPr>
            </w:pPr>
          </w:p>
        </w:tc>
      </w:tr>
      <w:tr w:rsidR="007E1069" w:rsidRPr="00F5236F" w14:paraId="47FF1E3B" w14:textId="77777777" w:rsidTr="0097662F">
        <w:trPr>
          <w:ins w:id="1160" w:author="阿毛" w:date="2021-06-02T14:40:00Z"/>
        </w:trPr>
        <w:tc>
          <w:tcPr>
            <w:tcW w:w="851" w:type="dxa"/>
          </w:tcPr>
          <w:p w14:paraId="5C2EC87D" w14:textId="77777777" w:rsidR="007E1069" w:rsidRDefault="007E1069" w:rsidP="007E1069">
            <w:pPr>
              <w:jc w:val="center"/>
              <w:rPr>
                <w:ins w:id="1161" w:author="阿毛" w:date="2021-06-02T14:40:00Z"/>
                <w:rFonts w:ascii="標楷體" w:eastAsia="標楷體" w:hAnsi="標楷體"/>
              </w:rPr>
            </w:pPr>
            <w:ins w:id="1162" w:author="阿毛" w:date="2021-06-02T14:40:00Z">
              <w:r>
                <w:rPr>
                  <w:rFonts w:ascii="標楷體" w:eastAsia="標楷體" w:hAnsi="標楷體" w:hint="eastAsia"/>
                </w:rPr>
                <w:t>2</w:t>
              </w:r>
            </w:ins>
          </w:p>
        </w:tc>
        <w:tc>
          <w:tcPr>
            <w:tcW w:w="2126" w:type="dxa"/>
          </w:tcPr>
          <w:p w14:paraId="09CE547B" w14:textId="77777777" w:rsidR="007E1069" w:rsidRDefault="007E1069" w:rsidP="007E1069">
            <w:pPr>
              <w:rPr>
                <w:ins w:id="1163" w:author="阿毛" w:date="2021-06-02T14:40:00Z"/>
                <w:rFonts w:ascii="標楷體" w:eastAsia="標楷體" w:hAnsi="標楷體"/>
                <w:lang w:eastAsia="zh-HK"/>
              </w:rPr>
            </w:pPr>
            <w:ins w:id="1164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離開</w:t>
              </w:r>
            </w:ins>
          </w:p>
        </w:tc>
        <w:tc>
          <w:tcPr>
            <w:tcW w:w="7033" w:type="dxa"/>
          </w:tcPr>
          <w:p w14:paraId="4B8BA9D5" w14:textId="77B689F7" w:rsidR="007E1069" w:rsidRDefault="007E1069" w:rsidP="007E1069">
            <w:pPr>
              <w:rPr>
                <w:ins w:id="1165" w:author="阿毛" w:date="2021-06-02T14:40:00Z"/>
                <w:rFonts w:ascii="標楷體" w:eastAsia="標楷體" w:hAnsi="標楷體"/>
                <w:lang w:eastAsia="zh-HK"/>
              </w:rPr>
            </w:pPr>
            <w:ins w:id="1166" w:author="阿毛" w:date="2021-06-02T14:40:00Z">
              <w:r>
                <w:rPr>
                  <w:rFonts w:ascii="標楷體" w:eastAsia="標楷體" w:hAnsi="標楷體" w:hint="eastAsia"/>
                  <w:lang w:eastAsia="zh-HK"/>
                </w:rPr>
                <w:t>關閉此畫面</w:t>
              </w:r>
            </w:ins>
          </w:p>
        </w:tc>
      </w:tr>
    </w:tbl>
    <w:p w14:paraId="11BD59E5" w14:textId="77777777" w:rsidR="005B3945" w:rsidRDefault="005B3945" w:rsidP="005B3945">
      <w:pPr>
        <w:pStyle w:val="a"/>
      </w:pPr>
      <w:ins w:id="1167" w:author="阿毛" w:date="2021-06-02T14:40:00Z">
        <w:r>
          <w:t>輸入畫面資料說明</w:t>
        </w:r>
      </w:ins>
    </w:p>
    <w:p w14:paraId="7070D3EE" w14:textId="77777777" w:rsidR="004D548D" w:rsidRDefault="004D548D" w:rsidP="004D548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4D548D" w:rsidRPr="00847BB7" w14:paraId="5B1951D7" w14:textId="77777777" w:rsidTr="0097662F">
        <w:trPr>
          <w:trHeight w:val="388"/>
          <w:tblHeader/>
          <w:jc w:val="center"/>
          <w:ins w:id="1168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77A75175" w14:textId="77777777" w:rsidR="004D548D" w:rsidRPr="00847BB7" w:rsidRDefault="004D548D" w:rsidP="0097662F">
            <w:pPr>
              <w:rPr>
                <w:ins w:id="1169" w:author="阿毛" w:date="2021-06-02T14:40:00Z"/>
                <w:rFonts w:ascii="標楷體" w:eastAsia="標楷體" w:hAnsi="標楷體"/>
              </w:rPr>
            </w:pPr>
            <w:ins w:id="1170" w:author="阿毛" w:date="2021-06-02T14:40:00Z">
              <w:r w:rsidRPr="00847BB7">
                <w:rPr>
                  <w:rFonts w:ascii="標楷體" w:eastAsia="標楷體" w:hAnsi="標楷體"/>
                </w:rPr>
                <w:t>序號</w:t>
              </w:r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68ECDB08" w14:textId="77777777" w:rsidR="004D548D" w:rsidRPr="00847BB7" w:rsidRDefault="004D548D" w:rsidP="0097662F">
            <w:pPr>
              <w:rPr>
                <w:ins w:id="1171" w:author="阿毛" w:date="2021-06-02T14:40:00Z"/>
                <w:rFonts w:ascii="標楷體" w:eastAsia="標楷體" w:hAnsi="標楷體"/>
              </w:rPr>
            </w:pPr>
            <w:ins w:id="1172" w:author="阿毛" w:date="2021-06-02T14:40:00Z">
              <w:r w:rsidRPr="00847BB7">
                <w:rPr>
                  <w:rFonts w:ascii="標楷體" w:eastAsia="標楷體" w:hAnsi="標楷體"/>
                </w:rPr>
                <w:t>欄位</w:t>
              </w:r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619BA08A" w14:textId="77777777" w:rsidR="004D548D" w:rsidRPr="00847BB7" w:rsidRDefault="004D548D" w:rsidP="0097662F">
            <w:pPr>
              <w:jc w:val="center"/>
              <w:rPr>
                <w:ins w:id="1173" w:author="阿毛" w:date="2021-06-02T14:40:00Z"/>
                <w:rFonts w:ascii="標楷體" w:eastAsia="標楷體" w:hAnsi="標楷體"/>
              </w:rPr>
            </w:pPr>
            <w:ins w:id="1174" w:author="阿毛" w:date="2021-06-02T14:40:00Z">
              <w:r w:rsidRPr="00847BB7">
                <w:rPr>
                  <w:rFonts w:ascii="標楷體" w:eastAsia="標楷體" w:hAnsi="標楷體"/>
                </w:rPr>
                <w:t>說明</w:t>
              </w:r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A6AB7C9" w14:textId="77777777" w:rsidR="004D548D" w:rsidRPr="00847BB7" w:rsidRDefault="004D548D" w:rsidP="0097662F">
            <w:pPr>
              <w:rPr>
                <w:ins w:id="1175" w:author="阿毛" w:date="2021-06-02T14:40:00Z"/>
                <w:rFonts w:ascii="標楷體" w:eastAsia="標楷體" w:hAnsi="標楷體"/>
              </w:rPr>
            </w:pPr>
            <w:ins w:id="1176" w:author="阿毛" w:date="2021-06-02T14:40:00Z">
              <w:r w:rsidRPr="00847BB7">
                <w:rPr>
                  <w:rFonts w:ascii="標楷體" w:eastAsia="標楷體" w:hAnsi="標楷體"/>
                </w:rPr>
                <w:t>處理邏輯及注意事項</w:t>
              </w:r>
            </w:ins>
          </w:p>
        </w:tc>
      </w:tr>
      <w:tr w:rsidR="004D548D" w:rsidRPr="00847BB7" w14:paraId="12573607" w14:textId="77777777" w:rsidTr="0097662F">
        <w:trPr>
          <w:trHeight w:val="244"/>
          <w:tblHeader/>
          <w:jc w:val="center"/>
          <w:ins w:id="1177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75658B4E" w14:textId="77777777" w:rsidR="004D548D" w:rsidRPr="00847BB7" w:rsidRDefault="004D548D" w:rsidP="0097662F">
            <w:pPr>
              <w:rPr>
                <w:ins w:id="1178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39E263F" w14:textId="77777777" w:rsidR="004D548D" w:rsidRPr="00847BB7" w:rsidRDefault="004D548D" w:rsidP="0097662F">
            <w:pPr>
              <w:rPr>
                <w:ins w:id="1179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752E22EA" w14:textId="77777777" w:rsidR="004D548D" w:rsidRPr="00847BB7" w:rsidRDefault="004D548D" w:rsidP="0097662F">
            <w:pPr>
              <w:rPr>
                <w:ins w:id="1180" w:author="阿毛" w:date="2021-06-02T14:40:00Z"/>
                <w:rFonts w:ascii="標楷體" w:eastAsia="標楷體" w:hAnsi="標楷體"/>
              </w:rPr>
            </w:pPr>
            <w:ins w:id="1181" w:author="阿毛" w:date="2021-06-02T14:40:00Z">
              <w:r w:rsidRPr="00847BB7">
                <w:rPr>
                  <w:rFonts w:ascii="標楷體" w:eastAsia="標楷體" w:hAnsi="標楷體" w:hint="eastAsia"/>
                </w:rPr>
                <w:t>資料型態長度</w:t>
              </w:r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5FE57A8" w14:textId="77777777" w:rsidR="004D548D" w:rsidRPr="00847BB7" w:rsidRDefault="004D548D" w:rsidP="0097662F">
            <w:pPr>
              <w:rPr>
                <w:ins w:id="1182" w:author="阿毛" w:date="2021-06-02T14:40:00Z"/>
                <w:rFonts w:ascii="標楷體" w:eastAsia="標楷體" w:hAnsi="標楷體"/>
              </w:rPr>
            </w:pPr>
            <w:ins w:id="1183" w:author="阿毛" w:date="2021-06-02T14:40:00Z">
              <w:r w:rsidRPr="00847BB7">
                <w:rPr>
                  <w:rFonts w:ascii="標楷體" w:eastAsia="標楷體" w:hAnsi="標楷體"/>
                </w:rPr>
                <w:t>預設值</w:t>
              </w:r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09758A32" w14:textId="77777777" w:rsidR="004D548D" w:rsidRPr="00847BB7" w:rsidRDefault="004D548D" w:rsidP="0097662F">
            <w:pPr>
              <w:rPr>
                <w:ins w:id="1184" w:author="阿毛" w:date="2021-06-02T14:40:00Z"/>
                <w:rFonts w:ascii="標楷體" w:eastAsia="標楷體" w:hAnsi="標楷體"/>
              </w:rPr>
            </w:pPr>
            <w:ins w:id="1185" w:author="阿毛" w:date="2021-06-02T14:40:00Z">
              <w:r w:rsidRPr="00847BB7">
                <w:rPr>
                  <w:rFonts w:ascii="標楷體" w:eastAsia="標楷體" w:hAnsi="標楷體"/>
                </w:rPr>
                <w:t>選單內容</w:t>
              </w:r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7D43628C" w14:textId="77777777" w:rsidR="004D548D" w:rsidRPr="00847BB7" w:rsidRDefault="004D548D" w:rsidP="0097662F">
            <w:pPr>
              <w:rPr>
                <w:ins w:id="1186" w:author="阿毛" w:date="2021-06-02T14:40:00Z"/>
                <w:rFonts w:ascii="標楷體" w:eastAsia="標楷體" w:hAnsi="標楷體"/>
              </w:rPr>
            </w:pPr>
            <w:ins w:id="1187" w:author="阿毛" w:date="2021-06-02T14:40:00Z">
              <w:r w:rsidRPr="00847BB7">
                <w:rPr>
                  <w:rFonts w:ascii="標楷體" w:eastAsia="標楷體" w:hAnsi="標楷體"/>
                </w:rPr>
                <w:t>必填</w:t>
              </w:r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1D289284" w14:textId="77777777" w:rsidR="004D548D" w:rsidRPr="00847BB7" w:rsidRDefault="004D548D" w:rsidP="0097662F">
            <w:pPr>
              <w:rPr>
                <w:ins w:id="1188" w:author="阿毛" w:date="2021-06-02T14:40:00Z"/>
                <w:rFonts w:ascii="標楷體" w:eastAsia="標楷體" w:hAnsi="標楷體"/>
              </w:rPr>
            </w:pPr>
            <w:ins w:id="1189" w:author="阿毛" w:date="2021-06-02T14:40:00Z">
              <w:r w:rsidRPr="00847BB7">
                <w:rPr>
                  <w:rFonts w:ascii="標楷體" w:eastAsia="標楷體" w:hAnsi="標楷體"/>
                </w:rPr>
                <w:t>R/W</w:t>
              </w:r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38899CF5" w14:textId="77777777" w:rsidR="004D548D" w:rsidRPr="00847BB7" w:rsidRDefault="004D548D" w:rsidP="0097662F">
            <w:pPr>
              <w:rPr>
                <w:ins w:id="1190" w:author="阿毛" w:date="2021-06-02T14:40:00Z"/>
                <w:rFonts w:ascii="標楷體" w:eastAsia="標楷體" w:hAnsi="標楷體"/>
              </w:rPr>
            </w:pPr>
          </w:p>
        </w:tc>
      </w:tr>
      <w:tr w:rsidR="004D548D" w:rsidRPr="004A1F92" w14:paraId="06FD9AE3" w14:textId="77777777" w:rsidTr="0097662F">
        <w:trPr>
          <w:trHeight w:val="244"/>
          <w:jc w:val="center"/>
          <w:ins w:id="1191" w:author="阿毛" w:date="2021-06-02T14:40:00Z"/>
        </w:trPr>
        <w:tc>
          <w:tcPr>
            <w:tcW w:w="456" w:type="dxa"/>
          </w:tcPr>
          <w:p w14:paraId="36C067E9" w14:textId="0502A223" w:rsidR="004D548D" w:rsidRPr="004A1F92" w:rsidRDefault="004D548D" w:rsidP="0097662F">
            <w:pPr>
              <w:rPr>
                <w:ins w:id="1192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</w:t>
            </w:r>
          </w:p>
        </w:tc>
        <w:tc>
          <w:tcPr>
            <w:tcW w:w="1736" w:type="dxa"/>
          </w:tcPr>
          <w:p w14:paraId="0E5F266C" w14:textId="3EFD58AE" w:rsidR="004D548D" w:rsidRPr="004A1F92" w:rsidRDefault="00817021" w:rsidP="0097662F">
            <w:pPr>
              <w:rPr>
                <w:ins w:id="1193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會計日期</w:t>
            </w:r>
          </w:p>
        </w:tc>
        <w:tc>
          <w:tcPr>
            <w:tcW w:w="1602" w:type="dxa"/>
          </w:tcPr>
          <w:p w14:paraId="7351A95D" w14:textId="6060BD7D" w:rsidR="004D548D" w:rsidRPr="004A1F92" w:rsidRDefault="00817021" w:rsidP="0097662F">
            <w:pPr>
              <w:rPr>
                <w:ins w:id="1194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992" w:type="dxa"/>
          </w:tcPr>
          <w:p w14:paraId="1EDB5477" w14:textId="77777777" w:rsidR="004D548D" w:rsidRPr="004A1F92" w:rsidRDefault="004D548D" w:rsidP="0097662F">
            <w:pPr>
              <w:rPr>
                <w:ins w:id="119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F44207C" w14:textId="5155A504" w:rsidR="004D548D" w:rsidRPr="004A1F92" w:rsidRDefault="00817021" w:rsidP="0097662F">
            <w:pPr>
              <w:rPr>
                <w:ins w:id="1196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日期選單</w:t>
            </w:r>
          </w:p>
        </w:tc>
        <w:tc>
          <w:tcPr>
            <w:tcW w:w="623" w:type="dxa"/>
          </w:tcPr>
          <w:p w14:paraId="539F2B48" w14:textId="616ECC45" w:rsidR="004D548D" w:rsidRPr="004A1F92" w:rsidRDefault="00817021" w:rsidP="0097662F">
            <w:pPr>
              <w:rPr>
                <w:ins w:id="1197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1C4C5B20" w14:textId="72215700" w:rsidR="004D548D" w:rsidRPr="004A1F92" w:rsidRDefault="00817021" w:rsidP="0097662F">
            <w:pPr>
              <w:jc w:val="center"/>
              <w:rPr>
                <w:ins w:id="1198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21BCE957" w14:textId="77777777" w:rsidR="00817021" w:rsidRDefault="00817021" w:rsidP="008170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1.限輸入日期,檢核條件</w:t>
            </w:r>
          </w:p>
          <w:p w14:paraId="675083DF" w14:textId="77777777" w:rsidR="00817021" w:rsidRDefault="00817021" w:rsidP="00817021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(1).不可為空白/V(7)</w:t>
            </w:r>
          </w:p>
          <w:p w14:paraId="385098AB" w14:textId="16DFF6FA" w:rsidR="004D548D" w:rsidRPr="004A1F92" w:rsidRDefault="00817021" w:rsidP="00817021">
            <w:pPr>
              <w:ind w:left="240" w:hangingChars="100" w:hanging="240"/>
              <w:rPr>
                <w:ins w:id="1199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 (2).日期格式/A(DATE,0)</w:t>
            </w:r>
          </w:p>
        </w:tc>
      </w:tr>
      <w:tr w:rsidR="004D548D" w:rsidRPr="004A1F92" w14:paraId="6833050B" w14:textId="77777777" w:rsidTr="0097662F">
        <w:trPr>
          <w:trHeight w:val="244"/>
          <w:jc w:val="center"/>
          <w:ins w:id="1200" w:author="阿毛" w:date="2021-06-02T14:40:00Z"/>
        </w:trPr>
        <w:tc>
          <w:tcPr>
            <w:tcW w:w="456" w:type="dxa"/>
          </w:tcPr>
          <w:p w14:paraId="4A2BA3DF" w14:textId="247CF516" w:rsidR="004D548D" w:rsidRPr="004A1F92" w:rsidRDefault="004D548D" w:rsidP="0097662F">
            <w:pPr>
              <w:rPr>
                <w:ins w:id="1201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2.</w:t>
            </w:r>
          </w:p>
        </w:tc>
        <w:tc>
          <w:tcPr>
            <w:tcW w:w="1736" w:type="dxa"/>
          </w:tcPr>
          <w:p w14:paraId="073A7EB4" w14:textId="5B42E362" w:rsidR="004D548D" w:rsidRPr="004A1F92" w:rsidRDefault="00817021" w:rsidP="0097662F">
            <w:pPr>
              <w:rPr>
                <w:ins w:id="1202" w:author="阿毛" w:date="2021-06-02T14:40:00Z"/>
                <w:rFonts w:ascii="標楷體" w:eastAsia="標楷體" w:hAnsi="標楷體"/>
                <w:lang w:eastAsia="zh-HK"/>
              </w:rPr>
            </w:pPr>
            <w:r>
              <w:rPr>
                <w:rFonts w:ascii="標楷體" w:eastAsia="標楷體" w:hAnsi="標楷體" w:hint="eastAsia"/>
                <w:lang w:eastAsia="zh-HK"/>
              </w:rPr>
              <w:t>傳票批號</w:t>
            </w:r>
          </w:p>
        </w:tc>
        <w:tc>
          <w:tcPr>
            <w:tcW w:w="1602" w:type="dxa"/>
          </w:tcPr>
          <w:p w14:paraId="6A1B66F3" w14:textId="5D60D1E9" w:rsidR="004D548D" w:rsidRPr="004A1F92" w:rsidRDefault="00817021" w:rsidP="0097662F">
            <w:pPr>
              <w:rPr>
                <w:ins w:id="1203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992" w:type="dxa"/>
          </w:tcPr>
          <w:p w14:paraId="384974E2" w14:textId="77777777" w:rsidR="004D548D" w:rsidRPr="004A1F92" w:rsidRDefault="004D548D" w:rsidP="0097662F">
            <w:pPr>
              <w:rPr>
                <w:ins w:id="120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515DE8F" w14:textId="77777777" w:rsidR="004D548D" w:rsidRPr="004A1F92" w:rsidRDefault="004D548D" w:rsidP="0097662F">
            <w:pPr>
              <w:rPr>
                <w:ins w:id="1205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630819B2" w14:textId="2FDA54E5" w:rsidR="004D548D" w:rsidRPr="004A1F92" w:rsidRDefault="00817021" w:rsidP="0097662F">
            <w:pPr>
              <w:rPr>
                <w:ins w:id="1206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48CEA458" w14:textId="174954D8" w:rsidR="004D548D" w:rsidRPr="004A1F92" w:rsidRDefault="00817021" w:rsidP="0097662F">
            <w:pPr>
              <w:jc w:val="center"/>
              <w:rPr>
                <w:ins w:id="1207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</w:t>
            </w:r>
          </w:p>
        </w:tc>
        <w:tc>
          <w:tcPr>
            <w:tcW w:w="2856" w:type="dxa"/>
          </w:tcPr>
          <w:p w14:paraId="678EB141" w14:textId="0F53C521" w:rsidR="004D548D" w:rsidRPr="004A1F92" w:rsidRDefault="00817021" w:rsidP="00817021">
            <w:pPr>
              <w:rPr>
                <w:ins w:id="1208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1.限輸入數字,檢核條件:不可為空白/V(7)</w:t>
            </w:r>
          </w:p>
        </w:tc>
      </w:tr>
      <w:tr w:rsidR="004D548D" w:rsidRPr="004A1F92" w14:paraId="1B28E833" w14:textId="77777777" w:rsidTr="0097662F">
        <w:trPr>
          <w:trHeight w:val="244"/>
          <w:jc w:val="center"/>
          <w:ins w:id="1209" w:author="阿毛" w:date="2021-06-02T14:40:00Z"/>
        </w:trPr>
        <w:tc>
          <w:tcPr>
            <w:tcW w:w="456" w:type="dxa"/>
          </w:tcPr>
          <w:p w14:paraId="08556F8F" w14:textId="39FBE817" w:rsidR="004D548D" w:rsidRPr="004A1F92" w:rsidRDefault="004D548D" w:rsidP="0097662F">
            <w:pPr>
              <w:rPr>
                <w:ins w:id="1210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3.</w:t>
            </w:r>
          </w:p>
        </w:tc>
        <w:tc>
          <w:tcPr>
            <w:tcW w:w="1736" w:type="dxa"/>
          </w:tcPr>
          <w:p w14:paraId="77EE9A11" w14:textId="617B19AE" w:rsidR="004D548D" w:rsidRPr="004A1F92" w:rsidRDefault="00817021" w:rsidP="0097662F">
            <w:pPr>
              <w:rPr>
                <w:ins w:id="1211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核心傳票媒體上傳序號</w:t>
            </w:r>
          </w:p>
        </w:tc>
        <w:tc>
          <w:tcPr>
            <w:tcW w:w="1602" w:type="dxa"/>
          </w:tcPr>
          <w:p w14:paraId="179972EB" w14:textId="2094969A" w:rsidR="004D548D" w:rsidRPr="004A1F92" w:rsidRDefault="00817021" w:rsidP="0097662F">
            <w:pPr>
              <w:rPr>
                <w:ins w:id="1212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992" w:type="dxa"/>
          </w:tcPr>
          <w:p w14:paraId="74DA54D8" w14:textId="77777777" w:rsidR="004D548D" w:rsidRPr="004A1F92" w:rsidRDefault="004D548D" w:rsidP="0097662F">
            <w:pPr>
              <w:rPr>
                <w:ins w:id="1213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76F5DA80" w14:textId="77777777" w:rsidR="004D548D" w:rsidRPr="004A1F92" w:rsidRDefault="004D548D" w:rsidP="0097662F">
            <w:pPr>
              <w:rPr>
                <w:ins w:id="12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50CC6067" w14:textId="2F325BEA" w:rsidR="004D548D" w:rsidRPr="004A1F92" w:rsidRDefault="00817021" w:rsidP="0097662F">
            <w:pPr>
              <w:rPr>
                <w:ins w:id="1215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</w:p>
        </w:tc>
        <w:tc>
          <w:tcPr>
            <w:tcW w:w="666" w:type="dxa"/>
          </w:tcPr>
          <w:p w14:paraId="4B9B2BA8" w14:textId="79B53532" w:rsidR="004D548D" w:rsidRPr="004A1F92" w:rsidRDefault="00817021" w:rsidP="0097662F">
            <w:pPr>
              <w:jc w:val="center"/>
              <w:rPr>
                <w:ins w:id="1216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W</w:t>
            </w:r>
          </w:p>
        </w:tc>
        <w:tc>
          <w:tcPr>
            <w:tcW w:w="2856" w:type="dxa"/>
          </w:tcPr>
          <w:p w14:paraId="1AE69683" w14:textId="1DD1D7F4" w:rsidR="004D548D" w:rsidRPr="004A1F92" w:rsidRDefault="00817021" w:rsidP="0097662F">
            <w:pPr>
              <w:snapToGrid w:val="0"/>
              <w:rPr>
                <w:ins w:id="1217" w:author="阿毛" w:date="2021-06-02T14:40:00Z"/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1.限輸入數字,檢核條件:不可為空白/V(7)</w:t>
            </w:r>
          </w:p>
        </w:tc>
      </w:tr>
    </w:tbl>
    <w:p w14:paraId="1EB3D6F6" w14:textId="77777777" w:rsidR="004D548D" w:rsidRPr="004D548D" w:rsidRDefault="004D548D" w:rsidP="004D548D">
      <w:pPr>
        <w:rPr>
          <w:ins w:id="1218" w:author="阿毛" w:date="2021-06-02T14:40:00Z"/>
        </w:rPr>
      </w:pPr>
    </w:p>
    <w:p w14:paraId="479B686C" w14:textId="77777777" w:rsidR="005B3945" w:rsidRPr="009A3F96" w:rsidRDefault="005B3945" w:rsidP="005B3945">
      <w:pPr>
        <w:pStyle w:val="a"/>
        <w:rPr>
          <w:ins w:id="1219" w:author="阿毛" w:date="2021-06-02T14:40:00Z"/>
        </w:rPr>
      </w:pPr>
      <w:ins w:id="1220" w:author="阿毛" w:date="2021-06-02T14:40:00Z">
        <w:r>
          <w:rPr>
            <w:rFonts w:hint="eastAsia"/>
            <w:lang w:eastAsia="zh-HK"/>
          </w:rPr>
          <w:t>輸出</w:t>
        </w:r>
        <w:r w:rsidRPr="00362205">
          <w:t>畫面</w:t>
        </w:r>
        <w:r>
          <w:rPr>
            <w:rFonts w:hint="eastAsia"/>
          </w:rPr>
          <w:t>:</w:t>
        </w:r>
        <w:r>
          <w:rPr>
            <w:rFonts w:hint="eastAsia"/>
          </w:rPr>
          <w:t>列出可供下載之報表</w:t>
        </w:r>
      </w:ins>
    </w:p>
    <w:p w14:paraId="3001CA7B" w14:textId="1BFC8DC9" w:rsidR="005B3945" w:rsidRDefault="003C3DEE" w:rsidP="005B3945">
      <w:pPr>
        <w:rPr>
          <w:ins w:id="1221" w:author="阿毛" w:date="2021-06-02T14:40:00Z"/>
          <w:rFonts w:ascii="標楷體" w:eastAsia="標楷體" w:hAnsi="標楷體"/>
        </w:rPr>
      </w:pPr>
      <w:r w:rsidRPr="003C3DEE">
        <w:rPr>
          <w:rFonts w:ascii="標楷體" w:eastAsia="標楷體" w:hAnsi="標楷體"/>
          <w:noProof/>
        </w:rPr>
        <w:drawing>
          <wp:inline distT="0" distB="0" distL="0" distR="0" wp14:anchorId="1F7CC32C" wp14:editId="105842E8">
            <wp:extent cx="5563082" cy="41913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DD1">
        <w:rPr>
          <w:rFonts w:ascii="標楷體" w:eastAsia="標楷體" w:hAnsi="標楷體" w:hint="eastAsia"/>
        </w:rPr>
        <w:t xml:space="preserve"> </w:t>
      </w:r>
    </w:p>
    <w:p w14:paraId="4FC1A2F4" w14:textId="49364EF9" w:rsidR="005B3945" w:rsidRDefault="003C3DEE" w:rsidP="005B3945">
      <w:pPr>
        <w:rPr>
          <w:ins w:id="1222" w:author="阿毛" w:date="2021-06-02T14:40:00Z"/>
          <w:rFonts w:ascii="標楷體" w:eastAsia="標楷體" w:hAnsi="標楷體"/>
        </w:rPr>
      </w:pPr>
      <w:r w:rsidRPr="003C3DEE">
        <w:rPr>
          <w:rFonts w:ascii="標楷體" w:eastAsia="標楷體" w:hAnsi="標楷體"/>
          <w:noProof/>
        </w:rPr>
        <w:lastRenderedPageBreak/>
        <w:drawing>
          <wp:inline distT="0" distB="0" distL="0" distR="0" wp14:anchorId="43807582" wp14:editId="7FACE8E8">
            <wp:extent cx="6479540" cy="12312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56A" w14:textId="77777777" w:rsidR="005B3945" w:rsidRDefault="005B3945" w:rsidP="005B3945">
      <w:pPr>
        <w:pStyle w:val="a"/>
        <w:rPr>
          <w:ins w:id="1223" w:author="楊智誠" w:date="2021-12-14T14:43:00Z"/>
        </w:rPr>
      </w:pPr>
      <w:ins w:id="1224" w:author="阿毛" w:date="2021-06-02T14:40:00Z">
        <w:r>
          <w:rPr>
            <w:rFonts w:hint="eastAsia"/>
            <w:lang w:eastAsia="zh-HK"/>
          </w:rPr>
          <w:t>輸出報表</w:t>
        </w:r>
        <w:r>
          <w:rPr>
            <w:rFonts w:hint="eastAsia"/>
          </w:rPr>
          <w:t>:</w:t>
        </w:r>
      </w:ins>
    </w:p>
    <w:p w14:paraId="019E608E" w14:textId="214AE14B" w:rsidR="005B3945" w:rsidRDefault="006E65B8" w:rsidP="005B3945">
      <w:r>
        <w:object w:dxaOrig="1520" w:dyaOrig="1035" w14:anchorId="0BDC663D">
          <v:shape id="_x0000_i1031" type="#_x0000_t75" style="width:76.2pt;height:51.6pt" o:ole="">
            <v:imagedata r:id="rId38" o:title=""/>
          </v:shape>
          <o:OLEObject Type="Embed" ProgID="Package" ShapeID="_x0000_i1031" DrawAspect="Icon" ObjectID="_1744797238" r:id="rId39"/>
        </w:object>
      </w:r>
    </w:p>
    <w:p w14:paraId="1DC0EED8" w14:textId="77777777" w:rsidR="006E65B8" w:rsidRDefault="006E65B8" w:rsidP="005B3945"/>
    <w:p w14:paraId="7575FA1F" w14:textId="045EB544" w:rsidR="006E65B8" w:rsidRPr="003C50EB" w:rsidRDefault="006E65B8" w:rsidP="006E65B8">
      <w:pPr>
        <w:pStyle w:val="a"/>
        <w:rPr>
          <w:highlight w:val="yellow"/>
        </w:rPr>
      </w:pPr>
      <w:r w:rsidRPr="003C50EB">
        <w:rPr>
          <w:rFonts w:hint="eastAsia"/>
          <w:highlight w:val="yellow"/>
          <w:lang w:eastAsia="zh-HK"/>
        </w:rPr>
        <w:t>業務邏輯</w:t>
      </w:r>
      <w:ins w:id="1225" w:author="阿毛" w:date="2021-06-02T14:40:00Z">
        <w:r w:rsidRPr="003C50EB">
          <w:rPr>
            <w:rFonts w:hint="eastAsia"/>
            <w:highlight w:val="yellow"/>
          </w:rPr>
          <w:t>:</w:t>
        </w:r>
      </w:ins>
    </w:p>
    <w:p w14:paraId="0F44732A" w14:textId="64F1D867" w:rsidR="003C50EB" w:rsidRPr="003C50EB" w:rsidRDefault="003C50EB" w:rsidP="003C50EB">
      <w:pPr>
        <w:rPr>
          <w:ins w:id="1226" w:author="阿毛" w:date="2021-06-02T14:40:00Z"/>
          <w:rFonts w:ascii="標楷體" w:eastAsia="標楷體" w:hAnsi="標楷體"/>
          <w:highlight w:val="yellow"/>
        </w:rPr>
      </w:pPr>
      <w:r w:rsidRPr="003C50EB">
        <w:rPr>
          <w:rFonts w:ascii="標楷體" w:eastAsia="標楷體" w:hAnsi="標楷體" w:hint="eastAsia"/>
          <w:highlight w:val="yellow"/>
        </w:rPr>
        <w:t>一、新增:珮瑜產生批號90~99時，只需上傳傳票，產生L9131報表，後面的報表不產(L9132、L9133、L9134、L9135、L9136、L9137、L9138)</w:t>
      </w:r>
    </w:p>
    <w:p w14:paraId="3A1AE255" w14:textId="5002D6F7" w:rsidR="003C50EB" w:rsidRPr="003C50EB" w:rsidRDefault="003C50EB" w:rsidP="003C50EB">
      <w:pPr>
        <w:rPr>
          <w:highlight w:val="yellow"/>
        </w:rPr>
      </w:pPr>
    </w:p>
    <w:p w14:paraId="2EAA8EED" w14:textId="1812BC2F" w:rsidR="006E65B8" w:rsidRPr="003C50EB" w:rsidRDefault="00A12B93" w:rsidP="006E65B8">
      <w:pPr>
        <w:rPr>
          <w:ins w:id="1227" w:author="楊智誠" w:date="2021-12-14T14:43:00Z"/>
          <w:rFonts w:ascii="標楷體" w:eastAsia="標楷體" w:hAnsi="標楷體"/>
          <w:highlight w:val="yellow"/>
        </w:rPr>
      </w:pPr>
      <w:r w:rsidRPr="003C50EB">
        <w:rPr>
          <w:rFonts w:ascii="標楷體" w:eastAsia="標楷體" w:hAnsi="標楷體" w:hint="eastAsia"/>
          <w:highlight w:val="yellow"/>
        </w:rPr>
        <w:t>1.</w:t>
      </w:r>
      <w:r w:rsidR="006E65B8" w:rsidRPr="003C50EB">
        <w:rPr>
          <w:rFonts w:ascii="標楷體" w:eastAsia="標楷體" w:hAnsi="標楷體" w:hint="eastAsia"/>
          <w:highlight w:val="yellow"/>
        </w:rPr>
        <w:t>當傳票</w:t>
      </w:r>
      <w:r w:rsidRPr="003C50EB">
        <w:rPr>
          <w:rFonts w:ascii="標楷體" w:eastAsia="標楷體" w:hAnsi="標楷體" w:hint="eastAsia"/>
          <w:highlight w:val="yellow"/>
        </w:rPr>
        <w:t>批號</w:t>
      </w:r>
      <w:r w:rsidR="006E65B8" w:rsidRPr="003C50EB">
        <w:rPr>
          <w:rFonts w:ascii="標楷體" w:eastAsia="標楷體" w:hAnsi="標楷體" w:hint="eastAsia"/>
          <w:highlight w:val="yellow"/>
        </w:rPr>
        <w:t>為0的時候</w:t>
      </w:r>
      <w:r w:rsidRPr="003C50EB">
        <w:rPr>
          <w:rFonts w:ascii="標楷體" w:eastAsia="標楷體" w:hAnsi="標楷體" w:hint="eastAsia"/>
          <w:highlight w:val="yellow"/>
        </w:rPr>
        <w:t>，會出現錯誤訊息，「L9130總帳傳票媒體黨產生，傳入參數[傳票批號]不得為0」</w:t>
      </w:r>
    </w:p>
    <w:p w14:paraId="22517A91" w14:textId="0458D1E2" w:rsidR="00A12B93" w:rsidRPr="003C50EB" w:rsidRDefault="00A12B93" w:rsidP="00A12B93">
      <w:pPr>
        <w:rPr>
          <w:ins w:id="1228" w:author="楊智誠" w:date="2021-12-14T14:43:00Z"/>
          <w:rFonts w:ascii="標楷體" w:eastAsia="標楷體" w:hAnsi="標楷體"/>
          <w:highlight w:val="yellow"/>
        </w:rPr>
      </w:pPr>
      <w:r w:rsidRPr="003C50EB">
        <w:rPr>
          <w:rFonts w:ascii="標楷體" w:eastAsia="標楷體" w:hAnsi="標楷體" w:hint="eastAsia"/>
          <w:highlight w:val="yellow"/>
        </w:rPr>
        <w:t>2.當傳票批號超過99，會出現錯誤訊息，「L9130總帳傳票媒體黨產生，傳入參數[傳票批號]不得大於99」</w:t>
      </w:r>
    </w:p>
    <w:p w14:paraId="202145F9" w14:textId="5E2F52F3" w:rsidR="00A12B93" w:rsidRPr="003C50EB" w:rsidRDefault="00A12B93" w:rsidP="00A12B93">
      <w:pPr>
        <w:rPr>
          <w:rFonts w:ascii="標楷體" w:eastAsia="標楷體" w:hAnsi="標楷體"/>
          <w:highlight w:val="yellow"/>
        </w:rPr>
      </w:pPr>
      <w:r w:rsidRPr="003C50EB">
        <w:rPr>
          <w:rFonts w:ascii="標楷體" w:eastAsia="標楷體" w:hAnsi="標楷體" w:hint="eastAsia"/>
          <w:highlight w:val="yellow"/>
        </w:rPr>
        <w:t>3.當傳票批號為0的時候，會出現錯誤訊息，「L9130總帳傳票媒體黨產生，傳入參數[總帳傳票媒體上傳序號]不得為0」</w:t>
      </w:r>
    </w:p>
    <w:p w14:paraId="3FC86614" w14:textId="541E2274" w:rsidR="006E65B8" w:rsidRPr="003C50EB" w:rsidRDefault="00A12B93" w:rsidP="00A12B93">
      <w:pPr>
        <w:rPr>
          <w:rFonts w:ascii="標楷體" w:eastAsia="標楷體" w:hAnsi="標楷體"/>
          <w:highlight w:val="yellow"/>
        </w:rPr>
      </w:pPr>
      <w:r w:rsidRPr="003C50EB">
        <w:rPr>
          <w:rFonts w:ascii="標楷體" w:eastAsia="標楷體" w:hAnsi="標楷體" w:hint="eastAsia"/>
          <w:highlight w:val="yellow"/>
        </w:rPr>
        <w:t>4.當傳票批號超過99，會出現錯誤訊息，「L9130總帳傳票媒體黨產生，傳入參數[總帳傳票媒體上傳序號]不得大於99」</w:t>
      </w:r>
    </w:p>
    <w:p w14:paraId="219F0268" w14:textId="06F8BA70" w:rsidR="00F00BB6" w:rsidRPr="003C50EB" w:rsidDel="008D3BBA" w:rsidRDefault="00977253">
      <w:pPr>
        <w:pStyle w:val="3"/>
        <w:numPr>
          <w:ilvl w:val="0"/>
          <w:numId w:val="30"/>
        </w:numPr>
        <w:rPr>
          <w:del w:id="1229" w:author="阿毛" w:date="2021-06-02T14:39:00Z"/>
          <w:rFonts w:ascii="標楷體" w:hAnsi="標楷體"/>
          <w:highlight w:val="yellow"/>
        </w:rPr>
        <w:pPrChange w:id="1230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bookmarkStart w:id="1231" w:name="_Toc123139585"/>
      <w:del w:id="1232" w:author="阿毛" w:date="2021-06-02T14:38:00Z">
        <w:r w:rsidRPr="003C50EB" w:rsidDel="008D3BBA">
          <w:rPr>
            <w:rFonts w:ascii="標楷體" w:hAnsi="標楷體"/>
            <w:highlight w:val="yellow"/>
          </w:rPr>
          <w:delText>L</w:delText>
        </w:r>
      </w:del>
      <w:del w:id="1233" w:author="阿毛" w:date="2021-06-02T14:39:00Z">
        <w:r w:rsidR="00C30799" w:rsidRPr="003C50EB" w:rsidDel="008D3BBA">
          <w:rPr>
            <w:rFonts w:ascii="標楷體" w:hAnsi="標楷體" w:hint="eastAsia"/>
            <w:highlight w:val="yellow"/>
          </w:rPr>
          <w:delText>91</w:delText>
        </w:r>
        <w:r w:rsidR="00BD5283" w:rsidRPr="003C50EB" w:rsidDel="008D3BBA">
          <w:rPr>
            <w:rFonts w:ascii="標楷體" w:hAnsi="標楷體"/>
            <w:highlight w:val="yellow"/>
          </w:rPr>
          <w:delText>10</w:delText>
        </w:r>
        <w:r w:rsidRPr="003C50EB" w:rsidDel="008D3BBA">
          <w:rPr>
            <w:rFonts w:ascii="標楷體" w:hAnsi="標楷體" w:hint="eastAsia"/>
            <w:highlight w:val="yellow"/>
          </w:rPr>
          <w:delText>首次撥款審核資料表</w:delText>
        </w:r>
      </w:del>
      <w:ins w:id="1234" w:author="ST1" w:date="2021-05-06T13:52:00Z">
        <w:del w:id="1235" w:author="阿毛" w:date="2021-06-02T14:39:00Z">
          <w:r w:rsidR="00863367" w:rsidRPr="003C50EB" w:rsidDel="008D3BBA">
            <w:rPr>
              <w:rFonts w:ascii="標楷體" w:hAnsi="標楷體" w:hint="eastAsia"/>
              <w:highlight w:val="yellow"/>
            </w:rPr>
            <w:delText xml:space="preserve"> </w:delText>
          </w:r>
        </w:del>
      </w:ins>
      <w:ins w:id="1236" w:author="智誠 楊" w:date="2021-05-03T17:29:00Z">
        <w:del w:id="1237" w:author="阿毛" w:date="2021-06-02T14:39:00Z">
          <w:r w:rsidR="00FE6B2B" w:rsidRPr="003C50EB" w:rsidDel="008D3BBA">
            <w:rPr>
              <w:rFonts w:ascii="標楷體" w:hAnsi="標楷體" w:hint="eastAsia"/>
              <w:highlight w:val="yellow"/>
            </w:rPr>
            <w:delText>*</w:delText>
          </w:r>
          <w:r w:rsidR="00FE6B2B" w:rsidRPr="003C50EB" w:rsidDel="008D3BBA">
            <w:rPr>
              <w:rFonts w:ascii="標楷體" w:hAnsi="標楷體"/>
              <w:highlight w:val="yellow"/>
            </w:rPr>
            <w:delText>**</w:delText>
          </w:r>
        </w:del>
      </w:ins>
      <w:bookmarkEnd w:id="1231"/>
    </w:p>
    <w:p w14:paraId="6C2C1D2E" w14:textId="16F55AC7" w:rsidR="006F6710" w:rsidRPr="003C50EB" w:rsidDel="008D3BBA" w:rsidRDefault="006F6710">
      <w:pPr>
        <w:pStyle w:val="3"/>
        <w:rPr>
          <w:del w:id="1238" w:author="阿毛" w:date="2021-06-02T14:40:00Z"/>
          <w:highlight w:val="yellow"/>
        </w:rPr>
        <w:pPrChange w:id="1239" w:author="阿毛" w:date="2021-06-02T14:38:00Z">
          <w:pPr>
            <w:pStyle w:val="a"/>
          </w:pPr>
        </w:pPrChange>
      </w:pPr>
      <w:del w:id="1240" w:author="阿毛" w:date="2021-06-02T14:40:00Z">
        <w:r w:rsidRPr="003C50EB" w:rsidDel="008D3BBA">
          <w:rPr>
            <w:highlight w:val="yellow"/>
          </w:rPr>
          <w:delText>功能說明</w:delText>
        </w:r>
      </w:del>
    </w:p>
    <w:tbl>
      <w:tblPr>
        <w:tblW w:w="6318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  <w:tblPrChange w:id="1241" w:author="智誠 楊" w:date="2021-05-03T14:08:00Z">
          <w:tblPr>
            <w:tblW w:w="7866" w:type="dxa"/>
            <w:tblInd w:w="18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6318"/>
        <w:tblGridChange w:id="1242">
          <w:tblGrid>
            <w:gridCol w:w="6318"/>
          </w:tblGrid>
        </w:tblGridChange>
      </w:tblGrid>
      <w:tr w:rsidR="003B45A8" w:rsidRPr="00B830D9" w:rsidDel="008D3BBA" w14:paraId="54387B1F" w14:textId="2F339A01" w:rsidTr="003B45A8">
        <w:trPr>
          <w:trHeight w:val="277"/>
          <w:del w:id="1243" w:author="阿毛" w:date="2021-06-02T14:40:00Z"/>
          <w:trPrChange w:id="1244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45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0633F3DE" w14:textId="184B1F6F" w:rsidR="003B45A8" w:rsidRPr="003C50EB" w:rsidDel="008D3BBA" w:rsidRDefault="003B45A8" w:rsidP="00977253">
            <w:pPr>
              <w:rPr>
                <w:del w:id="1246" w:author="阿毛" w:date="2021-06-02T14:40:00Z"/>
                <w:rFonts w:ascii="標楷體" w:eastAsia="標楷體" w:hAnsi="標楷體"/>
                <w:highlight w:val="yellow"/>
              </w:rPr>
            </w:pPr>
            <w:del w:id="1247" w:author="阿毛" w:date="2021-06-02T14:40:00Z">
              <w:r w:rsidRPr="003C50EB" w:rsidDel="008D3BBA">
                <w:rPr>
                  <w:rFonts w:ascii="標楷體" w:eastAsia="標楷體" w:hAnsi="標楷體" w:hint="eastAsia"/>
                  <w:highlight w:val="yellow"/>
                </w:rPr>
                <w:delText>列印首次撥款審核資料表</w:delText>
              </w:r>
            </w:del>
          </w:p>
          <w:p w14:paraId="121F4220" w14:textId="742449E4" w:rsidR="003B45A8" w:rsidRPr="00B830D9" w:rsidDel="008D3BBA" w:rsidRDefault="003B45A8" w:rsidP="00977253">
            <w:pPr>
              <w:rPr>
                <w:del w:id="1248" w:author="阿毛" w:date="2021-06-02T14:40:00Z"/>
                <w:rFonts w:ascii="標楷體" w:eastAsia="標楷體" w:hAnsi="標楷體"/>
              </w:rPr>
            </w:pPr>
            <w:del w:id="1249" w:author="阿毛" w:date="2021-06-02T14:40:00Z">
              <w:r w:rsidRPr="003C50EB" w:rsidDel="008D3BBA">
                <w:rPr>
                  <w:rFonts w:ascii="標楷體" w:eastAsia="標楷體" w:hAnsi="標楷體" w:hint="eastAsia"/>
                  <w:highlight w:val="yellow"/>
                </w:rPr>
                <w:delText>啟動列印後，始能撥款。</w:delText>
              </w:r>
            </w:del>
          </w:p>
        </w:tc>
      </w:tr>
      <w:tr w:rsidR="003B45A8" w:rsidRPr="00B830D9" w:rsidDel="008D3BBA" w14:paraId="7B5E5E94" w14:textId="677CEF2B" w:rsidTr="003B45A8">
        <w:trPr>
          <w:trHeight w:val="277"/>
          <w:del w:id="1250" w:author="阿毛" w:date="2021-06-02T14:40:00Z"/>
          <w:trPrChange w:id="1251" w:author="智誠 楊" w:date="2021-05-03T14:08:00Z">
            <w:trPr>
              <w:trHeight w:val="277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52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2566FF56" w14:textId="69A7DAAC" w:rsidR="003B45A8" w:rsidRPr="00B830D9" w:rsidDel="008D3BBA" w:rsidRDefault="003B45A8" w:rsidP="006F6710">
            <w:pPr>
              <w:rPr>
                <w:del w:id="1253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6573FFC5" w14:textId="20EF36F3" w:rsidTr="003B45A8">
        <w:trPr>
          <w:trHeight w:val="773"/>
          <w:del w:id="1254" w:author="阿毛" w:date="2021-06-02T14:40:00Z"/>
          <w:trPrChange w:id="1255" w:author="智誠 楊" w:date="2021-05-03T14:08:00Z">
            <w:trPr>
              <w:trHeight w:val="773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56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B0838B3" w14:textId="3EF03A09" w:rsidR="003B45A8" w:rsidRPr="00B830D9" w:rsidDel="008D3BBA" w:rsidRDefault="003B45A8" w:rsidP="006F6710">
            <w:pPr>
              <w:rPr>
                <w:del w:id="1257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7FF37625" w14:textId="099F4E87" w:rsidTr="003B45A8">
        <w:trPr>
          <w:trHeight w:val="321"/>
          <w:del w:id="1258" w:author="阿毛" w:date="2021-06-02T14:40:00Z"/>
          <w:trPrChange w:id="1259" w:author="智誠 楊" w:date="2021-05-03T14:08:00Z">
            <w:trPr>
              <w:trHeight w:val="32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60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272249D" w14:textId="141BCD4A" w:rsidR="003B45A8" w:rsidRPr="00B830D9" w:rsidDel="008D3BBA" w:rsidRDefault="003B45A8" w:rsidP="006F6710">
            <w:pPr>
              <w:rPr>
                <w:del w:id="1261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15F1B74C" w14:textId="353AFDD1" w:rsidTr="003B45A8">
        <w:trPr>
          <w:trHeight w:val="1311"/>
          <w:del w:id="1262" w:author="阿毛" w:date="2021-06-02T14:40:00Z"/>
          <w:trPrChange w:id="1263" w:author="智誠 楊" w:date="2021-05-03T14:08:00Z">
            <w:trPr>
              <w:trHeight w:val="1311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64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6F11B8F6" w14:textId="3F943ED3" w:rsidR="003B45A8" w:rsidRPr="00B830D9" w:rsidDel="008D3BBA" w:rsidRDefault="003B45A8" w:rsidP="006F6710">
            <w:pPr>
              <w:rPr>
                <w:del w:id="1265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17DE00C" w14:textId="2491AACA" w:rsidTr="003B45A8">
        <w:trPr>
          <w:trHeight w:val="278"/>
          <w:del w:id="1266" w:author="阿毛" w:date="2021-06-02T14:40:00Z"/>
          <w:trPrChange w:id="1267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68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3DF029BC" w14:textId="33281A9C" w:rsidR="003B45A8" w:rsidRPr="00B830D9" w:rsidDel="008D3BBA" w:rsidRDefault="003B45A8" w:rsidP="006F6710">
            <w:pPr>
              <w:rPr>
                <w:del w:id="1269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0710CD47" w14:textId="74FB333E" w:rsidTr="003B45A8">
        <w:trPr>
          <w:trHeight w:val="358"/>
          <w:del w:id="1270" w:author="阿毛" w:date="2021-06-02T14:40:00Z"/>
          <w:trPrChange w:id="1271" w:author="智誠 楊" w:date="2021-05-03T14:08:00Z">
            <w:trPr>
              <w:trHeight w:val="35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72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15B2CA8A" w14:textId="0351D23D" w:rsidR="003B45A8" w:rsidRPr="00B830D9" w:rsidDel="008D3BBA" w:rsidRDefault="003B45A8" w:rsidP="006F6710">
            <w:pPr>
              <w:rPr>
                <w:del w:id="1273" w:author="阿毛" w:date="2021-06-02T14:40:00Z"/>
                <w:rFonts w:ascii="標楷體" w:eastAsia="標楷體" w:hAnsi="標楷體"/>
              </w:rPr>
            </w:pPr>
          </w:p>
        </w:tc>
      </w:tr>
      <w:tr w:rsidR="003B45A8" w:rsidRPr="00B830D9" w:rsidDel="008D3BBA" w14:paraId="455B57CE" w14:textId="1917982A" w:rsidTr="003B45A8">
        <w:trPr>
          <w:trHeight w:val="278"/>
          <w:del w:id="1274" w:author="阿毛" w:date="2021-06-02T14:40:00Z"/>
          <w:trPrChange w:id="1275" w:author="智誠 楊" w:date="2021-05-03T14:08:00Z">
            <w:trPr>
              <w:trHeight w:val="278"/>
            </w:trPr>
          </w:trPrChange>
        </w:trPr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PrChange w:id="1276" w:author="智誠 楊" w:date="2021-05-03T14:08:00Z">
              <w:tcPr>
                <w:tcW w:w="63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</w:tcBorders>
              </w:tcPr>
            </w:tcPrChange>
          </w:tcPr>
          <w:p w14:paraId="5147AA41" w14:textId="63E9BD7F" w:rsidR="003B45A8" w:rsidRPr="00B830D9" w:rsidDel="008D3BBA" w:rsidRDefault="003B45A8" w:rsidP="006F6710">
            <w:pPr>
              <w:rPr>
                <w:del w:id="1277" w:author="阿毛" w:date="2021-06-02T14:40:00Z"/>
                <w:rFonts w:ascii="標楷體" w:eastAsia="標楷體" w:hAnsi="標楷體"/>
              </w:rPr>
            </w:pPr>
          </w:p>
        </w:tc>
      </w:tr>
    </w:tbl>
    <w:p w14:paraId="264AF724" w14:textId="32DC00B0" w:rsidR="003B45A8" w:rsidDel="008D3BBA" w:rsidRDefault="003B45A8" w:rsidP="003B45A8">
      <w:pPr>
        <w:pStyle w:val="a"/>
        <w:ind w:left="1440" w:hanging="480"/>
        <w:rPr>
          <w:ins w:id="1278" w:author="智誠 楊" w:date="2021-05-03T14:02:00Z"/>
          <w:del w:id="1279" w:author="阿毛" w:date="2021-06-02T14:40:00Z"/>
        </w:rPr>
      </w:pPr>
      <w:ins w:id="1280" w:author="智誠 楊" w:date="2021-05-03T14:02:00Z">
        <w:del w:id="1281" w:author="阿毛" w:date="2021-06-02T14:40:00Z">
          <w:r w:rsidRPr="00362205" w:rsidDel="008D3BBA">
            <w:delText>功能說明</w:delText>
          </w:r>
        </w:del>
      </w:ins>
    </w:p>
    <w:tbl>
      <w:tblPr>
        <w:tblW w:w="7866" w:type="dxa"/>
        <w:tblInd w:w="11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B45A8" w:rsidRPr="00362205" w:rsidDel="008D3BBA" w14:paraId="7FE1BAFB" w14:textId="2C3A9CC4" w:rsidTr="004554A1">
        <w:trPr>
          <w:trHeight w:val="277"/>
          <w:ins w:id="1282" w:author="智誠 楊" w:date="2021-05-03T14:02:00Z"/>
          <w:del w:id="128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F7E444" w14:textId="6CDCB5C7" w:rsidR="003B45A8" w:rsidRPr="00362205" w:rsidDel="008D3BBA" w:rsidRDefault="003B45A8" w:rsidP="004554A1">
            <w:pPr>
              <w:rPr>
                <w:ins w:id="1284" w:author="智誠 楊" w:date="2021-05-03T14:02:00Z"/>
                <w:del w:id="1285" w:author="阿毛" w:date="2021-06-02T14:40:00Z"/>
                <w:rFonts w:ascii="標楷體" w:eastAsia="標楷體" w:hAnsi="標楷體"/>
              </w:rPr>
            </w:pPr>
            <w:ins w:id="1286" w:author="智誠 楊" w:date="2021-05-03T14:02:00Z">
              <w:del w:id="1287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CC36B" w14:textId="487ADB44" w:rsidR="003B45A8" w:rsidRPr="003B45A8" w:rsidDel="008D3BBA" w:rsidRDefault="003B45A8">
            <w:pPr>
              <w:rPr>
                <w:ins w:id="1288" w:author="智誠 楊" w:date="2021-05-03T14:02:00Z"/>
                <w:del w:id="1289" w:author="阿毛" w:date="2021-06-02T14:40:00Z"/>
                <w:rFonts w:ascii="標楷體" w:eastAsia="標楷體" w:hAnsi="標楷體"/>
              </w:rPr>
            </w:pPr>
            <w:ins w:id="1290" w:author="智誠 楊" w:date="2021-05-03T14:04:00Z">
              <w:del w:id="129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首次撥款審核資料表</w:delText>
                </w:r>
              </w:del>
            </w:ins>
          </w:p>
        </w:tc>
      </w:tr>
      <w:tr w:rsidR="003B45A8" w:rsidRPr="00A97C81" w:rsidDel="008D3BBA" w14:paraId="5A09DD72" w14:textId="29056BAB" w:rsidTr="004554A1">
        <w:trPr>
          <w:trHeight w:val="277"/>
          <w:ins w:id="1292" w:author="智誠 楊" w:date="2021-05-03T14:02:00Z"/>
          <w:del w:id="129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CF2A98" w14:textId="1EBB8350" w:rsidR="003B45A8" w:rsidRPr="00A97C81" w:rsidDel="008D3BBA" w:rsidRDefault="003B45A8" w:rsidP="004554A1">
            <w:pPr>
              <w:rPr>
                <w:ins w:id="1294" w:author="智誠 楊" w:date="2021-05-03T14:02:00Z"/>
                <w:del w:id="1295" w:author="阿毛" w:date="2021-06-02T14:40:00Z"/>
                <w:rFonts w:ascii="標楷體" w:eastAsia="標楷體" w:hAnsi="標楷體"/>
              </w:rPr>
            </w:pPr>
            <w:ins w:id="1296" w:author="智誠 楊" w:date="2021-05-03T14:02:00Z">
              <w:del w:id="1297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C23F78" w14:textId="6BD6C30B" w:rsidR="003B45A8" w:rsidRPr="00A97C81" w:rsidDel="008D3BBA" w:rsidRDefault="003B45A8" w:rsidP="004554A1">
            <w:pPr>
              <w:rPr>
                <w:ins w:id="1298" w:author="智誠 楊" w:date="2021-05-03T14:02:00Z"/>
                <w:del w:id="1299" w:author="阿毛" w:date="2021-06-02T14:40:00Z"/>
                <w:rFonts w:ascii="標楷體" w:eastAsia="標楷體" w:hAnsi="標楷體"/>
              </w:rPr>
            </w:pPr>
            <w:ins w:id="1300" w:author="智誠 楊" w:date="2021-05-03T14:04:00Z">
              <w:del w:id="130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列印首次撥款審核資料表</w:delText>
                </w:r>
              </w:del>
            </w:ins>
          </w:p>
        </w:tc>
      </w:tr>
      <w:tr w:rsidR="003B45A8" w:rsidRPr="00A97C81" w:rsidDel="008D3BBA" w14:paraId="1FAF875C" w14:textId="4E73E220" w:rsidTr="004554A1">
        <w:trPr>
          <w:trHeight w:val="773"/>
          <w:ins w:id="1302" w:author="智誠 楊" w:date="2021-05-03T14:02:00Z"/>
          <w:del w:id="1303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814C2F" w14:textId="6CA6A00A" w:rsidR="003B45A8" w:rsidRPr="00A97C81" w:rsidDel="008D3BBA" w:rsidRDefault="003B45A8" w:rsidP="004554A1">
            <w:pPr>
              <w:rPr>
                <w:ins w:id="1304" w:author="智誠 楊" w:date="2021-05-03T14:02:00Z"/>
                <w:del w:id="1305" w:author="阿毛" w:date="2021-06-02T14:40:00Z"/>
                <w:rFonts w:ascii="標楷體" w:eastAsia="標楷體" w:hAnsi="標楷體"/>
              </w:rPr>
            </w:pPr>
            <w:ins w:id="1306" w:author="智誠 楊" w:date="2021-05-03T14:02:00Z">
              <w:del w:id="1307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5484E2" w14:textId="0F341936" w:rsidR="003B45A8" w:rsidRPr="00A97C81" w:rsidDel="008D3BBA" w:rsidRDefault="003B45A8" w:rsidP="004554A1">
            <w:pPr>
              <w:rPr>
                <w:ins w:id="1308" w:author="智誠 楊" w:date="2021-05-03T14:02:00Z"/>
                <w:del w:id="1309" w:author="阿毛" w:date="2021-06-02T14:40:00Z"/>
                <w:rFonts w:ascii="標楷體" w:eastAsia="標楷體" w:hAnsi="標楷體"/>
              </w:rPr>
            </w:pPr>
            <w:ins w:id="1310" w:author="智誠 楊" w:date="2021-05-03T14:02:00Z">
              <w:del w:id="1311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1.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「</w:delText>
                </w:r>
              </w:del>
            </w:ins>
            <w:ins w:id="1312" w:author="ST1" w:date="2021-05-06T13:53:00Z">
              <w:del w:id="1313" w:author="阿毛" w:date="2021-06-02T14:40:00Z"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作業流程</w:delText>
                </w:r>
                <w:r w:rsidR="00863367" w:rsidDel="008D3BBA">
                  <w:rPr>
                    <w:rFonts w:ascii="標楷體" w:eastAsia="標楷體" w:hAnsi="標楷體" w:hint="eastAsia"/>
                  </w:rPr>
                  <w:delText>.</w:delText>
                </w:r>
                <w:r w:rsidR="00863367" w:rsidDel="008D3BBA">
                  <w:rPr>
                    <w:rFonts w:ascii="標楷體" w:eastAsia="標楷體" w:hAnsi="標楷體" w:hint="eastAsia"/>
                    <w:lang w:eastAsia="zh-HK"/>
                  </w:rPr>
                  <w:delText>放款作業</w:delText>
                </w:r>
              </w:del>
            </w:ins>
            <w:ins w:id="1314" w:author="智誠 楊" w:date="2021-05-03T14:02:00Z">
              <w:del w:id="1315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」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流程</w:delText>
                </w:r>
              </w:del>
            </w:ins>
            <w:ins w:id="1316" w:author="智誠 楊" w:date="2021-05-03T14:07:00Z">
              <w:del w:id="1317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?</w:delText>
                </w:r>
                <w:r w:rsidDel="008D3BBA">
                  <w:rPr>
                    <w:rFonts w:ascii="標楷體" w:eastAsia="標楷體" w:hAnsi="標楷體"/>
                    <w:lang w:eastAsia="zh-HK"/>
                  </w:rPr>
                  <w:delText>??</w:delText>
                </w:r>
              </w:del>
            </w:ins>
          </w:p>
          <w:p w14:paraId="18A6A332" w14:textId="0384703B" w:rsidR="003B45A8" w:rsidDel="008D3BBA" w:rsidRDefault="003B45A8" w:rsidP="004554A1">
            <w:pPr>
              <w:rPr>
                <w:ins w:id="1318" w:author="智誠 楊" w:date="2021-05-05T14:03:00Z"/>
                <w:del w:id="1319" w:author="阿毛" w:date="2021-06-02T14:40:00Z"/>
                <w:rFonts w:ascii="標楷體" w:eastAsia="標楷體" w:hAnsi="標楷體"/>
              </w:rPr>
            </w:pPr>
            <w:ins w:id="1320" w:author="智誠 楊" w:date="2021-05-03T14:02:00Z">
              <w:del w:id="1321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2.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維護</w:delText>
                </w:r>
              </w:del>
            </w:ins>
            <w:ins w:id="1322" w:author="智誠 楊" w:date="2021-05-03T14:08:00Z">
              <w:del w:id="132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324" w:author="智誠 楊" w:date="2021-05-03T14:02:00Z">
              <w:del w:id="1325" w:author="阿毛" w:date="2021-06-02T14:40:00Z">
                <w:r w:rsidRPr="00A97C81"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  <w:ins w:id="1326" w:author="智誠 楊" w:date="2021-05-05T13:34:00Z">
              <w:del w:id="1327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(</w:delText>
                </w:r>
              </w:del>
            </w:ins>
            <w:ins w:id="1328" w:author="智誠 楊" w:date="2021-05-05T11:55:00Z">
              <w:del w:id="1329" w:author="阿毛" w:date="2021-06-02T14:40:00Z">
                <w:r w:rsidR="004F67CE"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R="004F67CE"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  <w:ins w:id="1330" w:author="智誠 楊" w:date="2021-05-05T13:34:00Z">
              <w:del w:id="1331" w:author="阿毛" w:date="2021-06-02T14:40:00Z">
                <w:r w:rsidR="00797D4A" w:rsidDel="008D3BBA">
                  <w:rPr>
                    <w:rFonts w:ascii="標楷體" w:eastAsia="標楷體" w:hAnsi="標楷體" w:hint="eastAsia"/>
                  </w:rPr>
                  <w:delText>)</w:delText>
                </w:r>
                <w:r w:rsidR="00797D4A" w:rsidRPr="00A97C81" w:rsidDel="008D3BBA">
                  <w:rPr>
                    <w:rFonts w:ascii="標楷體" w:eastAsia="標楷體" w:hAnsi="標楷體"/>
                  </w:rPr>
                  <w:delText xml:space="preserve"> </w:delText>
                </w:r>
              </w:del>
            </w:ins>
          </w:p>
          <w:p w14:paraId="3F049B8E" w14:textId="44E8AF08" w:rsidR="006E3AAA" w:rsidDel="008D3BBA" w:rsidRDefault="006E3AAA" w:rsidP="004554A1">
            <w:pPr>
              <w:rPr>
                <w:ins w:id="1332" w:author="智誠 楊" w:date="2021-05-05T14:04:00Z"/>
                <w:del w:id="1333" w:author="阿毛" w:date="2021-06-02T14:40:00Z"/>
                <w:rFonts w:ascii="標楷體" w:eastAsia="標楷體" w:hAnsi="標楷體"/>
              </w:rPr>
            </w:pPr>
            <w:ins w:id="1334" w:author="智誠 楊" w:date="2021-05-05T14:03:00Z">
              <w:del w:id="1335" w:author="阿毛" w:date="2021-06-02T14:40:00Z">
                <w:r w:rsidDel="008D3BBA">
                  <w:rPr>
                    <w:rFonts w:ascii="標楷體" w:eastAsia="標楷體" w:hAnsi="標楷體"/>
                  </w:rPr>
                  <w:delText>3.</w:delText>
                </w:r>
              </w:del>
            </w:ins>
            <w:ins w:id="1336" w:author="智誠 楊" w:date="2021-05-05T14:04:00Z">
              <w:del w:id="133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 xml:space="preserve">依據輸入核准號碼列印首次撥款審核資料表,並可重複　　　　　</w:delText>
                </w:r>
              </w:del>
            </w:ins>
          </w:p>
          <w:p w14:paraId="0E7AFFAF" w14:textId="778BEF9A" w:rsidR="006E3AAA" w:rsidRPr="006E3AAA" w:rsidDel="008D3BBA" w:rsidRDefault="006E3AAA">
            <w:pPr>
              <w:ind w:firstLineChars="100" w:firstLine="240"/>
              <w:rPr>
                <w:ins w:id="1338" w:author="智誠 楊" w:date="2021-05-03T14:02:00Z"/>
                <w:del w:id="1339" w:author="阿毛" w:date="2021-06-02T14:40:00Z"/>
                <w:rFonts w:ascii="標楷體" w:eastAsia="標楷體" w:hAnsi="標楷體"/>
              </w:rPr>
              <w:pPrChange w:id="1340" w:author="智誠 楊" w:date="2021-05-05T14:04:00Z">
                <w:pPr/>
              </w:pPrChange>
            </w:pPr>
            <w:ins w:id="1341" w:author="智誠 楊" w:date="2021-05-05T14:04:00Z">
              <w:del w:id="1342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列印</w:delText>
                </w:r>
              </w:del>
            </w:ins>
          </w:p>
        </w:tc>
      </w:tr>
      <w:tr w:rsidR="003B45A8" w:rsidRPr="00A97C81" w:rsidDel="008D3BBA" w14:paraId="7547DC55" w14:textId="1A9BF100" w:rsidTr="004554A1">
        <w:trPr>
          <w:trHeight w:val="321"/>
          <w:ins w:id="1343" w:author="智誠 楊" w:date="2021-05-03T14:02:00Z"/>
          <w:del w:id="134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8A366" w14:textId="57686109" w:rsidR="003B45A8" w:rsidRPr="00A97C81" w:rsidDel="008D3BBA" w:rsidRDefault="003B45A8" w:rsidP="004554A1">
            <w:pPr>
              <w:rPr>
                <w:ins w:id="1345" w:author="智誠 楊" w:date="2021-05-03T14:02:00Z"/>
                <w:del w:id="1346" w:author="阿毛" w:date="2021-06-02T14:40:00Z"/>
                <w:rFonts w:ascii="標楷體" w:eastAsia="標楷體" w:hAnsi="標楷體"/>
              </w:rPr>
            </w:pPr>
            <w:ins w:id="1347" w:author="智誠 楊" w:date="2021-05-03T14:02:00Z">
              <w:del w:id="1348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D144C4" w14:textId="5A5F71C1" w:rsidR="003B45A8" w:rsidRPr="00A97C81" w:rsidDel="008D3BBA" w:rsidRDefault="003B45A8" w:rsidP="004554A1">
            <w:pPr>
              <w:rPr>
                <w:ins w:id="1349" w:author="智誠 楊" w:date="2021-05-03T14:02:00Z"/>
                <w:del w:id="1350" w:author="阿毛" w:date="2021-06-02T14:40:00Z"/>
                <w:rFonts w:ascii="標楷體" w:eastAsia="標楷體" w:hAnsi="標楷體"/>
              </w:rPr>
            </w:pPr>
          </w:p>
        </w:tc>
      </w:tr>
      <w:tr w:rsidR="003B45A8" w:rsidRPr="00A97C81" w:rsidDel="008D3BBA" w14:paraId="565F7778" w14:textId="25E2CE9D" w:rsidTr="004554A1">
        <w:trPr>
          <w:trHeight w:val="1311"/>
          <w:ins w:id="1351" w:author="智誠 楊" w:date="2021-05-03T14:02:00Z"/>
          <w:del w:id="135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DC8D82" w14:textId="2943309C" w:rsidR="003B45A8" w:rsidRPr="00A97C81" w:rsidDel="008D3BBA" w:rsidRDefault="003B45A8" w:rsidP="004554A1">
            <w:pPr>
              <w:rPr>
                <w:ins w:id="1353" w:author="智誠 楊" w:date="2021-05-03T14:02:00Z"/>
                <w:del w:id="1354" w:author="阿毛" w:date="2021-06-02T14:40:00Z"/>
                <w:rFonts w:ascii="標楷體" w:eastAsia="標楷體" w:hAnsi="標楷體"/>
              </w:rPr>
            </w:pPr>
            <w:ins w:id="1355" w:author="智誠 楊" w:date="2021-05-03T14:02:00Z">
              <w:del w:id="1356" w:author="阿毛" w:date="2021-06-02T14:40:00Z">
                <w:r w:rsidRPr="00A97C81" w:rsidDel="008D3BBA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2D8BF9" w14:textId="11AC9BD4" w:rsidR="003B45A8" w:rsidRPr="00A97C81" w:rsidDel="008D3BBA" w:rsidRDefault="003B45A8" w:rsidP="004554A1">
            <w:pPr>
              <w:rPr>
                <w:ins w:id="1357" w:author="智誠 楊" w:date="2021-05-03T14:02:00Z"/>
                <w:del w:id="1358" w:author="阿毛" w:date="2021-06-02T14:40:00Z"/>
                <w:rFonts w:ascii="標楷體" w:eastAsia="標楷體" w:hAnsi="標楷體"/>
              </w:rPr>
            </w:pPr>
          </w:p>
        </w:tc>
      </w:tr>
      <w:tr w:rsidR="003B45A8" w:rsidRPr="00797D4A" w:rsidDel="008D3BBA" w14:paraId="4AB6933F" w14:textId="38EB9870" w:rsidTr="004554A1">
        <w:trPr>
          <w:trHeight w:val="278"/>
          <w:ins w:id="1359" w:author="智誠 楊" w:date="2021-05-03T14:02:00Z"/>
          <w:del w:id="1360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771049" w14:textId="4DA15453" w:rsidR="003B45A8" w:rsidRPr="00362205" w:rsidDel="008D3BBA" w:rsidRDefault="003B45A8" w:rsidP="004554A1">
            <w:pPr>
              <w:rPr>
                <w:ins w:id="1361" w:author="智誠 楊" w:date="2021-05-03T14:02:00Z"/>
                <w:del w:id="1362" w:author="阿毛" w:date="2021-06-02T14:40:00Z"/>
                <w:rFonts w:ascii="標楷體" w:eastAsia="標楷體" w:hAnsi="標楷體"/>
              </w:rPr>
            </w:pPr>
            <w:ins w:id="1363" w:author="智誠 楊" w:date="2021-05-03T14:02:00Z">
              <w:del w:id="1364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AF9AA3" w14:textId="6E6600C3" w:rsidR="003B45A8" w:rsidDel="00AB6B52" w:rsidRDefault="00797D4A">
            <w:pPr>
              <w:rPr>
                <w:ins w:id="1365" w:author="智誠 楊" w:date="2021-05-05T13:33:00Z"/>
                <w:del w:id="1366" w:author="阿毛" w:date="2021-06-02T14:13:00Z"/>
                <w:rFonts w:ascii="標楷體" w:eastAsia="標楷體" w:hAnsi="標楷體"/>
              </w:rPr>
            </w:pPr>
            <w:ins w:id="1367" w:author="智誠 楊" w:date="2021-05-05T13:33:00Z">
              <w:del w:id="1368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1.</w:delText>
                </w:r>
              </w:del>
            </w:ins>
            <w:ins w:id="1369" w:author="智誠 楊" w:date="2021-05-03T14:25:00Z">
              <w:del w:id="1370" w:author="阿毛" w:date="2021-06-02T14:40:00Z">
                <w:r w:rsidR="00FE380C" w:rsidDel="008D3BBA">
                  <w:rPr>
                    <w:rFonts w:ascii="標楷體" w:eastAsia="標楷體" w:hAnsi="標楷體" w:hint="eastAsia"/>
                  </w:rPr>
                  <w:delText>列出可下載之報表</w:delText>
                </w:r>
              </w:del>
            </w:ins>
          </w:p>
          <w:p w14:paraId="1DB88442" w14:textId="5A383239" w:rsidR="00797D4A" w:rsidRPr="00362205" w:rsidDel="008D3BBA" w:rsidRDefault="00797D4A">
            <w:pPr>
              <w:rPr>
                <w:ins w:id="1371" w:author="智誠 楊" w:date="2021-05-03T14:02:00Z"/>
                <w:del w:id="1372" w:author="阿毛" w:date="2021-06-02T14:40:00Z"/>
                <w:rFonts w:ascii="標楷體" w:eastAsia="標楷體" w:hAnsi="標楷體"/>
              </w:rPr>
            </w:pPr>
            <w:ins w:id="1373" w:author="智誠 楊" w:date="2021-05-05T13:33:00Z">
              <w:del w:id="1374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2.</w:delText>
                </w:r>
              </w:del>
            </w:ins>
            <w:ins w:id="1375" w:author="智誠 楊" w:date="2021-05-05T13:35:00Z">
              <w:del w:id="1376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交易成功,維護</w:delText>
                </w:r>
              </w:del>
            </w:ins>
            <w:ins w:id="1377" w:author="智誠 楊" w:date="2021-05-05T13:33:00Z">
              <w:del w:id="1378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Fa</w:delText>
                </w:r>
                <w:r w:rsidDel="00AB6B52">
                  <w:rPr>
                    <w:rFonts w:ascii="標楷體" w:eastAsia="標楷體" w:hAnsi="標楷體"/>
                  </w:rPr>
                  <w:delText>cMain.L9110Flag</w:delText>
                </w:r>
                <w:r w:rsidDel="00AB6B52">
                  <w:rPr>
                    <w:rFonts w:ascii="標楷體" w:eastAsia="標楷體" w:hAnsi="標楷體" w:hint="eastAsia"/>
                  </w:rPr>
                  <w:delText>列印記號</w:delText>
                </w:r>
              </w:del>
            </w:ins>
            <w:ins w:id="1379" w:author="智誠 楊" w:date="2021-05-05T13:35:00Z">
              <w:del w:id="1380" w:author="阿毛" w:date="2021-06-02T14:12:00Z">
                <w:r w:rsidDel="00AB6B52">
                  <w:rPr>
                    <w:rFonts w:ascii="標楷體" w:eastAsia="標楷體" w:hAnsi="標楷體" w:hint="eastAsia"/>
                  </w:rPr>
                  <w:delText>為Y</w:delText>
                </w:r>
              </w:del>
            </w:ins>
          </w:p>
        </w:tc>
      </w:tr>
      <w:tr w:rsidR="003B45A8" w:rsidRPr="00362205" w:rsidDel="008D3BBA" w14:paraId="3D276DAA" w14:textId="016D0FB5" w:rsidTr="004554A1">
        <w:trPr>
          <w:trHeight w:val="358"/>
          <w:ins w:id="1381" w:author="智誠 楊" w:date="2021-05-03T14:02:00Z"/>
          <w:del w:id="1382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3BA55D" w14:textId="61C76E5D" w:rsidR="003B45A8" w:rsidRPr="00362205" w:rsidDel="008D3BBA" w:rsidRDefault="003B45A8" w:rsidP="004554A1">
            <w:pPr>
              <w:rPr>
                <w:ins w:id="1383" w:author="智誠 楊" w:date="2021-05-03T14:02:00Z"/>
                <w:del w:id="1384" w:author="阿毛" w:date="2021-06-02T14:40:00Z"/>
                <w:rFonts w:ascii="標楷體" w:eastAsia="標楷體" w:hAnsi="標楷體"/>
              </w:rPr>
            </w:pPr>
            <w:ins w:id="1385" w:author="智誠 楊" w:date="2021-05-03T14:02:00Z">
              <w:del w:id="1386" w:author="阿毛" w:date="2021-06-02T14:40:00Z">
                <w:r w:rsidRPr="00362205" w:rsidDel="008D3BBA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4F52C7" w14:textId="3AE1BF1A" w:rsidR="003B45A8" w:rsidRPr="00F20817" w:rsidDel="008D3BBA" w:rsidRDefault="00F878FD" w:rsidP="004554A1">
            <w:pPr>
              <w:widowControl/>
              <w:rPr>
                <w:ins w:id="1387" w:author="智誠 楊" w:date="2021-05-03T14:02:00Z"/>
                <w:del w:id="1388" w:author="阿毛" w:date="2021-06-02T14:40:00Z"/>
                <w:rFonts w:ascii="標楷體" w:eastAsia="標楷體" w:hAnsi="標楷體"/>
                <w:color w:val="222222"/>
                <w:kern w:val="0"/>
              </w:rPr>
            </w:pPr>
            <w:ins w:id="1389" w:author="智誠 楊" w:date="2021-05-05T11:49:00Z">
              <w:del w:id="1390" w:author="阿毛" w:date="2021-06-02T14:13:00Z">
                <w:r w:rsidDel="00AB6B52">
                  <w:rPr>
                    <w:rFonts w:ascii="標楷體" w:eastAsia="標楷體" w:hAnsi="標楷體" w:hint="eastAsia"/>
                  </w:rPr>
                  <w:delText>點選確定送出</w:delText>
                </w:r>
              </w:del>
            </w:ins>
            <w:ins w:id="1391" w:author="智誠 楊" w:date="2021-05-05T11:56:00Z">
              <w:del w:id="1392" w:author="阿毛" w:date="2021-06-02T14:13:00Z">
                <w:r w:rsidR="004F67CE" w:rsidDel="00AB6B52">
                  <w:rPr>
                    <w:rFonts w:ascii="標楷體" w:eastAsia="標楷體" w:hAnsi="標楷體" w:hint="eastAsia"/>
                  </w:rPr>
                  <w:delText>成功後</w:delText>
                </w:r>
              </w:del>
            </w:ins>
            <w:ins w:id="1393" w:author="智誠 楊" w:date="2021-05-03T14:05:00Z">
              <w:del w:id="1394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，始能</w:delText>
                </w:r>
              </w:del>
            </w:ins>
            <w:ins w:id="1395" w:author="智誠 楊" w:date="2021-05-05T13:34:00Z">
              <w:del w:id="1396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繼續</w:delText>
                </w:r>
              </w:del>
            </w:ins>
            <w:ins w:id="1397" w:author="ST1" w:date="2021-05-06T13:54:00Z">
              <w:del w:id="1398" w:author="阿毛" w:date="2021-06-02T14:13:00Z">
                <w:r w:rsidR="00B9777E" w:rsidRPr="004B136D" w:rsidDel="00AB6B52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  <w:ins w:id="1399" w:author="智誠 楊" w:date="2021-05-03T14:05:00Z">
              <w:del w:id="1400" w:author="阿毛" w:date="2021-06-02T14:13:00Z">
                <w:r w:rsidR="003B45A8" w:rsidDel="00AB6B52">
                  <w:rPr>
                    <w:rFonts w:ascii="標楷體" w:eastAsia="標楷體" w:hAnsi="標楷體" w:hint="eastAsia"/>
                  </w:rPr>
                  <w:delText>撥款</w:delText>
                </w:r>
              </w:del>
            </w:ins>
            <w:ins w:id="1401" w:author="智誠 楊" w:date="2021-05-05T13:34:00Z">
              <w:del w:id="1402" w:author="阿毛" w:date="2021-06-02T14:13:00Z">
                <w:r w:rsidR="00797D4A" w:rsidDel="00AB6B52">
                  <w:rPr>
                    <w:rFonts w:ascii="標楷體" w:eastAsia="標楷體" w:hAnsi="標楷體" w:hint="eastAsia"/>
                  </w:rPr>
                  <w:delText>作業</w:delText>
                </w:r>
              </w:del>
            </w:ins>
          </w:p>
        </w:tc>
      </w:tr>
      <w:tr w:rsidR="003B45A8" w:rsidRPr="00362205" w:rsidDel="008D3BBA" w14:paraId="5D93B35A" w14:textId="0EBFD400" w:rsidTr="004554A1">
        <w:trPr>
          <w:trHeight w:val="358"/>
          <w:ins w:id="1403" w:author="智誠 楊" w:date="2021-05-03T14:02:00Z"/>
          <w:del w:id="1404" w:author="阿毛" w:date="2021-06-02T14:4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A6F6A4" w14:textId="3414C84F" w:rsidR="003B45A8" w:rsidRPr="00362205" w:rsidDel="008D3BBA" w:rsidRDefault="003B45A8" w:rsidP="004554A1">
            <w:pPr>
              <w:rPr>
                <w:ins w:id="1405" w:author="智誠 楊" w:date="2021-05-03T14:02:00Z"/>
                <w:del w:id="1406" w:author="阿毛" w:date="2021-06-02T14:40:00Z"/>
                <w:rFonts w:ascii="標楷體" w:eastAsia="標楷體" w:hAnsi="標楷體"/>
              </w:rPr>
            </w:pPr>
            <w:ins w:id="1407" w:author="智誠 楊" w:date="2021-05-03T14:02:00Z">
              <w:del w:id="140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參考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50A9ED" w14:textId="1C554835" w:rsidR="003B45A8" w:rsidRPr="00362205" w:rsidDel="008D3BBA" w:rsidRDefault="003B45A8" w:rsidP="004554A1">
            <w:pPr>
              <w:rPr>
                <w:ins w:id="1409" w:author="智誠 楊" w:date="2021-05-03T14:02:00Z"/>
                <w:del w:id="1410" w:author="阿毛" w:date="2021-06-02T14:40:00Z"/>
                <w:rFonts w:ascii="標楷體" w:eastAsia="標楷體" w:hAnsi="標楷體"/>
              </w:rPr>
            </w:pPr>
          </w:p>
        </w:tc>
      </w:tr>
    </w:tbl>
    <w:p w14:paraId="06545DC3" w14:textId="7034C70F" w:rsidR="003B45A8" w:rsidDel="008D3BBA" w:rsidRDefault="003B45A8" w:rsidP="003B45A8">
      <w:pPr>
        <w:rPr>
          <w:ins w:id="1411" w:author="智誠 楊" w:date="2021-05-03T14:02:00Z"/>
          <w:del w:id="1412" w:author="阿毛" w:date="2021-06-02T14:40:00Z"/>
        </w:rPr>
      </w:pPr>
    </w:p>
    <w:p w14:paraId="6D9DC20D" w14:textId="4CABFFD5" w:rsidR="003B45A8" w:rsidRPr="005F1722" w:rsidDel="008D3BBA" w:rsidRDefault="003B45A8" w:rsidP="003B45A8">
      <w:pPr>
        <w:pStyle w:val="a"/>
        <w:ind w:left="1440" w:hanging="480"/>
        <w:rPr>
          <w:ins w:id="1413" w:author="智誠 楊" w:date="2021-05-03T14:02:00Z"/>
          <w:del w:id="1414" w:author="阿毛" w:date="2021-06-02T14:40:00Z"/>
        </w:rPr>
      </w:pPr>
      <w:ins w:id="1415" w:author="智誠 楊" w:date="2021-05-03T14:02:00Z">
        <w:del w:id="1416" w:author="阿毛" w:date="2021-06-02T14:40:00Z">
          <w:r w:rsidDel="008D3BBA">
            <w:rPr>
              <w:rFonts w:hint="eastAsia"/>
            </w:rPr>
            <w:delText>Ta</w:delText>
          </w:r>
          <w:r w:rsidDel="008D3BBA">
            <w:delText>ble List</w:delText>
          </w:r>
          <w:r w:rsidRPr="005F1722" w:rsidDel="008D3BBA">
            <w:rPr>
              <w:rFonts w:hint="eastAsia"/>
            </w:rPr>
            <w:delText>:</w:delText>
          </w:r>
        </w:del>
      </w:ins>
    </w:p>
    <w:tbl>
      <w:tblPr>
        <w:tblStyle w:val="ac"/>
        <w:tblW w:w="0" w:type="auto"/>
        <w:tblInd w:w="1101" w:type="dxa"/>
        <w:tblLook w:val="04A0" w:firstRow="1" w:lastRow="0" w:firstColumn="1" w:lastColumn="0" w:noHBand="0" w:noVBand="1"/>
      </w:tblPr>
      <w:tblGrid>
        <w:gridCol w:w="952"/>
        <w:gridCol w:w="3118"/>
        <w:gridCol w:w="3828"/>
      </w:tblGrid>
      <w:tr w:rsidR="003B45A8" w:rsidRPr="0022279A" w:rsidDel="008D3BBA" w14:paraId="6377F1B4" w14:textId="4672484C" w:rsidTr="004554A1">
        <w:trPr>
          <w:ins w:id="1417" w:author="智誠 楊" w:date="2021-05-03T14:02:00Z"/>
          <w:del w:id="1418" w:author="阿毛" w:date="2021-06-02T14:40:00Z"/>
        </w:trPr>
        <w:tc>
          <w:tcPr>
            <w:tcW w:w="952" w:type="dxa"/>
            <w:shd w:val="clear" w:color="auto" w:fill="D9D9D9" w:themeFill="background1" w:themeFillShade="D9"/>
          </w:tcPr>
          <w:p w14:paraId="582A601C" w14:textId="0E8BE207" w:rsidR="003B45A8" w:rsidRPr="0022279A" w:rsidDel="008D3BBA" w:rsidRDefault="003B45A8" w:rsidP="004554A1">
            <w:pPr>
              <w:jc w:val="center"/>
              <w:rPr>
                <w:ins w:id="1419" w:author="智誠 楊" w:date="2021-05-03T14:02:00Z"/>
                <w:del w:id="1420" w:author="阿毛" w:date="2021-06-02T14:40:00Z"/>
                <w:rFonts w:ascii="標楷體" w:eastAsia="標楷體" w:hAnsi="標楷體"/>
              </w:rPr>
            </w:pPr>
            <w:ins w:id="1421" w:author="智誠 楊" w:date="2021-05-03T14:02:00Z">
              <w:del w:id="1422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3118" w:type="dxa"/>
            <w:shd w:val="clear" w:color="auto" w:fill="D9D9D9" w:themeFill="background1" w:themeFillShade="D9"/>
          </w:tcPr>
          <w:p w14:paraId="6CB607E2" w14:textId="4B122E47" w:rsidR="003B45A8" w:rsidRPr="0022279A" w:rsidDel="008D3BBA" w:rsidRDefault="003B45A8" w:rsidP="004554A1">
            <w:pPr>
              <w:jc w:val="center"/>
              <w:rPr>
                <w:ins w:id="1423" w:author="智誠 楊" w:date="2021-05-03T14:02:00Z"/>
                <w:del w:id="1424" w:author="阿毛" w:date="2021-06-02T14:40:00Z"/>
                <w:rFonts w:ascii="標楷體" w:eastAsia="標楷體" w:hAnsi="標楷體"/>
              </w:rPr>
            </w:pPr>
            <w:ins w:id="1425" w:author="智誠 楊" w:date="2021-05-03T14:02:00Z">
              <w:del w:id="1426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名稱</w:delText>
                </w:r>
              </w:del>
            </w:ins>
          </w:p>
        </w:tc>
        <w:tc>
          <w:tcPr>
            <w:tcW w:w="3828" w:type="dxa"/>
            <w:shd w:val="clear" w:color="auto" w:fill="D9D9D9" w:themeFill="background1" w:themeFillShade="D9"/>
          </w:tcPr>
          <w:p w14:paraId="1E5950A8" w14:textId="2099C6F4" w:rsidR="003B45A8" w:rsidRPr="0022279A" w:rsidDel="008D3BBA" w:rsidRDefault="003B45A8" w:rsidP="004554A1">
            <w:pPr>
              <w:jc w:val="center"/>
              <w:rPr>
                <w:ins w:id="1427" w:author="智誠 楊" w:date="2021-05-03T14:02:00Z"/>
                <w:del w:id="1428" w:author="阿毛" w:date="2021-06-02T14:40:00Z"/>
                <w:rFonts w:ascii="標楷體" w:eastAsia="標楷體" w:hAnsi="標楷體"/>
              </w:rPr>
            </w:pPr>
            <w:ins w:id="1429" w:author="智誠 楊" w:date="2021-05-03T14:02:00Z">
              <w:del w:id="1430" w:author="阿毛" w:date="2021-06-02T14:40:00Z">
                <w:r w:rsidRPr="0022279A" w:rsidDel="008D3BBA">
                  <w:rPr>
                    <w:rFonts w:ascii="標楷體" w:eastAsia="標楷體" w:hAnsi="標楷體" w:hint="eastAsia"/>
                    <w:lang w:eastAsia="zh-HK"/>
                  </w:rPr>
                  <w:delText>說明</w:delText>
                </w:r>
              </w:del>
            </w:ins>
          </w:p>
        </w:tc>
      </w:tr>
      <w:tr w:rsidR="003B45A8" w:rsidRPr="0022279A" w:rsidDel="008D3BBA" w14:paraId="02516CBD" w14:textId="4A31E16A" w:rsidTr="004554A1">
        <w:trPr>
          <w:ins w:id="1431" w:author="智誠 楊" w:date="2021-05-03T14:02:00Z"/>
          <w:del w:id="1432" w:author="阿毛" w:date="2021-06-02T14:40:00Z"/>
        </w:trPr>
        <w:tc>
          <w:tcPr>
            <w:tcW w:w="952" w:type="dxa"/>
          </w:tcPr>
          <w:p w14:paraId="0B807AD5" w14:textId="704A7C10" w:rsidR="003B45A8" w:rsidRPr="0022279A" w:rsidDel="008D3BBA" w:rsidRDefault="003B45A8" w:rsidP="004554A1">
            <w:pPr>
              <w:jc w:val="center"/>
              <w:rPr>
                <w:ins w:id="1433" w:author="智誠 楊" w:date="2021-05-03T14:02:00Z"/>
                <w:del w:id="1434" w:author="阿毛" w:date="2021-06-02T14:40:00Z"/>
                <w:rFonts w:ascii="標楷體" w:eastAsia="標楷體" w:hAnsi="標楷體"/>
              </w:rPr>
            </w:pPr>
            <w:ins w:id="1435" w:author="智誠 楊" w:date="2021-05-03T14:02:00Z">
              <w:del w:id="1436" w:author="阿毛" w:date="2021-06-02T14:40:00Z">
                <w:r w:rsidRPr="0022279A"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3118" w:type="dxa"/>
          </w:tcPr>
          <w:p w14:paraId="5AF4FB32" w14:textId="5683BF29" w:rsidR="003B45A8" w:rsidRPr="0022279A" w:rsidDel="008D3BBA" w:rsidRDefault="003B45A8" w:rsidP="004554A1">
            <w:pPr>
              <w:rPr>
                <w:ins w:id="1437" w:author="智誠 楊" w:date="2021-05-03T14:02:00Z"/>
                <w:del w:id="1438" w:author="阿毛" w:date="2021-06-02T14:40:00Z"/>
                <w:rFonts w:ascii="標楷體" w:eastAsia="標楷體" w:hAnsi="標楷體"/>
              </w:rPr>
            </w:pPr>
            <w:ins w:id="1439" w:author="智誠 楊" w:date="2021-05-03T14:09:00Z">
              <w:del w:id="144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Fa</w:delText>
                </w:r>
                <w:r w:rsidDel="008D3BBA">
                  <w:rPr>
                    <w:rFonts w:ascii="標楷體" w:eastAsia="標楷體" w:hAnsi="標楷體"/>
                  </w:rPr>
                  <w:delText>cMain</w:delText>
                </w:r>
              </w:del>
            </w:ins>
          </w:p>
        </w:tc>
        <w:tc>
          <w:tcPr>
            <w:tcW w:w="3828" w:type="dxa"/>
          </w:tcPr>
          <w:p w14:paraId="03558163" w14:textId="53499DA7" w:rsidR="003B45A8" w:rsidRPr="0022279A" w:rsidDel="008D3BBA" w:rsidRDefault="003B45A8" w:rsidP="004554A1">
            <w:pPr>
              <w:rPr>
                <w:ins w:id="1441" w:author="智誠 楊" w:date="2021-05-03T14:02:00Z"/>
                <w:del w:id="1442" w:author="阿毛" w:date="2021-06-02T14:40:00Z"/>
                <w:rFonts w:ascii="標楷體" w:eastAsia="標楷體" w:hAnsi="標楷體"/>
              </w:rPr>
            </w:pPr>
            <w:ins w:id="1443" w:author="智誠 楊" w:date="2021-05-03T14:09:00Z">
              <w:del w:id="144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額度主</w:delText>
                </w:r>
              </w:del>
            </w:ins>
            <w:ins w:id="1445" w:author="智誠 楊" w:date="2021-05-03T14:02:00Z">
              <w:del w:id="1446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檔</w:delText>
                </w:r>
              </w:del>
            </w:ins>
          </w:p>
        </w:tc>
      </w:tr>
      <w:tr w:rsidR="003B45A8" w:rsidRPr="0022279A" w:rsidDel="008D3BBA" w14:paraId="13D92F46" w14:textId="461B56BE" w:rsidTr="004554A1">
        <w:trPr>
          <w:ins w:id="1447" w:author="智誠 楊" w:date="2021-05-03T14:02:00Z"/>
          <w:del w:id="1448" w:author="阿毛" w:date="2021-06-02T14:40:00Z"/>
        </w:trPr>
        <w:tc>
          <w:tcPr>
            <w:tcW w:w="952" w:type="dxa"/>
          </w:tcPr>
          <w:p w14:paraId="08C543DD" w14:textId="2CB331C1" w:rsidR="003B45A8" w:rsidRPr="0022279A" w:rsidDel="008D3BBA" w:rsidRDefault="003B45A8" w:rsidP="004554A1">
            <w:pPr>
              <w:jc w:val="center"/>
              <w:rPr>
                <w:ins w:id="1449" w:author="智誠 楊" w:date="2021-05-03T14:02:00Z"/>
                <w:del w:id="1450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12C9276B" w14:textId="1D6F43DA" w:rsidR="003B45A8" w:rsidRPr="0022279A" w:rsidDel="008D3BBA" w:rsidRDefault="003B45A8" w:rsidP="004554A1">
            <w:pPr>
              <w:rPr>
                <w:ins w:id="1451" w:author="智誠 楊" w:date="2021-05-03T14:02:00Z"/>
                <w:del w:id="1452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49F9EBD5" w14:textId="7781B576" w:rsidR="003B45A8" w:rsidRPr="0022279A" w:rsidDel="008D3BBA" w:rsidRDefault="003B45A8" w:rsidP="004554A1">
            <w:pPr>
              <w:rPr>
                <w:ins w:id="1453" w:author="智誠 楊" w:date="2021-05-03T14:02:00Z"/>
                <w:del w:id="1454" w:author="阿毛" w:date="2021-06-02T14:40:00Z"/>
                <w:rFonts w:ascii="標楷體" w:eastAsia="標楷體" w:hAnsi="標楷體"/>
              </w:rPr>
            </w:pPr>
          </w:p>
        </w:tc>
      </w:tr>
      <w:tr w:rsidR="003B45A8" w:rsidRPr="0022279A" w:rsidDel="008D3BBA" w14:paraId="287FA772" w14:textId="3320C3BF" w:rsidTr="004554A1">
        <w:trPr>
          <w:ins w:id="1455" w:author="智誠 楊" w:date="2021-05-03T14:02:00Z"/>
          <w:del w:id="1456" w:author="阿毛" w:date="2021-06-02T14:40:00Z"/>
        </w:trPr>
        <w:tc>
          <w:tcPr>
            <w:tcW w:w="952" w:type="dxa"/>
          </w:tcPr>
          <w:p w14:paraId="0DF746FB" w14:textId="0195E5D6" w:rsidR="003B45A8" w:rsidRPr="0022279A" w:rsidDel="008D3BBA" w:rsidRDefault="003B45A8" w:rsidP="004554A1">
            <w:pPr>
              <w:jc w:val="center"/>
              <w:rPr>
                <w:ins w:id="1457" w:author="智誠 楊" w:date="2021-05-03T14:02:00Z"/>
                <w:del w:id="1458" w:author="阿毛" w:date="2021-06-02T14:40:00Z"/>
                <w:rFonts w:ascii="標楷體" w:eastAsia="標楷體" w:hAnsi="標楷體"/>
              </w:rPr>
            </w:pPr>
          </w:p>
        </w:tc>
        <w:tc>
          <w:tcPr>
            <w:tcW w:w="3118" w:type="dxa"/>
          </w:tcPr>
          <w:p w14:paraId="626AC7A6" w14:textId="216E2F62" w:rsidR="003B45A8" w:rsidRPr="0022279A" w:rsidDel="008D3BBA" w:rsidRDefault="003B45A8" w:rsidP="004554A1">
            <w:pPr>
              <w:rPr>
                <w:ins w:id="1459" w:author="智誠 楊" w:date="2021-05-03T14:02:00Z"/>
                <w:del w:id="1460" w:author="阿毛" w:date="2021-06-02T14:40:00Z"/>
                <w:rFonts w:ascii="標楷體" w:eastAsia="標楷體" w:hAnsi="標楷體"/>
              </w:rPr>
            </w:pPr>
          </w:p>
        </w:tc>
        <w:tc>
          <w:tcPr>
            <w:tcW w:w="3828" w:type="dxa"/>
          </w:tcPr>
          <w:p w14:paraId="357A1B8C" w14:textId="26F22922" w:rsidR="003B45A8" w:rsidRPr="0022279A" w:rsidDel="008D3BBA" w:rsidRDefault="003B45A8" w:rsidP="004554A1">
            <w:pPr>
              <w:rPr>
                <w:ins w:id="1461" w:author="智誠 楊" w:date="2021-05-03T14:02:00Z"/>
                <w:del w:id="1462" w:author="阿毛" w:date="2021-06-02T14:40:00Z"/>
                <w:rFonts w:ascii="標楷體" w:eastAsia="標楷體" w:hAnsi="標楷體"/>
              </w:rPr>
            </w:pPr>
          </w:p>
        </w:tc>
      </w:tr>
    </w:tbl>
    <w:p w14:paraId="7261070A" w14:textId="22166A5F" w:rsidR="003B45A8" w:rsidRPr="00362205" w:rsidDel="008D3BBA" w:rsidRDefault="003B45A8" w:rsidP="003B45A8">
      <w:pPr>
        <w:pStyle w:val="a"/>
        <w:ind w:left="1440" w:hanging="480"/>
        <w:rPr>
          <w:ins w:id="1463" w:author="智誠 楊" w:date="2021-05-03T14:02:00Z"/>
          <w:del w:id="1464" w:author="阿毛" w:date="2021-06-02T14:40:00Z"/>
        </w:rPr>
      </w:pPr>
      <w:ins w:id="1465" w:author="智誠 楊" w:date="2021-05-03T14:02:00Z">
        <w:del w:id="1466" w:author="阿毛" w:date="2021-06-02T14:40:00Z">
          <w:r w:rsidRPr="00362205" w:rsidDel="008D3BBA">
            <w:delText>UI</w:delText>
          </w:r>
          <w:r w:rsidRPr="00362205" w:rsidDel="008D3BBA">
            <w:delText>畫面</w:delText>
          </w:r>
        </w:del>
      </w:ins>
    </w:p>
    <w:p w14:paraId="0F57FC74" w14:textId="5C9822D1" w:rsidR="003B45A8" w:rsidDel="008D3BBA" w:rsidRDefault="003B45A8" w:rsidP="003B45A8">
      <w:pPr>
        <w:pStyle w:val="42"/>
        <w:spacing w:after="72"/>
        <w:ind w:leftChars="196" w:left="470"/>
        <w:rPr>
          <w:ins w:id="1467" w:author="智誠 楊" w:date="2021-05-03T14:02:00Z"/>
          <w:del w:id="1468" w:author="阿毛" w:date="2021-06-02T14:40:00Z"/>
          <w:rFonts w:ascii="標楷體" w:hAnsi="標楷體"/>
        </w:rPr>
      </w:pPr>
      <w:ins w:id="1469" w:author="智誠 楊" w:date="2021-05-03T14:02:00Z">
        <w:del w:id="1470" w:author="阿毛" w:date="2021-06-02T14:40:00Z">
          <w:r w:rsidRPr="00362205" w:rsidDel="008D3BBA">
            <w:rPr>
              <w:rFonts w:ascii="標楷體" w:hAnsi="標楷體" w:hint="eastAsia"/>
            </w:rPr>
            <w:delText>輸入畫面：</w:delText>
          </w:r>
        </w:del>
      </w:ins>
    </w:p>
    <w:p w14:paraId="56C8E4BD" w14:textId="26682178" w:rsidR="003B45A8" w:rsidRPr="003B45A8" w:rsidDel="008D3BBA" w:rsidRDefault="00CB4D71">
      <w:pPr>
        <w:pStyle w:val="42"/>
        <w:spacing w:after="72"/>
        <w:ind w:leftChars="196" w:left="470"/>
        <w:rPr>
          <w:ins w:id="1471" w:author="智誠 楊" w:date="2021-05-03T14:02:00Z"/>
          <w:del w:id="1472" w:author="阿毛" w:date="2021-06-02T14:40:00Z"/>
          <w:rFonts w:ascii="標楷體" w:hAnsi="標楷體"/>
          <w:rPrChange w:id="1473" w:author="智誠 楊" w:date="2021-05-03T14:11:00Z">
            <w:rPr>
              <w:ins w:id="1474" w:author="智誠 楊" w:date="2021-05-03T14:02:00Z"/>
              <w:del w:id="1475" w:author="阿毛" w:date="2021-06-02T14:40:00Z"/>
            </w:rPr>
          </w:rPrChange>
        </w:rPr>
        <w:pPrChange w:id="1476" w:author="智誠 楊" w:date="2021-05-03T14:11:00Z">
          <w:pPr/>
        </w:pPrChange>
      </w:pPr>
      <w:ins w:id="1477" w:author="智誠 楊" w:date="2021-05-14T10:09:00Z">
        <w:del w:id="1478" w:author="阿毛" w:date="2021-06-02T14:40:00Z">
          <w:r w:rsidRPr="00CB4D71" w:rsidDel="008D3BBA">
            <w:rPr>
              <w:rFonts w:ascii="標楷體" w:hAnsi="標楷體"/>
              <w:noProof/>
            </w:rPr>
            <w:drawing>
              <wp:inline distT="0" distB="0" distL="0" distR="0" wp14:anchorId="3AA7B985" wp14:editId="51B0A60B">
                <wp:extent cx="6479540" cy="1073785"/>
                <wp:effectExtent l="0" t="0" r="0" b="0"/>
                <wp:docPr id="31" name="圖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073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3CA394EB" w14:textId="6647079E" w:rsidR="003B45A8" w:rsidDel="008D3BBA" w:rsidRDefault="003B45A8" w:rsidP="003B45A8">
      <w:pPr>
        <w:pStyle w:val="a"/>
        <w:ind w:left="1440" w:hanging="480"/>
        <w:rPr>
          <w:ins w:id="1479" w:author="智誠 楊" w:date="2021-05-03T14:11:00Z"/>
          <w:del w:id="1480" w:author="阿毛" w:date="2021-06-02T14:40:00Z"/>
        </w:rPr>
      </w:pPr>
      <w:ins w:id="1481" w:author="智誠 楊" w:date="2021-05-03T14:11:00Z">
        <w:del w:id="1482" w:author="阿毛" w:date="2021-06-02T14:40:00Z">
          <w:r w:rsidDel="008D3BBA">
            <w:delText>輸入畫面</w:delText>
          </w:r>
          <w:r w:rsidDel="008D3BBA">
            <w:rPr>
              <w:rFonts w:hint="eastAsia"/>
              <w:lang w:eastAsia="zh-HK"/>
            </w:rPr>
            <w:delText>按鈕</w:delText>
          </w:r>
          <w:r w:rsidDel="008D3BBA">
            <w:delText>說明</w:delText>
          </w:r>
        </w:del>
      </w:ins>
    </w:p>
    <w:p w14:paraId="6A94DB6D" w14:textId="519C77EE" w:rsidR="003B45A8" w:rsidRPr="00F5236F" w:rsidDel="008D3BBA" w:rsidRDefault="003B45A8" w:rsidP="003B45A8">
      <w:pPr>
        <w:rPr>
          <w:ins w:id="1483" w:author="智誠 楊" w:date="2021-05-03T14:11:00Z"/>
          <w:del w:id="1484" w:author="阿毛" w:date="2021-06-02T14:40:00Z"/>
        </w:rPr>
      </w:pP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851"/>
        <w:gridCol w:w="2126"/>
        <w:gridCol w:w="7033"/>
      </w:tblGrid>
      <w:tr w:rsidR="003B45A8" w:rsidRPr="00F5236F" w:rsidDel="008D3BBA" w14:paraId="7D84ED68" w14:textId="50182593" w:rsidTr="004554A1">
        <w:trPr>
          <w:ins w:id="1485" w:author="智誠 楊" w:date="2021-05-03T14:11:00Z"/>
          <w:del w:id="1486" w:author="阿毛" w:date="2021-06-02T14:40:00Z"/>
        </w:trPr>
        <w:tc>
          <w:tcPr>
            <w:tcW w:w="851" w:type="dxa"/>
            <w:shd w:val="clear" w:color="auto" w:fill="D9D9D9" w:themeFill="background1" w:themeFillShade="D9"/>
          </w:tcPr>
          <w:p w14:paraId="6BB2DF8D" w14:textId="4C982681" w:rsidR="003B45A8" w:rsidRPr="00F5236F" w:rsidDel="008D3BBA" w:rsidRDefault="003B45A8" w:rsidP="004554A1">
            <w:pPr>
              <w:jc w:val="center"/>
              <w:rPr>
                <w:ins w:id="1487" w:author="智誠 楊" w:date="2021-05-03T14:11:00Z"/>
                <w:del w:id="1488" w:author="阿毛" w:date="2021-06-02T14:40:00Z"/>
                <w:rFonts w:ascii="標楷體" w:eastAsia="標楷體" w:hAnsi="標楷體"/>
              </w:rPr>
            </w:pPr>
            <w:ins w:id="1489" w:author="智誠 楊" w:date="2021-05-03T14:11:00Z">
              <w:del w:id="1490" w:author="阿毛" w:date="2021-06-02T14:40:00Z">
                <w:r w:rsidRPr="00F5236F" w:rsidDel="008D3BBA">
                  <w:rPr>
                    <w:rFonts w:ascii="標楷體" w:eastAsia="標楷體" w:hAnsi="標楷體" w:hint="eastAsia"/>
                    <w:lang w:eastAsia="zh-HK"/>
                  </w:rPr>
                  <w:delText>序號</w:delText>
                </w:r>
              </w:del>
            </w:ins>
          </w:p>
        </w:tc>
        <w:tc>
          <w:tcPr>
            <w:tcW w:w="2126" w:type="dxa"/>
            <w:shd w:val="clear" w:color="auto" w:fill="D9D9D9" w:themeFill="background1" w:themeFillShade="D9"/>
          </w:tcPr>
          <w:p w14:paraId="48372732" w14:textId="0CB20844" w:rsidR="003B45A8" w:rsidRPr="00F5236F" w:rsidDel="008D3BBA" w:rsidRDefault="003B45A8" w:rsidP="004554A1">
            <w:pPr>
              <w:jc w:val="center"/>
              <w:rPr>
                <w:ins w:id="1491" w:author="智誠 楊" w:date="2021-05-03T14:11:00Z"/>
                <w:del w:id="1492" w:author="阿毛" w:date="2021-06-02T14:40:00Z"/>
                <w:rFonts w:ascii="標楷體" w:eastAsia="標楷體" w:hAnsi="標楷體"/>
              </w:rPr>
            </w:pPr>
            <w:ins w:id="1493" w:author="智誠 楊" w:date="2021-05-03T14:11:00Z">
              <w:del w:id="149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按鈕名稱</w:delText>
                </w:r>
              </w:del>
            </w:ins>
          </w:p>
        </w:tc>
        <w:tc>
          <w:tcPr>
            <w:tcW w:w="7033" w:type="dxa"/>
            <w:shd w:val="clear" w:color="auto" w:fill="D9D9D9" w:themeFill="background1" w:themeFillShade="D9"/>
          </w:tcPr>
          <w:p w14:paraId="06E7967D" w14:textId="39822026" w:rsidR="003B45A8" w:rsidRPr="00F5236F" w:rsidDel="008D3BBA" w:rsidRDefault="003B45A8" w:rsidP="004554A1">
            <w:pPr>
              <w:jc w:val="center"/>
              <w:rPr>
                <w:ins w:id="1495" w:author="智誠 楊" w:date="2021-05-03T14:11:00Z"/>
                <w:del w:id="1496" w:author="阿毛" w:date="2021-06-02T14:40:00Z"/>
                <w:rFonts w:ascii="標楷體" w:eastAsia="標楷體" w:hAnsi="標楷體"/>
              </w:rPr>
            </w:pPr>
            <w:ins w:id="1497" w:author="智誠 楊" w:date="2021-05-03T14:11:00Z">
              <w:del w:id="149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功能說明</w:delText>
                </w:r>
              </w:del>
            </w:ins>
          </w:p>
        </w:tc>
      </w:tr>
      <w:tr w:rsidR="003B45A8" w:rsidRPr="00F5236F" w:rsidDel="008D3BBA" w14:paraId="07B8365F" w14:textId="1D07A264" w:rsidTr="004554A1">
        <w:trPr>
          <w:ins w:id="1499" w:author="智誠 楊" w:date="2021-05-03T14:11:00Z"/>
          <w:del w:id="1500" w:author="阿毛" w:date="2021-06-02T14:40:00Z"/>
        </w:trPr>
        <w:tc>
          <w:tcPr>
            <w:tcW w:w="851" w:type="dxa"/>
          </w:tcPr>
          <w:p w14:paraId="6F94B13B" w14:textId="75DB2147" w:rsidR="003B45A8" w:rsidRPr="00F5236F" w:rsidDel="008D3BBA" w:rsidRDefault="003B45A8" w:rsidP="004554A1">
            <w:pPr>
              <w:jc w:val="center"/>
              <w:rPr>
                <w:ins w:id="1501" w:author="智誠 楊" w:date="2021-05-03T14:11:00Z"/>
                <w:del w:id="1502" w:author="阿毛" w:date="2021-06-02T14:40:00Z"/>
                <w:rFonts w:ascii="標楷體" w:eastAsia="標楷體" w:hAnsi="標楷體"/>
                <w:lang w:eastAsia="zh-HK"/>
              </w:rPr>
            </w:pPr>
            <w:ins w:id="1503" w:author="智誠 楊" w:date="2021-05-03T14:11:00Z">
              <w:del w:id="150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2126" w:type="dxa"/>
          </w:tcPr>
          <w:p w14:paraId="3660076A" w14:textId="63DB2E97" w:rsidR="003B45A8" w:rsidDel="008D3BBA" w:rsidRDefault="006713E0" w:rsidP="004554A1">
            <w:pPr>
              <w:rPr>
                <w:ins w:id="1505" w:author="智誠 楊" w:date="2021-05-03T14:11:00Z"/>
                <w:del w:id="1506" w:author="阿毛" w:date="2021-06-02T14:40:00Z"/>
                <w:rFonts w:ascii="標楷體" w:eastAsia="標楷體" w:hAnsi="標楷體"/>
                <w:lang w:eastAsia="zh-HK"/>
              </w:rPr>
            </w:pPr>
            <w:ins w:id="1507" w:author="智誠 楊" w:date="2021-05-03T14:15:00Z">
              <w:del w:id="150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確定</w:delText>
                </w:r>
              </w:del>
            </w:ins>
          </w:p>
        </w:tc>
        <w:tc>
          <w:tcPr>
            <w:tcW w:w="7033" w:type="dxa"/>
          </w:tcPr>
          <w:p w14:paraId="1D094567" w14:textId="52AEF55C" w:rsidR="00AB6B52" w:rsidRPr="00AB6B52" w:rsidDel="008D3BBA" w:rsidRDefault="003B45A8" w:rsidP="004554A1">
            <w:pPr>
              <w:rPr>
                <w:ins w:id="1509" w:author="智誠 楊" w:date="2021-05-03T14:11:00Z"/>
                <w:del w:id="1510" w:author="阿毛" w:date="2021-06-02T14:40:00Z"/>
                <w:rFonts w:ascii="標楷體" w:eastAsia="標楷體" w:hAnsi="標楷體"/>
                <w:lang w:eastAsia="zh-HK"/>
              </w:rPr>
            </w:pPr>
            <w:ins w:id="1511" w:author="智誠 楊" w:date="2021-05-03T14:11:00Z">
              <w:del w:id="151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依據輸入條件</w:delText>
                </w:r>
              </w:del>
            </w:ins>
            <w:ins w:id="1513" w:author="智誠 楊" w:date="2021-05-03T14:16:00Z">
              <w:del w:id="1514" w:author="阿毛" w:date="2021-06-02T14:40:00Z">
                <w:r w:rsidR="006713E0" w:rsidDel="008D3BBA">
                  <w:rPr>
                    <w:rFonts w:ascii="標楷體" w:eastAsia="標楷體" w:hAnsi="標楷體" w:hint="eastAsia"/>
                    <w:lang w:eastAsia="zh-HK"/>
                  </w:rPr>
                  <w:delText>列出可列印資料</w:delText>
                </w:r>
              </w:del>
            </w:ins>
          </w:p>
        </w:tc>
      </w:tr>
      <w:tr w:rsidR="003B45A8" w:rsidRPr="00F5236F" w:rsidDel="008D3BBA" w14:paraId="4C7392D5" w14:textId="1F3970D4" w:rsidTr="004554A1">
        <w:trPr>
          <w:ins w:id="1515" w:author="智誠 楊" w:date="2021-05-03T14:11:00Z"/>
          <w:del w:id="1516" w:author="阿毛" w:date="2021-06-02T14:40:00Z"/>
        </w:trPr>
        <w:tc>
          <w:tcPr>
            <w:tcW w:w="851" w:type="dxa"/>
          </w:tcPr>
          <w:p w14:paraId="410A8599" w14:textId="5D36A536" w:rsidR="003B45A8" w:rsidDel="008D3BBA" w:rsidRDefault="003B45A8" w:rsidP="004554A1">
            <w:pPr>
              <w:jc w:val="center"/>
              <w:rPr>
                <w:ins w:id="1517" w:author="智誠 楊" w:date="2021-05-03T14:11:00Z"/>
                <w:del w:id="1518" w:author="阿毛" w:date="2021-06-02T14:40:00Z"/>
                <w:rFonts w:ascii="標楷體" w:eastAsia="標楷體" w:hAnsi="標楷體"/>
              </w:rPr>
            </w:pPr>
            <w:ins w:id="1519" w:author="智誠 楊" w:date="2021-05-03T14:11:00Z">
              <w:del w:id="1520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2126" w:type="dxa"/>
          </w:tcPr>
          <w:p w14:paraId="4BB40311" w14:textId="32D3562C" w:rsidR="003B45A8" w:rsidDel="008D3BBA" w:rsidRDefault="003B45A8" w:rsidP="004554A1">
            <w:pPr>
              <w:rPr>
                <w:ins w:id="1521" w:author="智誠 楊" w:date="2021-05-03T14:11:00Z"/>
                <w:del w:id="1522" w:author="阿毛" w:date="2021-06-02T14:40:00Z"/>
                <w:rFonts w:ascii="標楷體" w:eastAsia="標楷體" w:hAnsi="標楷體"/>
                <w:lang w:eastAsia="zh-HK"/>
              </w:rPr>
            </w:pPr>
            <w:ins w:id="1523" w:author="智誠 楊" w:date="2021-05-03T14:11:00Z">
              <w:del w:id="152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離開</w:delText>
                </w:r>
              </w:del>
            </w:ins>
          </w:p>
        </w:tc>
        <w:tc>
          <w:tcPr>
            <w:tcW w:w="7033" w:type="dxa"/>
          </w:tcPr>
          <w:p w14:paraId="53E67DC3" w14:textId="6CD0BEED" w:rsidR="003B45A8" w:rsidDel="008D3BBA" w:rsidRDefault="003B45A8" w:rsidP="004554A1">
            <w:pPr>
              <w:rPr>
                <w:ins w:id="1525" w:author="智誠 楊" w:date="2021-05-03T14:11:00Z"/>
                <w:del w:id="1526" w:author="阿毛" w:date="2021-06-02T14:40:00Z"/>
                <w:rFonts w:ascii="標楷體" w:eastAsia="標楷體" w:hAnsi="標楷體"/>
                <w:lang w:eastAsia="zh-HK"/>
              </w:rPr>
            </w:pPr>
            <w:ins w:id="1527" w:author="智誠 楊" w:date="2021-05-03T14:11:00Z">
              <w:del w:id="152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關閉此畫面</w:delText>
                </w:r>
              </w:del>
            </w:ins>
          </w:p>
        </w:tc>
      </w:tr>
      <w:tr w:rsidR="003B45A8" w:rsidRPr="006713E0" w:rsidDel="008D3BBA" w14:paraId="1E433EC6" w14:textId="6529AFFD" w:rsidTr="004554A1">
        <w:trPr>
          <w:ins w:id="1529" w:author="智誠 楊" w:date="2021-05-03T14:11:00Z"/>
          <w:del w:id="1530" w:author="阿毛" w:date="2021-06-02T14:40:00Z"/>
        </w:trPr>
        <w:tc>
          <w:tcPr>
            <w:tcW w:w="851" w:type="dxa"/>
          </w:tcPr>
          <w:p w14:paraId="08D4CBED" w14:textId="100E3961" w:rsidR="003B45A8" w:rsidDel="008D3BBA" w:rsidRDefault="003B45A8" w:rsidP="004554A1">
            <w:pPr>
              <w:jc w:val="center"/>
              <w:rPr>
                <w:ins w:id="1531" w:author="智誠 楊" w:date="2021-05-03T14:11:00Z"/>
                <w:del w:id="1532" w:author="阿毛" w:date="2021-06-02T14:40:00Z"/>
                <w:rFonts w:ascii="標楷體" w:eastAsia="標楷體" w:hAnsi="標楷體"/>
              </w:rPr>
            </w:pPr>
            <w:ins w:id="1533" w:author="智誠 楊" w:date="2021-05-03T14:11:00Z">
              <w:del w:id="153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2126" w:type="dxa"/>
          </w:tcPr>
          <w:p w14:paraId="669FEEB4" w14:textId="22C7390C" w:rsidR="003B45A8" w:rsidDel="008D3BBA" w:rsidRDefault="006713E0" w:rsidP="004554A1">
            <w:pPr>
              <w:rPr>
                <w:ins w:id="1535" w:author="智誠 楊" w:date="2021-05-03T14:11:00Z"/>
                <w:del w:id="1536" w:author="阿毛" w:date="2021-06-02T14:40:00Z"/>
                <w:rFonts w:ascii="標楷體" w:eastAsia="標楷體" w:hAnsi="標楷體"/>
                <w:lang w:eastAsia="zh-HK"/>
              </w:rPr>
            </w:pPr>
            <w:ins w:id="1537" w:author="智誠 楊" w:date="2021-05-03T14:17:00Z">
              <w:del w:id="1538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重新交易</w:delText>
                </w:r>
              </w:del>
            </w:ins>
          </w:p>
        </w:tc>
        <w:tc>
          <w:tcPr>
            <w:tcW w:w="7033" w:type="dxa"/>
          </w:tcPr>
          <w:p w14:paraId="209564A8" w14:textId="1C0ACB65" w:rsidR="003B45A8" w:rsidDel="008D3BBA" w:rsidRDefault="006713E0" w:rsidP="004554A1">
            <w:pPr>
              <w:rPr>
                <w:ins w:id="1539" w:author="智誠 楊" w:date="2021-05-03T14:11:00Z"/>
                <w:del w:id="1540" w:author="阿毛" w:date="2021-06-02T14:40:00Z"/>
                <w:rFonts w:ascii="標楷體" w:eastAsia="標楷體" w:hAnsi="標楷體"/>
                <w:lang w:eastAsia="zh-HK"/>
              </w:rPr>
            </w:pPr>
            <w:ins w:id="1541" w:author="智誠 楊" w:date="2021-05-03T14:17:00Z">
              <w:del w:id="1542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送出交易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成功時顯示</w:delText>
                </w:r>
                <w:r w:rsidRPr="00A97C81" w:rsidDel="008D3BBA">
                  <w:rPr>
                    <w:rFonts w:ascii="標楷體" w:eastAsia="標楷體" w:hAnsi="標楷體" w:hint="eastAsia"/>
                  </w:rPr>
                  <w:delText>,</w:delText>
                </w:r>
                <w:r w:rsidRPr="00A97C81" w:rsidDel="008D3BBA">
                  <w:rPr>
                    <w:rFonts w:ascii="標楷體" w:eastAsia="標楷體" w:hAnsi="標楷體" w:hint="eastAsia"/>
                    <w:lang w:eastAsia="zh-HK"/>
                  </w:rPr>
                  <w:delText>重新輸入另一筆</w:delText>
                </w:r>
              </w:del>
            </w:ins>
            <w:ins w:id="1543" w:author="智誠 楊" w:date="2021-05-03T14:18:00Z">
              <w:del w:id="1544" w:author="阿毛" w:date="2021-06-02T14:40:00Z">
                <w:r w:rsidDel="008D3BBA">
                  <w:rPr>
                    <w:rFonts w:ascii="標楷體" w:eastAsia="標楷體" w:hAnsi="標楷體" w:hint="eastAsia"/>
                    <w:lang w:eastAsia="zh-HK"/>
                  </w:rPr>
                  <w:delText>需列印核准號碼</w:delText>
                </w:r>
              </w:del>
            </w:ins>
          </w:p>
        </w:tc>
      </w:tr>
    </w:tbl>
    <w:p w14:paraId="4FC33FDE" w14:textId="0B5175FF" w:rsidR="006713E0" w:rsidDel="008D3BBA" w:rsidRDefault="006713E0">
      <w:pPr>
        <w:widowControl/>
        <w:rPr>
          <w:ins w:id="1545" w:author="智誠 楊" w:date="2021-05-03T14:18:00Z"/>
          <w:del w:id="1546" w:author="阿毛" w:date="2021-06-02T14:40:00Z"/>
          <w:rFonts w:eastAsia="標楷體"/>
          <w:sz w:val="26"/>
        </w:rPr>
      </w:pPr>
    </w:p>
    <w:p w14:paraId="0C11A16B" w14:textId="5FAFE607" w:rsidR="003B45A8" w:rsidRPr="00362205" w:rsidDel="008D3BBA" w:rsidRDefault="003B45A8" w:rsidP="003B45A8">
      <w:pPr>
        <w:pStyle w:val="a"/>
        <w:ind w:left="1440" w:hanging="480"/>
        <w:rPr>
          <w:ins w:id="1547" w:author="智誠 楊" w:date="2021-05-03T14:02:00Z"/>
          <w:del w:id="1548" w:author="阿毛" w:date="2021-06-02T14:40:00Z"/>
        </w:rPr>
      </w:pPr>
      <w:ins w:id="1549" w:author="智誠 楊" w:date="2021-05-03T14:02:00Z">
        <w:del w:id="1550" w:author="阿毛" w:date="2021-06-02T14:40:00Z">
          <w:r w:rsidDel="008D3BBA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736"/>
        <w:gridCol w:w="1602"/>
        <w:gridCol w:w="992"/>
        <w:gridCol w:w="1489"/>
        <w:gridCol w:w="623"/>
        <w:gridCol w:w="666"/>
        <w:gridCol w:w="2856"/>
      </w:tblGrid>
      <w:tr w:rsidR="003B45A8" w:rsidRPr="00847BB7" w:rsidDel="008D3BBA" w14:paraId="26B8451B" w14:textId="2FF6A2AE" w:rsidTr="004554A1">
        <w:trPr>
          <w:trHeight w:val="388"/>
          <w:tblHeader/>
          <w:jc w:val="center"/>
          <w:ins w:id="1551" w:author="智誠 楊" w:date="2021-05-03T14:02:00Z"/>
          <w:del w:id="1552" w:author="阿毛" w:date="2021-06-02T14:40:00Z"/>
        </w:trPr>
        <w:tc>
          <w:tcPr>
            <w:tcW w:w="456" w:type="dxa"/>
            <w:vMerge w:val="restart"/>
            <w:shd w:val="clear" w:color="auto" w:fill="D9D9D9" w:themeFill="background1" w:themeFillShade="D9"/>
          </w:tcPr>
          <w:p w14:paraId="1B6A4138" w14:textId="1BA23252" w:rsidR="003B45A8" w:rsidRPr="00847BB7" w:rsidDel="008D3BBA" w:rsidRDefault="003B45A8" w:rsidP="004554A1">
            <w:pPr>
              <w:rPr>
                <w:ins w:id="1553" w:author="智誠 楊" w:date="2021-05-03T14:02:00Z"/>
                <w:del w:id="1554" w:author="阿毛" w:date="2021-06-02T14:40:00Z"/>
                <w:rFonts w:ascii="標楷體" w:eastAsia="標楷體" w:hAnsi="標楷體"/>
              </w:rPr>
            </w:pPr>
            <w:ins w:id="1555" w:author="智誠 楊" w:date="2021-05-03T14:02:00Z">
              <w:del w:id="1556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736" w:type="dxa"/>
            <w:vMerge w:val="restart"/>
            <w:shd w:val="clear" w:color="auto" w:fill="D9D9D9" w:themeFill="background1" w:themeFillShade="D9"/>
          </w:tcPr>
          <w:p w14:paraId="5654AF6C" w14:textId="6BCD8167" w:rsidR="003B45A8" w:rsidRPr="00847BB7" w:rsidDel="008D3BBA" w:rsidRDefault="003B45A8" w:rsidP="004554A1">
            <w:pPr>
              <w:rPr>
                <w:ins w:id="1557" w:author="智誠 楊" w:date="2021-05-03T14:02:00Z"/>
                <w:del w:id="1558" w:author="阿毛" w:date="2021-06-02T14:40:00Z"/>
                <w:rFonts w:ascii="標楷體" w:eastAsia="標楷體" w:hAnsi="標楷體"/>
              </w:rPr>
            </w:pPr>
            <w:ins w:id="1559" w:author="智誠 楊" w:date="2021-05-03T14:02:00Z">
              <w:del w:id="156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5372" w:type="dxa"/>
            <w:gridSpan w:val="5"/>
            <w:shd w:val="clear" w:color="auto" w:fill="D9D9D9" w:themeFill="background1" w:themeFillShade="D9"/>
          </w:tcPr>
          <w:p w14:paraId="09DAB747" w14:textId="4576A4F2" w:rsidR="003B45A8" w:rsidRPr="00847BB7" w:rsidDel="008D3BBA" w:rsidRDefault="003B45A8" w:rsidP="004554A1">
            <w:pPr>
              <w:jc w:val="center"/>
              <w:rPr>
                <w:ins w:id="1561" w:author="智誠 楊" w:date="2021-05-03T14:02:00Z"/>
                <w:del w:id="1562" w:author="阿毛" w:date="2021-06-02T14:40:00Z"/>
                <w:rFonts w:ascii="標楷體" w:eastAsia="標楷體" w:hAnsi="標楷體"/>
              </w:rPr>
            </w:pPr>
            <w:ins w:id="1563" w:author="智誠 楊" w:date="2021-05-03T14:02:00Z">
              <w:del w:id="156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2856" w:type="dxa"/>
            <w:vMerge w:val="restart"/>
            <w:shd w:val="clear" w:color="auto" w:fill="D9D9D9" w:themeFill="background1" w:themeFillShade="D9"/>
          </w:tcPr>
          <w:p w14:paraId="26B5C7A1" w14:textId="4142850A" w:rsidR="003B45A8" w:rsidRPr="00847BB7" w:rsidDel="008D3BBA" w:rsidRDefault="003B45A8" w:rsidP="004554A1">
            <w:pPr>
              <w:rPr>
                <w:ins w:id="1565" w:author="智誠 楊" w:date="2021-05-03T14:02:00Z"/>
                <w:del w:id="1566" w:author="阿毛" w:date="2021-06-02T14:40:00Z"/>
                <w:rFonts w:ascii="標楷體" w:eastAsia="標楷體" w:hAnsi="標楷體"/>
              </w:rPr>
            </w:pPr>
            <w:ins w:id="1567" w:author="智誠 楊" w:date="2021-05-03T14:02:00Z">
              <w:del w:id="1568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3B45A8" w:rsidRPr="00847BB7" w:rsidDel="008D3BBA" w14:paraId="6083277B" w14:textId="138A3FF7" w:rsidTr="004554A1">
        <w:trPr>
          <w:trHeight w:val="244"/>
          <w:tblHeader/>
          <w:jc w:val="center"/>
          <w:ins w:id="1569" w:author="智誠 楊" w:date="2021-05-03T14:02:00Z"/>
          <w:del w:id="1570" w:author="阿毛" w:date="2021-06-02T14:40:00Z"/>
        </w:trPr>
        <w:tc>
          <w:tcPr>
            <w:tcW w:w="456" w:type="dxa"/>
            <w:vMerge/>
            <w:shd w:val="clear" w:color="auto" w:fill="D9D9D9" w:themeFill="background1" w:themeFillShade="D9"/>
          </w:tcPr>
          <w:p w14:paraId="063FD994" w14:textId="23CBC315" w:rsidR="003B45A8" w:rsidRPr="00847BB7" w:rsidDel="008D3BBA" w:rsidRDefault="003B45A8" w:rsidP="004554A1">
            <w:pPr>
              <w:rPr>
                <w:ins w:id="1571" w:author="智誠 楊" w:date="2021-05-03T14:02:00Z"/>
                <w:del w:id="157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  <w:vMerge/>
            <w:shd w:val="clear" w:color="auto" w:fill="D9D9D9" w:themeFill="background1" w:themeFillShade="D9"/>
          </w:tcPr>
          <w:p w14:paraId="5A8AC227" w14:textId="5B07B63F" w:rsidR="003B45A8" w:rsidRPr="00847BB7" w:rsidDel="008D3BBA" w:rsidRDefault="003B45A8" w:rsidP="004554A1">
            <w:pPr>
              <w:rPr>
                <w:ins w:id="1573" w:author="智誠 楊" w:date="2021-05-03T14:02:00Z"/>
                <w:del w:id="1574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  <w:shd w:val="clear" w:color="auto" w:fill="D9D9D9" w:themeFill="background1" w:themeFillShade="D9"/>
          </w:tcPr>
          <w:p w14:paraId="184745A3" w14:textId="3994AC1C" w:rsidR="003B45A8" w:rsidRPr="00847BB7" w:rsidDel="008D3BBA" w:rsidRDefault="003B45A8" w:rsidP="004554A1">
            <w:pPr>
              <w:rPr>
                <w:ins w:id="1575" w:author="智誠 楊" w:date="2021-05-03T14:02:00Z"/>
                <w:del w:id="1576" w:author="阿毛" w:date="2021-06-02T14:40:00Z"/>
                <w:rFonts w:ascii="標楷體" w:eastAsia="標楷體" w:hAnsi="標楷體"/>
              </w:rPr>
            </w:pPr>
            <w:ins w:id="1577" w:author="智誠 楊" w:date="2021-05-03T14:02:00Z">
              <w:del w:id="1578" w:author="阿毛" w:date="2021-06-02T14:40:00Z">
                <w:r w:rsidRPr="00847BB7" w:rsidDel="008D3BBA">
                  <w:rPr>
                    <w:rFonts w:ascii="標楷體" w:eastAsia="標楷體" w:hAnsi="標楷體" w:hint="eastAsia"/>
                  </w:rPr>
                  <w:delText>資料型態長度</w:delText>
                </w:r>
              </w:del>
            </w:ins>
          </w:p>
        </w:tc>
        <w:tc>
          <w:tcPr>
            <w:tcW w:w="992" w:type="dxa"/>
            <w:shd w:val="clear" w:color="auto" w:fill="D9D9D9" w:themeFill="background1" w:themeFillShade="D9"/>
          </w:tcPr>
          <w:p w14:paraId="01472E2C" w14:textId="41DAEE00" w:rsidR="003B45A8" w:rsidRPr="00847BB7" w:rsidDel="008D3BBA" w:rsidRDefault="003B45A8" w:rsidP="004554A1">
            <w:pPr>
              <w:rPr>
                <w:ins w:id="1579" w:author="智誠 楊" w:date="2021-05-03T14:02:00Z"/>
                <w:del w:id="1580" w:author="阿毛" w:date="2021-06-02T14:40:00Z"/>
                <w:rFonts w:ascii="標楷體" w:eastAsia="標楷體" w:hAnsi="標楷體"/>
              </w:rPr>
            </w:pPr>
            <w:ins w:id="1581" w:author="智誠 楊" w:date="2021-05-03T14:02:00Z">
              <w:del w:id="1582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489" w:type="dxa"/>
            <w:shd w:val="clear" w:color="auto" w:fill="D9D9D9" w:themeFill="background1" w:themeFillShade="D9"/>
          </w:tcPr>
          <w:p w14:paraId="22C30B0E" w14:textId="3D55B78C" w:rsidR="003B45A8" w:rsidRPr="00847BB7" w:rsidDel="008D3BBA" w:rsidRDefault="003B45A8" w:rsidP="004554A1">
            <w:pPr>
              <w:rPr>
                <w:ins w:id="1583" w:author="智誠 楊" w:date="2021-05-03T14:02:00Z"/>
                <w:del w:id="1584" w:author="阿毛" w:date="2021-06-02T14:40:00Z"/>
                <w:rFonts w:ascii="標楷體" w:eastAsia="標楷體" w:hAnsi="標楷體"/>
              </w:rPr>
            </w:pPr>
            <w:ins w:id="1585" w:author="智誠 楊" w:date="2021-05-03T14:02:00Z">
              <w:del w:id="1586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23" w:type="dxa"/>
            <w:shd w:val="clear" w:color="auto" w:fill="D9D9D9" w:themeFill="background1" w:themeFillShade="D9"/>
          </w:tcPr>
          <w:p w14:paraId="2F8BCCFD" w14:textId="769BE8D3" w:rsidR="003B45A8" w:rsidRPr="00847BB7" w:rsidDel="008D3BBA" w:rsidRDefault="003B45A8" w:rsidP="004554A1">
            <w:pPr>
              <w:rPr>
                <w:ins w:id="1587" w:author="智誠 楊" w:date="2021-05-03T14:02:00Z"/>
                <w:del w:id="1588" w:author="阿毛" w:date="2021-06-02T14:40:00Z"/>
                <w:rFonts w:ascii="標楷體" w:eastAsia="標楷體" w:hAnsi="標楷體"/>
              </w:rPr>
            </w:pPr>
            <w:ins w:id="1589" w:author="智誠 楊" w:date="2021-05-03T14:02:00Z">
              <w:del w:id="1590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66" w:type="dxa"/>
            <w:shd w:val="clear" w:color="auto" w:fill="D9D9D9" w:themeFill="background1" w:themeFillShade="D9"/>
          </w:tcPr>
          <w:p w14:paraId="2143CE08" w14:textId="6A6EA969" w:rsidR="003B45A8" w:rsidRPr="00847BB7" w:rsidDel="008D3BBA" w:rsidRDefault="003B45A8" w:rsidP="004554A1">
            <w:pPr>
              <w:rPr>
                <w:ins w:id="1591" w:author="智誠 楊" w:date="2021-05-03T14:02:00Z"/>
                <w:del w:id="1592" w:author="阿毛" w:date="2021-06-02T14:40:00Z"/>
                <w:rFonts w:ascii="標楷體" w:eastAsia="標楷體" w:hAnsi="標楷體"/>
              </w:rPr>
            </w:pPr>
            <w:ins w:id="1593" w:author="智誠 楊" w:date="2021-05-03T14:02:00Z">
              <w:del w:id="1594" w:author="阿毛" w:date="2021-06-02T14:40:00Z">
                <w:r w:rsidRPr="00847BB7" w:rsidDel="008D3BBA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2856" w:type="dxa"/>
            <w:vMerge/>
            <w:shd w:val="clear" w:color="auto" w:fill="D9D9D9" w:themeFill="background1" w:themeFillShade="D9"/>
          </w:tcPr>
          <w:p w14:paraId="4143C902" w14:textId="32662445" w:rsidR="003B45A8" w:rsidRPr="00847BB7" w:rsidDel="008D3BBA" w:rsidRDefault="003B45A8" w:rsidP="004554A1">
            <w:pPr>
              <w:rPr>
                <w:ins w:id="1595" w:author="智誠 楊" w:date="2021-05-03T14:02:00Z"/>
                <w:del w:id="1596" w:author="阿毛" w:date="2021-06-02T14:40:00Z"/>
                <w:rFonts w:ascii="標楷體" w:eastAsia="標楷體" w:hAnsi="標楷體"/>
              </w:rPr>
            </w:pPr>
          </w:p>
        </w:tc>
      </w:tr>
      <w:tr w:rsidR="004A1F92" w:rsidRPr="004A1F92" w:rsidDel="008D3BBA" w14:paraId="73623FB6" w14:textId="548501AA" w:rsidTr="004554A1">
        <w:trPr>
          <w:trHeight w:val="244"/>
          <w:jc w:val="center"/>
          <w:ins w:id="1597" w:author="智誠 楊" w:date="2021-05-03T14:02:00Z"/>
          <w:del w:id="1598" w:author="阿毛" w:date="2021-06-02T14:40:00Z"/>
        </w:trPr>
        <w:tc>
          <w:tcPr>
            <w:tcW w:w="456" w:type="dxa"/>
          </w:tcPr>
          <w:p w14:paraId="228E826F" w14:textId="39C4927D" w:rsidR="003B45A8" w:rsidRPr="004A1F92" w:rsidDel="008D3BBA" w:rsidRDefault="003B45A8" w:rsidP="004554A1">
            <w:pPr>
              <w:rPr>
                <w:ins w:id="1599" w:author="智誠 楊" w:date="2021-05-03T14:02:00Z"/>
                <w:del w:id="1600" w:author="阿毛" w:date="2021-06-02T14:40:00Z"/>
                <w:rFonts w:ascii="標楷體" w:eastAsia="標楷體" w:hAnsi="標楷體"/>
              </w:rPr>
            </w:pPr>
          </w:p>
        </w:tc>
        <w:tc>
          <w:tcPr>
            <w:tcW w:w="1736" w:type="dxa"/>
          </w:tcPr>
          <w:p w14:paraId="502EB39D" w14:textId="517861C0" w:rsidR="006713E0" w:rsidRPr="004A1F92" w:rsidDel="008D3BBA" w:rsidRDefault="000665B2" w:rsidP="004554A1">
            <w:pPr>
              <w:rPr>
                <w:ins w:id="1601" w:author="智誠 楊" w:date="2021-05-03T14:02:00Z"/>
                <w:del w:id="1602" w:author="阿毛" w:date="2021-06-02T14:40:00Z"/>
                <w:rFonts w:ascii="標楷體" w:eastAsia="標楷體" w:hAnsi="標楷體"/>
              </w:rPr>
            </w:pPr>
            <w:ins w:id="1603" w:author="智誠 楊" w:date="2021-05-05T11:32:00Z">
              <w:del w:id="1604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605" w:author="ST1" w:date="2021-05-06T13:53:00Z">
                      <w:rPr>
                        <w:rFonts w:ascii="細明體" w:eastAsia="細明體" w:cs="細明體"/>
                        <w:color w:val="000000"/>
                        <w:kern w:val="0"/>
                        <w:sz w:val="22"/>
                        <w:szCs w:val="22"/>
                        <w:u w:val="single"/>
                        <w:shd w:val="clear" w:color="auto" w:fill="D4D4D4"/>
                      </w:rPr>
                    </w:rPrChange>
                  </w:rPr>
                  <w:delText>Occurs</w:delText>
                </w:r>
              </w:del>
            </w:ins>
            <w:ins w:id="1606" w:author="智誠 楊" w:date="2021-05-05T11:33:00Z">
              <w:del w:id="1607" w:author="阿毛" w:date="2021-06-02T14:40:00Z">
                <w:r w:rsidRPr="004A1F92" w:rsidDel="008D3BBA">
                  <w:rPr>
                    <w:rFonts w:ascii="標楷體" w:eastAsia="標楷體" w:hAnsi="標楷體" w:cs="細明體"/>
                    <w:kern w:val="0"/>
                    <w:rPrChange w:id="1608" w:author="ST1" w:date="2021-05-06T13:53:00Z">
                      <w:rPr>
                        <w:rFonts w:ascii="標楷體" w:eastAsia="標楷體" w:hAnsi="標楷體" w:cs="細明體"/>
                        <w:color w:val="FF0000"/>
                        <w:kern w:val="0"/>
                      </w:rPr>
                    </w:rPrChange>
                  </w:rPr>
                  <w:delText>[50]</w:delText>
                </w:r>
              </w:del>
            </w:ins>
          </w:p>
        </w:tc>
        <w:tc>
          <w:tcPr>
            <w:tcW w:w="1602" w:type="dxa"/>
          </w:tcPr>
          <w:p w14:paraId="2AAD7F54" w14:textId="124ADFF7" w:rsidR="003B45A8" w:rsidRPr="004A1F92" w:rsidDel="008D3BBA" w:rsidRDefault="003B45A8" w:rsidP="004554A1">
            <w:pPr>
              <w:rPr>
                <w:ins w:id="1609" w:author="智誠 楊" w:date="2021-05-03T14:02:00Z"/>
                <w:del w:id="1610" w:author="阿毛" w:date="2021-06-02T14:40:00Z"/>
                <w:rFonts w:ascii="標楷體" w:eastAsia="標楷體" w:hAnsi="標楷體"/>
              </w:rPr>
            </w:pPr>
          </w:p>
        </w:tc>
        <w:tc>
          <w:tcPr>
            <w:tcW w:w="992" w:type="dxa"/>
          </w:tcPr>
          <w:p w14:paraId="5CFA8591" w14:textId="5D7EB8B5" w:rsidR="003B45A8" w:rsidRPr="004A1F92" w:rsidDel="008D3BBA" w:rsidRDefault="003B45A8" w:rsidP="004554A1">
            <w:pPr>
              <w:rPr>
                <w:ins w:id="1611" w:author="智誠 楊" w:date="2021-05-03T14:02:00Z"/>
                <w:del w:id="161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11E2F388" w14:textId="6180D783" w:rsidR="003B45A8" w:rsidRPr="004A1F92" w:rsidDel="008D3BBA" w:rsidRDefault="003B45A8" w:rsidP="004554A1">
            <w:pPr>
              <w:rPr>
                <w:ins w:id="1613" w:author="智誠 楊" w:date="2021-05-03T14:02:00Z"/>
                <w:del w:id="161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AA55271" w14:textId="26D89BAD" w:rsidR="003B45A8" w:rsidRPr="004A1F92" w:rsidDel="008D3BBA" w:rsidRDefault="003B45A8" w:rsidP="004554A1">
            <w:pPr>
              <w:rPr>
                <w:ins w:id="1615" w:author="智誠 楊" w:date="2021-05-03T14:02:00Z"/>
                <w:del w:id="1616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43588F12" w14:textId="5ED90294" w:rsidR="003B45A8" w:rsidRPr="004A1F92" w:rsidDel="008D3BBA" w:rsidRDefault="003B45A8" w:rsidP="004554A1">
            <w:pPr>
              <w:jc w:val="center"/>
              <w:rPr>
                <w:ins w:id="1617" w:author="智誠 楊" w:date="2021-05-03T14:02:00Z"/>
                <w:del w:id="1618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2EE71D78" w14:textId="62D30573" w:rsidR="006713E0" w:rsidRPr="004A1F92" w:rsidDel="008D3BBA" w:rsidRDefault="000665B2">
            <w:pPr>
              <w:ind w:left="240" w:hangingChars="100" w:hanging="240"/>
              <w:rPr>
                <w:ins w:id="1619" w:author="智誠 楊" w:date="2021-05-03T14:02:00Z"/>
                <w:del w:id="1620" w:author="阿毛" w:date="2021-06-02T14:40:00Z"/>
                <w:rFonts w:ascii="標楷體" w:eastAsia="標楷體" w:hAnsi="標楷體"/>
              </w:rPr>
              <w:pPrChange w:id="1621" w:author="智誠 楊" w:date="2021-05-03T14:20:00Z">
                <w:pPr/>
              </w:pPrChange>
            </w:pPr>
            <w:ins w:id="1622" w:author="智誠 楊" w:date="2021-05-05T11:32:00Z">
              <w:del w:id="1623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</w:del>
            </w:ins>
            <w:ins w:id="1624" w:author="智誠 楊" w:date="2021-05-05T11:33:00Z">
              <w:del w:id="1625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以下欄位「核准號碼」共可輸入</w:delText>
                </w:r>
              </w:del>
            </w:ins>
            <w:ins w:id="1626" w:author="智誠 楊" w:date="2021-05-05T11:34:00Z">
              <w:del w:id="1627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50筆,如未輸入自動隱藏</w:delText>
                </w:r>
              </w:del>
            </w:ins>
          </w:p>
        </w:tc>
      </w:tr>
      <w:tr w:rsidR="004A1F92" w:rsidRPr="004A1F92" w:rsidDel="008D3BBA" w14:paraId="3482FD45" w14:textId="01B8564A" w:rsidTr="004554A1">
        <w:trPr>
          <w:trHeight w:val="244"/>
          <w:jc w:val="center"/>
          <w:ins w:id="1628" w:author="智誠 楊" w:date="2021-05-05T11:31:00Z"/>
          <w:del w:id="1629" w:author="阿毛" w:date="2021-06-02T14:40:00Z"/>
        </w:trPr>
        <w:tc>
          <w:tcPr>
            <w:tcW w:w="456" w:type="dxa"/>
          </w:tcPr>
          <w:p w14:paraId="7E1D5FF9" w14:textId="779D9774" w:rsidR="000665B2" w:rsidRPr="004A1F92" w:rsidDel="008D3BBA" w:rsidRDefault="000665B2" w:rsidP="000665B2">
            <w:pPr>
              <w:rPr>
                <w:ins w:id="1630" w:author="智誠 楊" w:date="2021-05-05T11:31:00Z"/>
                <w:del w:id="1631" w:author="阿毛" w:date="2021-06-02T14:40:00Z"/>
                <w:rFonts w:ascii="標楷體" w:eastAsia="標楷體" w:hAnsi="標楷體"/>
              </w:rPr>
            </w:pPr>
            <w:ins w:id="1632" w:author="智誠 楊" w:date="2021-05-05T11:31:00Z">
              <w:del w:id="1633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</w:delText>
                </w:r>
              </w:del>
            </w:ins>
          </w:p>
        </w:tc>
        <w:tc>
          <w:tcPr>
            <w:tcW w:w="1736" w:type="dxa"/>
          </w:tcPr>
          <w:p w14:paraId="47F7CF17" w14:textId="652DDBF8" w:rsidR="000665B2" w:rsidRPr="004A1F92" w:rsidDel="008D3BBA" w:rsidRDefault="000665B2" w:rsidP="000665B2">
            <w:pPr>
              <w:rPr>
                <w:ins w:id="1634" w:author="智誠 楊" w:date="2021-05-05T11:31:00Z"/>
                <w:del w:id="1635" w:author="阿毛" w:date="2021-06-02T14:40:00Z"/>
                <w:rFonts w:ascii="標楷體" w:eastAsia="標楷體" w:hAnsi="標楷體"/>
                <w:lang w:eastAsia="zh-HK"/>
              </w:rPr>
            </w:pPr>
            <w:ins w:id="1636" w:author="智誠 楊" w:date="2021-05-05T11:31:00Z">
              <w:del w:id="1637" w:author="阿毛" w:date="2021-06-02T14:40:00Z"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核准號碼</w:delText>
                </w:r>
              </w:del>
            </w:ins>
          </w:p>
        </w:tc>
        <w:tc>
          <w:tcPr>
            <w:tcW w:w="1602" w:type="dxa"/>
          </w:tcPr>
          <w:p w14:paraId="08D0741C" w14:textId="33AF6DB4" w:rsidR="000665B2" w:rsidRPr="004A1F92" w:rsidDel="008D3BBA" w:rsidRDefault="00A675F3" w:rsidP="000665B2">
            <w:pPr>
              <w:rPr>
                <w:ins w:id="1638" w:author="智誠 楊" w:date="2021-05-05T11:31:00Z"/>
                <w:del w:id="1639" w:author="阿毛" w:date="2021-06-02T14:40:00Z"/>
                <w:rFonts w:ascii="標楷體" w:eastAsia="標楷體" w:hAnsi="標楷體"/>
              </w:rPr>
            </w:pPr>
            <w:ins w:id="1640" w:author="智誠 楊" w:date="2021-05-14T09:12:00Z">
              <w:del w:id="1641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7</w:delText>
                </w:r>
              </w:del>
            </w:ins>
            <w:ins w:id="1642" w:author="智誠 楊" w:date="2021-05-05T11:31:00Z">
              <w:del w:id="1643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 xml:space="preserve">   </w:delText>
                </w:r>
              </w:del>
            </w:ins>
          </w:p>
        </w:tc>
        <w:tc>
          <w:tcPr>
            <w:tcW w:w="992" w:type="dxa"/>
          </w:tcPr>
          <w:p w14:paraId="400305FA" w14:textId="6C105261" w:rsidR="000665B2" w:rsidRPr="004A1F92" w:rsidDel="008D3BBA" w:rsidRDefault="000665B2" w:rsidP="000665B2">
            <w:pPr>
              <w:rPr>
                <w:ins w:id="1644" w:author="智誠 楊" w:date="2021-05-05T11:31:00Z"/>
                <w:del w:id="1645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4F091D50" w14:textId="493531B9" w:rsidR="000665B2" w:rsidRPr="004A1F92" w:rsidDel="008D3BBA" w:rsidRDefault="000665B2" w:rsidP="000665B2">
            <w:pPr>
              <w:rPr>
                <w:ins w:id="1646" w:author="智誠 楊" w:date="2021-05-05T11:31:00Z"/>
                <w:del w:id="1647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2BB66992" w14:textId="4DD93AAB" w:rsidR="000665B2" w:rsidRPr="004A1F92" w:rsidDel="008D3BBA" w:rsidRDefault="000665B2" w:rsidP="000665B2">
            <w:pPr>
              <w:rPr>
                <w:ins w:id="1648" w:author="智誠 楊" w:date="2021-05-05T11:31:00Z"/>
                <w:del w:id="1649" w:author="阿毛" w:date="2021-06-02T14:40:00Z"/>
                <w:rFonts w:ascii="標楷體" w:eastAsia="標楷體" w:hAnsi="標楷體"/>
              </w:rPr>
            </w:pPr>
            <w:ins w:id="1650" w:author="智誠 楊" w:date="2021-05-05T11:31:00Z">
              <w:del w:id="1651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V</w:delText>
                </w:r>
              </w:del>
            </w:ins>
          </w:p>
        </w:tc>
        <w:tc>
          <w:tcPr>
            <w:tcW w:w="666" w:type="dxa"/>
          </w:tcPr>
          <w:p w14:paraId="0FFCC1E9" w14:textId="74A1A11B" w:rsidR="000665B2" w:rsidRPr="004A1F92" w:rsidDel="008D3BBA" w:rsidRDefault="000665B2" w:rsidP="000665B2">
            <w:pPr>
              <w:jc w:val="center"/>
              <w:rPr>
                <w:ins w:id="1652" w:author="智誠 楊" w:date="2021-05-05T11:31:00Z"/>
                <w:del w:id="1653" w:author="阿毛" w:date="2021-06-02T14:40:00Z"/>
                <w:rFonts w:ascii="標楷體" w:eastAsia="標楷體" w:hAnsi="標楷體"/>
              </w:rPr>
            </w:pPr>
            <w:ins w:id="1654" w:author="智誠 楊" w:date="2021-05-05T11:31:00Z">
              <w:del w:id="1655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W</w:delText>
                </w:r>
              </w:del>
            </w:ins>
          </w:p>
        </w:tc>
        <w:tc>
          <w:tcPr>
            <w:tcW w:w="2856" w:type="dxa"/>
          </w:tcPr>
          <w:p w14:paraId="4C4923ED" w14:textId="43A397AB" w:rsidR="000665B2" w:rsidDel="008D3BBA" w:rsidRDefault="000665B2" w:rsidP="000665B2">
            <w:pPr>
              <w:ind w:left="240" w:hangingChars="100" w:hanging="240"/>
              <w:rPr>
                <w:ins w:id="1656" w:author="智誠 楊" w:date="2021-05-14T09:44:00Z"/>
                <w:del w:id="1657" w:author="阿毛" w:date="2021-06-02T14:40:00Z"/>
                <w:rFonts w:ascii="標楷體" w:eastAsia="標楷體" w:hAnsi="標楷體"/>
              </w:rPr>
            </w:pPr>
            <w:ins w:id="1658" w:author="智誠 楊" w:date="2021-05-05T11:31:00Z">
              <w:del w:id="1659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第一筆核准號碼必須輸</w:delText>
                </w:r>
                <w:r w:rsidRPr="004A1F92" w:rsidDel="008D3BBA">
                  <w:rPr>
                    <w:rFonts w:ascii="標楷體" w:eastAsia="標楷體" w:hAnsi="標楷體"/>
                  </w:rPr>
                  <w:delText xml:space="preserve"> </w:delText>
                </w:r>
                <w:r w:rsidRPr="004A1F92" w:rsidDel="008D3BBA">
                  <w:rPr>
                    <w:rFonts w:ascii="標楷體" w:eastAsia="標楷體" w:hAnsi="標楷體" w:hint="eastAsia"/>
                  </w:rPr>
                  <w:delText>入</w:delText>
                </w:r>
              </w:del>
            </w:ins>
          </w:p>
          <w:p w14:paraId="54773E5F" w14:textId="75FE4FC9" w:rsidR="003B5397" w:rsidRPr="003B5397" w:rsidDel="00AB6B52" w:rsidRDefault="003B5397">
            <w:pPr>
              <w:ind w:left="240" w:hangingChars="100" w:hanging="240"/>
              <w:rPr>
                <w:ins w:id="1660" w:author="智誠 楊" w:date="2021-05-05T11:31:00Z"/>
                <w:del w:id="1661" w:author="阿毛" w:date="2021-06-02T14:16:00Z"/>
                <w:rFonts w:ascii="標楷體" w:eastAsia="標楷體" w:hAnsi="標楷體"/>
              </w:rPr>
            </w:pPr>
            <w:ins w:id="1662" w:author="智誠 楊" w:date="2021-05-14T09:44:00Z">
              <w:del w:id="1663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2.</w:delText>
                </w:r>
              </w:del>
              <w:del w:id="1664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檢查:</w:delText>
                </w:r>
                <w:r w:rsidDel="00AB6B52">
                  <w:delText xml:space="preserve"> </w:delText>
                </w:r>
                <w:r w:rsidRPr="003B5397" w:rsidDel="00AB6B52">
                  <w:rPr>
                    <w:rFonts w:ascii="標楷體" w:eastAsia="標楷體" w:hAnsi="標楷體"/>
                  </w:rPr>
                  <w:delText>V(2,0)</w:delText>
                </w:r>
              </w:del>
            </w:ins>
          </w:p>
          <w:p w14:paraId="6EA7C023" w14:textId="37CE55A4" w:rsidR="000665B2" w:rsidRPr="004A1F92" w:rsidDel="008D3BBA" w:rsidRDefault="003B5397">
            <w:pPr>
              <w:ind w:left="240" w:hangingChars="100" w:hanging="240"/>
              <w:rPr>
                <w:ins w:id="1665" w:author="智誠 楊" w:date="2021-05-05T11:31:00Z"/>
                <w:del w:id="1666" w:author="阿毛" w:date="2021-06-02T14:40:00Z"/>
                <w:rFonts w:ascii="標楷體" w:eastAsia="標楷體" w:hAnsi="標楷體"/>
              </w:rPr>
            </w:pPr>
            <w:ins w:id="1667" w:author="智誠 楊" w:date="2021-05-14T09:44:00Z">
              <w:del w:id="1668" w:author="阿毛" w:date="2021-06-02T14:16:00Z">
                <w:r w:rsidDel="00AB6B52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  <w:ins w:id="1669" w:author="智誠 楊" w:date="2021-05-05T11:31:00Z">
              <w:del w:id="1670" w:author="阿毛" w:date="2021-06-02T14:16:00Z">
                <w:r w:rsidR="000665B2" w:rsidRPr="004A1F92" w:rsidDel="00AB6B52">
                  <w:rPr>
                    <w:rFonts w:ascii="標楷體" w:eastAsia="標楷體" w:hAnsi="標楷體"/>
                  </w:rPr>
                  <w:delText>.</w:delText>
                </w:r>
              </w:del>
              <w:del w:id="1671" w:author="阿毛" w:date="2021-06-02T14:40:00Z">
                <w:r w:rsidR="000665B2" w:rsidRPr="004A1F92" w:rsidDel="008D3BBA">
                  <w:rPr>
                    <w:rFonts w:ascii="標楷體" w:eastAsia="標楷體" w:hAnsi="標楷體"/>
                  </w:rPr>
                  <w:delText>第二筆開始可不輸入</w:delText>
                </w:r>
              </w:del>
            </w:ins>
          </w:p>
        </w:tc>
      </w:tr>
      <w:tr w:rsidR="004A1F92" w:rsidRPr="004A1F92" w:rsidDel="008D3BBA" w14:paraId="432B7529" w14:textId="12F72E15" w:rsidTr="004554A1">
        <w:trPr>
          <w:trHeight w:val="244"/>
          <w:jc w:val="center"/>
          <w:ins w:id="1672" w:author="智誠 楊" w:date="2021-05-03T14:02:00Z"/>
          <w:del w:id="1673" w:author="阿毛" w:date="2021-06-02T14:40:00Z"/>
        </w:trPr>
        <w:tc>
          <w:tcPr>
            <w:tcW w:w="456" w:type="dxa"/>
          </w:tcPr>
          <w:p w14:paraId="1B330F06" w14:textId="15258C69" w:rsidR="000665B2" w:rsidRPr="004A1F92" w:rsidDel="008D3BBA" w:rsidRDefault="004A1F92" w:rsidP="000665B2">
            <w:pPr>
              <w:rPr>
                <w:ins w:id="1674" w:author="智誠 楊" w:date="2021-05-03T14:02:00Z"/>
                <w:del w:id="1675" w:author="阿毛" w:date="2021-06-02T14:40:00Z"/>
                <w:rFonts w:ascii="標楷體" w:eastAsia="標楷體" w:hAnsi="標楷體"/>
              </w:rPr>
            </w:pPr>
            <w:ins w:id="1676" w:author="ST1" w:date="2021-05-06T13:53:00Z">
              <w:del w:id="1677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736" w:type="dxa"/>
          </w:tcPr>
          <w:p w14:paraId="696D8913" w14:textId="75A42F18" w:rsidR="000665B2" w:rsidRPr="004A1F92" w:rsidDel="008D3BBA" w:rsidRDefault="003F13FC" w:rsidP="000665B2">
            <w:pPr>
              <w:rPr>
                <w:ins w:id="1678" w:author="智誠 楊" w:date="2021-05-03T14:22:00Z"/>
                <w:del w:id="1679" w:author="阿毛" w:date="2021-06-02T14:40:00Z"/>
                <w:rFonts w:ascii="標楷體" w:eastAsia="標楷體" w:hAnsi="標楷體"/>
                <w:rPrChange w:id="1680" w:author="ST1" w:date="2021-05-06T13:53:00Z">
                  <w:rPr>
                    <w:ins w:id="1681" w:author="智誠 楊" w:date="2021-05-03T14:22:00Z"/>
                    <w:del w:id="1682" w:author="阿毛" w:date="2021-06-02T14:40:00Z"/>
                    <w:rFonts w:ascii="標楷體" w:eastAsia="標楷體" w:hAnsi="標楷體"/>
                    <w:color w:val="FF0000"/>
                  </w:rPr>
                </w:rPrChange>
              </w:rPr>
            </w:pPr>
            <w:ins w:id="1683" w:author="智誠 楊" w:date="2021-05-14T09:45:00Z">
              <w:del w:id="1684" w:author="阿毛" w:date="2021-06-02T14:40:00Z">
                <w:r w:rsidDel="008D3BBA">
                  <w:rPr>
                    <w:rFonts w:ascii="標楷體" w:eastAsia="標楷體" w:hAnsi="標楷體" w:hint="eastAsia"/>
                  </w:rPr>
                  <w:delText>核准號碼查詢</w:delText>
                </w:r>
              </w:del>
            </w:ins>
          </w:p>
          <w:p w14:paraId="10D40DDC" w14:textId="36AF8FAD" w:rsidR="000665B2" w:rsidRPr="004A1F92" w:rsidDel="008D3BBA" w:rsidRDefault="000665B2" w:rsidP="000665B2">
            <w:pPr>
              <w:rPr>
                <w:ins w:id="1685" w:author="智誠 楊" w:date="2021-05-03T14:02:00Z"/>
                <w:del w:id="1686" w:author="阿毛" w:date="2021-06-02T14:40:00Z"/>
                <w:rFonts w:ascii="標楷體" w:eastAsia="標楷體" w:hAnsi="標楷體"/>
              </w:rPr>
            </w:pPr>
          </w:p>
        </w:tc>
        <w:tc>
          <w:tcPr>
            <w:tcW w:w="1602" w:type="dxa"/>
          </w:tcPr>
          <w:p w14:paraId="322458A3" w14:textId="73179421" w:rsidR="000665B2" w:rsidRPr="004A1F92" w:rsidDel="008D3BBA" w:rsidRDefault="000665B2" w:rsidP="000665B2">
            <w:pPr>
              <w:rPr>
                <w:ins w:id="1687" w:author="智誠 楊" w:date="2021-05-03T14:02:00Z"/>
                <w:del w:id="1688" w:author="阿毛" w:date="2021-06-02T14:40:00Z"/>
                <w:rFonts w:ascii="標楷體" w:eastAsia="標楷體" w:hAnsi="標楷體"/>
              </w:rPr>
            </w:pPr>
            <w:ins w:id="1689" w:author="智誠 楊" w:date="2021-05-03T14:21:00Z">
              <w:del w:id="1690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按鈕</w:delText>
                </w:r>
              </w:del>
            </w:ins>
          </w:p>
        </w:tc>
        <w:tc>
          <w:tcPr>
            <w:tcW w:w="992" w:type="dxa"/>
          </w:tcPr>
          <w:p w14:paraId="37692308" w14:textId="6A9AAE8C" w:rsidR="000665B2" w:rsidRPr="004A1F92" w:rsidDel="008D3BBA" w:rsidRDefault="000665B2" w:rsidP="000665B2">
            <w:pPr>
              <w:rPr>
                <w:ins w:id="1691" w:author="智誠 楊" w:date="2021-05-03T14:02:00Z"/>
                <w:del w:id="1692" w:author="阿毛" w:date="2021-06-02T14:40:00Z"/>
                <w:rFonts w:ascii="標楷體" w:eastAsia="標楷體" w:hAnsi="標楷體"/>
              </w:rPr>
            </w:pPr>
          </w:p>
        </w:tc>
        <w:tc>
          <w:tcPr>
            <w:tcW w:w="1489" w:type="dxa"/>
          </w:tcPr>
          <w:p w14:paraId="5771BE20" w14:textId="4B2714BD" w:rsidR="000665B2" w:rsidRPr="004A1F92" w:rsidDel="008D3BBA" w:rsidRDefault="000665B2" w:rsidP="000665B2">
            <w:pPr>
              <w:rPr>
                <w:ins w:id="1693" w:author="智誠 楊" w:date="2021-05-03T14:02:00Z"/>
                <w:del w:id="1694" w:author="阿毛" w:date="2021-06-02T14:40:00Z"/>
                <w:rFonts w:ascii="標楷體" w:eastAsia="標楷體" w:hAnsi="標楷體"/>
              </w:rPr>
            </w:pPr>
          </w:p>
        </w:tc>
        <w:tc>
          <w:tcPr>
            <w:tcW w:w="623" w:type="dxa"/>
          </w:tcPr>
          <w:p w14:paraId="4197B1C2" w14:textId="3553755F" w:rsidR="000665B2" w:rsidRPr="004A1F92" w:rsidDel="008D3BBA" w:rsidRDefault="000665B2" w:rsidP="000665B2">
            <w:pPr>
              <w:rPr>
                <w:ins w:id="1695" w:author="智誠 楊" w:date="2021-05-03T14:02:00Z"/>
                <w:del w:id="1696" w:author="阿毛" w:date="2021-06-02T14:40:00Z"/>
                <w:rFonts w:ascii="標楷體" w:eastAsia="標楷體" w:hAnsi="標楷體"/>
              </w:rPr>
            </w:pPr>
          </w:p>
        </w:tc>
        <w:tc>
          <w:tcPr>
            <w:tcW w:w="666" w:type="dxa"/>
          </w:tcPr>
          <w:p w14:paraId="738B3B09" w14:textId="5DCA87C4" w:rsidR="000665B2" w:rsidRPr="004A1F92" w:rsidDel="008D3BBA" w:rsidRDefault="000665B2" w:rsidP="000665B2">
            <w:pPr>
              <w:jc w:val="center"/>
              <w:rPr>
                <w:ins w:id="1697" w:author="智誠 楊" w:date="2021-05-03T14:02:00Z"/>
                <w:del w:id="1698" w:author="阿毛" w:date="2021-06-02T14:40:00Z"/>
                <w:rFonts w:ascii="標楷體" w:eastAsia="標楷體" w:hAnsi="標楷體"/>
              </w:rPr>
            </w:pPr>
          </w:p>
        </w:tc>
        <w:tc>
          <w:tcPr>
            <w:tcW w:w="2856" w:type="dxa"/>
          </w:tcPr>
          <w:p w14:paraId="788C8DDE" w14:textId="2A86DDC9" w:rsidR="000665B2" w:rsidRPr="004A1F92" w:rsidDel="008D3BBA" w:rsidRDefault="000665B2" w:rsidP="000665B2">
            <w:pPr>
              <w:snapToGrid w:val="0"/>
              <w:rPr>
                <w:ins w:id="1699" w:author="智誠 楊" w:date="2021-05-03T14:02:00Z"/>
                <w:del w:id="1700" w:author="阿毛" w:date="2021-06-02T14:40:00Z"/>
                <w:rFonts w:ascii="標楷體" w:eastAsia="標楷體" w:hAnsi="標楷體"/>
              </w:rPr>
            </w:pPr>
            <w:ins w:id="1701" w:author="智誠 楊" w:date="2021-05-03T14:22:00Z">
              <w:del w:id="1702" w:author="阿毛" w:date="2021-06-02T14:40:00Z">
                <w:r w:rsidRPr="004A1F92" w:rsidDel="008D3BBA">
                  <w:rPr>
                    <w:rFonts w:ascii="標楷體" w:eastAsia="標楷體" w:hAnsi="標楷體"/>
                  </w:rPr>
                  <w:delText>1.連結至【L2016核准號碼明細資料查詢】點選資料後自動</w:delText>
                </w:r>
                <w:r w:rsidRPr="004A1F92" w:rsidDel="008D3BBA">
                  <w:rPr>
                    <w:rFonts w:ascii="標楷體" w:eastAsia="標楷體" w:hAnsi="標楷體" w:hint="eastAsia"/>
                    <w:lang w:eastAsia="zh-HK"/>
                  </w:rPr>
                  <w:delText>帶回</w:delText>
                </w:r>
              </w:del>
            </w:ins>
            <w:ins w:id="1703" w:author="智誠 楊" w:date="2021-05-03T14:23:00Z">
              <w:del w:id="1704" w:author="阿毛" w:date="2021-06-02T14:40:00Z">
                <w:r w:rsidRPr="004A1F92" w:rsidDel="008D3BBA">
                  <w:rPr>
                    <w:rFonts w:ascii="標楷體" w:eastAsia="標楷體" w:hAnsi="標楷體" w:hint="eastAsia"/>
                  </w:rPr>
                  <w:delText>核准號碼</w:delText>
                </w:r>
              </w:del>
            </w:ins>
          </w:p>
        </w:tc>
      </w:tr>
    </w:tbl>
    <w:p w14:paraId="5C444BA8" w14:textId="2FAF88BD" w:rsidR="006F6710" w:rsidDel="008D3BBA" w:rsidRDefault="006F6710" w:rsidP="002D719D">
      <w:pPr>
        <w:pStyle w:val="42"/>
        <w:spacing w:after="72"/>
        <w:ind w:left="1133"/>
        <w:rPr>
          <w:del w:id="1705" w:author="阿毛" w:date="2021-06-02T14:40:00Z"/>
          <w:rFonts w:ascii="標楷體" w:hAnsi="標楷體"/>
        </w:rPr>
      </w:pPr>
    </w:p>
    <w:p w14:paraId="4509988D" w14:textId="7C1D7B78" w:rsidR="00FE380C" w:rsidDel="008D3BBA" w:rsidRDefault="00FE380C" w:rsidP="006F6710">
      <w:pPr>
        <w:rPr>
          <w:ins w:id="1706" w:author="智誠 楊" w:date="2021-05-03T14:25:00Z"/>
          <w:del w:id="1707" w:author="阿毛" w:date="2021-06-02T14:40:00Z"/>
          <w:rFonts w:ascii="標楷體" w:eastAsia="標楷體" w:hAnsi="標楷體" w:cs="標楷體"/>
          <w:kern w:val="0"/>
          <w:szCs w:val="28"/>
        </w:rPr>
      </w:pPr>
    </w:p>
    <w:p w14:paraId="52E4D660" w14:textId="64CEB507" w:rsidR="00FE380C" w:rsidRPr="00E5559C" w:rsidDel="008D3BBA" w:rsidRDefault="00FE380C">
      <w:pPr>
        <w:pStyle w:val="a"/>
        <w:ind w:left="1440" w:hanging="480"/>
        <w:rPr>
          <w:ins w:id="1708" w:author="智誠 楊" w:date="2021-05-03T14:25:00Z"/>
          <w:del w:id="1709" w:author="阿毛" w:date="2021-06-02T14:40:00Z"/>
        </w:rPr>
        <w:pPrChange w:id="1710" w:author="智誠 楊" w:date="2021-05-05T11:35:00Z">
          <w:pPr/>
        </w:pPrChange>
      </w:pPr>
      <w:ins w:id="1711" w:author="智誠 楊" w:date="2021-05-03T14:25:00Z">
        <w:del w:id="1712" w:author="阿毛" w:date="2021-06-02T14:40:00Z">
          <w:r w:rsidDel="008D3BBA">
            <w:rPr>
              <w:rFonts w:hint="eastAsia"/>
              <w:lang w:eastAsia="zh-HK"/>
            </w:rPr>
            <w:delText>輸出</w:delText>
          </w:r>
          <w:r w:rsidRPr="00362205" w:rsidDel="008D3BBA">
            <w:delText>畫面</w:delText>
          </w:r>
          <w:r w:rsidDel="008D3BBA">
            <w:rPr>
              <w:rFonts w:hint="eastAsia"/>
            </w:rPr>
            <w:delText>:</w:delText>
          </w:r>
          <w:r w:rsidDel="008D3BBA">
            <w:rPr>
              <w:rFonts w:hint="eastAsia"/>
            </w:rPr>
            <w:delText>列出可供下載之</w:delText>
          </w:r>
        </w:del>
      </w:ins>
      <w:ins w:id="1713" w:author="智誠 楊" w:date="2021-05-03T14:26:00Z">
        <w:del w:id="1714" w:author="阿毛" w:date="2021-06-02T14:40:00Z">
          <w:r w:rsidDel="008D3BBA">
            <w:rPr>
              <w:rFonts w:hint="eastAsia"/>
            </w:rPr>
            <w:delText>報表</w:delText>
          </w:r>
        </w:del>
      </w:ins>
    </w:p>
    <w:p w14:paraId="5415FC0D" w14:textId="5675341C" w:rsidR="00FE380C" w:rsidDel="008D3BBA" w:rsidRDefault="00FE380C" w:rsidP="006F6710">
      <w:pPr>
        <w:rPr>
          <w:ins w:id="1715" w:author="智誠 楊" w:date="2021-05-03T14:25:00Z"/>
          <w:del w:id="1716" w:author="阿毛" w:date="2021-06-02T14:40:00Z"/>
          <w:rFonts w:ascii="標楷體" w:eastAsia="標楷體" w:hAnsi="標楷體"/>
        </w:rPr>
      </w:pPr>
      <w:ins w:id="1717" w:author="智誠 楊" w:date="2021-05-03T14:25:00Z">
        <w:del w:id="1718" w:author="阿毛" w:date="2021-06-02T14:40:00Z">
          <w:r w:rsidRPr="00FE380C" w:rsidDel="008D3BBA">
            <w:rPr>
              <w:rFonts w:ascii="標楷體" w:eastAsia="標楷體" w:hAnsi="標楷體"/>
              <w:noProof/>
            </w:rPr>
            <w:drawing>
              <wp:inline distT="0" distB="0" distL="0" distR="0" wp14:anchorId="0B7CBBC9" wp14:editId="79375F85">
                <wp:extent cx="6479540" cy="1276985"/>
                <wp:effectExtent l="0" t="0" r="0" b="0"/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9540" cy="127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317535C" w14:textId="695D0523" w:rsidR="00107CFA" w:rsidDel="008D3BBA" w:rsidRDefault="00107CFA" w:rsidP="006865D5">
      <w:pPr>
        <w:pStyle w:val="42"/>
        <w:spacing w:after="72"/>
        <w:ind w:leftChars="0" w:left="0"/>
        <w:rPr>
          <w:del w:id="1719" w:author="阿毛" w:date="2021-06-02T14:40:00Z"/>
          <w:rFonts w:ascii="標楷體" w:hAnsi="標楷體"/>
        </w:rPr>
      </w:pPr>
    </w:p>
    <w:p w14:paraId="70E5B667" w14:textId="586546F7" w:rsidR="00107CFA" w:rsidRPr="008D3BBA" w:rsidDel="008D3BBA" w:rsidRDefault="00107CFA" w:rsidP="006F6710">
      <w:pPr>
        <w:rPr>
          <w:del w:id="1720" w:author="阿毛" w:date="2021-06-02T14:40:00Z"/>
          <w:rFonts w:ascii="標楷體" w:eastAsia="標楷體" w:hAnsi="標楷體"/>
        </w:rPr>
      </w:pPr>
    </w:p>
    <w:p w14:paraId="37938049" w14:textId="4060614D" w:rsidR="00107CFA" w:rsidDel="008D3BBA" w:rsidRDefault="00107CFA" w:rsidP="006F6710">
      <w:pPr>
        <w:rPr>
          <w:del w:id="1721" w:author="阿毛" w:date="2021-06-02T14:40:00Z"/>
          <w:rFonts w:ascii="標楷體" w:eastAsia="標楷體" w:hAnsi="標楷體"/>
        </w:rPr>
      </w:pPr>
    </w:p>
    <w:p w14:paraId="30AD3588" w14:textId="4C818C35" w:rsidR="00107CFA" w:rsidDel="008D3BBA" w:rsidRDefault="00107CFA" w:rsidP="006F6710">
      <w:pPr>
        <w:rPr>
          <w:del w:id="1722" w:author="阿毛" w:date="2021-06-02T14:40:00Z"/>
          <w:rFonts w:ascii="標楷體" w:eastAsia="標楷體" w:hAnsi="標楷體"/>
        </w:rPr>
      </w:pPr>
    </w:p>
    <w:p w14:paraId="7FEB610B" w14:textId="20ECA0CD" w:rsidR="00107CFA" w:rsidDel="008D3BBA" w:rsidRDefault="00107CFA" w:rsidP="006F6710">
      <w:pPr>
        <w:rPr>
          <w:del w:id="1723" w:author="阿毛" w:date="2021-06-02T14:40:00Z"/>
          <w:rFonts w:ascii="標楷體" w:eastAsia="標楷體" w:hAnsi="標楷體"/>
        </w:rPr>
      </w:pPr>
    </w:p>
    <w:p w14:paraId="03F6DD82" w14:textId="5ACDB7E7" w:rsidR="00107CFA" w:rsidDel="008D3BBA" w:rsidRDefault="00107CFA">
      <w:pPr>
        <w:widowControl/>
        <w:rPr>
          <w:del w:id="1724" w:author="阿毛" w:date="2021-06-02T14:40:00Z"/>
          <w:rFonts w:ascii="標楷體" w:eastAsia="標楷體" w:hAnsi="標楷體"/>
        </w:rPr>
      </w:pPr>
      <w:del w:id="1725" w:author="阿毛" w:date="2021-06-02T14:40:00Z">
        <w:r w:rsidDel="008D3BBA">
          <w:rPr>
            <w:rFonts w:ascii="標楷體" w:eastAsia="標楷體" w:hAnsi="標楷體"/>
          </w:rPr>
          <w:br w:type="page"/>
        </w:r>
      </w:del>
    </w:p>
    <w:p w14:paraId="309C771B" w14:textId="2114EE0A" w:rsidR="00107CFA" w:rsidRPr="00B830D9" w:rsidDel="008D3BBA" w:rsidRDefault="00107CFA">
      <w:pPr>
        <w:widowControl/>
        <w:rPr>
          <w:del w:id="1726" w:author="阿毛" w:date="2021-06-02T14:40:00Z"/>
          <w:rFonts w:ascii="標楷體" w:eastAsia="標楷體" w:hAnsi="標楷體"/>
        </w:rPr>
        <w:pPrChange w:id="1727" w:author="智誠 楊" w:date="2021-05-03T14:23:00Z">
          <w:pPr/>
        </w:pPrChange>
      </w:pPr>
    </w:p>
    <w:p w14:paraId="7D920718" w14:textId="375BCC9E" w:rsidR="00036417" w:rsidRPr="00B830D9" w:rsidDel="008D3BBA" w:rsidRDefault="00036417" w:rsidP="00930D5E">
      <w:pPr>
        <w:pStyle w:val="a"/>
        <w:rPr>
          <w:del w:id="1728" w:author="阿毛" w:date="2021-06-02T14:40:00Z"/>
        </w:rPr>
      </w:pPr>
      <w:del w:id="1729" w:author="阿毛" w:date="2021-06-02T14:40:00Z">
        <w:r w:rsidRPr="00B830D9" w:rsidDel="008D3BBA">
          <w:delText>UI</w:delText>
        </w:r>
        <w:r w:rsidRPr="00B830D9" w:rsidDel="008D3BBA">
          <w:delText>畫面</w:delText>
        </w:r>
      </w:del>
    </w:p>
    <w:p w14:paraId="66271E13" w14:textId="50B8B380" w:rsidR="00036417" w:rsidRPr="00B830D9" w:rsidDel="008D3BBA" w:rsidRDefault="00036417" w:rsidP="00036417">
      <w:pPr>
        <w:pStyle w:val="42"/>
        <w:spacing w:after="72"/>
        <w:ind w:left="1133"/>
        <w:rPr>
          <w:del w:id="1730" w:author="阿毛" w:date="2021-06-02T14:40:00Z"/>
          <w:rFonts w:ascii="標楷體" w:hAnsi="標楷體"/>
        </w:rPr>
      </w:pPr>
      <w:del w:id="1731" w:author="阿毛" w:date="2021-06-02T14:40:00Z">
        <w:r w:rsidRPr="00B830D9" w:rsidDel="008D3BBA">
          <w:rPr>
            <w:rFonts w:ascii="標楷體" w:hAnsi="標楷體" w:hint="eastAsia"/>
          </w:rPr>
          <w:delText>輸入畫面：</w:delText>
        </w:r>
      </w:del>
    </w:p>
    <w:p w14:paraId="05B9B093" w14:textId="4629E4B3" w:rsidR="002A74D4" w:rsidRPr="00B830D9" w:rsidDel="008D3BBA" w:rsidRDefault="00EB300A" w:rsidP="002A74D4">
      <w:pPr>
        <w:rPr>
          <w:del w:id="1732" w:author="阿毛" w:date="2021-06-02T14:40:00Z"/>
          <w:rFonts w:ascii="標楷體" w:eastAsia="標楷體" w:hAnsi="標楷體"/>
        </w:rPr>
      </w:pPr>
      <w:del w:id="1733" w:author="阿毛" w:date="2021-06-02T14:40:00Z">
        <w:r w:rsidDel="008D3BBA">
          <w:rPr>
            <w:rFonts w:ascii="標楷體" w:eastAsia="標楷體" w:hAnsi="標楷體"/>
            <w:noProof/>
          </w:rPr>
          <w:drawing>
            <wp:inline distT="0" distB="0" distL="0" distR="0" wp14:anchorId="4131049D" wp14:editId="0565E7F3">
              <wp:extent cx="6794500" cy="1104900"/>
              <wp:effectExtent l="0" t="0" r="6350" b="0"/>
              <wp:docPr id="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94500" cy="110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FB79992" w14:textId="50377CAB" w:rsidR="00107CFA" w:rsidDel="008D3BBA" w:rsidRDefault="00107CFA" w:rsidP="002D719D">
      <w:pPr>
        <w:pStyle w:val="42"/>
        <w:spacing w:after="72"/>
        <w:ind w:left="1133"/>
        <w:rPr>
          <w:del w:id="1734" w:author="阿毛" w:date="2021-06-02T14:40:00Z"/>
          <w:rFonts w:ascii="標楷體" w:hAnsi="標楷體"/>
        </w:rPr>
      </w:pPr>
    </w:p>
    <w:p w14:paraId="018B494A" w14:textId="27C7774E" w:rsidR="00107CFA" w:rsidRPr="00B830D9" w:rsidDel="008D3BBA" w:rsidRDefault="00D950B2" w:rsidP="00930D5E">
      <w:pPr>
        <w:pStyle w:val="a"/>
        <w:rPr>
          <w:del w:id="1735" w:author="阿毛" w:date="2021-06-02T14:40:00Z"/>
        </w:rPr>
      </w:pPr>
      <w:del w:id="1736" w:author="阿毛" w:date="2021-06-02T14:40:00Z">
        <w:r w:rsidDel="008D3BBA">
          <w:rPr>
            <w:rFonts w:hint="eastAsia"/>
          </w:rPr>
          <w:delText>輸入畫面資料說明</w:delText>
        </w:r>
      </w:del>
    </w:p>
    <w:p w14:paraId="48B579B1" w14:textId="2A38A4A8" w:rsidR="00107CFA" w:rsidDel="008D3BBA" w:rsidRDefault="00107CFA" w:rsidP="00107CFA">
      <w:pPr>
        <w:rPr>
          <w:del w:id="1737" w:author="阿毛" w:date="2021-06-02T14:40:00Z"/>
          <w:rFonts w:ascii="標楷體" w:eastAsia="標楷體" w:hAnsi="標楷體"/>
        </w:rPr>
      </w:pPr>
    </w:p>
    <w:p w14:paraId="750A4D6B" w14:textId="5A119925" w:rsidR="00107CFA" w:rsidRPr="00107CFA" w:rsidDel="008D3BBA" w:rsidRDefault="00107CFA" w:rsidP="002D719D">
      <w:pPr>
        <w:pStyle w:val="42"/>
        <w:spacing w:after="72"/>
        <w:ind w:left="1133"/>
        <w:rPr>
          <w:del w:id="1738" w:author="阿毛" w:date="2021-06-02T14:40:00Z"/>
          <w:rFonts w:ascii="標楷體" w:hAnsi="標楷體"/>
        </w:rPr>
      </w:pPr>
    </w:p>
    <w:p w14:paraId="27490513" w14:textId="5790E705" w:rsidR="002D719D" w:rsidDel="008D3BBA" w:rsidRDefault="00036417" w:rsidP="006865D5">
      <w:pPr>
        <w:pStyle w:val="42"/>
        <w:spacing w:after="72"/>
        <w:ind w:leftChars="0" w:left="0"/>
        <w:rPr>
          <w:del w:id="1739" w:author="阿毛" w:date="2021-06-02T14:40:00Z"/>
          <w:rFonts w:ascii="標楷體" w:hAnsi="標楷體"/>
        </w:rPr>
      </w:pPr>
      <w:del w:id="1740" w:author="阿毛" w:date="2021-06-02T14:32:00Z">
        <w:r w:rsidRPr="00B830D9" w:rsidDel="008D3BBA">
          <w:rPr>
            <w:rFonts w:ascii="標楷體" w:hAnsi="標楷體" w:hint="eastAsia"/>
          </w:rPr>
          <w:delText>輸出</w:delText>
        </w:r>
        <w:r w:rsidR="00977253" w:rsidDel="008D3BBA">
          <w:rPr>
            <w:rFonts w:ascii="標楷體" w:hAnsi="標楷體" w:hint="eastAsia"/>
          </w:rPr>
          <w:delText>報表</w:delText>
        </w:r>
        <w:r w:rsidRPr="00B830D9" w:rsidDel="008D3BBA">
          <w:rPr>
            <w:rFonts w:ascii="標楷體" w:hAnsi="標楷體" w:hint="eastAsia"/>
          </w:rPr>
          <w:delText>：</w:delText>
        </w:r>
      </w:del>
      <w:del w:id="1741" w:author="阿毛" w:date="2021-06-02T14:40:00Z">
        <w:r w:rsidR="002D719D" w:rsidRPr="002D719D" w:rsidDel="008D3BBA">
          <w:rPr>
            <w:rFonts w:ascii="標楷體" w:hAnsi="標楷體" w:hint="eastAsia"/>
          </w:rPr>
          <w:delText>首次撥款審核資料表</w:delText>
        </w:r>
      </w:del>
      <w:ins w:id="1742" w:author="智誠 楊" w:date="2021-05-03T14:30:00Z">
        <w:del w:id="1743" w:author="阿毛" w:date="2021-06-02T14:40:00Z">
          <w:r w:rsidR="00FE380C" w:rsidDel="008D3BBA">
            <w:rPr>
              <w:rFonts w:ascii="標楷體" w:hAnsi="標楷體" w:hint="eastAsia"/>
            </w:rPr>
            <w:delText xml:space="preserve"> </w:delText>
          </w:r>
        </w:del>
      </w:ins>
      <w:ins w:id="1744" w:author="智誠 楊" w:date="2021-05-03T14:30:00Z">
        <w:del w:id="1745" w:author="阿毛" w:date="2021-06-02T14:40:00Z">
          <w:r w:rsidR="00682FFB" w:rsidDel="008D3BBA">
            <w:rPr>
              <w:rFonts w:ascii="標楷體" w:hAnsi="標楷體"/>
            </w:rPr>
            <w:object w:dxaOrig="1520" w:dyaOrig="1033" w14:anchorId="72BEBF28">
              <v:shape id="_x0000_i1032" type="#_x0000_t75" style="width:76.2pt;height:51.6pt" o:ole="">
                <v:imagedata r:id="rId25" o:title=""/>
              </v:shape>
              <o:OLEObject Type="Embed" ProgID="Package" ShapeID="_x0000_i1032" DrawAspect="Icon" ObjectID="_1744797239" r:id="rId41"/>
            </w:object>
          </w:r>
        </w:del>
      </w:ins>
    </w:p>
    <w:p w14:paraId="37545F7A" w14:textId="33F96310" w:rsidR="00036417" w:rsidDel="008D3BBA" w:rsidRDefault="007C7203">
      <w:pPr>
        <w:widowControl/>
        <w:rPr>
          <w:del w:id="1746" w:author="阿毛" w:date="2021-06-02T14:40:00Z"/>
          <w:rFonts w:ascii="標楷體" w:hAnsi="標楷體"/>
        </w:rPr>
      </w:pPr>
      <w:ins w:id="1747" w:author="智誠 楊" w:date="2021-05-05T11:35:00Z">
        <w:del w:id="1748" w:author="阿毛" w:date="2021-06-02T14:40:00Z">
          <w:r w:rsidRPr="007C7203" w:rsidDel="008D3BBA">
            <w:rPr>
              <w:rFonts w:ascii="標楷體" w:eastAsia="標楷體" w:hAnsi="標楷體" w:cs="標楷體"/>
              <w:noProof/>
              <w:kern w:val="0"/>
              <w:szCs w:val="28"/>
            </w:rPr>
            <w:drawing>
              <wp:inline distT="0" distB="0" distL="0" distR="0" wp14:anchorId="2D35A0EE" wp14:editId="4FF09E00">
                <wp:extent cx="4686300" cy="3301628"/>
                <wp:effectExtent l="0" t="0" r="0" b="0"/>
                <wp:docPr id="9" name="圖片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7022" cy="330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749" w:author="阿毛" w:date="2021-06-02T14:40:00Z">
        <w:r w:rsidR="002D719D" w:rsidDel="008D3BBA">
          <w:rPr>
            <w:rFonts w:ascii="標楷體" w:hAnsi="標楷體" w:hint="eastAsia"/>
          </w:rPr>
          <w:delText>參考附件：</w:delText>
        </w:r>
        <w:r w:rsidR="002D719D" w:rsidDel="008D3BBA">
          <w:rPr>
            <w:rFonts w:ascii="標楷體" w:hAnsi="標楷體"/>
          </w:rPr>
          <w:delText xml:space="preserve"> </w:delText>
        </w:r>
        <w:r w:rsidR="00107CFA" w:rsidRPr="006F0B88" w:rsidDel="008D3BBA">
          <w:rPr>
            <w:rFonts w:ascii="標楷體" w:eastAsia="標楷體" w:hAnsi="標楷體" w:cs="標楷體"/>
            <w:kern w:val="0"/>
            <w:szCs w:val="28"/>
          </w:rPr>
          <w:object w:dxaOrig="1508" w:dyaOrig="924" w14:anchorId="3B5CECCB">
            <v:shape id="_x0000_i1033" type="#_x0000_t75" style="width:76.8pt;height:46.2pt" o:ole="">
              <v:imagedata r:id="rId42" o:title=""/>
            </v:shape>
            <o:OLEObject Type="Embed" ProgID="Acrobat.Document.DC" ShapeID="_x0000_i1033" DrawAspect="Icon" ObjectID="_1744797240" r:id="rId43"/>
          </w:object>
        </w:r>
      </w:del>
    </w:p>
    <w:p w14:paraId="3ADFA04A" w14:textId="2D221098" w:rsidR="00107CFA" w:rsidDel="008D3BBA" w:rsidRDefault="00107CFA">
      <w:pPr>
        <w:widowControl/>
        <w:rPr>
          <w:del w:id="1750" w:author="阿毛" w:date="2021-06-02T14:40:00Z"/>
          <w:rFonts w:ascii="標楷體" w:eastAsia="標楷體" w:hAnsi="標楷體"/>
        </w:rPr>
      </w:pPr>
    </w:p>
    <w:p w14:paraId="30150FF9" w14:textId="566E3AC3" w:rsidR="002D719D" w:rsidRPr="00E5559C" w:rsidDel="008D3BBA" w:rsidRDefault="002D719D">
      <w:pPr>
        <w:pStyle w:val="42"/>
        <w:spacing w:after="72"/>
        <w:ind w:leftChars="0" w:left="0"/>
        <w:rPr>
          <w:del w:id="1751" w:author="阿毛" w:date="2021-06-02T14:40:00Z"/>
          <w:rFonts w:ascii="標楷體" w:hAnsi="標楷體"/>
        </w:rPr>
        <w:pPrChange w:id="1752" w:author="阿毛" w:date="2021-06-02T14:38:00Z">
          <w:pPr/>
        </w:pPrChange>
      </w:pPr>
    </w:p>
    <w:p w14:paraId="33129C2C" w14:textId="3B67B9A9" w:rsidR="002D719D" w:rsidRPr="00E5559C" w:rsidDel="008D3BBA" w:rsidRDefault="00BA146D">
      <w:pPr>
        <w:pStyle w:val="42"/>
        <w:spacing w:after="72"/>
        <w:ind w:left="1133"/>
        <w:rPr>
          <w:del w:id="1753" w:author="阿毛" w:date="2021-06-02T14:40:00Z"/>
          <w:rFonts w:ascii="標楷體" w:hAnsi="標楷體"/>
        </w:rPr>
        <w:pPrChange w:id="1754" w:author="阿毛" w:date="2021-06-02T14:38:00Z">
          <w:pPr/>
        </w:pPrChange>
      </w:pPr>
      <w:del w:id="1755" w:author="阿毛" w:date="2021-06-02T14:40:00Z">
        <w:r w:rsidRPr="00E5559C" w:rsidDel="008D3BBA">
          <w:rPr>
            <w:rFonts w:ascii="標楷體" w:hAnsi="標楷體"/>
          </w:rPr>
          <w:br w:type="page"/>
        </w:r>
      </w:del>
    </w:p>
    <w:p w14:paraId="6BFE2038" w14:textId="154A5426" w:rsidR="00D950B2" w:rsidRPr="008D3BBA" w:rsidDel="008D3BBA" w:rsidRDefault="00D950B2">
      <w:pPr>
        <w:pStyle w:val="42"/>
        <w:spacing w:after="72"/>
        <w:ind w:left="1133"/>
        <w:rPr>
          <w:del w:id="1756" w:author="阿毛" w:date="2021-06-02T14:40:00Z"/>
          <w:rFonts w:ascii="標楷體" w:hAnsi="標楷體"/>
          <w:rPrChange w:id="1757" w:author="阿毛" w:date="2021-06-02T14:32:00Z">
            <w:rPr>
              <w:del w:id="1758" w:author="阿毛" w:date="2021-06-02T14:40:00Z"/>
            </w:rPr>
          </w:rPrChange>
        </w:rPr>
        <w:pPrChange w:id="1759" w:author="阿毛" w:date="2021-06-02T14:38:00Z">
          <w:pPr/>
        </w:pPrChange>
      </w:pPr>
    </w:p>
    <w:p w14:paraId="574AB77E" w14:textId="2C18708A" w:rsidR="00FE380C" w:rsidRPr="00E5559C" w:rsidDel="008D3BBA" w:rsidRDefault="00FE380C">
      <w:pPr>
        <w:pStyle w:val="42"/>
        <w:spacing w:after="72"/>
        <w:ind w:left="1133"/>
        <w:rPr>
          <w:ins w:id="1760" w:author="智誠 楊" w:date="2021-05-03T14:29:00Z"/>
          <w:del w:id="1761" w:author="阿毛" w:date="2021-06-02T14:37:00Z"/>
          <w:rFonts w:ascii="標楷體" w:hAnsi="標楷體"/>
          <w:sz w:val="32"/>
          <w:szCs w:val="20"/>
        </w:rPr>
        <w:pPrChange w:id="1762" w:author="阿毛" w:date="2021-06-02T14:38:00Z">
          <w:pPr>
            <w:widowControl/>
          </w:pPr>
        </w:pPrChange>
      </w:pPr>
    </w:p>
    <w:p w14:paraId="0F26F530" w14:textId="1C68412A" w:rsidR="002A4A20" w:rsidRPr="00E5559C" w:rsidDel="007154E3" w:rsidRDefault="002A4A20">
      <w:pPr>
        <w:pStyle w:val="42"/>
        <w:spacing w:after="72"/>
        <w:ind w:left="1133"/>
        <w:rPr>
          <w:del w:id="1763" w:author="阿毛" w:date="2021-05-21T17:49:00Z"/>
          <w:rFonts w:ascii="標楷體" w:hAnsi="標楷體"/>
        </w:rPr>
        <w:pPrChange w:id="176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765" w:author="阿毛" w:date="2021-05-21T17:49:00Z">
        <w:r w:rsidRPr="00E5559C" w:rsidDel="007154E3">
          <w:rPr>
            <w:rFonts w:ascii="標楷體" w:hAnsi="標楷體"/>
          </w:rPr>
          <w:delText>L9</w:delText>
        </w:r>
        <w:r w:rsidR="00BD5283" w:rsidRPr="00E5559C" w:rsidDel="007154E3">
          <w:rPr>
            <w:rFonts w:ascii="標楷體" w:hAnsi="標楷體"/>
          </w:rPr>
          <w:delText>130</w:delText>
        </w:r>
        <w:r w:rsidRPr="00E5559C" w:rsidDel="007154E3">
          <w:rPr>
            <w:rFonts w:ascii="標楷體" w:hAnsi="標楷體" w:hint="eastAsia"/>
          </w:rPr>
          <w:delText>核心傳票媒體檔產生作業</w:delText>
        </w:r>
      </w:del>
    </w:p>
    <w:p w14:paraId="6498FB31" w14:textId="0BF0DB0D" w:rsidR="002A4A20" w:rsidRPr="008D3BBA" w:rsidDel="007154E3" w:rsidRDefault="002A4A20">
      <w:pPr>
        <w:pStyle w:val="42"/>
        <w:spacing w:after="72"/>
        <w:ind w:left="1133"/>
        <w:rPr>
          <w:del w:id="1766" w:author="阿毛" w:date="2021-05-21T17:49:00Z"/>
          <w:rFonts w:ascii="標楷體" w:hAnsi="標楷體"/>
          <w:rPrChange w:id="1767" w:author="阿毛" w:date="2021-06-02T14:32:00Z">
            <w:rPr>
              <w:del w:id="1768" w:author="阿毛" w:date="2021-05-21T17:49:00Z"/>
            </w:rPr>
          </w:rPrChange>
        </w:rPr>
        <w:pPrChange w:id="1769" w:author="阿毛" w:date="2021-06-02T14:38:00Z">
          <w:pPr>
            <w:pStyle w:val="a"/>
          </w:pPr>
        </w:pPrChange>
      </w:pPr>
      <w:del w:id="1770" w:author="阿毛" w:date="2021-05-21T17:49:00Z">
        <w:r w:rsidRPr="008D3BBA" w:rsidDel="007154E3">
          <w:rPr>
            <w:rFonts w:ascii="標楷體" w:hAnsi="標楷體" w:hint="eastAsia"/>
            <w:rPrChange w:id="1771" w:author="阿毛" w:date="2021-06-02T14:32:00Z">
              <w:rPr>
                <w:rFonts w:hint="eastAsia"/>
              </w:rPr>
            </w:rPrChange>
          </w:rPr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614F82C1" w14:textId="0426B426" w:rsidTr="00DC3CAB">
        <w:trPr>
          <w:trHeight w:val="277"/>
          <w:del w:id="177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E96EF3" w14:textId="3D98D39D" w:rsidR="002A4A20" w:rsidRPr="00B830D9" w:rsidDel="007154E3" w:rsidRDefault="002A4A20">
            <w:pPr>
              <w:pStyle w:val="42"/>
              <w:spacing w:after="72"/>
              <w:ind w:left="1133"/>
              <w:rPr>
                <w:del w:id="1773" w:author="阿毛" w:date="2021-05-21T17:49:00Z"/>
                <w:rFonts w:ascii="標楷體" w:hAnsi="標楷體"/>
              </w:rPr>
              <w:pPrChange w:id="1774" w:author="阿毛" w:date="2021-06-02T14:38:00Z">
                <w:pPr/>
              </w:pPrChange>
            </w:pPr>
            <w:del w:id="177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524C8D" w14:textId="7D38B939" w:rsidR="002A4A20" w:rsidRPr="00B830D9" w:rsidDel="007154E3" w:rsidRDefault="002A4A20">
            <w:pPr>
              <w:pStyle w:val="42"/>
              <w:spacing w:after="72"/>
              <w:ind w:left="1133"/>
              <w:rPr>
                <w:del w:id="1776" w:author="阿毛" w:date="2021-05-21T17:49:00Z"/>
                <w:rFonts w:ascii="標楷體" w:hAnsi="標楷體"/>
              </w:rPr>
              <w:pPrChange w:id="1777" w:author="阿毛" w:date="2021-06-02T14:38:00Z">
                <w:pPr/>
              </w:pPrChange>
            </w:pPr>
            <w:del w:id="1778" w:author="阿毛" w:date="2021-05-21T17:49:00Z">
              <w:r w:rsidRPr="002A4A20" w:rsidDel="007154E3">
                <w:rPr>
                  <w:rFonts w:ascii="標楷體" w:hAnsi="標楷體" w:hint="eastAsia"/>
                </w:rPr>
                <w:delText>核心傳票媒體檔產生作業</w:delText>
              </w:r>
            </w:del>
          </w:p>
        </w:tc>
      </w:tr>
      <w:tr w:rsidR="002A4A20" w:rsidRPr="00B830D9" w:rsidDel="007154E3" w14:paraId="2F26C7F7" w14:textId="5AC24664" w:rsidTr="00DC3CAB">
        <w:trPr>
          <w:trHeight w:val="277"/>
          <w:del w:id="17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81588" w14:textId="4E9E0EB9" w:rsidR="002A4A20" w:rsidRPr="00B830D9" w:rsidDel="007154E3" w:rsidRDefault="002A4A20">
            <w:pPr>
              <w:pStyle w:val="42"/>
              <w:spacing w:after="72"/>
              <w:ind w:left="1133"/>
              <w:rPr>
                <w:del w:id="1780" w:author="阿毛" w:date="2021-05-21T17:49:00Z"/>
                <w:rFonts w:ascii="標楷體" w:hAnsi="標楷體"/>
              </w:rPr>
              <w:pPrChange w:id="1781" w:author="阿毛" w:date="2021-06-02T14:38:00Z">
                <w:pPr/>
              </w:pPrChange>
            </w:pPr>
            <w:del w:id="1782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3EE011" w14:textId="20A7A71A" w:rsidR="002A4A20" w:rsidRPr="00B830D9" w:rsidDel="007154E3" w:rsidRDefault="002A4A20">
            <w:pPr>
              <w:pStyle w:val="42"/>
              <w:spacing w:after="72"/>
              <w:ind w:left="1133"/>
              <w:rPr>
                <w:del w:id="1783" w:author="阿毛" w:date="2021-05-21T17:49:00Z"/>
                <w:rFonts w:ascii="標楷體" w:hAnsi="標楷體"/>
              </w:rPr>
              <w:pPrChange w:id="1784" w:author="阿毛" w:date="2021-06-02T14:38:00Z">
                <w:pPr/>
              </w:pPrChange>
            </w:pPr>
          </w:p>
        </w:tc>
      </w:tr>
      <w:tr w:rsidR="002A4A20" w:rsidRPr="00B830D9" w:rsidDel="007154E3" w14:paraId="47AE5F06" w14:textId="78ACC666" w:rsidTr="00DC3CAB">
        <w:trPr>
          <w:trHeight w:val="773"/>
          <w:del w:id="17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D215C2" w14:textId="596345E6" w:rsidR="002A4A20" w:rsidRPr="00B830D9" w:rsidDel="007154E3" w:rsidRDefault="002A4A20">
            <w:pPr>
              <w:pStyle w:val="42"/>
              <w:spacing w:after="72"/>
              <w:ind w:left="1133"/>
              <w:rPr>
                <w:del w:id="1786" w:author="阿毛" w:date="2021-05-21T17:49:00Z"/>
                <w:rFonts w:ascii="標楷體" w:hAnsi="標楷體"/>
              </w:rPr>
              <w:pPrChange w:id="1787" w:author="阿毛" w:date="2021-06-02T14:38:00Z">
                <w:pPr/>
              </w:pPrChange>
            </w:pPr>
            <w:del w:id="178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99BB2B" w14:textId="507D798C" w:rsidR="002A4A20" w:rsidRPr="00B830D9" w:rsidDel="007154E3" w:rsidRDefault="002A4A20">
            <w:pPr>
              <w:pStyle w:val="42"/>
              <w:spacing w:after="72"/>
              <w:ind w:left="1133"/>
              <w:rPr>
                <w:del w:id="1789" w:author="阿毛" w:date="2021-05-21T17:49:00Z"/>
                <w:rFonts w:ascii="標楷體" w:hAnsi="標楷體"/>
              </w:rPr>
              <w:pPrChange w:id="1790" w:author="阿毛" w:date="2021-06-02T14:38:00Z">
                <w:pPr/>
              </w:pPrChange>
            </w:pPr>
          </w:p>
        </w:tc>
      </w:tr>
      <w:tr w:rsidR="002A4A20" w:rsidRPr="00B830D9" w:rsidDel="007154E3" w14:paraId="4941DCBF" w14:textId="3B53CE61" w:rsidTr="00DC3CAB">
        <w:trPr>
          <w:trHeight w:val="321"/>
          <w:del w:id="179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805382" w14:textId="2DDADE61" w:rsidR="002A4A20" w:rsidRPr="00B830D9" w:rsidDel="007154E3" w:rsidRDefault="002A4A20">
            <w:pPr>
              <w:pStyle w:val="42"/>
              <w:spacing w:after="72"/>
              <w:ind w:left="1133"/>
              <w:rPr>
                <w:del w:id="1792" w:author="阿毛" w:date="2021-05-21T17:49:00Z"/>
                <w:rFonts w:ascii="標楷體" w:hAnsi="標楷體"/>
              </w:rPr>
              <w:pPrChange w:id="1793" w:author="阿毛" w:date="2021-06-02T14:38:00Z">
                <w:pPr/>
              </w:pPrChange>
            </w:pPr>
            <w:del w:id="1794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104C09" w14:textId="4091FAEB" w:rsidR="002A4A20" w:rsidRPr="00B830D9" w:rsidDel="007154E3" w:rsidRDefault="002A4A20">
            <w:pPr>
              <w:pStyle w:val="42"/>
              <w:spacing w:after="72"/>
              <w:ind w:left="1133"/>
              <w:rPr>
                <w:del w:id="1795" w:author="阿毛" w:date="2021-05-21T17:49:00Z"/>
                <w:rFonts w:ascii="標楷體" w:hAnsi="標楷體"/>
              </w:rPr>
              <w:pPrChange w:id="1796" w:author="阿毛" w:date="2021-06-02T14:38:00Z">
                <w:pPr/>
              </w:pPrChange>
            </w:pPr>
          </w:p>
        </w:tc>
      </w:tr>
      <w:tr w:rsidR="002A4A20" w:rsidRPr="00B830D9" w:rsidDel="007154E3" w14:paraId="0A992C21" w14:textId="2F51A734" w:rsidTr="00DC3CAB">
        <w:trPr>
          <w:trHeight w:val="1311"/>
          <w:del w:id="179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E5F4E" w14:textId="2C43D2AB" w:rsidR="002A4A20" w:rsidRPr="00B830D9" w:rsidDel="007154E3" w:rsidRDefault="002A4A20">
            <w:pPr>
              <w:pStyle w:val="42"/>
              <w:spacing w:after="72"/>
              <w:ind w:left="1133"/>
              <w:rPr>
                <w:del w:id="1798" w:author="阿毛" w:date="2021-05-21T17:49:00Z"/>
                <w:rFonts w:ascii="標楷體" w:hAnsi="標楷體"/>
              </w:rPr>
              <w:pPrChange w:id="1799" w:author="阿毛" w:date="2021-06-02T14:38:00Z">
                <w:pPr/>
              </w:pPrChange>
            </w:pPr>
            <w:del w:id="1800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5B1DF5" w14:textId="40F5C349" w:rsidR="002A4A20" w:rsidRPr="00B830D9" w:rsidDel="007154E3" w:rsidRDefault="002A4A20">
            <w:pPr>
              <w:pStyle w:val="42"/>
              <w:spacing w:after="72"/>
              <w:ind w:left="1133"/>
              <w:rPr>
                <w:del w:id="1801" w:author="阿毛" w:date="2021-05-21T17:49:00Z"/>
                <w:rFonts w:ascii="標楷體" w:hAnsi="標楷體"/>
              </w:rPr>
              <w:pPrChange w:id="1802" w:author="阿毛" w:date="2021-06-02T14:38:00Z">
                <w:pPr/>
              </w:pPrChange>
            </w:pPr>
          </w:p>
        </w:tc>
      </w:tr>
      <w:tr w:rsidR="002A4A20" w:rsidRPr="00B830D9" w:rsidDel="007154E3" w14:paraId="391FEE4B" w14:textId="361E49E1" w:rsidTr="00DC3CAB">
        <w:trPr>
          <w:trHeight w:val="278"/>
          <w:del w:id="180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13EA596" w14:textId="58E9B236" w:rsidR="002A4A20" w:rsidRPr="00B830D9" w:rsidDel="007154E3" w:rsidRDefault="002A4A20">
            <w:pPr>
              <w:pStyle w:val="42"/>
              <w:spacing w:after="72"/>
              <w:ind w:left="1133"/>
              <w:rPr>
                <w:del w:id="1804" w:author="阿毛" w:date="2021-05-21T17:49:00Z"/>
                <w:rFonts w:ascii="標楷體" w:hAnsi="標楷體"/>
              </w:rPr>
              <w:pPrChange w:id="1805" w:author="阿毛" w:date="2021-06-02T14:38:00Z">
                <w:pPr/>
              </w:pPrChange>
            </w:pPr>
            <w:del w:id="1806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633CCA" w14:textId="1866AD97" w:rsidR="002A4A20" w:rsidRPr="00B830D9" w:rsidDel="007154E3" w:rsidRDefault="002A4A20">
            <w:pPr>
              <w:pStyle w:val="42"/>
              <w:spacing w:after="72"/>
              <w:ind w:left="1133"/>
              <w:rPr>
                <w:del w:id="1807" w:author="阿毛" w:date="2021-05-21T17:49:00Z"/>
                <w:rFonts w:ascii="標楷體" w:hAnsi="標楷體"/>
              </w:rPr>
              <w:pPrChange w:id="1808" w:author="阿毛" w:date="2021-06-02T14:38:00Z">
                <w:pPr/>
              </w:pPrChange>
            </w:pPr>
          </w:p>
        </w:tc>
      </w:tr>
      <w:tr w:rsidR="002A4A20" w:rsidRPr="00B830D9" w:rsidDel="007154E3" w14:paraId="76C53406" w14:textId="1DB50BAF" w:rsidTr="00DC3CAB">
        <w:trPr>
          <w:trHeight w:val="358"/>
          <w:del w:id="180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9059614" w14:textId="35347DF5" w:rsidR="002A4A20" w:rsidRPr="00B830D9" w:rsidDel="007154E3" w:rsidRDefault="002A4A20">
            <w:pPr>
              <w:pStyle w:val="42"/>
              <w:spacing w:after="72"/>
              <w:ind w:left="1133"/>
              <w:rPr>
                <w:del w:id="1810" w:author="阿毛" w:date="2021-05-21T17:49:00Z"/>
                <w:rFonts w:ascii="標楷體" w:hAnsi="標楷體"/>
              </w:rPr>
              <w:pPrChange w:id="1811" w:author="阿毛" w:date="2021-06-02T14:38:00Z">
                <w:pPr/>
              </w:pPrChange>
            </w:pPr>
            <w:del w:id="1812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65B4726" w14:textId="39D0E384" w:rsidR="002A4A20" w:rsidRPr="00B830D9" w:rsidDel="007154E3" w:rsidRDefault="002A4A20">
            <w:pPr>
              <w:pStyle w:val="42"/>
              <w:spacing w:after="72"/>
              <w:ind w:left="1133"/>
              <w:rPr>
                <w:del w:id="1813" w:author="阿毛" w:date="2021-05-21T17:49:00Z"/>
                <w:rFonts w:ascii="標楷體" w:hAnsi="標楷體"/>
              </w:rPr>
              <w:pPrChange w:id="1814" w:author="阿毛" w:date="2021-06-02T14:38:00Z">
                <w:pPr/>
              </w:pPrChange>
            </w:pPr>
          </w:p>
        </w:tc>
      </w:tr>
      <w:tr w:rsidR="002A4A20" w:rsidRPr="00B830D9" w:rsidDel="007154E3" w14:paraId="05FF1726" w14:textId="434E202F" w:rsidTr="00DC3CAB">
        <w:trPr>
          <w:trHeight w:val="278"/>
          <w:del w:id="181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69C55E" w14:textId="183B7C15" w:rsidR="002A4A20" w:rsidRPr="00B830D9" w:rsidDel="007154E3" w:rsidRDefault="002A4A20">
            <w:pPr>
              <w:pStyle w:val="42"/>
              <w:spacing w:after="72"/>
              <w:ind w:left="1133"/>
              <w:rPr>
                <w:del w:id="1816" w:author="阿毛" w:date="2021-05-21T17:49:00Z"/>
                <w:rFonts w:ascii="標楷體" w:hAnsi="標楷體"/>
              </w:rPr>
              <w:pPrChange w:id="1817" w:author="阿毛" w:date="2021-06-02T14:38:00Z">
                <w:pPr/>
              </w:pPrChange>
            </w:pPr>
            <w:del w:id="1818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C54BF1" w14:textId="3D13FFEE" w:rsidR="002A4A20" w:rsidRPr="00B830D9" w:rsidDel="007154E3" w:rsidRDefault="002A4A20">
            <w:pPr>
              <w:pStyle w:val="42"/>
              <w:spacing w:after="72"/>
              <w:ind w:left="1133"/>
              <w:rPr>
                <w:del w:id="1819" w:author="阿毛" w:date="2021-05-21T17:49:00Z"/>
                <w:rFonts w:ascii="標楷體" w:hAnsi="標楷體"/>
              </w:rPr>
              <w:pPrChange w:id="1820" w:author="阿毛" w:date="2021-06-02T14:38:00Z">
                <w:pPr/>
              </w:pPrChange>
            </w:pPr>
          </w:p>
        </w:tc>
      </w:tr>
    </w:tbl>
    <w:p w14:paraId="2627C1EE" w14:textId="273572EF" w:rsidR="002A4A20" w:rsidDel="007154E3" w:rsidRDefault="002A4A20">
      <w:pPr>
        <w:pStyle w:val="42"/>
        <w:spacing w:after="72"/>
        <w:ind w:left="1133"/>
        <w:rPr>
          <w:del w:id="1821" w:author="阿毛" w:date="2021-05-21T17:49:00Z"/>
          <w:rFonts w:ascii="標楷體" w:hAnsi="標楷體"/>
        </w:rPr>
        <w:pPrChange w:id="1822" w:author="阿毛" w:date="2021-06-02T14:38:00Z">
          <w:pPr/>
        </w:pPrChange>
      </w:pPr>
    </w:p>
    <w:p w14:paraId="5E4798FB" w14:textId="7C8D64D6" w:rsidR="005676FB" w:rsidDel="007154E3" w:rsidRDefault="005676FB">
      <w:pPr>
        <w:pStyle w:val="42"/>
        <w:spacing w:after="72"/>
        <w:ind w:left="1133"/>
        <w:rPr>
          <w:del w:id="1823" w:author="阿毛" w:date="2021-05-21T17:49:00Z"/>
          <w:rFonts w:ascii="標楷體" w:hAnsi="標楷體"/>
        </w:rPr>
        <w:pPrChange w:id="1824" w:author="阿毛" w:date="2021-06-02T14:38:00Z">
          <w:pPr>
            <w:widowControl/>
          </w:pPr>
        </w:pPrChange>
      </w:pPr>
      <w:del w:id="182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BC4C6FF" w14:textId="57627381" w:rsidR="005676FB" w:rsidRPr="00B830D9" w:rsidDel="007154E3" w:rsidRDefault="005676FB">
      <w:pPr>
        <w:pStyle w:val="42"/>
        <w:spacing w:after="72"/>
        <w:ind w:left="1133"/>
        <w:rPr>
          <w:del w:id="1826" w:author="阿毛" w:date="2021-05-21T17:49:00Z"/>
          <w:rFonts w:ascii="標楷體" w:hAnsi="標楷體"/>
        </w:rPr>
        <w:pPrChange w:id="1827" w:author="阿毛" w:date="2021-06-02T14:38:00Z">
          <w:pPr/>
        </w:pPrChange>
      </w:pPr>
    </w:p>
    <w:p w14:paraId="47132178" w14:textId="1E28FE2E" w:rsidR="002A4A20" w:rsidRPr="00B830D9" w:rsidDel="007154E3" w:rsidRDefault="002A4A20">
      <w:pPr>
        <w:pStyle w:val="42"/>
        <w:spacing w:after="72"/>
        <w:ind w:left="1133"/>
        <w:rPr>
          <w:del w:id="1828" w:author="阿毛" w:date="2021-05-21T17:49:00Z"/>
        </w:rPr>
        <w:pPrChange w:id="1829" w:author="阿毛" w:date="2021-06-02T14:38:00Z">
          <w:pPr>
            <w:pStyle w:val="a"/>
          </w:pPr>
        </w:pPrChange>
      </w:pPr>
      <w:del w:id="1830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3F7C3BF" w14:textId="4FA82FE4" w:rsidR="002A4A20" w:rsidRPr="00B830D9" w:rsidDel="007154E3" w:rsidRDefault="002A4A20">
      <w:pPr>
        <w:pStyle w:val="42"/>
        <w:spacing w:after="72"/>
        <w:ind w:left="1133"/>
        <w:rPr>
          <w:del w:id="1831" w:author="阿毛" w:date="2021-05-21T17:49:00Z"/>
          <w:rFonts w:ascii="標楷體" w:hAnsi="標楷體"/>
        </w:rPr>
      </w:pPr>
      <w:del w:id="1832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131D5759" w14:textId="2DFBEBC9" w:rsidR="002A4A20" w:rsidRPr="002A4A20" w:rsidDel="007154E3" w:rsidRDefault="00EB300A">
      <w:pPr>
        <w:pStyle w:val="42"/>
        <w:spacing w:after="72"/>
        <w:ind w:left="1133"/>
        <w:rPr>
          <w:del w:id="1833" w:author="阿毛" w:date="2021-05-21T17:49:00Z"/>
          <w:rFonts w:ascii="標楷體" w:hAnsi="標楷體"/>
        </w:rPr>
        <w:pPrChange w:id="1834" w:author="阿毛" w:date="2021-06-02T14:38:00Z">
          <w:pPr/>
        </w:pPrChange>
      </w:pPr>
      <w:del w:id="1835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76F5088D" wp14:editId="3155FD23">
              <wp:extent cx="6642100" cy="1403350"/>
              <wp:effectExtent l="0" t="0" r="6350" b="6350"/>
              <wp:docPr id="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40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7ACA674" w14:textId="34913997" w:rsidR="002A4A20" w:rsidDel="007154E3" w:rsidRDefault="002A4A20">
      <w:pPr>
        <w:pStyle w:val="42"/>
        <w:spacing w:after="72"/>
        <w:ind w:left="1133"/>
        <w:rPr>
          <w:del w:id="1836" w:author="阿毛" w:date="2021-05-21T17:49:00Z"/>
          <w:rFonts w:ascii="標楷體" w:hAnsi="標楷體"/>
        </w:rPr>
      </w:pPr>
    </w:p>
    <w:p w14:paraId="657AA806" w14:textId="3BD4D8C8" w:rsidR="00AA7072" w:rsidRPr="00B830D9" w:rsidDel="007154E3" w:rsidRDefault="00D950B2">
      <w:pPr>
        <w:pStyle w:val="42"/>
        <w:spacing w:after="72"/>
        <w:ind w:left="1133"/>
        <w:rPr>
          <w:del w:id="1837" w:author="阿毛" w:date="2021-05-21T17:49:00Z"/>
        </w:rPr>
        <w:pPrChange w:id="1838" w:author="阿毛" w:date="2021-06-02T14:38:00Z">
          <w:pPr>
            <w:pStyle w:val="a"/>
          </w:pPr>
        </w:pPrChange>
      </w:pPr>
      <w:del w:id="1839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5676FB" w:rsidRPr="005676FB" w:rsidDel="007154E3" w14:paraId="38EAD3DC" w14:textId="78E7861F" w:rsidTr="005676FB">
        <w:trPr>
          <w:trHeight w:val="388"/>
          <w:jc w:val="center"/>
          <w:del w:id="1840" w:author="阿毛" w:date="2021-05-21T17:49:00Z"/>
        </w:trPr>
        <w:tc>
          <w:tcPr>
            <w:tcW w:w="502" w:type="dxa"/>
            <w:vMerge w:val="restart"/>
          </w:tcPr>
          <w:p w14:paraId="2D8CDFFF" w14:textId="1902AC3C" w:rsidR="005676FB" w:rsidRPr="005676FB" w:rsidDel="007154E3" w:rsidRDefault="005676FB">
            <w:pPr>
              <w:pStyle w:val="42"/>
              <w:spacing w:after="72"/>
              <w:ind w:left="1133"/>
              <w:rPr>
                <w:del w:id="1841" w:author="阿毛" w:date="2021-05-21T17:49:00Z"/>
                <w:rFonts w:ascii="標楷體" w:hAnsi="標楷體"/>
              </w:rPr>
              <w:pPrChange w:id="1842" w:author="阿毛" w:date="2021-06-02T14:38:00Z">
                <w:pPr/>
              </w:pPrChange>
            </w:pPr>
            <w:del w:id="1843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107A101B" w14:textId="1DF6FE34" w:rsidR="005676FB" w:rsidRPr="005676FB" w:rsidDel="007154E3" w:rsidRDefault="005676FB">
            <w:pPr>
              <w:pStyle w:val="42"/>
              <w:spacing w:after="72"/>
              <w:ind w:left="1133"/>
              <w:rPr>
                <w:del w:id="1844" w:author="阿毛" w:date="2021-05-21T17:49:00Z"/>
                <w:rFonts w:ascii="標楷體" w:hAnsi="標楷體"/>
              </w:rPr>
              <w:pPrChange w:id="1845" w:author="阿毛" w:date="2021-06-02T14:38:00Z">
                <w:pPr/>
              </w:pPrChange>
            </w:pPr>
            <w:del w:id="1846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5C8A6D0" w14:textId="5FC24FA9" w:rsidR="005676FB" w:rsidRPr="005676FB" w:rsidDel="007154E3" w:rsidRDefault="005676FB">
            <w:pPr>
              <w:pStyle w:val="42"/>
              <w:spacing w:after="72"/>
              <w:ind w:left="1133"/>
              <w:rPr>
                <w:del w:id="1847" w:author="阿毛" w:date="2021-05-21T17:49:00Z"/>
                <w:rFonts w:ascii="標楷體" w:hAnsi="標楷體"/>
              </w:rPr>
              <w:pPrChange w:id="1848" w:author="阿毛" w:date="2021-06-02T14:38:00Z">
                <w:pPr>
                  <w:jc w:val="center"/>
                </w:pPr>
              </w:pPrChange>
            </w:pPr>
            <w:del w:id="1849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DB44C95" w14:textId="3CA3F47F" w:rsidR="005676FB" w:rsidRPr="005676FB" w:rsidDel="007154E3" w:rsidRDefault="005676FB">
            <w:pPr>
              <w:pStyle w:val="42"/>
              <w:spacing w:after="72"/>
              <w:ind w:left="1133"/>
              <w:rPr>
                <w:del w:id="1850" w:author="阿毛" w:date="2021-05-21T17:49:00Z"/>
                <w:rFonts w:ascii="標楷體" w:hAnsi="標楷體"/>
              </w:rPr>
              <w:pPrChange w:id="1851" w:author="阿毛" w:date="2021-06-02T14:38:00Z">
                <w:pPr/>
              </w:pPrChange>
            </w:pPr>
            <w:del w:id="1852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5676FB" w:rsidRPr="005676FB" w:rsidDel="007154E3" w14:paraId="5954D786" w14:textId="2F6E343E" w:rsidTr="005676FB">
        <w:trPr>
          <w:trHeight w:val="244"/>
          <w:jc w:val="center"/>
          <w:del w:id="1853" w:author="阿毛" w:date="2021-05-21T17:49:00Z"/>
        </w:trPr>
        <w:tc>
          <w:tcPr>
            <w:tcW w:w="502" w:type="dxa"/>
            <w:vMerge/>
          </w:tcPr>
          <w:p w14:paraId="23CE6FC6" w14:textId="6511593B" w:rsidR="005676FB" w:rsidRPr="005676FB" w:rsidDel="007154E3" w:rsidRDefault="005676FB">
            <w:pPr>
              <w:pStyle w:val="42"/>
              <w:spacing w:after="72"/>
              <w:ind w:left="1133"/>
              <w:rPr>
                <w:del w:id="1854" w:author="阿毛" w:date="2021-05-21T17:49:00Z"/>
                <w:rFonts w:ascii="標楷體" w:hAnsi="標楷體"/>
              </w:rPr>
              <w:pPrChange w:id="1855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41A2B208" w14:textId="659923F1" w:rsidR="005676FB" w:rsidRPr="005676FB" w:rsidDel="007154E3" w:rsidRDefault="005676FB">
            <w:pPr>
              <w:pStyle w:val="42"/>
              <w:spacing w:after="72"/>
              <w:ind w:left="1133"/>
              <w:rPr>
                <w:del w:id="1856" w:author="阿毛" w:date="2021-05-21T17:49:00Z"/>
                <w:rFonts w:ascii="標楷體" w:hAnsi="標楷體"/>
              </w:rPr>
              <w:pPrChange w:id="1857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1994B21A" w14:textId="35C1F48A" w:rsidR="005676FB" w:rsidRPr="005676FB" w:rsidDel="007154E3" w:rsidRDefault="005676FB">
            <w:pPr>
              <w:pStyle w:val="42"/>
              <w:spacing w:after="72"/>
              <w:ind w:left="1133"/>
              <w:rPr>
                <w:del w:id="1858" w:author="阿毛" w:date="2021-05-21T17:49:00Z"/>
                <w:rFonts w:ascii="標楷體" w:hAnsi="標楷體"/>
              </w:rPr>
              <w:pPrChange w:id="1859" w:author="阿毛" w:date="2021-06-02T14:38:00Z">
                <w:pPr/>
              </w:pPrChange>
            </w:pPr>
            <w:del w:id="186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78815713" w14:textId="6055BDF8" w:rsidR="005676FB" w:rsidRPr="005676FB" w:rsidDel="007154E3" w:rsidRDefault="005676FB">
            <w:pPr>
              <w:pStyle w:val="42"/>
              <w:spacing w:after="72"/>
              <w:ind w:left="1133"/>
              <w:rPr>
                <w:del w:id="1861" w:author="阿毛" w:date="2021-05-21T17:49:00Z"/>
                <w:rFonts w:ascii="標楷體" w:hAnsi="標楷體"/>
              </w:rPr>
              <w:pPrChange w:id="1862" w:author="阿毛" w:date="2021-06-02T14:38:00Z">
                <w:pPr/>
              </w:pPrChange>
            </w:pPr>
            <w:del w:id="1863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14F6669F" w14:textId="5B57A21E" w:rsidR="005676FB" w:rsidRPr="005676FB" w:rsidDel="007154E3" w:rsidRDefault="005676FB">
            <w:pPr>
              <w:pStyle w:val="42"/>
              <w:spacing w:after="72"/>
              <w:ind w:left="1133"/>
              <w:rPr>
                <w:del w:id="1864" w:author="阿毛" w:date="2021-05-21T17:49:00Z"/>
                <w:rFonts w:ascii="標楷體" w:hAnsi="標楷體"/>
              </w:rPr>
              <w:pPrChange w:id="1865" w:author="阿毛" w:date="2021-06-02T14:38:00Z">
                <w:pPr/>
              </w:pPrChange>
            </w:pPr>
            <w:del w:id="1866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BCB98D5" w14:textId="4BE88E97" w:rsidR="005676FB" w:rsidRPr="005676FB" w:rsidDel="007154E3" w:rsidRDefault="005676FB">
            <w:pPr>
              <w:pStyle w:val="42"/>
              <w:spacing w:after="72"/>
              <w:ind w:left="1133"/>
              <w:rPr>
                <w:del w:id="1867" w:author="阿毛" w:date="2021-05-21T17:49:00Z"/>
                <w:rFonts w:ascii="標楷體" w:hAnsi="標楷體"/>
              </w:rPr>
              <w:pPrChange w:id="1868" w:author="阿毛" w:date="2021-06-02T14:38:00Z">
                <w:pPr/>
              </w:pPrChange>
            </w:pPr>
            <w:del w:id="1869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5CB3109F" w14:textId="78BF40E2" w:rsidR="005676FB" w:rsidRPr="005676FB" w:rsidDel="007154E3" w:rsidRDefault="005676FB">
            <w:pPr>
              <w:pStyle w:val="42"/>
              <w:spacing w:after="72"/>
              <w:ind w:left="1133"/>
              <w:rPr>
                <w:del w:id="1870" w:author="阿毛" w:date="2021-05-21T17:49:00Z"/>
                <w:rFonts w:ascii="標楷體" w:hAnsi="標楷體"/>
              </w:rPr>
              <w:pPrChange w:id="1871" w:author="阿毛" w:date="2021-06-02T14:38:00Z">
                <w:pPr/>
              </w:pPrChange>
            </w:pPr>
            <w:del w:id="1872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5C919D85" w14:textId="5C291742" w:rsidR="005676FB" w:rsidRPr="005676FB" w:rsidDel="007154E3" w:rsidRDefault="005676FB">
            <w:pPr>
              <w:pStyle w:val="42"/>
              <w:spacing w:after="72"/>
              <w:ind w:left="1133"/>
              <w:rPr>
                <w:del w:id="1873" w:author="阿毛" w:date="2021-05-21T17:49:00Z"/>
                <w:rFonts w:ascii="標楷體" w:hAnsi="標楷體"/>
              </w:rPr>
              <w:pPrChange w:id="1874" w:author="阿毛" w:date="2021-06-02T14:38:00Z">
                <w:pPr/>
              </w:pPrChange>
            </w:pPr>
          </w:p>
        </w:tc>
      </w:tr>
      <w:tr w:rsidR="005676FB" w:rsidRPr="005676FB" w:rsidDel="007154E3" w14:paraId="536B199E" w14:textId="4EA41145" w:rsidTr="005676FB">
        <w:trPr>
          <w:trHeight w:val="291"/>
          <w:jc w:val="center"/>
          <w:del w:id="1875" w:author="阿毛" w:date="2021-05-21T17:49:00Z"/>
        </w:trPr>
        <w:tc>
          <w:tcPr>
            <w:tcW w:w="502" w:type="dxa"/>
          </w:tcPr>
          <w:p w14:paraId="26DD1236" w14:textId="1D32B9F5" w:rsidR="005676FB" w:rsidRPr="005676FB" w:rsidDel="007154E3" w:rsidRDefault="005676FB">
            <w:pPr>
              <w:pStyle w:val="42"/>
              <w:spacing w:after="72"/>
              <w:ind w:left="1133"/>
              <w:rPr>
                <w:del w:id="1876" w:author="阿毛" w:date="2021-05-21T17:49:00Z"/>
                <w:rFonts w:ascii="標楷體" w:hAnsi="標楷體"/>
              </w:rPr>
              <w:pPrChange w:id="1877" w:author="阿毛" w:date="2021-06-02T14:38:00Z">
                <w:pPr/>
              </w:pPrChange>
            </w:pPr>
            <w:del w:id="1878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0A1075FD" w14:textId="39C69161" w:rsidR="005676FB" w:rsidRPr="005676FB" w:rsidDel="007154E3" w:rsidRDefault="005676FB">
            <w:pPr>
              <w:pStyle w:val="42"/>
              <w:spacing w:after="72"/>
              <w:ind w:left="1133"/>
              <w:rPr>
                <w:del w:id="1879" w:author="阿毛" w:date="2021-05-21T17:49:00Z"/>
                <w:rFonts w:ascii="標楷體" w:hAnsi="標楷體"/>
              </w:rPr>
              <w:pPrChange w:id="1880" w:author="阿毛" w:date="2021-06-02T14:38:00Z">
                <w:pPr/>
              </w:pPrChange>
            </w:pPr>
            <w:del w:id="1881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348B329E" w14:textId="29FCFD30" w:rsidR="005676FB" w:rsidRPr="005676FB" w:rsidDel="007154E3" w:rsidRDefault="005676FB">
            <w:pPr>
              <w:pStyle w:val="42"/>
              <w:spacing w:after="72"/>
              <w:ind w:left="1133"/>
              <w:rPr>
                <w:del w:id="1882" w:author="阿毛" w:date="2021-05-21T17:49:00Z"/>
                <w:rFonts w:ascii="標楷體" w:hAnsi="標楷體"/>
                <w:lang w:eastAsia="zh-HK"/>
              </w:rPr>
              <w:pPrChange w:id="1883" w:author="阿毛" w:date="2021-06-02T14:38:00Z">
                <w:pPr/>
              </w:pPrChange>
            </w:pPr>
            <w:del w:id="1884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5B21AAB8" w14:textId="6BB241DE" w:rsidR="005676FB" w:rsidRPr="005676FB" w:rsidDel="007154E3" w:rsidRDefault="005676FB">
            <w:pPr>
              <w:pStyle w:val="42"/>
              <w:spacing w:after="72"/>
              <w:ind w:left="1133"/>
              <w:rPr>
                <w:del w:id="1885" w:author="阿毛" w:date="2021-05-21T17:49:00Z"/>
                <w:rFonts w:ascii="標楷體" w:hAnsi="標楷體"/>
              </w:rPr>
              <w:pPrChange w:id="1886" w:author="阿毛" w:date="2021-06-02T14:38:00Z">
                <w:pPr/>
              </w:pPrChange>
            </w:pPr>
            <w:del w:id="188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59F2E16" w14:textId="3095E0BA" w:rsidR="005676FB" w:rsidRPr="005676FB" w:rsidDel="007154E3" w:rsidRDefault="005676FB">
            <w:pPr>
              <w:pStyle w:val="42"/>
              <w:spacing w:after="72"/>
              <w:ind w:left="1133"/>
              <w:rPr>
                <w:del w:id="1888" w:author="阿毛" w:date="2021-05-21T17:49:00Z"/>
                <w:rFonts w:ascii="標楷體" w:hAnsi="標楷體"/>
              </w:rPr>
              <w:pPrChange w:id="188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6B7C248" w14:textId="70C69EAD" w:rsidR="005676FB" w:rsidRPr="005676FB" w:rsidDel="007154E3" w:rsidRDefault="005676FB">
            <w:pPr>
              <w:pStyle w:val="42"/>
              <w:spacing w:after="72"/>
              <w:ind w:left="1133"/>
              <w:rPr>
                <w:del w:id="1890" w:author="阿毛" w:date="2021-05-21T17:49:00Z"/>
                <w:rFonts w:ascii="標楷體" w:hAnsi="標楷體"/>
              </w:rPr>
              <w:pPrChange w:id="1891" w:author="阿毛" w:date="2021-06-02T14:38:00Z">
                <w:pPr/>
              </w:pPrChange>
            </w:pPr>
            <w:del w:id="1892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2A51827" w14:textId="0EC241D2" w:rsidR="005676FB" w:rsidRPr="005676FB" w:rsidDel="007154E3" w:rsidRDefault="005676FB">
            <w:pPr>
              <w:pStyle w:val="42"/>
              <w:spacing w:after="72"/>
              <w:ind w:left="1133"/>
              <w:rPr>
                <w:del w:id="1893" w:author="阿毛" w:date="2021-05-21T17:49:00Z"/>
                <w:rFonts w:ascii="標楷體" w:hAnsi="標楷體"/>
              </w:rPr>
              <w:pPrChange w:id="1894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29C5B65" w14:textId="09E5C430" w:rsidR="005676FB" w:rsidRPr="005676FB" w:rsidDel="007154E3" w:rsidRDefault="005676FB">
            <w:pPr>
              <w:pStyle w:val="42"/>
              <w:spacing w:after="72"/>
              <w:ind w:left="1133"/>
              <w:rPr>
                <w:del w:id="1895" w:author="阿毛" w:date="2021-05-21T17:49:00Z"/>
                <w:rFonts w:ascii="標楷體" w:hAnsi="標楷體"/>
              </w:rPr>
              <w:pPrChange w:id="1896" w:author="阿毛" w:date="2021-06-02T14:38:00Z">
                <w:pPr/>
              </w:pPrChange>
            </w:pPr>
            <w:del w:id="1897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5676FB" w:rsidRPr="005676FB" w:rsidDel="007154E3" w14:paraId="3A7DDF76" w14:textId="79BDC3FD" w:rsidTr="005676FB">
        <w:trPr>
          <w:trHeight w:val="291"/>
          <w:jc w:val="center"/>
          <w:del w:id="1898" w:author="阿毛" w:date="2021-05-21T17:49:00Z"/>
        </w:trPr>
        <w:tc>
          <w:tcPr>
            <w:tcW w:w="502" w:type="dxa"/>
          </w:tcPr>
          <w:p w14:paraId="4EC299C4" w14:textId="7398ADC0" w:rsidR="005676FB" w:rsidRPr="005676FB" w:rsidDel="007154E3" w:rsidRDefault="005676FB">
            <w:pPr>
              <w:pStyle w:val="42"/>
              <w:spacing w:after="72"/>
              <w:ind w:left="1133"/>
              <w:rPr>
                <w:del w:id="1899" w:author="阿毛" w:date="2021-05-21T17:49:00Z"/>
                <w:rFonts w:ascii="標楷體" w:hAnsi="標楷體"/>
              </w:rPr>
              <w:pPrChange w:id="1900" w:author="阿毛" w:date="2021-06-02T14:38:00Z">
                <w:pPr/>
              </w:pPrChange>
            </w:pPr>
            <w:del w:id="1901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1A91C61A" w14:textId="387CFC40" w:rsidR="005676FB" w:rsidRPr="005676FB" w:rsidDel="007154E3" w:rsidRDefault="005676FB">
            <w:pPr>
              <w:pStyle w:val="42"/>
              <w:spacing w:after="72"/>
              <w:ind w:left="1133"/>
              <w:rPr>
                <w:del w:id="1902" w:author="阿毛" w:date="2021-05-21T17:49:00Z"/>
                <w:rFonts w:ascii="標楷體" w:hAnsi="標楷體"/>
              </w:rPr>
              <w:pPrChange w:id="1903" w:author="阿毛" w:date="2021-06-02T14:38:00Z">
                <w:pPr/>
              </w:pPrChange>
            </w:pPr>
            <w:del w:id="1904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65699B60" w14:textId="69F1DB1F" w:rsidR="005676FB" w:rsidRPr="005676FB" w:rsidDel="007154E3" w:rsidRDefault="005676FB">
            <w:pPr>
              <w:pStyle w:val="42"/>
              <w:spacing w:after="72"/>
              <w:ind w:left="1133"/>
              <w:rPr>
                <w:del w:id="1905" w:author="阿毛" w:date="2021-05-21T17:49:00Z"/>
                <w:rFonts w:ascii="標楷體" w:hAnsi="標楷體"/>
              </w:rPr>
              <w:pPrChange w:id="1906" w:author="阿毛" w:date="2021-06-02T14:38:00Z">
                <w:pPr/>
              </w:pPrChange>
            </w:pPr>
            <w:del w:id="1907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1F7A9A1A" w14:textId="7E7028D9" w:rsidR="005676FB" w:rsidRPr="005676FB" w:rsidDel="007154E3" w:rsidRDefault="005676FB">
            <w:pPr>
              <w:pStyle w:val="42"/>
              <w:spacing w:after="72"/>
              <w:ind w:left="1133"/>
              <w:rPr>
                <w:del w:id="1908" w:author="阿毛" w:date="2021-05-21T17:49:00Z"/>
                <w:rFonts w:ascii="標楷體" w:hAnsi="標楷體"/>
              </w:rPr>
              <w:pPrChange w:id="1909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D76A452" w14:textId="2FDBFEF3" w:rsidR="005676FB" w:rsidRPr="005676FB" w:rsidDel="007154E3" w:rsidRDefault="005676FB">
            <w:pPr>
              <w:pStyle w:val="42"/>
              <w:spacing w:after="72"/>
              <w:ind w:left="1133"/>
              <w:rPr>
                <w:del w:id="1910" w:author="阿毛" w:date="2021-05-21T17:49:00Z"/>
                <w:rFonts w:ascii="標楷體" w:hAnsi="標楷體"/>
              </w:rPr>
              <w:pPrChange w:id="191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B8AC591" w14:textId="4A3E8A5E" w:rsidR="005676FB" w:rsidRPr="005676FB" w:rsidDel="007154E3" w:rsidRDefault="005676FB">
            <w:pPr>
              <w:pStyle w:val="42"/>
              <w:spacing w:after="72"/>
              <w:ind w:left="1133"/>
              <w:rPr>
                <w:del w:id="1912" w:author="阿毛" w:date="2021-05-21T17:49:00Z"/>
                <w:rFonts w:ascii="標楷體" w:hAnsi="標楷體"/>
              </w:rPr>
              <w:pPrChange w:id="1913" w:author="阿毛" w:date="2021-06-02T14:38:00Z">
                <w:pPr/>
              </w:pPrChange>
            </w:pPr>
            <w:del w:id="1914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5CA151B" w14:textId="5C4F088C" w:rsidR="005676FB" w:rsidRPr="005676FB" w:rsidDel="007154E3" w:rsidRDefault="005676FB">
            <w:pPr>
              <w:pStyle w:val="42"/>
              <w:spacing w:after="72"/>
              <w:ind w:left="1133"/>
              <w:rPr>
                <w:del w:id="1915" w:author="阿毛" w:date="2021-05-21T17:49:00Z"/>
                <w:rFonts w:ascii="標楷體" w:hAnsi="標楷體"/>
              </w:rPr>
              <w:pPrChange w:id="1916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49886F3" w14:textId="464C574B" w:rsidR="005676FB" w:rsidRPr="005676FB" w:rsidDel="007154E3" w:rsidRDefault="005676FB">
            <w:pPr>
              <w:pStyle w:val="42"/>
              <w:spacing w:after="72"/>
              <w:ind w:left="1133"/>
              <w:rPr>
                <w:del w:id="1917" w:author="阿毛" w:date="2021-05-21T17:49:00Z"/>
                <w:rFonts w:ascii="標楷體" w:hAnsi="標楷體"/>
              </w:rPr>
              <w:pPrChange w:id="1918" w:author="阿毛" w:date="2021-06-02T14:38:00Z">
                <w:pPr/>
              </w:pPrChange>
            </w:pPr>
            <w:del w:id="1919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5676FB" w:rsidRPr="005676FB" w:rsidDel="007154E3" w14:paraId="0D6BD9E3" w14:textId="71571B97" w:rsidTr="005676FB">
        <w:trPr>
          <w:trHeight w:val="291"/>
          <w:jc w:val="center"/>
          <w:del w:id="1920" w:author="阿毛" w:date="2021-05-21T17:49:00Z"/>
        </w:trPr>
        <w:tc>
          <w:tcPr>
            <w:tcW w:w="502" w:type="dxa"/>
          </w:tcPr>
          <w:p w14:paraId="09F27AC7" w14:textId="38667A17" w:rsidR="005676FB" w:rsidRPr="005676FB" w:rsidDel="007154E3" w:rsidRDefault="005676FB">
            <w:pPr>
              <w:pStyle w:val="42"/>
              <w:spacing w:after="72"/>
              <w:ind w:left="1133"/>
              <w:rPr>
                <w:del w:id="1921" w:author="阿毛" w:date="2021-05-21T17:49:00Z"/>
                <w:rFonts w:ascii="標楷體" w:hAnsi="標楷體"/>
              </w:rPr>
              <w:pPrChange w:id="1922" w:author="阿毛" w:date="2021-06-02T14:38:00Z">
                <w:pPr/>
              </w:pPrChange>
            </w:pPr>
            <w:del w:id="1923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365CCDA8" w14:textId="53091560" w:rsidR="005676FB" w:rsidRPr="005676FB" w:rsidDel="007154E3" w:rsidRDefault="005676FB">
            <w:pPr>
              <w:pStyle w:val="42"/>
              <w:spacing w:after="72"/>
              <w:ind w:left="1133"/>
              <w:rPr>
                <w:del w:id="1924" w:author="阿毛" w:date="2021-05-21T17:49:00Z"/>
                <w:rFonts w:ascii="標楷體" w:hAnsi="標楷體"/>
              </w:rPr>
              <w:pPrChange w:id="1925" w:author="阿毛" w:date="2021-06-02T14:38:00Z">
                <w:pPr/>
              </w:pPrChange>
            </w:pPr>
            <w:del w:id="1926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214A63B3" w14:textId="1288D0C8" w:rsidR="005676FB" w:rsidRPr="005676FB" w:rsidDel="007154E3" w:rsidRDefault="005676FB">
            <w:pPr>
              <w:pStyle w:val="42"/>
              <w:spacing w:after="72"/>
              <w:ind w:left="1133"/>
              <w:rPr>
                <w:del w:id="1927" w:author="阿毛" w:date="2021-05-21T17:49:00Z"/>
                <w:rFonts w:ascii="標楷體" w:hAnsi="標楷體"/>
              </w:rPr>
              <w:pPrChange w:id="1928" w:author="阿毛" w:date="2021-06-02T14:38:00Z">
                <w:pPr/>
              </w:pPrChange>
            </w:pPr>
            <w:del w:id="1929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3DDF904F" w14:textId="25BE4BA5" w:rsidR="005676FB" w:rsidRPr="005676FB" w:rsidDel="007154E3" w:rsidRDefault="005676FB">
            <w:pPr>
              <w:pStyle w:val="42"/>
              <w:spacing w:after="72"/>
              <w:ind w:left="1133"/>
              <w:rPr>
                <w:del w:id="1930" w:author="阿毛" w:date="2021-05-21T17:49:00Z"/>
                <w:rFonts w:ascii="標楷體" w:hAnsi="標楷體"/>
              </w:rPr>
              <w:pPrChange w:id="1931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4B00F13" w14:textId="1CE47CF0" w:rsidR="005676FB" w:rsidRPr="005676FB" w:rsidDel="007154E3" w:rsidRDefault="005676FB">
            <w:pPr>
              <w:pStyle w:val="42"/>
              <w:spacing w:after="72"/>
              <w:ind w:left="1133"/>
              <w:rPr>
                <w:del w:id="1932" w:author="阿毛" w:date="2021-05-21T17:49:00Z"/>
                <w:rFonts w:ascii="標楷體" w:hAnsi="標楷體"/>
              </w:rPr>
              <w:pPrChange w:id="1933" w:author="阿毛" w:date="2021-06-02T14:38:00Z">
                <w:pPr/>
              </w:pPrChange>
            </w:pPr>
            <w:del w:id="1934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313F26B7" w14:textId="1C2339D7" w:rsidR="005676FB" w:rsidRPr="005676FB" w:rsidDel="007154E3" w:rsidRDefault="005676FB">
            <w:pPr>
              <w:pStyle w:val="42"/>
              <w:spacing w:after="72"/>
              <w:ind w:left="1133"/>
              <w:rPr>
                <w:del w:id="1935" w:author="阿毛" w:date="2021-05-21T17:49:00Z"/>
                <w:rFonts w:ascii="標楷體" w:hAnsi="標楷體"/>
              </w:rPr>
              <w:pPrChange w:id="1936" w:author="阿毛" w:date="2021-06-02T14:38:00Z">
                <w:pPr/>
              </w:pPrChange>
            </w:pPr>
            <w:del w:id="1937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5EBD1A03" w14:textId="0E6EB21E" w:rsidR="005676FB" w:rsidRPr="005676FB" w:rsidDel="007154E3" w:rsidRDefault="005676FB">
            <w:pPr>
              <w:pStyle w:val="42"/>
              <w:spacing w:after="72"/>
              <w:ind w:left="1133"/>
              <w:rPr>
                <w:del w:id="1938" w:author="阿毛" w:date="2021-05-21T17:49:00Z"/>
                <w:rFonts w:ascii="標楷體" w:hAnsi="標楷體"/>
              </w:rPr>
              <w:pPrChange w:id="1939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179BD5A3" w14:textId="5BC66D47" w:rsidR="005676FB" w:rsidRPr="005676FB" w:rsidDel="007154E3" w:rsidRDefault="005676FB">
            <w:pPr>
              <w:pStyle w:val="42"/>
              <w:spacing w:after="72"/>
              <w:ind w:left="1133"/>
              <w:rPr>
                <w:del w:id="1940" w:author="阿毛" w:date="2021-05-21T17:49:00Z"/>
                <w:rFonts w:ascii="標楷體" w:hAnsi="標楷體"/>
              </w:rPr>
              <w:pPrChange w:id="1941" w:author="阿毛" w:date="2021-06-02T14:38:00Z">
                <w:pPr/>
              </w:pPrChange>
            </w:pPr>
            <w:del w:id="1942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5F7AF2" w14:textId="1F73330E" w:rsidR="005676FB" w:rsidRPr="005676FB" w:rsidDel="007154E3" w:rsidRDefault="005676FB">
            <w:pPr>
              <w:pStyle w:val="42"/>
              <w:spacing w:after="72"/>
              <w:ind w:left="1133"/>
              <w:rPr>
                <w:del w:id="1943" w:author="阿毛" w:date="2021-05-21T17:49:00Z"/>
                <w:rFonts w:ascii="標楷體" w:hAnsi="標楷體"/>
              </w:rPr>
              <w:pPrChange w:id="1944" w:author="阿毛" w:date="2021-06-02T14:38:00Z">
                <w:pPr/>
              </w:pPrChange>
            </w:pPr>
            <w:del w:id="1945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79FC809C" w14:textId="7CD286D2" w:rsidR="005676FB" w:rsidRPr="005676FB" w:rsidDel="007154E3" w:rsidRDefault="005676FB">
            <w:pPr>
              <w:pStyle w:val="42"/>
              <w:spacing w:after="72"/>
              <w:ind w:left="1133"/>
              <w:rPr>
                <w:del w:id="1946" w:author="阿毛" w:date="2021-05-21T17:49:00Z"/>
                <w:rFonts w:ascii="標楷體" w:hAnsi="標楷體"/>
              </w:rPr>
              <w:pPrChange w:id="1947" w:author="阿毛" w:date="2021-06-02T14:38:00Z">
                <w:pPr/>
              </w:pPrChange>
            </w:pPr>
            <w:del w:id="1948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66DED3AF" w14:textId="37C3E5E4" w:rsidR="005676FB" w:rsidRPr="005676FB" w:rsidDel="007154E3" w:rsidRDefault="005676FB">
            <w:pPr>
              <w:pStyle w:val="42"/>
              <w:spacing w:after="72"/>
              <w:ind w:left="1133"/>
              <w:rPr>
                <w:del w:id="1949" w:author="阿毛" w:date="2021-05-21T17:49:00Z"/>
                <w:rFonts w:ascii="標楷體" w:hAnsi="標楷體"/>
              </w:rPr>
              <w:pPrChange w:id="1950" w:author="阿毛" w:date="2021-06-02T14:38:00Z">
                <w:pPr/>
              </w:pPrChange>
            </w:pPr>
            <w:del w:id="1951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7D928FDC" w14:textId="35CA5FCD" w:rsidR="00D950B2" w:rsidDel="007154E3" w:rsidRDefault="00D950B2">
      <w:pPr>
        <w:pStyle w:val="42"/>
        <w:spacing w:after="72"/>
        <w:ind w:left="1133"/>
        <w:rPr>
          <w:del w:id="1952" w:author="阿毛" w:date="2021-05-21T17:49:00Z"/>
        </w:rPr>
        <w:pPrChange w:id="1953" w:author="阿毛" w:date="2021-06-02T14:38:00Z">
          <w:pPr/>
        </w:pPrChange>
      </w:pPr>
    </w:p>
    <w:p w14:paraId="7AA5E62D" w14:textId="7BD88ECD" w:rsidR="00D950B2" w:rsidDel="007154E3" w:rsidRDefault="00D950B2">
      <w:pPr>
        <w:pStyle w:val="42"/>
        <w:spacing w:after="72"/>
        <w:ind w:left="1133"/>
        <w:rPr>
          <w:del w:id="1954" w:author="阿毛" w:date="2021-05-21T17:49:00Z"/>
          <w:rFonts w:ascii="標楷體" w:hAnsi="標楷體"/>
        </w:rPr>
        <w:pPrChange w:id="1955" w:author="阿毛" w:date="2021-06-02T14:38:00Z">
          <w:pPr>
            <w:pStyle w:val="42"/>
            <w:spacing w:after="72"/>
            <w:ind w:leftChars="0" w:left="0"/>
          </w:pPr>
        </w:pPrChange>
      </w:pPr>
      <w:del w:id="1956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RPr="002A4A20" w:rsidDel="007154E3">
          <w:rPr>
            <w:rFonts w:ascii="標楷體" w:hAnsi="標楷體" w:hint="eastAsia"/>
          </w:rPr>
          <w:delText>媒體檔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核心傳票媒體檔</w:delText>
        </w:r>
      </w:del>
    </w:p>
    <w:p w14:paraId="497C44E8" w14:textId="597B193A" w:rsidR="00D950B2" w:rsidDel="007154E3" w:rsidRDefault="00D950B2">
      <w:pPr>
        <w:pStyle w:val="42"/>
        <w:spacing w:after="72"/>
        <w:ind w:left="1133"/>
        <w:rPr>
          <w:del w:id="1957" w:author="阿毛" w:date="2021-05-21T17:49:00Z"/>
          <w:rFonts w:ascii="標楷體" w:hAnsi="標楷體"/>
        </w:rPr>
        <w:pPrChange w:id="1958" w:author="阿毛" w:date="2021-06-02T14:38:00Z">
          <w:pPr>
            <w:pStyle w:val="42"/>
            <w:spacing w:after="72"/>
            <w:ind w:leftChars="0" w:left="0"/>
          </w:pPr>
        </w:pPrChange>
      </w:pPr>
      <w:del w:id="1959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="009828F7" w:rsidDel="007154E3">
          <w:rPr>
            <w:rFonts w:ascii="標楷體" w:hAnsi="標楷體"/>
          </w:rPr>
          <w:delText xml:space="preserve"> </w:delText>
        </w:r>
        <w:r w:rsidR="009828F7" w:rsidDel="007154E3">
          <w:rPr>
            <w:rFonts w:ascii="標楷體" w:hAnsi="標楷體" w:hint="eastAsia"/>
            <w:lang w:eastAsia="zh-HK"/>
          </w:rPr>
          <w:delText>待補</w:delText>
        </w:r>
      </w:del>
    </w:p>
    <w:p w14:paraId="3F6C5C29" w14:textId="71C23AF9" w:rsidR="00E648D4" w:rsidDel="007154E3" w:rsidRDefault="00D950B2">
      <w:pPr>
        <w:pStyle w:val="42"/>
        <w:spacing w:after="72"/>
        <w:ind w:left="1133"/>
        <w:rPr>
          <w:del w:id="1960" w:author="阿毛" w:date="2021-05-21T17:49:00Z"/>
        </w:rPr>
        <w:pPrChange w:id="1961" w:author="阿毛" w:date="2021-06-02T14:38:00Z">
          <w:pPr>
            <w:pStyle w:val="42"/>
            <w:spacing w:after="72"/>
            <w:ind w:leftChars="0" w:left="0"/>
          </w:pPr>
        </w:pPrChange>
      </w:pPr>
      <w:del w:id="1962" w:author="阿毛" w:date="2021-05-21T17:49:00Z">
        <w:r w:rsidDel="007154E3">
          <w:br w:type="page"/>
        </w:r>
      </w:del>
    </w:p>
    <w:p w14:paraId="3B186F9B" w14:textId="435D5B17" w:rsidR="00D950B2" w:rsidRPr="00D950B2" w:rsidDel="007154E3" w:rsidRDefault="00D950B2">
      <w:pPr>
        <w:pStyle w:val="42"/>
        <w:spacing w:after="72"/>
        <w:ind w:left="1133"/>
        <w:rPr>
          <w:del w:id="1963" w:author="阿毛" w:date="2021-05-21T17:49:00Z"/>
        </w:rPr>
        <w:pPrChange w:id="1964" w:author="阿毛" w:date="2021-06-02T14:38:00Z">
          <w:pPr/>
        </w:pPrChange>
      </w:pPr>
    </w:p>
    <w:p w14:paraId="337E5790" w14:textId="2BA54282" w:rsidR="002A4A20" w:rsidRPr="00B830D9" w:rsidDel="007154E3" w:rsidRDefault="002A4A20">
      <w:pPr>
        <w:pStyle w:val="42"/>
        <w:spacing w:after="72"/>
        <w:ind w:left="1133"/>
        <w:rPr>
          <w:del w:id="1965" w:author="阿毛" w:date="2021-05-21T17:49:00Z"/>
          <w:rFonts w:ascii="標楷體" w:hAnsi="標楷體"/>
        </w:rPr>
        <w:pPrChange w:id="196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1967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131</w:delText>
        </w:r>
        <w:r w:rsidR="00F00048" w:rsidRPr="00F00048" w:rsidDel="007154E3">
          <w:rPr>
            <w:rFonts w:ascii="標楷體" w:hAnsi="標楷體" w:hint="eastAsia"/>
          </w:rPr>
          <w:delText>核心日結單代傳票列印</w:delText>
        </w:r>
      </w:del>
    </w:p>
    <w:p w14:paraId="10F20961" w14:textId="43943721" w:rsidR="002A4A20" w:rsidRPr="00B830D9" w:rsidDel="007154E3" w:rsidRDefault="002A4A20">
      <w:pPr>
        <w:pStyle w:val="42"/>
        <w:spacing w:after="72"/>
        <w:ind w:left="1133"/>
        <w:rPr>
          <w:del w:id="1968" w:author="阿毛" w:date="2021-05-21T17:49:00Z"/>
        </w:rPr>
        <w:pPrChange w:id="1969" w:author="阿毛" w:date="2021-06-02T14:38:00Z">
          <w:pPr>
            <w:pStyle w:val="a"/>
          </w:pPr>
        </w:pPrChange>
      </w:pPr>
      <w:del w:id="1970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2B17D1F9" w14:textId="76B38223" w:rsidTr="00DC3CAB">
        <w:trPr>
          <w:trHeight w:val="277"/>
          <w:del w:id="19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05E8E74" w14:textId="5D9D8122" w:rsidR="002A4A20" w:rsidRPr="00B830D9" w:rsidDel="007154E3" w:rsidRDefault="002A4A20">
            <w:pPr>
              <w:pStyle w:val="42"/>
              <w:spacing w:after="72"/>
              <w:ind w:left="1133"/>
              <w:rPr>
                <w:del w:id="1972" w:author="阿毛" w:date="2021-05-21T17:49:00Z"/>
                <w:rFonts w:ascii="標楷體" w:hAnsi="標楷體"/>
              </w:rPr>
              <w:pPrChange w:id="1973" w:author="阿毛" w:date="2021-06-02T14:38:00Z">
                <w:pPr/>
              </w:pPrChange>
            </w:pPr>
            <w:del w:id="197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8BC52B" w14:textId="6AA27D73" w:rsidR="002A4A20" w:rsidRPr="00B830D9" w:rsidDel="007154E3" w:rsidRDefault="00F00048">
            <w:pPr>
              <w:pStyle w:val="42"/>
              <w:spacing w:after="72"/>
              <w:ind w:left="1133"/>
              <w:rPr>
                <w:del w:id="1975" w:author="阿毛" w:date="2021-05-21T17:49:00Z"/>
                <w:rFonts w:ascii="標楷體" w:hAnsi="標楷體"/>
              </w:rPr>
              <w:pPrChange w:id="1976" w:author="阿毛" w:date="2021-06-02T14:38:00Z">
                <w:pPr/>
              </w:pPrChange>
            </w:pPr>
            <w:del w:id="1977" w:author="阿毛" w:date="2021-05-21T17:49:00Z">
              <w:r w:rsidRPr="00F00048" w:rsidDel="007154E3">
                <w:rPr>
                  <w:rFonts w:ascii="標楷體" w:hAnsi="標楷體" w:hint="eastAsia"/>
                </w:rPr>
                <w:delText>核心日結單代傳票列印</w:delText>
              </w:r>
            </w:del>
          </w:p>
        </w:tc>
      </w:tr>
      <w:tr w:rsidR="002A4A20" w:rsidRPr="00B830D9" w:rsidDel="007154E3" w14:paraId="4166DD85" w14:textId="595E33EC" w:rsidTr="00DC3CAB">
        <w:trPr>
          <w:trHeight w:val="277"/>
          <w:del w:id="197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BDEFEA5" w14:textId="5A0D0DDD" w:rsidR="002A4A20" w:rsidRPr="00B830D9" w:rsidDel="007154E3" w:rsidRDefault="002A4A20">
            <w:pPr>
              <w:pStyle w:val="42"/>
              <w:spacing w:after="72"/>
              <w:ind w:left="1133"/>
              <w:rPr>
                <w:del w:id="1979" w:author="阿毛" w:date="2021-05-21T17:49:00Z"/>
                <w:rFonts w:ascii="標楷體" w:hAnsi="標楷體"/>
              </w:rPr>
              <w:pPrChange w:id="1980" w:author="阿毛" w:date="2021-06-02T14:38:00Z">
                <w:pPr/>
              </w:pPrChange>
            </w:pPr>
            <w:del w:id="1981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DBDAD4" w14:textId="41D9BE16" w:rsidR="002A4A20" w:rsidRPr="00B830D9" w:rsidDel="007154E3" w:rsidRDefault="002A4A20">
            <w:pPr>
              <w:pStyle w:val="42"/>
              <w:spacing w:after="72"/>
              <w:ind w:left="1133"/>
              <w:rPr>
                <w:del w:id="1982" w:author="阿毛" w:date="2021-05-21T17:49:00Z"/>
                <w:rFonts w:ascii="標楷體" w:hAnsi="標楷體"/>
              </w:rPr>
              <w:pPrChange w:id="1983" w:author="阿毛" w:date="2021-06-02T14:38:00Z">
                <w:pPr/>
              </w:pPrChange>
            </w:pPr>
          </w:p>
        </w:tc>
      </w:tr>
      <w:tr w:rsidR="002A4A20" w:rsidRPr="00B830D9" w:rsidDel="007154E3" w14:paraId="063C5A26" w14:textId="2CA52F18" w:rsidTr="00DC3CAB">
        <w:trPr>
          <w:trHeight w:val="773"/>
          <w:del w:id="198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4CFD60" w14:textId="280354A9" w:rsidR="002A4A20" w:rsidRPr="00B830D9" w:rsidDel="007154E3" w:rsidRDefault="002A4A20">
            <w:pPr>
              <w:pStyle w:val="42"/>
              <w:spacing w:after="72"/>
              <w:ind w:left="1133"/>
              <w:rPr>
                <w:del w:id="1985" w:author="阿毛" w:date="2021-05-21T17:49:00Z"/>
                <w:rFonts w:ascii="標楷體" w:hAnsi="標楷體"/>
              </w:rPr>
              <w:pPrChange w:id="1986" w:author="阿毛" w:date="2021-06-02T14:38:00Z">
                <w:pPr/>
              </w:pPrChange>
            </w:pPr>
            <w:del w:id="198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A11F57" w14:textId="22D3A672" w:rsidR="002A4A20" w:rsidRPr="00B830D9" w:rsidDel="007154E3" w:rsidRDefault="002A4A20">
            <w:pPr>
              <w:pStyle w:val="42"/>
              <w:spacing w:after="72"/>
              <w:ind w:left="1133"/>
              <w:rPr>
                <w:del w:id="1988" w:author="阿毛" w:date="2021-05-21T17:49:00Z"/>
                <w:rFonts w:ascii="標楷體" w:hAnsi="標楷體"/>
              </w:rPr>
              <w:pPrChange w:id="1989" w:author="阿毛" w:date="2021-06-02T14:38:00Z">
                <w:pPr/>
              </w:pPrChange>
            </w:pPr>
          </w:p>
        </w:tc>
      </w:tr>
      <w:tr w:rsidR="002A4A20" w:rsidRPr="00B830D9" w:rsidDel="007154E3" w14:paraId="4D4FA1A0" w14:textId="0AC1771A" w:rsidTr="00DC3CAB">
        <w:trPr>
          <w:trHeight w:val="321"/>
          <w:del w:id="19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5B1BED" w14:textId="704D7492" w:rsidR="002A4A20" w:rsidRPr="00B830D9" w:rsidDel="007154E3" w:rsidRDefault="002A4A20">
            <w:pPr>
              <w:pStyle w:val="42"/>
              <w:spacing w:after="72"/>
              <w:ind w:left="1133"/>
              <w:rPr>
                <w:del w:id="1991" w:author="阿毛" w:date="2021-05-21T17:49:00Z"/>
                <w:rFonts w:ascii="標楷體" w:hAnsi="標楷體"/>
              </w:rPr>
              <w:pPrChange w:id="1992" w:author="阿毛" w:date="2021-06-02T14:38:00Z">
                <w:pPr/>
              </w:pPrChange>
            </w:pPr>
            <w:del w:id="1993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B2ECF" w14:textId="667DFF8B" w:rsidR="002A4A20" w:rsidRPr="00B830D9" w:rsidDel="007154E3" w:rsidRDefault="002A4A20">
            <w:pPr>
              <w:pStyle w:val="42"/>
              <w:spacing w:after="72"/>
              <w:ind w:left="1133"/>
              <w:rPr>
                <w:del w:id="1994" w:author="阿毛" w:date="2021-05-21T17:49:00Z"/>
                <w:rFonts w:ascii="標楷體" w:hAnsi="標楷體"/>
              </w:rPr>
              <w:pPrChange w:id="1995" w:author="阿毛" w:date="2021-06-02T14:38:00Z">
                <w:pPr/>
              </w:pPrChange>
            </w:pPr>
          </w:p>
        </w:tc>
      </w:tr>
      <w:tr w:rsidR="002A4A20" w:rsidRPr="00B830D9" w:rsidDel="007154E3" w14:paraId="7E7D96DC" w14:textId="224951E2" w:rsidTr="00DC3CAB">
        <w:trPr>
          <w:trHeight w:val="1311"/>
          <w:del w:id="199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F85C95" w14:textId="7874604A" w:rsidR="002A4A20" w:rsidRPr="00B830D9" w:rsidDel="007154E3" w:rsidRDefault="002A4A20">
            <w:pPr>
              <w:pStyle w:val="42"/>
              <w:spacing w:after="72"/>
              <w:ind w:left="1133"/>
              <w:rPr>
                <w:del w:id="1997" w:author="阿毛" w:date="2021-05-21T17:49:00Z"/>
                <w:rFonts w:ascii="標楷體" w:hAnsi="標楷體"/>
              </w:rPr>
              <w:pPrChange w:id="1998" w:author="阿毛" w:date="2021-06-02T14:38:00Z">
                <w:pPr/>
              </w:pPrChange>
            </w:pPr>
            <w:del w:id="1999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04715C" w14:textId="239EE87A" w:rsidR="002A4A20" w:rsidRPr="00B830D9" w:rsidDel="007154E3" w:rsidRDefault="002A4A20">
            <w:pPr>
              <w:pStyle w:val="42"/>
              <w:spacing w:after="72"/>
              <w:ind w:left="1133"/>
              <w:rPr>
                <w:del w:id="2000" w:author="阿毛" w:date="2021-05-21T17:49:00Z"/>
                <w:rFonts w:ascii="標楷體" w:hAnsi="標楷體"/>
              </w:rPr>
              <w:pPrChange w:id="2001" w:author="阿毛" w:date="2021-06-02T14:38:00Z">
                <w:pPr/>
              </w:pPrChange>
            </w:pPr>
          </w:p>
        </w:tc>
      </w:tr>
      <w:tr w:rsidR="002A4A20" w:rsidRPr="00B830D9" w:rsidDel="007154E3" w14:paraId="3E2DAB29" w14:textId="6301152A" w:rsidTr="00DC3CAB">
        <w:trPr>
          <w:trHeight w:val="278"/>
          <w:del w:id="200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116ED9" w14:textId="1BC1D4C8" w:rsidR="002A4A20" w:rsidRPr="00B830D9" w:rsidDel="007154E3" w:rsidRDefault="002A4A20">
            <w:pPr>
              <w:pStyle w:val="42"/>
              <w:spacing w:after="72"/>
              <w:ind w:left="1133"/>
              <w:rPr>
                <w:del w:id="2003" w:author="阿毛" w:date="2021-05-21T17:49:00Z"/>
                <w:rFonts w:ascii="標楷體" w:hAnsi="標楷體"/>
              </w:rPr>
              <w:pPrChange w:id="2004" w:author="阿毛" w:date="2021-06-02T14:38:00Z">
                <w:pPr/>
              </w:pPrChange>
            </w:pPr>
            <w:del w:id="2005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D64BFB" w14:textId="760CC57C" w:rsidR="002A4A20" w:rsidRPr="00B830D9" w:rsidDel="007154E3" w:rsidRDefault="002A4A20">
            <w:pPr>
              <w:pStyle w:val="42"/>
              <w:spacing w:after="72"/>
              <w:ind w:left="1133"/>
              <w:rPr>
                <w:del w:id="2006" w:author="阿毛" w:date="2021-05-21T17:49:00Z"/>
                <w:rFonts w:ascii="標楷體" w:hAnsi="標楷體"/>
              </w:rPr>
              <w:pPrChange w:id="2007" w:author="阿毛" w:date="2021-06-02T14:38:00Z">
                <w:pPr/>
              </w:pPrChange>
            </w:pPr>
          </w:p>
        </w:tc>
      </w:tr>
      <w:tr w:rsidR="002A4A20" w:rsidRPr="00B830D9" w:rsidDel="007154E3" w14:paraId="33FF0C51" w14:textId="6EB4C918" w:rsidTr="00DC3CAB">
        <w:trPr>
          <w:trHeight w:val="358"/>
          <w:del w:id="200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0C089A" w14:textId="7E0565EB" w:rsidR="002A4A20" w:rsidRPr="00B830D9" w:rsidDel="007154E3" w:rsidRDefault="002A4A20">
            <w:pPr>
              <w:pStyle w:val="42"/>
              <w:spacing w:after="72"/>
              <w:ind w:left="1133"/>
              <w:rPr>
                <w:del w:id="2009" w:author="阿毛" w:date="2021-05-21T17:49:00Z"/>
                <w:rFonts w:ascii="標楷體" w:hAnsi="標楷體"/>
              </w:rPr>
              <w:pPrChange w:id="2010" w:author="阿毛" w:date="2021-06-02T14:38:00Z">
                <w:pPr/>
              </w:pPrChange>
            </w:pPr>
            <w:del w:id="2011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DB2EB70" w14:textId="3023F683" w:rsidR="002A4A20" w:rsidRPr="00B830D9" w:rsidDel="007154E3" w:rsidRDefault="002A4A20">
            <w:pPr>
              <w:pStyle w:val="42"/>
              <w:spacing w:after="72"/>
              <w:ind w:left="1133"/>
              <w:rPr>
                <w:del w:id="2012" w:author="阿毛" w:date="2021-05-21T17:49:00Z"/>
                <w:rFonts w:ascii="標楷體" w:hAnsi="標楷體"/>
              </w:rPr>
              <w:pPrChange w:id="2013" w:author="阿毛" w:date="2021-06-02T14:38:00Z">
                <w:pPr/>
              </w:pPrChange>
            </w:pPr>
          </w:p>
        </w:tc>
      </w:tr>
      <w:tr w:rsidR="002A4A20" w:rsidRPr="00B830D9" w:rsidDel="007154E3" w14:paraId="048BD870" w14:textId="3A250E3D" w:rsidTr="00DC3CAB">
        <w:trPr>
          <w:trHeight w:val="278"/>
          <w:del w:id="201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885717" w14:textId="58411E8B" w:rsidR="002A4A20" w:rsidRPr="00B830D9" w:rsidDel="007154E3" w:rsidRDefault="002A4A20">
            <w:pPr>
              <w:pStyle w:val="42"/>
              <w:spacing w:after="72"/>
              <w:ind w:left="1133"/>
              <w:rPr>
                <w:del w:id="2015" w:author="阿毛" w:date="2021-05-21T17:49:00Z"/>
                <w:rFonts w:ascii="標楷體" w:hAnsi="標楷體"/>
              </w:rPr>
              <w:pPrChange w:id="2016" w:author="阿毛" w:date="2021-06-02T14:38:00Z">
                <w:pPr/>
              </w:pPrChange>
            </w:pPr>
            <w:del w:id="201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B81FB20" w14:textId="553DAD0F" w:rsidR="002A4A20" w:rsidRPr="00B830D9" w:rsidDel="007154E3" w:rsidRDefault="002A4A20">
            <w:pPr>
              <w:pStyle w:val="42"/>
              <w:spacing w:after="72"/>
              <w:ind w:left="1133"/>
              <w:rPr>
                <w:del w:id="2018" w:author="阿毛" w:date="2021-05-21T17:49:00Z"/>
                <w:rFonts w:ascii="標楷體" w:hAnsi="標楷體"/>
              </w:rPr>
              <w:pPrChange w:id="2019" w:author="阿毛" w:date="2021-06-02T14:38:00Z">
                <w:pPr/>
              </w:pPrChange>
            </w:pPr>
          </w:p>
        </w:tc>
      </w:tr>
    </w:tbl>
    <w:p w14:paraId="03FB040D" w14:textId="3AA00251" w:rsidR="002A4A20" w:rsidDel="007154E3" w:rsidRDefault="002A4A20">
      <w:pPr>
        <w:pStyle w:val="42"/>
        <w:spacing w:after="72"/>
        <w:ind w:left="1133"/>
        <w:rPr>
          <w:del w:id="2020" w:author="阿毛" w:date="2021-05-21T17:49:00Z"/>
          <w:rFonts w:ascii="標楷體" w:hAnsi="標楷體"/>
        </w:rPr>
        <w:pPrChange w:id="2021" w:author="阿毛" w:date="2021-06-02T14:38:00Z">
          <w:pPr/>
        </w:pPrChange>
      </w:pPr>
    </w:p>
    <w:p w14:paraId="4FD72583" w14:textId="2785B432" w:rsidR="00D950B2" w:rsidDel="007154E3" w:rsidRDefault="00D950B2">
      <w:pPr>
        <w:pStyle w:val="42"/>
        <w:spacing w:after="72"/>
        <w:ind w:left="1133"/>
        <w:rPr>
          <w:del w:id="2022" w:author="阿毛" w:date="2021-05-21T17:49:00Z"/>
          <w:rFonts w:ascii="標楷體" w:hAnsi="標楷體"/>
        </w:rPr>
        <w:pPrChange w:id="2023" w:author="阿毛" w:date="2021-06-02T14:38:00Z">
          <w:pPr/>
        </w:pPrChange>
      </w:pPr>
    </w:p>
    <w:p w14:paraId="0BC6F4AD" w14:textId="7C93AFBE" w:rsidR="00D950B2" w:rsidDel="007154E3" w:rsidRDefault="00D950B2">
      <w:pPr>
        <w:pStyle w:val="42"/>
        <w:spacing w:after="72"/>
        <w:ind w:left="1133"/>
        <w:rPr>
          <w:del w:id="2024" w:author="阿毛" w:date="2021-05-21T17:49:00Z"/>
          <w:rFonts w:ascii="標楷體" w:hAnsi="標楷體"/>
        </w:rPr>
        <w:pPrChange w:id="2025" w:author="阿毛" w:date="2021-06-02T14:38:00Z">
          <w:pPr>
            <w:widowControl/>
          </w:pPr>
        </w:pPrChange>
      </w:pPr>
      <w:del w:id="202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AA53B68" w14:textId="48CA179D" w:rsidR="00D950B2" w:rsidRPr="00B830D9" w:rsidDel="007154E3" w:rsidRDefault="00D950B2">
      <w:pPr>
        <w:pStyle w:val="42"/>
        <w:spacing w:after="72"/>
        <w:ind w:left="1133"/>
        <w:rPr>
          <w:del w:id="2027" w:author="阿毛" w:date="2021-05-21T17:49:00Z"/>
          <w:rFonts w:ascii="標楷體" w:hAnsi="標楷體"/>
        </w:rPr>
        <w:pPrChange w:id="2028" w:author="阿毛" w:date="2021-06-02T14:38:00Z">
          <w:pPr/>
        </w:pPrChange>
      </w:pPr>
    </w:p>
    <w:p w14:paraId="5FE4E536" w14:textId="4B10D172" w:rsidR="002A4A20" w:rsidRPr="00B830D9" w:rsidDel="007154E3" w:rsidRDefault="002A4A20">
      <w:pPr>
        <w:pStyle w:val="42"/>
        <w:spacing w:after="72"/>
        <w:ind w:left="1133"/>
        <w:rPr>
          <w:del w:id="2029" w:author="阿毛" w:date="2021-05-21T17:49:00Z"/>
        </w:rPr>
        <w:pPrChange w:id="2030" w:author="阿毛" w:date="2021-06-02T14:38:00Z">
          <w:pPr>
            <w:pStyle w:val="a"/>
          </w:pPr>
        </w:pPrChange>
      </w:pPr>
      <w:del w:id="2031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6B3A400D" w14:textId="2E286FD9" w:rsidR="002A4A20" w:rsidRPr="00B830D9" w:rsidDel="007154E3" w:rsidRDefault="002A4A20">
      <w:pPr>
        <w:pStyle w:val="42"/>
        <w:spacing w:after="72"/>
        <w:ind w:left="1133"/>
        <w:rPr>
          <w:del w:id="2032" w:author="阿毛" w:date="2021-05-21T17:49:00Z"/>
          <w:rFonts w:ascii="標楷體" w:hAnsi="標楷體"/>
        </w:rPr>
      </w:pPr>
      <w:del w:id="2033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34B82118" w14:textId="49E8E6F7" w:rsidR="002A4A20" w:rsidRPr="002A4A20" w:rsidDel="007154E3" w:rsidRDefault="00EB300A">
      <w:pPr>
        <w:pStyle w:val="42"/>
        <w:spacing w:after="72"/>
        <w:ind w:left="1133"/>
        <w:rPr>
          <w:del w:id="2034" w:author="阿毛" w:date="2021-05-21T17:49:00Z"/>
          <w:rFonts w:ascii="標楷體" w:hAnsi="標楷體"/>
        </w:rPr>
        <w:pPrChange w:id="2035" w:author="阿毛" w:date="2021-06-02T14:38:00Z">
          <w:pPr/>
        </w:pPrChange>
      </w:pPr>
      <w:del w:id="2036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4ADD018E" wp14:editId="1B917643">
              <wp:extent cx="6642100" cy="1219200"/>
              <wp:effectExtent l="0" t="0" r="6350" b="0"/>
              <wp:docPr id="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2100" cy="1219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DA5EA0" w14:textId="06F16774" w:rsidR="00D950B2" w:rsidDel="007154E3" w:rsidRDefault="00D950B2">
      <w:pPr>
        <w:pStyle w:val="42"/>
        <w:spacing w:after="72"/>
        <w:ind w:left="1133"/>
        <w:rPr>
          <w:del w:id="2037" w:author="阿毛" w:date="2021-05-21T17:49:00Z"/>
          <w:rFonts w:ascii="標楷體" w:hAnsi="標楷體"/>
        </w:rPr>
      </w:pPr>
    </w:p>
    <w:p w14:paraId="526CEFD9" w14:textId="709A0C84" w:rsidR="00D950B2" w:rsidRPr="00B830D9" w:rsidDel="007154E3" w:rsidRDefault="00D950B2">
      <w:pPr>
        <w:pStyle w:val="42"/>
        <w:spacing w:after="72"/>
        <w:ind w:left="1133"/>
        <w:rPr>
          <w:del w:id="2038" w:author="阿毛" w:date="2021-05-21T17:49:00Z"/>
        </w:rPr>
        <w:pPrChange w:id="2039" w:author="阿毛" w:date="2021-06-02T14:38:00Z">
          <w:pPr>
            <w:pStyle w:val="a"/>
          </w:pPr>
        </w:pPrChange>
      </w:pPr>
      <w:del w:id="2040" w:author="阿毛" w:date="2021-05-21T17:49:00Z">
        <w:r w:rsidDel="007154E3">
          <w:delText>輸入畫面資料說明</w:delText>
        </w:r>
      </w:del>
    </w:p>
    <w:tbl>
      <w:tblPr>
        <w:tblW w:w="10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1842"/>
        <w:gridCol w:w="1418"/>
        <w:gridCol w:w="1397"/>
        <w:gridCol w:w="1275"/>
        <w:gridCol w:w="709"/>
        <w:gridCol w:w="709"/>
        <w:gridCol w:w="2660"/>
      </w:tblGrid>
      <w:tr w:rsidR="00D950B2" w:rsidRPr="00B830D9" w:rsidDel="007154E3" w14:paraId="22C57A4E" w14:textId="6521DB55" w:rsidTr="00D950B2">
        <w:trPr>
          <w:trHeight w:val="388"/>
          <w:jc w:val="center"/>
          <w:del w:id="2041" w:author="阿毛" w:date="2021-05-21T17:49:00Z"/>
        </w:trPr>
        <w:tc>
          <w:tcPr>
            <w:tcW w:w="658" w:type="dxa"/>
            <w:vMerge w:val="restart"/>
          </w:tcPr>
          <w:p w14:paraId="383A3BDD" w14:textId="6C6C596A" w:rsidR="00D950B2" w:rsidRPr="00796BEC" w:rsidDel="007154E3" w:rsidRDefault="00D950B2">
            <w:pPr>
              <w:pStyle w:val="42"/>
              <w:spacing w:after="72"/>
              <w:ind w:left="1133"/>
              <w:rPr>
                <w:del w:id="2042" w:author="阿毛" w:date="2021-05-21T17:49:00Z"/>
                <w:rFonts w:ascii="標楷體" w:hAnsi="標楷體"/>
              </w:rPr>
              <w:pPrChange w:id="2043" w:author="阿毛" w:date="2021-06-02T14:38:00Z">
                <w:pPr/>
              </w:pPrChange>
            </w:pPr>
            <w:del w:id="2044" w:author="阿毛" w:date="2021-05-21T17:49:00Z">
              <w:r w:rsidRPr="00796BEC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42" w:type="dxa"/>
            <w:vMerge w:val="restart"/>
          </w:tcPr>
          <w:p w14:paraId="2D175392" w14:textId="3F10EB74" w:rsidR="00D950B2" w:rsidRPr="00796BEC" w:rsidDel="007154E3" w:rsidRDefault="00D950B2">
            <w:pPr>
              <w:pStyle w:val="42"/>
              <w:spacing w:after="72"/>
              <w:ind w:left="1133"/>
              <w:rPr>
                <w:del w:id="2045" w:author="阿毛" w:date="2021-05-21T17:49:00Z"/>
                <w:rFonts w:ascii="標楷體" w:hAnsi="標楷體"/>
              </w:rPr>
              <w:pPrChange w:id="2046" w:author="阿毛" w:date="2021-06-02T14:38:00Z">
                <w:pPr/>
              </w:pPrChange>
            </w:pPr>
            <w:del w:id="2047" w:author="阿毛" w:date="2021-05-21T17:49:00Z">
              <w:r w:rsidRPr="00796BEC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508" w:type="dxa"/>
            <w:gridSpan w:val="5"/>
          </w:tcPr>
          <w:p w14:paraId="72EDCA0C" w14:textId="4A696D54" w:rsidR="00D950B2" w:rsidRPr="00796BEC" w:rsidDel="007154E3" w:rsidRDefault="00D950B2">
            <w:pPr>
              <w:pStyle w:val="42"/>
              <w:spacing w:after="72"/>
              <w:ind w:left="1133"/>
              <w:rPr>
                <w:del w:id="2048" w:author="阿毛" w:date="2021-05-21T17:49:00Z"/>
                <w:rFonts w:ascii="標楷體" w:hAnsi="標楷體"/>
              </w:rPr>
              <w:pPrChange w:id="2049" w:author="阿毛" w:date="2021-06-02T14:38:00Z">
                <w:pPr>
                  <w:jc w:val="center"/>
                </w:pPr>
              </w:pPrChange>
            </w:pPr>
            <w:del w:id="2050" w:author="阿毛" w:date="2021-05-21T17:49:00Z">
              <w:r w:rsidRPr="00796BEC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660" w:type="dxa"/>
            <w:vMerge w:val="restart"/>
          </w:tcPr>
          <w:p w14:paraId="276D2F8A" w14:textId="4DE1A91F" w:rsidR="00D950B2" w:rsidRPr="00796BEC" w:rsidDel="007154E3" w:rsidRDefault="00D950B2">
            <w:pPr>
              <w:pStyle w:val="42"/>
              <w:spacing w:after="72"/>
              <w:ind w:left="1133"/>
              <w:rPr>
                <w:del w:id="2051" w:author="阿毛" w:date="2021-05-21T17:49:00Z"/>
                <w:rFonts w:ascii="標楷體" w:hAnsi="標楷體"/>
              </w:rPr>
              <w:pPrChange w:id="2052" w:author="阿毛" w:date="2021-06-02T14:38:00Z">
                <w:pPr/>
              </w:pPrChange>
            </w:pPr>
            <w:del w:id="2053" w:author="阿毛" w:date="2021-05-21T17:49:00Z">
              <w:r w:rsidRPr="00796BEC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950B2" w:rsidRPr="00B830D9" w:rsidDel="007154E3" w14:paraId="339B8326" w14:textId="4E6E1159" w:rsidTr="00D950B2">
        <w:trPr>
          <w:trHeight w:val="244"/>
          <w:jc w:val="center"/>
          <w:del w:id="2054" w:author="阿毛" w:date="2021-05-21T17:49:00Z"/>
        </w:trPr>
        <w:tc>
          <w:tcPr>
            <w:tcW w:w="658" w:type="dxa"/>
            <w:vMerge/>
          </w:tcPr>
          <w:p w14:paraId="0CF1CC85" w14:textId="5EE83A3F" w:rsidR="00D950B2" w:rsidRPr="00796BEC" w:rsidDel="007154E3" w:rsidRDefault="00D950B2">
            <w:pPr>
              <w:pStyle w:val="42"/>
              <w:spacing w:after="72"/>
              <w:ind w:left="1133"/>
              <w:rPr>
                <w:del w:id="2055" w:author="阿毛" w:date="2021-05-21T17:49:00Z"/>
                <w:rFonts w:ascii="標楷體" w:hAnsi="標楷體"/>
              </w:rPr>
              <w:pPrChange w:id="2056" w:author="阿毛" w:date="2021-06-02T14:38:00Z">
                <w:pPr/>
              </w:pPrChange>
            </w:pPr>
          </w:p>
        </w:tc>
        <w:tc>
          <w:tcPr>
            <w:tcW w:w="1842" w:type="dxa"/>
            <w:vMerge/>
          </w:tcPr>
          <w:p w14:paraId="333FB70D" w14:textId="0E0F7215" w:rsidR="00D950B2" w:rsidRPr="00796BEC" w:rsidDel="007154E3" w:rsidRDefault="00D950B2">
            <w:pPr>
              <w:pStyle w:val="42"/>
              <w:spacing w:after="72"/>
              <w:ind w:left="1133"/>
              <w:rPr>
                <w:del w:id="2057" w:author="阿毛" w:date="2021-05-21T17:49:00Z"/>
                <w:rFonts w:ascii="標楷體" w:hAnsi="標楷體"/>
              </w:rPr>
              <w:pPrChange w:id="2058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2E5E320F" w14:textId="4C838FC0" w:rsidR="00D950B2" w:rsidRPr="005676FB" w:rsidDel="007154E3" w:rsidRDefault="00D950B2">
            <w:pPr>
              <w:pStyle w:val="42"/>
              <w:spacing w:after="72"/>
              <w:ind w:left="1133"/>
              <w:rPr>
                <w:del w:id="2059" w:author="阿毛" w:date="2021-05-21T17:49:00Z"/>
                <w:rFonts w:ascii="標楷體" w:hAnsi="標楷體"/>
              </w:rPr>
              <w:pPrChange w:id="2060" w:author="阿毛" w:date="2021-06-02T14:38:00Z">
                <w:pPr/>
              </w:pPrChange>
            </w:pPr>
            <w:del w:id="206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397" w:type="dxa"/>
          </w:tcPr>
          <w:p w14:paraId="6EB33619" w14:textId="0E7DA82E" w:rsidR="00D950B2" w:rsidRPr="00796BEC" w:rsidDel="007154E3" w:rsidRDefault="00D950B2">
            <w:pPr>
              <w:pStyle w:val="42"/>
              <w:spacing w:after="72"/>
              <w:ind w:left="1133"/>
              <w:rPr>
                <w:del w:id="2062" w:author="阿毛" w:date="2021-05-21T17:49:00Z"/>
                <w:rFonts w:ascii="標楷體" w:hAnsi="標楷體"/>
              </w:rPr>
              <w:pPrChange w:id="2063" w:author="阿毛" w:date="2021-06-02T14:38:00Z">
                <w:pPr/>
              </w:pPrChange>
            </w:pPr>
            <w:del w:id="2064" w:author="阿毛" w:date="2021-05-21T17:49:00Z">
              <w:r w:rsidRPr="00796BEC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C2F5650" w14:textId="597E4B92" w:rsidR="00D950B2" w:rsidRPr="00796BEC" w:rsidDel="007154E3" w:rsidRDefault="00D950B2">
            <w:pPr>
              <w:pStyle w:val="42"/>
              <w:spacing w:after="72"/>
              <w:ind w:left="1133"/>
              <w:rPr>
                <w:del w:id="2065" w:author="阿毛" w:date="2021-05-21T17:49:00Z"/>
                <w:rFonts w:ascii="標楷體" w:hAnsi="標楷體"/>
              </w:rPr>
              <w:pPrChange w:id="2066" w:author="阿毛" w:date="2021-06-02T14:38:00Z">
                <w:pPr/>
              </w:pPrChange>
            </w:pPr>
            <w:del w:id="2067" w:author="阿毛" w:date="2021-05-21T17:49:00Z">
              <w:r w:rsidRPr="00796BEC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F0F375E" w14:textId="1773E172" w:rsidR="00D950B2" w:rsidRPr="00796BEC" w:rsidDel="007154E3" w:rsidRDefault="00D950B2">
            <w:pPr>
              <w:pStyle w:val="42"/>
              <w:spacing w:after="72"/>
              <w:ind w:left="1133"/>
              <w:rPr>
                <w:del w:id="2068" w:author="阿毛" w:date="2021-05-21T17:49:00Z"/>
                <w:rFonts w:ascii="標楷體" w:hAnsi="標楷體"/>
              </w:rPr>
              <w:pPrChange w:id="2069" w:author="阿毛" w:date="2021-06-02T14:38:00Z">
                <w:pPr/>
              </w:pPrChange>
            </w:pPr>
            <w:del w:id="2070" w:author="阿毛" w:date="2021-05-21T17:49:00Z">
              <w:r w:rsidRPr="00796BEC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5CBF82D" w14:textId="365C126A" w:rsidR="00D950B2" w:rsidRPr="00796BEC" w:rsidDel="007154E3" w:rsidRDefault="00D950B2">
            <w:pPr>
              <w:pStyle w:val="42"/>
              <w:spacing w:after="72"/>
              <w:ind w:left="1133"/>
              <w:rPr>
                <w:del w:id="2071" w:author="阿毛" w:date="2021-05-21T17:49:00Z"/>
                <w:rFonts w:ascii="標楷體" w:hAnsi="標楷體"/>
              </w:rPr>
              <w:pPrChange w:id="2072" w:author="阿毛" w:date="2021-06-02T14:38:00Z">
                <w:pPr/>
              </w:pPrChange>
            </w:pPr>
            <w:del w:id="2073" w:author="阿毛" w:date="2021-05-21T17:49:00Z">
              <w:r w:rsidRPr="00796BEC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660" w:type="dxa"/>
            <w:vMerge/>
          </w:tcPr>
          <w:p w14:paraId="6CFCA6E5" w14:textId="053B490C" w:rsidR="00D950B2" w:rsidRPr="00796BEC" w:rsidDel="007154E3" w:rsidRDefault="00D950B2">
            <w:pPr>
              <w:pStyle w:val="42"/>
              <w:spacing w:after="72"/>
              <w:ind w:left="1133"/>
              <w:rPr>
                <w:del w:id="2074" w:author="阿毛" w:date="2021-05-21T17:49:00Z"/>
                <w:rFonts w:ascii="標楷體" w:hAnsi="標楷體"/>
              </w:rPr>
              <w:pPrChange w:id="2075" w:author="阿毛" w:date="2021-06-02T14:38:00Z">
                <w:pPr/>
              </w:pPrChange>
            </w:pPr>
          </w:p>
        </w:tc>
      </w:tr>
      <w:tr w:rsidR="00D950B2" w:rsidRPr="00B830D9" w:rsidDel="007154E3" w14:paraId="02094DD2" w14:textId="4297E835" w:rsidTr="00D950B2">
        <w:trPr>
          <w:trHeight w:val="291"/>
          <w:jc w:val="center"/>
          <w:del w:id="2076" w:author="阿毛" w:date="2021-05-21T17:49:00Z"/>
        </w:trPr>
        <w:tc>
          <w:tcPr>
            <w:tcW w:w="658" w:type="dxa"/>
          </w:tcPr>
          <w:p w14:paraId="70030844" w14:textId="5D616AA3" w:rsidR="00D950B2" w:rsidRPr="00796BEC" w:rsidDel="007154E3" w:rsidRDefault="00D950B2">
            <w:pPr>
              <w:pStyle w:val="42"/>
              <w:spacing w:after="72"/>
              <w:ind w:left="1133"/>
              <w:rPr>
                <w:del w:id="2077" w:author="阿毛" w:date="2021-05-21T17:49:00Z"/>
                <w:rFonts w:ascii="標楷體" w:hAnsi="標楷體"/>
              </w:rPr>
              <w:pPrChange w:id="2078" w:author="阿毛" w:date="2021-06-02T14:38:00Z">
                <w:pPr/>
              </w:pPrChange>
            </w:pPr>
            <w:del w:id="2079" w:author="阿毛" w:date="2021-05-21T17:49:00Z">
              <w:r w:rsidRPr="00796BEC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42" w:type="dxa"/>
          </w:tcPr>
          <w:p w14:paraId="3F611323" w14:textId="54C4DA08" w:rsidR="00D950B2" w:rsidRPr="00796BEC" w:rsidDel="007154E3" w:rsidRDefault="00D950B2">
            <w:pPr>
              <w:pStyle w:val="42"/>
              <w:spacing w:after="72"/>
              <w:ind w:left="1133"/>
              <w:rPr>
                <w:del w:id="2080" w:author="阿毛" w:date="2021-05-21T17:49:00Z"/>
                <w:rFonts w:ascii="標楷體" w:hAnsi="標楷體"/>
              </w:rPr>
              <w:pPrChange w:id="2081" w:author="阿毛" w:date="2021-06-02T14:38:00Z">
                <w:pPr/>
              </w:pPrChange>
            </w:pPr>
            <w:del w:id="2082" w:author="阿毛" w:date="2021-05-21T17:49:00Z">
              <w:r w:rsidRPr="00796BEC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418" w:type="dxa"/>
          </w:tcPr>
          <w:p w14:paraId="0A27F811" w14:textId="0E3C7AAF" w:rsidR="00D950B2" w:rsidRPr="005676FB" w:rsidDel="007154E3" w:rsidRDefault="00D950B2">
            <w:pPr>
              <w:pStyle w:val="42"/>
              <w:spacing w:after="72"/>
              <w:ind w:left="1133"/>
              <w:rPr>
                <w:del w:id="2083" w:author="阿毛" w:date="2021-05-21T17:49:00Z"/>
                <w:rFonts w:ascii="標楷體" w:hAnsi="標楷體"/>
                <w:lang w:eastAsia="zh-HK"/>
              </w:rPr>
              <w:pPrChange w:id="2084" w:author="阿毛" w:date="2021-06-02T14:38:00Z">
                <w:pPr/>
              </w:pPrChange>
            </w:pPr>
            <w:del w:id="2085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397" w:type="dxa"/>
          </w:tcPr>
          <w:p w14:paraId="3A644931" w14:textId="18E8E7A8" w:rsidR="00D950B2" w:rsidRPr="00796BEC" w:rsidDel="007154E3" w:rsidRDefault="00D950B2">
            <w:pPr>
              <w:pStyle w:val="42"/>
              <w:spacing w:after="72"/>
              <w:ind w:left="1133"/>
              <w:rPr>
                <w:del w:id="2086" w:author="阿毛" w:date="2021-05-21T17:49:00Z"/>
                <w:rFonts w:ascii="標楷體" w:hAnsi="標楷體"/>
              </w:rPr>
              <w:pPrChange w:id="2087" w:author="阿毛" w:date="2021-06-02T14:38:00Z">
                <w:pPr/>
              </w:pPrChange>
            </w:pPr>
            <w:del w:id="2088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458AC4D" w14:textId="3A0BD34D" w:rsidR="00D950B2" w:rsidRPr="00796BEC" w:rsidDel="007154E3" w:rsidRDefault="00D950B2">
            <w:pPr>
              <w:pStyle w:val="42"/>
              <w:spacing w:after="72"/>
              <w:ind w:left="1133"/>
              <w:rPr>
                <w:del w:id="2089" w:author="阿毛" w:date="2021-05-21T17:49:00Z"/>
                <w:rFonts w:ascii="標楷體" w:hAnsi="標楷體"/>
              </w:rPr>
              <w:pPrChange w:id="209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8D6D519" w14:textId="4AEF5493" w:rsidR="00D950B2" w:rsidRPr="00796BEC" w:rsidDel="007154E3" w:rsidRDefault="00D950B2">
            <w:pPr>
              <w:pStyle w:val="42"/>
              <w:spacing w:after="72"/>
              <w:ind w:left="1133"/>
              <w:rPr>
                <w:del w:id="2091" w:author="阿毛" w:date="2021-05-21T17:49:00Z"/>
                <w:rFonts w:ascii="標楷體" w:hAnsi="標楷體"/>
              </w:rPr>
              <w:pPrChange w:id="2092" w:author="阿毛" w:date="2021-06-02T14:38:00Z">
                <w:pPr/>
              </w:pPrChange>
            </w:pPr>
            <w:del w:id="2093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4B9F2BA" w14:textId="5A8C5A4D" w:rsidR="00D950B2" w:rsidRPr="00796BEC" w:rsidDel="007154E3" w:rsidRDefault="00D950B2">
            <w:pPr>
              <w:pStyle w:val="42"/>
              <w:spacing w:after="72"/>
              <w:ind w:left="1133"/>
              <w:rPr>
                <w:del w:id="2094" w:author="阿毛" w:date="2021-05-21T17:49:00Z"/>
                <w:rFonts w:ascii="標楷體" w:hAnsi="標楷體"/>
              </w:rPr>
              <w:pPrChange w:id="2095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CA1B0D3" w14:textId="6FE86C84" w:rsidR="00D950B2" w:rsidRPr="00796BEC" w:rsidDel="007154E3" w:rsidRDefault="00D950B2">
            <w:pPr>
              <w:pStyle w:val="42"/>
              <w:spacing w:after="72"/>
              <w:ind w:left="1133"/>
              <w:rPr>
                <w:del w:id="2096" w:author="阿毛" w:date="2021-05-21T17:49:00Z"/>
                <w:rFonts w:ascii="標楷體" w:hAnsi="標楷體"/>
              </w:rPr>
              <w:pPrChange w:id="2097" w:author="阿毛" w:date="2021-06-02T14:38:00Z">
                <w:pPr/>
              </w:pPrChange>
            </w:pPr>
            <w:del w:id="2098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D950B2" w:rsidRPr="00B830D9" w:rsidDel="007154E3" w14:paraId="37E9E380" w14:textId="0739AD7F" w:rsidTr="00D950B2">
        <w:trPr>
          <w:trHeight w:val="291"/>
          <w:jc w:val="center"/>
          <w:del w:id="2099" w:author="阿毛" w:date="2021-05-21T17:49:00Z"/>
        </w:trPr>
        <w:tc>
          <w:tcPr>
            <w:tcW w:w="658" w:type="dxa"/>
          </w:tcPr>
          <w:p w14:paraId="39FB297C" w14:textId="0F86CECF" w:rsidR="00D950B2" w:rsidRPr="00796BEC" w:rsidDel="007154E3" w:rsidRDefault="00D950B2">
            <w:pPr>
              <w:pStyle w:val="42"/>
              <w:spacing w:after="72"/>
              <w:ind w:left="1133"/>
              <w:rPr>
                <w:del w:id="2100" w:author="阿毛" w:date="2021-05-21T17:49:00Z"/>
                <w:rFonts w:ascii="標楷體" w:hAnsi="標楷體"/>
              </w:rPr>
              <w:pPrChange w:id="2101" w:author="阿毛" w:date="2021-06-02T14:38:00Z">
                <w:pPr/>
              </w:pPrChange>
            </w:pPr>
            <w:del w:id="2102" w:author="阿毛" w:date="2021-05-21T17:49:00Z">
              <w:r w:rsidRPr="00796BEC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42" w:type="dxa"/>
          </w:tcPr>
          <w:p w14:paraId="73735CBA" w14:textId="5F5A9F1F" w:rsidR="00D950B2" w:rsidRPr="00796BEC" w:rsidDel="007154E3" w:rsidRDefault="00D950B2">
            <w:pPr>
              <w:pStyle w:val="42"/>
              <w:spacing w:after="72"/>
              <w:ind w:left="1133"/>
              <w:rPr>
                <w:del w:id="2103" w:author="阿毛" w:date="2021-05-21T17:49:00Z"/>
                <w:rFonts w:ascii="標楷體" w:hAnsi="標楷體"/>
              </w:rPr>
              <w:pPrChange w:id="2104" w:author="阿毛" w:date="2021-06-02T14:38:00Z">
                <w:pPr/>
              </w:pPrChange>
            </w:pPr>
            <w:del w:id="2105" w:author="阿毛" w:date="2021-05-21T17:49:00Z">
              <w:r w:rsidRPr="00796BEC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418" w:type="dxa"/>
          </w:tcPr>
          <w:p w14:paraId="2BB944E1" w14:textId="74647C59" w:rsidR="00D950B2" w:rsidRPr="005676FB" w:rsidDel="007154E3" w:rsidRDefault="00D950B2">
            <w:pPr>
              <w:pStyle w:val="42"/>
              <w:spacing w:after="72"/>
              <w:ind w:left="1133"/>
              <w:rPr>
                <w:del w:id="2106" w:author="阿毛" w:date="2021-05-21T17:49:00Z"/>
                <w:rFonts w:ascii="標楷體" w:hAnsi="標楷體"/>
              </w:rPr>
              <w:pPrChange w:id="2107" w:author="阿毛" w:date="2021-06-02T14:38:00Z">
                <w:pPr/>
              </w:pPrChange>
            </w:pPr>
            <w:del w:id="2108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397" w:type="dxa"/>
          </w:tcPr>
          <w:p w14:paraId="7D944892" w14:textId="4E0368AE" w:rsidR="00D950B2" w:rsidRPr="00796BEC" w:rsidDel="007154E3" w:rsidRDefault="00D950B2">
            <w:pPr>
              <w:pStyle w:val="42"/>
              <w:spacing w:after="72"/>
              <w:ind w:left="1133"/>
              <w:rPr>
                <w:del w:id="2109" w:author="阿毛" w:date="2021-05-21T17:49:00Z"/>
                <w:rFonts w:ascii="標楷體" w:hAnsi="標楷體"/>
              </w:rPr>
              <w:pPrChange w:id="211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3CB10B44" w14:textId="73D3A8E9" w:rsidR="00D950B2" w:rsidRPr="00796BEC" w:rsidDel="007154E3" w:rsidRDefault="00D950B2">
            <w:pPr>
              <w:pStyle w:val="42"/>
              <w:spacing w:after="72"/>
              <w:ind w:left="1133"/>
              <w:rPr>
                <w:del w:id="2111" w:author="阿毛" w:date="2021-05-21T17:49:00Z"/>
                <w:rFonts w:ascii="標楷體" w:hAnsi="標楷體"/>
              </w:rPr>
              <w:pPrChange w:id="211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F09FDDA" w14:textId="20DC4ACC" w:rsidR="00D950B2" w:rsidRPr="00796BEC" w:rsidDel="007154E3" w:rsidRDefault="00D950B2">
            <w:pPr>
              <w:pStyle w:val="42"/>
              <w:spacing w:after="72"/>
              <w:ind w:left="1133"/>
              <w:rPr>
                <w:del w:id="2113" w:author="阿毛" w:date="2021-05-21T17:49:00Z"/>
                <w:rFonts w:ascii="標楷體" w:hAnsi="標楷體"/>
              </w:rPr>
              <w:pPrChange w:id="2114" w:author="阿毛" w:date="2021-06-02T14:38:00Z">
                <w:pPr/>
              </w:pPrChange>
            </w:pPr>
            <w:del w:id="2115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6D5C7F57" w14:textId="3E2E2C02" w:rsidR="00D950B2" w:rsidRPr="00796BEC" w:rsidDel="007154E3" w:rsidRDefault="00D950B2">
            <w:pPr>
              <w:pStyle w:val="42"/>
              <w:spacing w:after="72"/>
              <w:ind w:left="1133"/>
              <w:rPr>
                <w:del w:id="2116" w:author="阿毛" w:date="2021-05-21T17:49:00Z"/>
                <w:rFonts w:ascii="標楷體" w:hAnsi="標楷體"/>
              </w:rPr>
              <w:pPrChange w:id="2117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108E2338" w14:textId="1C6FC733" w:rsidR="00D950B2" w:rsidRPr="00796BEC" w:rsidDel="007154E3" w:rsidRDefault="00D950B2">
            <w:pPr>
              <w:pStyle w:val="42"/>
              <w:spacing w:after="72"/>
              <w:ind w:left="1133"/>
              <w:rPr>
                <w:del w:id="2118" w:author="阿毛" w:date="2021-05-21T17:49:00Z"/>
                <w:rFonts w:ascii="標楷體" w:hAnsi="標楷體"/>
              </w:rPr>
              <w:pPrChange w:id="2119" w:author="阿毛" w:date="2021-06-02T14:38:00Z">
                <w:pPr/>
              </w:pPrChange>
            </w:pPr>
            <w:del w:id="2120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D950B2" w:rsidRPr="00B830D9" w:rsidDel="007154E3" w14:paraId="43809C13" w14:textId="3CD55D43" w:rsidTr="00D950B2">
        <w:trPr>
          <w:trHeight w:val="291"/>
          <w:jc w:val="center"/>
          <w:del w:id="2121" w:author="阿毛" w:date="2021-05-21T17:49:00Z"/>
        </w:trPr>
        <w:tc>
          <w:tcPr>
            <w:tcW w:w="658" w:type="dxa"/>
          </w:tcPr>
          <w:p w14:paraId="22C97C45" w14:textId="4AC19CEE" w:rsidR="00D950B2" w:rsidRPr="00796BEC" w:rsidDel="007154E3" w:rsidRDefault="00D950B2">
            <w:pPr>
              <w:pStyle w:val="42"/>
              <w:spacing w:after="72"/>
              <w:ind w:left="1133"/>
              <w:rPr>
                <w:del w:id="2122" w:author="阿毛" w:date="2021-05-21T17:49:00Z"/>
                <w:rFonts w:ascii="標楷體" w:hAnsi="標楷體"/>
              </w:rPr>
              <w:pPrChange w:id="2123" w:author="阿毛" w:date="2021-06-02T14:38:00Z">
                <w:pPr/>
              </w:pPrChange>
            </w:pPr>
          </w:p>
        </w:tc>
        <w:tc>
          <w:tcPr>
            <w:tcW w:w="1842" w:type="dxa"/>
          </w:tcPr>
          <w:p w14:paraId="26B12395" w14:textId="00AE2E5B" w:rsidR="00D950B2" w:rsidRPr="00796BEC" w:rsidDel="007154E3" w:rsidRDefault="00D950B2">
            <w:pPr>
              <w:pStyle w:val="42"/>
              <w:spacing w:after="72"/>
              <w:ind w:left="1133"/>
              <w:rPr>
                <w:del w:id="2124" w:author="阿毛" w:date="2021-05-21T17:49:00Z"/>
                <w:rFonts w:ascii="標楷體" w:hAnsi="標楷體"/>
              </w:rPr>
              <w:pPrChange w:id="2125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74AECDAA" w14:textId="35350F02" w:rsidR="00D950B2" w:rsidRPr="00796BEC" w:rsidDel="007154E3" w:rsidRDefault="00D950B2">
            <w:pPr>
              <w:pStyle w:val="42"/>
              <w:spacing w:after="72"/>
              <w:ind w:left="1133"/>
              <w:rPr>
                <w:del w:id="2126" w:author="阿毛" w:date="2021-05-21T17:49:00Z"/>
                <w:rFonts w:ascii="標楷體" w:hAnsi="標楷體"/>
              </w:rPr>
              <w:pPrChange w:id="2127" w:author="阿毛" w:date="2021-06-02T14:38:00Z">
                <w:pPr/>
              </w:pPrChange>
            </w:pPr>
          </w:p>
        </w:tc>
        <w:tc>
          <w:tcPr>
            <w:tcW w:w="1397" w:type="dxa"/>
          </w:tcPr>
          <w:p w14:paraId="7114D7FC" w14:textId="4F8D912D" w:rsidR="00D950B2" w:rsidRPr="00796BEC" w:rsidDel="007154E3" w:rsidRDefault="00D950B2">
            <w:pPr>
              <w:pStyle w:val="42"/>
              <w:spacing w:after="72"/>
              <w:ind w:left="1133"/>
              <w:rPr>
                <w:del w:id="2128" w:author="阿毛" w:date="2021-05-21T17:49:00Z"/>
                <w:rFonts w:ascii="標楷體" w:hAnsi="標楷體"/>
              </w:rPr>
              <w:pPrChange w:id="2129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47AEC7AC" w14:textId="05073B56" w:rsidR="00D950B2" w:rsidRPr="00796BEC" w:rsidDel="007154E3" w:rsidRDefault="00D950B2">
            <w:pPr>
              <w:pStyle w:val="42"/>
              <w:spacing w:after="72"/>
              <w:ind w:left="1133"/>
              <w:rPr>
                <w:del w:id="2130" w:author="阿毛" w:date="2021-05-21T17:49:00Z"/>
                <w:rFonts w:ascii="標楷體" w:hAnsi="標楷體"/>
              </w:rPr>
              <w:pPrChange w:id="213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72EE555" w14:textId="017C1515" w:rsidR="00D950B2" w:rsidRPr="00796BEC" w:rsidDel="007154E3" w:rsidRDefault="00D950B2">
            <w:pPr>
              <w:pStyle w:val="42"/>
              <w:spacing w:after="72"/>
              <w:ind w:left="1133"/>
              <w:rPr>
                <w:del w:id="2132" w:author="阿毛" w:date="2021-05-21T17:49:00Z"/>
                <w:rFonts w:ascii="標楷體" w:hAnsi="標楷體"/>
              </w:rPr>
              <w:pPrChange w:id="213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D20AB2B" w14:textId="10417B02" w:rsidR="00D950B2" w:rsidRPr="00796BEC" w:rsidDel="007154E3" w:rsidRDefault="00D950B2">
            <w:pPr>
              <w:pStyle w:val="42"/>
              <w:spacing w:after="72"/>
              <w:ind w:left="1133"/>
              <w:rPr>
                <w:del w:id="2134" w:author="阿毛" w:date="2021-05-21T17:49:00Z"/>
                <w:rFonts w:ascii="標楷體" w:hAnsi="標楷體"/>
              </w:rPr>
              <w:pPrChange w:id="2135" w:author="阿毛" w:date="2021-06-02T14:38:00Z">
                <w:pPr/>
              </w:pPrChange>
            </w:pPr>
          </w:p>
        </w:tc>
        <w:tc>
          <w:tcPr>
            <w:tcW w:w="2660" w:type="dxa"/>
          </w:tcPr>
          <w:p w14:paraId="695380C9" w14:textId="3B18ADEE" w:rsidR="00D950B2" w:rsidRPr="00796BEC" w:rsidDel="007154E3" w:rsidRDefault="00D950B2">
            <w:pPr>
              <w:pStyle w:val="42"/>
              <w:spacing w:after="72"/>
              <w:ind w:left="1133"/>
              <w:rPr>
                <w:del w:id="2136" w:author="阿毛" w:date="2021-05-21T17:49:00Z"/>
                <w:rFonts w:ascii="標楷體" w:hAnsi="標楷體"/>
              </w:rPr>
              <w:pPrChange w:id="2137" w:author="阿毛" w:date="2021-06-02T14:38:00Z">
                <w:pPr/>
              </w:pPrChange>
            </w:pPr>
          </w:p>
        </w:tc>
      </w:tr>
    </w:tbl>
    <w:p w14:paraId="37F064D0" w14:textId="6067B4BF" w:rsidR="00D950B2" w:rsidDel="007154E3" w:rsidRDefault="00D950B2">
      <w:pPr>
        <w:pStyle w:val="42"/>
        <w:spacing w:after="72"/>
        <w:ind w:left="1133"/>
        <w:rPr>
          <w:del w:id="2138" w:author="阿毛" w:date="2021-05-21T17:49:00Z"/>
          <w:rFonts w:ascii="標楷體" w:hAnsi="標楷體"/>
        </w:rPr>
        <w:pPrChange w:id="2139" w:author="阿毛" w:date="2021-06-02T14:38:00Z">
          <w:pPr/>
        </w:pPrChange>
      </w:pPr>
    </w:p>
    <w:p w14:paraId="1C584639" w14:textId="058DE253" w:rsidR="00D950B2" w:rsidDel="007154E3" w:rsidRDefault="00D950B2">
      <w:pPr>
        <w:pStyle w:val="42"/>
        <w:spacing w:after="72"/>
        <w:ind w:left="1133"/>
        <w:rPr>
          <w:del w:id="2140" w:author="阿毛" w:date="2021-05-21T17:49:00Z"/>
          <w:rFonts w:ascii="標楷體" w:hAnsi="標楷體"/>
        </w:rPr>
      </w:pPr>
    </w:p>
    <w:p w14:paraId="018AB734" w14:textId="02BE2158" w:rsidR="002A4A20" w:rsidDel="007154E3" w:rsidRDefault="002A4A20">
      <w:pPr>
        <w:pStyle w:val="42"/>
        <w:spacing w:after="72"/>
        <w:ind w:left="1133"/>
        <w:rPr>
          <w:del w:id="2141" w:author="阿毛" w:date="2021-05-21T17:49:00Z"/>
          <w:rFonts w:ascii="標楷體" w:hAnsi="標楷體"/>
        </w:rPr>
        <w:pPrChange w:id="2142" w:author="阿毛" w:date="2021-06-02T14:38:00Z">
          <w:pPr>
            <w:pStyle w:val="42"/>
            <w:spacing w:after="72"/>
            <w:ind w:leftChars="0" w:left="0"/>
          </w:pPr>
        </w:pPrChange>
      </w:pPr>
      <w:del w:id="2143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="00AB56C2" w:rsidRPr="00AB56C2" w:rsidDel="007154E3">
          <w:rPr>
            <w:rFonts w:ascii="標楷體" w:hAnsi="標楷體" w:hint="eastAsia"/>
          </w:rPr>
          <w:delText>核心日結單代傳票</w:delText>
        </w:r>
      </w:del>
    </w:p>
    <w:p w14:paraId="41A2E5BC" w14:textId="0769E56D" w:rsidR="002A4A20" w:rsidDel="007154E3" w:rsidRDefault="002A4A20">
      <w:pPr>
        <w:pStyle w:val="42"/>
        <w:spacing w:after="72"/>
        <w:ind w:left="1133"/>
        <w:rPr>
          <w:del w:id="2144" w:author="阿毛" w:date="2021-05-21T17:49:00Z"/>
          <w:rFonts w:ascii="標楷體" w:hAnsi="標楷體"/>
        </w:rPr>
        <w:pPrChange w:id="2145" w:author="阿毛" w:date="2021-06-02T14:38:00Z">
          <w:pPr>
            <w:pStyle w:val="42"/>
            <w:spacing w:after="72"/>
            <w:ind w:leftChars="0" w:left="0"/>
          </w:pPr>
        </w:pPrChange>
      </w:pPr>
      <w:del w:id="2146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3F5191" w:rsidDel="007154E3">
          <w:rPr>
            <w:rFonts w:ascii="標楷體" w:hAnsi="標楷體" w:hint="eastAsia"/>
          </w:rPr>
          <w:delText xml:space="preserve"> </w:delText>
        </w:r>
        <w:r w:rsidR="005C14EF" w:rsidRPr="006F0B88" w:rsidDel="007154E3">
          <w:rPr>
            <w:rFonts w:ascii="標楷體" w:hAnsi="標楷體"/>
          </w:rPr>
          <w:object w:dxaOrig="1376" w:dyaOrig="844" w14:anchorId="36729B5E">
            <v:shape id="_x0000_i1034" type="#_x0000_t75" style="width:69pt;height:42pt" o:ole="">
              <v:imagedata r:id="rId46" o:title=""/>
            </v:shape>
            <o:OLEObject Type="Embed" ProgID="Acrobat.Document.DC" ShapeID="_x0000_i1034" DrawAspect="Icon" ObjectID="_1744797241" r:id="rId47"/>
          </w:object>
        </w:r>
      </w:del>
    </w:p>
    <w:p w14:paraId="21543EB5" w14:textId="1CA0F9AD" w:rsidR="002D719D" w:rsidDel="007154E3" w:rsidRDefault="003F5191">
      <w:pPr>
        <w:pStyle w:val="42"/>
        <w:spacing w:after="72"/>
        <w:ind w:left="1133"/>
        <w:rPr>
          <w:del w:id="2147" w:author="阿毛" w:date="2021-05-21T17:49:00Z"/>
        </w:rPr>
        <w:pPrChange w:id="2148" w:author="阿毛" w:date="2021-06-02T14:38:00Z">
          <w:pPr/>
        </w:pPrChange>
      </w:pPr>
      <w:del w:id="2149" w:author="阿毛" w:date="2021-05-21T17:49:00Z">
        <w:r w:rsidDel="007154E3">
          <w:br w:type="page"/>
        </w:r>
      </w:del>
    </w:p>
    <w:p w14:paraId="37F669CA" w14:textId="66971B64" w:rsidR="00D950B2" w:rsidDel="007154E3" w:rsidRDefault="00D950B2">
      <w:pPr>
        <w:pStyle w:val="42"/>
        <w:spacing w:after="72"/>
        <w:ind w:left="1133"/>
        <w:rPr>
          <w:del w:id="2150" w:author="阿毛" w:date="2021-05-21T17:49:00Z"/>
        </w:rPr>
        <w:pPrChange w:id="2151" w:author="阿毛" w:date="2021-06-02T14:38:00Z">
          <w:pPr/>
        </w:pPrChange>
      </w:pPr>
    </w:p>
    <w:p w14:paraId="03454187" w14:textId="3091E436" w:rsidR="002A4A20" w:rsidRPr="00B830D9" w:rsidDel="007154E3" w:rsidRDefault="002A4A20">
      <w:pPr>
        <w:pStyle w:val="42"/>
        <w:spacing w:after="72"/>
        <w:ind w:left="1133"/>
        <w:rPr>
          <w:del w:id="2152" w:author="阿毛" w:date="2021-05-21T17:49:00Z"/>
          <w:rFonts w:ascii="標楷體" w:hAnsi="標楷體"/>
        </w:rPr>
        <w:pPrChange w:id="215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154" w:author="阿毛" w:date="2021-05-21T17:49:00Z">
        <w:r w:rsidDel="007154E3">
          <w:rPr>
            <w:rFonts w:ascii="標楷體" w:hAnsi="標楷體"/>
          </w:rPr>
          <w:delText>L9</w:delText>
        </w:r>
        <w:r w:rsidR="00BD5283" w:rsidDel="007154E3">
          <w:rPr>
            <w:rFonts w:ascii="標楷體" w:hAnsi="標楷體"/>
          </w:rPr>
          <w:delText>132</w:delText>
        </w:r>
        <w:r w:rsidR="00AB56C2" w:rsidRPr="00AB56C2" w:rsidDel="007154E3">
          <w:rPr>
            <w:rFonts w:ascii="標楷體" w:hAnsi="標楷體" w:hint="eastAsia"/>
          </w:rPr>
          <w:delText>傳票媒體明細表（核心）</w:delText>
        </w:r>
      </w:del>
    </w:p>
    <w:p w14:paraId="12EF950A" w14:textId="7DB6D555" w:rsidR="002A4A20" w:rsidRPr="00B830D9" w:rsidDel="007154E3" w:rsidRDefault="002A4A20">
      <w:pPr>
        <w:pStyle w:val="42"/>
        <w:spacing w:after="72"/>
        <w:ind w:left="1133"/>
        <w:rPr>
          <w:del w:id="2155" w:author="阿毛" w:date="2021-05-21T17:49:00Z"/>
        </w:rPr>
        <w:pPrChange w:id="2156" w:author="阿毛" w:date="2021-06-02T14:38:00Z">
          <w:pPr>
            <w:pStyle w:val="a"/>
          </w:pPr>
        </w:pPrChange>
      </w:pPr>
      <w:del w:id="2157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A4A20" w:rsidRPr="00B830D9" w:rsidDel="007154E3" w14:paraId="3AC81F3F" w14:textId="59761D71" w:rsidTr="00DC3CAB">
        <w:trPr>
          <w:trHeight w:val="277"/>
          <w:del w:id="21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354E92" w14:textId="2C6433CC" w:rsidR="002A4A20" w:rsidRPr="00B830D9" w:rsidDel="007154E3" w:rsidRDefault="002A4A20">
            <w:pPr>
              <w:pStyle w:val="42"/>
              <w:spacing w:after="72"/>
              <w:ind w:left="1133"/>
              <w:rPr>
                <w:del w:id="2159" w:author="阿毛" w:date="2021-05-21T17:49:00Z"/>
                <w:rFonts w:ascii="標楷體" w:hAnsi="標楷體"/>
              </w:rPr>
              <w:pPrChange w:id="2160" w:author="阿毛" w:date="2021-06-02T14:38:00Z">
                <w:pPr/>
              </w:pPrChange>
            </w:pPr>
            <w:del w:id="216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3E86A" w14:textId="4B09FE85" w:rsidR="002A4A20" w:rsidRPr="00B830D9" w:rsidDel="007154E3" w:rsidRDefault="00AB56C2">
            <w:pPr>
              <w:pStyle w:val="42"/>
              <w:spacing w:after="72"/>
              <w:ind w:left="1133"/>
              <w:rPr>
                <w:del w:id="2162" w:author="阿毛" w:date="2021-05-21T17:49:00Z"/>
                <w:rFonts w:ascii="標楷體" w:hAnsi="標楷體"/>
              </w:rPr>
              <w:pPrChange w:id="2163" w:author="阿毛" w:date="2021-06-02T14:38:00Z">
                <w:pPr/>
              </w:pPrChange>
            </w:pPr>
            <w:del w:id="2164" w:author="阿毛" w:date="2021-05-21T17:49:00Z">
              <w:r w:rsidRPr="00AB56C2" w:rsidDel="007154E3">
                <w:rPr>
                  <w:rFonts w:ascii="標楷體" w:hAnsi="標楷體" w:hint="eastAsia"/>
                </w:rPr>
                <w:delText>傳票媒體明細表（核心）</w:delText>
              </w:r>
            </w:del>
          </w:p>
        </w:tc>
      </w:tr>
      <w:tr w:rsidR="002A4A20" w:rsidRPr="00B830D9" w:rsidDel="007154E3" w14:paraId="7D6725E9" w14:textId="0A9394A2" w:rsidTr="00DC3CAB">
        <w:trPr>
          <w:trHeight w:val="277"/>
          <w:del w:id="21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638DBA" w14:textId="73ED93F9" w:rsidR="002A4A20" w:rsidRPr="00B830D9" w:rsidDel="007154E3" w:rsidRDefault="002A4A20">
            <w:pPr>
              <w:pStyle w:val="42"/>
              <w:spacing w:after="72"/>
              <w:ind w:left="1133"/>
              <w:rPr>
                <w:del w:id="2166" w:author="阿毛" w:date="2021-05-21T17:49:00Z"/>
                <w:rFonts w:ascii="標楷體" w:hAnsi="標楷體"/>
              </w:rPr>
              <w:pPrChange w:id="2167" w:author="阿毛" w:date="2021-06-02T14:38:00Z">
                <w:pPr/>
              </w:pPrChange>
            </w:pPr>
            <w:del w:id="2168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40EA3E" w14:textId="7C52ABBE" w:rsidR="002A4A20" w:rsidRPr="00B830D9" w:rsidDel="007154E3" w:rsidRDefault="002A4A20">
            <w:pPr>
              <w:pStyle w:val="42"/>
              <w:spacing w:after="72"/>
              <w:ind w:left="1133"/>
              <w:rPr>
                <w:del w:id="2169" w:author="阿毛" w:date="2021-05-21T17:49:00Z"/>
                <w:rFonts w:ascii="標楷體" w:hAnsi="標楷體"/>
              </w:rPr>
              <w:pPrChange w:id="2170" w:author="阿毛" w:date="2021-06-02T14:38:00Z">
                <w:pPr/>
              </w:pPrChange>
            </w:pPr>
          </w:p>
        </w:tc>
      </w:tr>
      <w:tr w:rsidR="002A4A20" w:rsidRPr="00B830D9" w:rsidDel="007154E3" w14:paraId="4606C246" w14:textId="30AAC690" w:rsidTr="00DC3CAB">
        <w:trPr>
          <w:trHeight w:val="773"/>
          <w:del w:id="21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26503B" w14:textId="59C1E4E4" w:rsidR="002A4A20" w:rsidRPr="00B830D9" w:rsidDel="007154E3" w:rsidRDefault="002A4A20">
            <w:pPr>
              <w:pStyle w:val="42"/>
              <w:spacing w:after="72"/>
              <w:ind w:left="1133"/>
              <w:rPr>
                <w:del w:id="2172" w:author="阿毛" w:date="2021-05-21T17:49:00Z"/>
                <w:rFonts w:ascii="標楷體" w:hAnsi="標楷體"/>
              </w:rPr>
              <w:pPrChange w:id="2173" w:author="阿毛" w:date="2021-06-02T14:38:00Z">
                <w:pPr/>
              </w:pPrChange>
            </w:pPr>
            <w:del w:id="217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E0D98D" w14:textId="7E76DA89" w:rsidR="002A4A20" w:rsidRPr="00B830D9" w:rsidDel="007154E3" w:rsidRDefault="002A4A20">
            <w:pPr>
              <w:pStyle w:val="42"/>
              <w:spacing w:after="72"/>
              <w:ind w:left="1133"/>
              <w:rPr>
                <w:del w:id="2175" w:author="阿毛" w:date="2021-05-21T17:49:00Z"/>
                <w:rFonts w:ascii="標楷體" w:hAnsi="標楷體"/>
              </w:rPr>
              <w:pPrChange w:id="2176" w:author="阿毛" w:date="2021-06-02T14:38:00Z">
                <w:pPr/>
              </w:pPrChange>
            </w:pPr>
          </w:p>
        </w:tc>
      </w:tr>
      <w:tr w:rsidR="002A4A20" w:rsidRPr="00B830D9" w:rsidDel="007154E3" w14:paraId="6532269A" w14:textId="7D02F82C" w:rsidTr="00DC3CAB">
        <w:trPr>
          <w:trHeight w:val="321"/>
          <w:del w:id="21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57DF49" w14:textId="132CC3E2" w:rsidR="002A4A20" w:rsidRPr="00B830D9" w:rsidDel="007154E3" w:rsidRDefault="002A4A20">
            <w:pPr>
              <w:pStyle w:val="42"/>
              <w:spacing w:after="72"/>
              <w:ind w:left="1133"/>
              <w:rPr>
                <w:del w:id="2178" w:author="阿毛" w:date="2021-05-21T17:49:00Z"/>
                <w:rFonts w:ascii="標楷體" w:hAnsi="標楷體"/>
              </w:rPr>
              <w:pPrChange w:id="2179" w:author="阿毛" w:date="2021-06-02T14:38:00Z">
                <w:pPr/>
              </w:pPrChange>
            </w:pPr>
            <w:del w:id="2180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1D9D8E" w14:textId="3763716B" w:rsidR="002A4A20" w:rsidRPr="00B830D9" w:rsidDel="007154E3" w:rsidRDefault="002A4A20">
            <w:pPr>
              <w:pStyle w:val="42"/>
              <w:spacing w:after="72"/>
              <w:ind w:left="1133"/>
              <w:rPr>
                <w:del w:id="2181" w:author="阿毛" w:date="2021-05-21T17:49:00Z"/>
                <w:rFonts w:ascii="標楷體" w:hAnsi="標楷體"/>
              </w:rPr>
              <w:pPrChange w:id="2182" w:author="阿毛" w:date="2021-06-02T14:38:00Z">
                <w:pPr/>
              </w:pPrChange>
            </w:pPr>
          </w:p>
        </w:tc>
      </w:tr>
      <w:tr w:rsidR="002A4A20" w:rsidRPr="00B830D9" w:rsidDel="007154E3" w14:paraId="6CF03D63" w14:textId="1B3496BF" w:rsidTr="00DC3CAB">
        <w:trPr>
          <w:trHeight w:val="1311"/>
          <w:del w:id="21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FFCFDD" w14:textId="3BFADE7E" w:rsidR="002A4A20" w:rsidRPr="00B830D9" w:rsidDel="007154E3" w:rsidRDefault="002A4A20">
            <w:pPr>
              <w:pStyle w:val="42"/>
              <w:spacing w:after="72"/>
              <w:ind w:left="1133"/>
              <w:rPr>
                <w:del w:id="2184" w:author="阿毛" w:date="2021-05-21T17:49:00Z"/>
                <w:rFonts w:ascii="標楷體" w:hAnsi="標楷體"/>
              </w:rPr>
              <w:pPrChange w:id="2185" w:author="阿毛" w:date="2021-06-02T14:38:00Z">
                <w:pPr/>
              </w:pPrChange>
            </w:pPr>
            <w:del w:id="2186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D63D09" w14:textId="22366104" w:rsidR="002A4A20" w:rsidRPr="00B830D9" w:rsidDel="007154E3" w:rsidRDefault="002A4A20">
            <w:pPr>
              <w:pStyle w:val="42"/>
              <w:spacing w:after="72"/>
              <w:ind w:left="1133"/>
              <w:rPr>
                <w:del w:id="2187" w:author="阿毛" w:date="2021-05-21T17:49:00Z"/>
                <w:rFonts w:ascii="標楷體" w:hAnsi="標楷體"/>
              </w:rPr>
              <w:pPrChange w:id="2188" w:author="阿毛" w:date="2021-06-02T14:38:00Z">
                <w:pPr/>
              </w:pPrChange>
            </w:pPr>
          </w:p>
        </w:tc>
      </w:tr>
      <w:tr w:rsidR="002A4A20" w:rsidRPr="00B830D9" w:rsidDel="007154E3" w14:paraId="31B07504" w14:textId="2C5D1F7E" w:rsidTr="00DC3CAB">
        <w:trPr>
          <w:trHeight w:val="278"/>
          <w:del w:id="21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6FE4DE" w14:textId="75196FEB" w:rsidR="002A4A20" w:rsidRPr="00B830D9" w:rsidDel="007154E3" w:rsidRDefault="002A4A20">
            <w:pPr>
              <w:pStyle w:val="42"/>
              <w:spacing w:after="72"/>
              <w:ind w:left="1133"/>
              <w:rPr>
                <w:del w:id="2190" w:author="阿毛" w:date="2021-05-21T17:49:00Z"/>
                <w:rFonts w:ascii="標楷體" w:hAnsi="標楷體"/>
              </w:rPr>
              <w:pPrChange w:id="2191" w:author="阿毛" w:date="2021-06-02T14:38:00Z">
                <w:pPr/>
              </w:pPrChange>
            </w:pPr>
            <w:del w:id="2192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ABF3AF" w14:textId="6BE78819" w:rsidR="002A4A20" w:rsidRPr="00B830D9" w:rsidDel="007154E3" w:rsidRDefault="002A4A20">
            <w:pPr>
              <w:pStyle w:val="42"/>
              <w:spacing w:after="72"/>
              <w:ind w:left="1133"/>
              <w:rPr>
                <w:del w:id="2193" w:author="阿毛" w:date="2021-05-21T17:49:00Z"/>
                <w:rFonts w:ascii="標楷體" w:hAnsi="標楷體"/>
              </w:rPr>
              <w:pPrChange w:id="2194" w:author="阿毛" w:date="2021-06-02T14:38:00Z">
                <w:pPr/>
              </w:pPrChange>
            </w:pPr>
          </w:p>
        </w:tc>
      </w:tr>
      <w:tr w:rsidR="002A4A20" w:rsidRPr="00B830D9" w:rsidDel="007154E3" w14:paraId="01FFDB70" w14:textId="0AC49220" w:rsidTr="00DC3CAB">
        <w:trPr>
          <w:trHeight w:val="358"/>
          <w:del w:id="219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85D86B" w14:textId="60D8256E" w:rsidR="002A4A20" w:rsidRPr="00B830D9" w:rsidDel="007154E3" w:rsidRDefault="002A4A20">
            <w:pPr>
              <w:pStyle w:val="42"/>
              <w:spacing w:after="72"/>
              <w:ind w:left="1133"/>
              <w:rPr>
                <w:del w:id="2196" w:author="阿毛" w:date="2021-05-21T17:49:00Z"/>
                <w:rFonts w:ascii="標楷體" w:hAnsi="標楷體"/>
              </w:rPr>
              <w:pPrChange w:id="2197" w:author="阿毛" w:date="2021-06-02T14:38:00Z">
                <w:pPr/>
              </w:pPrChange>
            </w:pPr>
            <w:del w:id="2198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C6306" w14:textId="5F20DCD4" w:rsidR="002A4A20" w:rsidRPr="00B830D9" w:rsidDel="007154E3" w:rsidRDefault="002A4A20">
            <w:pPr>
              <w:pStyle w:val="42"/>
              <w:spacing w:after="72"/>
              <w:ind w:left="1133"/>
              <w:rPr>
                <w:del w:id="2199" w:author="阿毛" w:date="2021-05-21T17:49:00Z"/>
                <w:rFonts w:ascii="標楷體" w:hAnsi="標楷體"/>
              </w:rPr>
              <w:pPrChange w:id="2200" w:author="阿毛" w:date="2021-06-02T14:38:00Z">
                <w:pPr/>
              </w:pPrChange>
            </w:pPr>
          </w:p>
        </w:tc>
      </w:tr>
      <w:tr w:rsidR="002A4A20" w:rsidRPr="00B830D9" w:rsidDel="007154E3" w14:paraId="6D6D7A22" w14:textId="15E2AFAE" w:rsidTr="00DC3CAB">
        <w:trPr>
          <w:trHeight w:val="278"/>
          <w:del w:id="22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920DB6" w14:textId="0EEA6D8D" w:rsidR="002A4A20" w:rsidRPr="00B830D9" w:rsidDel="007154E3" w:rsidRDefault="002A4A20">
            <w:pPr>
              <w:pStyle w:val="42"/>
              <w:spacing w:after="72"/>
              <w:ind w:left="1133"/>
              <w:rPr>
                <w:del w:id="2202" w:author="阿毛" w:date="2021-05-21T17:49:00Z"/>
                <w:rFonts w:ascii="標楷體" w:hAnsi="標楷體"/>
              </w:rPr>
              <w:pPrChange w:id="2203" w:author="阿毛" w:date="2021-06-02T14:38:00Z">
                <w:pPr/>
              </w:pPrChange>
            </w:pPr>
            <w:del w:id="2204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24D789" w14:textId="52796348" w:rsidR="002A4A20" w:rsidRPr="00B830D9" w:rsidDel="007154E3" w:rsidRDefault="002A4A20">
            <w:pPr>
              <w:pStyle w:val="42"/>
              <w:spacing w:after="72"/>
              <w:ind w:left="1133"/>
              <w:rPr>
                <w:del w:id="2205" w:author="阿毛" w:date="2021-05-21T17:49:00Z"/>
                <w:rFonts w:ascii="標楷體" w:hAnsi="標楷體"/>
              </w:rPr>
              <w:pPrChange w:id="2206" w:author="阿毛" w:date="2021-06-02T14:38:00Z">
                <w:pPr/>
              </w:pPrChange>
            </w:pPr>
          </w:p>
        </w:tc>
      </w:tr>
    </w:tbl>
    <w:p w14:paraId="1BF3629D" w14:textId="347A569E" w:rsidR="002A4A20" w:rsidDel="007154E3" w:rsidRDefault="002A4A20">
      <w:pPr>
        <w:pStyle w:val="42"/>
        <w:spacing w:after="72"/>
        <w:ind w:left="1133"/>
        <w:rPr>
          <w:del w:id="2207" w:author="阿毛" w:date="2021-05-21T17:49:00Z"/>
          <w:rFonts w:ascii="標楷體" w:hAnsi="標楷體"/>
        </w:rPr>
        <w:pPrChange w:id="2208" w:author="阿毛" w:date="2021-06-02T14:38:00Z">
          <w:pPr/>
        </w:pPrChange>
      </w:pPr>
    </w:p>
    <w:p w14:paraId="631AE90A" w14:textId="5459ABE9" w:rsidR="00B910ED" w:rsidDel="007154E3" w:rsidRDefault="00B910ED">
      <w:pPr>
        <w:pStyle w:val="42"/>
        <w:spacing w:after="72"/>
        <w:ind w:left="1133"/>
        <w:rPr>
          <w:del w:id="2209" w:author="阿毛" w:date="2021-05-21T17:49:00Z"/>
          <w:rFonts w:ascii="標楷體" w:hAnsi="標楷體"/>
        </w:rPr>
        <w:pPrChange w:id="2210" w:author="阿毛" w:date="2021-06-02T14:38:00Z">
          <w:pPr/>
        </w:pPrChange>
      </w:pPr>
    </w:p>
    <w:p w14:paraId="1A6B13D4" w14:textId="0F24F28C" w:rsidR="00B910ED" w:rsidDel="007154E3" w:rsidRDefault="00B910ED">
      <w:pPr>
        <w:pStyle w:val="42"/>
        <w:spacing w:after="72"/>
        <w:ind w:left="1133"/>
        <w:rPr>
          <w:del w:id="2211" w:author="阿毛" w:date="2021-05-21T17:49:00Z"/>
          <w:rFonts w:ascii="標楷體" w:hAnsi="標楷體"/>
        </w:rPr>
        <w:pPrChange w:id="2212" w:author="阿毛" w:date="2021-06-02T14:38:00Z">
          <w:pPr/>
        </w:pPrChange>
      </w:pPr>
    </w:p>
    <w:p w14:paraId="18E474C6" w14:textId="308AD942" w:rsidR="00B910ED" w:rsidDel="007154E3" w:rsidRDefault="00B910ED">
      <w:pPr>
        <w:pStyle w:val="42"/>
        <w:spacing w:after="72"/>
        <w:ind w:left="1133"/>
        <w:rPr>
          <w:del w:id="2213" w:author="阿毛" w:date="2021-05-21T17:49:00Z"/>
          <w:rFonts w:ascii="標楷體" w:hAnsi="標楷體"/>
        </w:rPr>
        <w:pPrChange w:id="2214" w:author="阿毛" w:date="2021-06-02T14:38:00Z">
          <w:pPr>
            <w:widowControl/>
          </w:pPr>
        </w:pPrChange>
      </w:pPr>
      <w:del w:id="221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6091B8" w14:textId="59BD85C7" w:rsidR="00B910ED" w:rsidRPr="00B830D9" w:rsidDel="007154E3" w:rsidRDefault="00B910ED">
      <w:pPr>
        <w:pStyle w:val="42"/>
        <w:spacing w:after="72"/>
        <w:ind w:left="1133"/>
        <w:rPr>
          <w:del w:id="2216" w:author="阿毛" w:date="2021-05-21T17:49:00Z"/>
          <w:rFonts w:ascii="標楷體" w:hAnsi="標楷體"/>
        </w:rPr>
        <w:pPrChange w:id="2217" w:author="阿毛" w:date="2021-06-02T14:38:00Z">
          <w:pPr/>
        </w:pPrChange>
      </w:pPr>
    </w:p>
    <w:p w14:paraId="06C305C1" w14:textId="41F8DE67" w:rsidR="002A4A20" w:rsidRPr="00B830D9" w:rsidDel="007154E3" w:rsidRDefault="002A4A20">
      <w:pPr>
        <w:pStyle w:val="42"/>
        <w:spacing w:after="72"/>
        <w:ind w:left="1133"/>
        <w:rPr>
          <w:del w:id="2218" w:author="阿毛" w:date="2021-05-21T17:49:00Z"/>
        </w:rPr>
        <w:pPrChange w:id="2219" w:author="阿毛" w:date="2021-06-02T14:38:00Z">
          <w:pPr>
            <w:pStyle w:val="a"/>
          </w:pPr>
        </w:pPrChange>
      </w:pPr>
      <w:del w:id="2220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02C082A7" w14:textId="4F40A283" w:rsidR="002A4A20" w:rsidRPr="00B830D9" w:rsidDel="007154E3" w:rsidRDefault="002A4A20">
      <w:pPr>
        <w:pStyle w:val="42"/>
        <w:spacing w:after="72"/>
        <w:ind w:left="1133"/>
        <w:rPr>
          <w:del w:id="2221" w:author="阿毛" w:date="2021-05-21T17:49:00Z"/>
          <w:rFonts w:ascii="標楷體" w:hAnsi="標楷體"/>
        </w:rPr>
      </w:pPr>
      <w:del w:id="2222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2E60E35C" w14:textId="03721334" w:rsidR="005910A3" w:rsidDel="007154E3" w:rsidRDefault="006F077E">
      <w:pPr>
        <w:pStyle w:val="42"/>
        <w:spacing w:after="72"/>
        <w:ind w:left="1133"/>
        <w:rPr>
          <w:del w:id="2223" w:author="阿毛" w:date="2021-05-21T17:49:00Z"/>
          <w:rFonts w:ascii="標楷體" w:hAnsi="標楷體"/>
        </w:rPr>
        <w:pPrChange w:id="2224" w:author="阿毛" w:date="2021-06-02T14:38:00Z">
          <w:pPr/>
        </w:pPrChange>
      </w:pPr>
      <w:del w:id="2225" w:author="阿毛" w:date="2021-05-21T17:49:00Z">
        <w:r w:rsidRPr="001E674F" w:rsidDel="007154E3">
          <w:rPr>
            <w:rFonts w:ascii="標楷體" w:hAnsi="標楷體"/>
            <w:noProof/>
          </w:rPr>
          <w:drawing>
            <wp:inline distT="0" distB="0" distL="0" distR="0" wp14:anchorId="65BF335F" wp14:editId="7322B5A0">
              <wp:extent cx="6479540" cy="1361111"/>
              <wp:effectExtent l="19050" t="0" r="0" b="0"/>
              <wp:docPr id="2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4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36111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55FF1E15" w14:textId="4A57655E" w:rsidR="00B910ED" w:rsidDel="007154E3" w:rsidRDefault="00B910ED">
      <w:pPr>
        <w:pStyle w:val="42"/>
        <w:spacing w:after="72"/>
        <w:ind w:left="1133"/>
        <w:rPr>
          <w:del w:id="2226" w:author="阿毛" w:date="2021-05-21T17:49:00Z"/>
          <w:rFonts w:ascii="標楷體" w:hAnsi="標楷體"/>
        </w:rPr>
        <w:pPrChange w:id="2227" w:author="阿毛" w:date="2021-06-02T14:38:00Z">
          <w:pPr/>
        </w:pPrChange>
      </w:pPr>
    </w:p>
    <w:p w14:paraId="3731FE6B" w14:textId="34DDA5F7" w:rsidR="00B910ED" w:rsidRPr="00B830D9" w:rsidDel="007154E3" w:rsidRDefault="00B910ED">
      <w:pPr>
        <w:pStyle w:val="42"/>
        <w:spacing w:after="72"/>
        <w:ind w:left="1133"/>
        <w:rPr>
          <w:del w:id="2228" w:author="阿毛" w:date="2021-05-21T17:49:00Z"/>
        </w:rPr>
        <w:pPrChange w:id="2229" w:author="阿毛" w:date="2021-06-02T14:38:00Z">
          <w:pPr>
            <w:pStyle w:val="a"/>
          </w:pPr>
        </w:pPrChange>
      </w:pPr>
      <w:del w:id="2230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37A6987C" w14:textId="10704CCD" w:rsidTr="00656023">
        <w:trPr>
          <w:trHeight w:val="388"/>
          <w:jc w:val="center"/>
          <w:del w:id="2231" w:author="阿毛" w:date="2021-05-21T17:49:00Z"/>
        </w:trPr>
        <w:tc>
          <w:tcPr>
            <w:tcW w:w="502" w:type="dxa"/>
            <w:vMerge w:val="restart"/>
          </w:tcPr>
          <w:p w14:paraId="13FA3334" w14:textId="20F71EF5" w:rsidR="00B910ED" w:rsidRPr="005676FB" w:rsidDel="007154E3" w:rsidRDefault="00B910ED">
            <w:pPr>
              <w:pStyle w:val="42"/>
              <w:spacing w:after="72"/>
              <w:ind w:left="1133"/>
              <w:rPr>
                <w:del w:id="2232" w:author="阿毛" w:date="2021-05-21T17:49:00Z"/>
                <w:rFonts w:ascii="標楷體" w:hAnsi="標楷體"/>
              </w:rPr>
              <w:pPrChange w:id="2233" w:author="阿毛" w:date="2021-06-02T14:38:00Z">
                <w:pPr/>
              </w:pPrChange>
            </w:pPr>
            <w:del w:id="2234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008B0DB0" w14:textId="09A77194" w:rsidR="00B910ED" w:rsidRPr="005676FB" w:rsidDel="007154E3" w:rsidRDefault="00B910ED">
            <w:pPr>
              <w:pStyle w:val="42"/>
              <w:spacing w:after="72"/>
              <w:ind w:left="1133"/>
              <w:rPr>
                <w:del w:id="2235" w:author="阿毛" w:date="2021-05-21T17:49:00Z"/>
                <w:rFonts w:ascii="標楷體" w:hAnsi="標楷體"/>
              </w:rPr>
              <w:pPrChange w:id="2236" w:author="阿毛" w:date="2021-06-02T14:38:00Z">
                <w:pPr/>
              </w:pPrChange>
            </w:pPr>
            <w:del w:id="2237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7198CA76" w14:textId="28797643" w:rsidR="00B910ED" w:rsidRPr="005676FB" w:rsidDel="007154E3" w:rsidRDefault="00B910ED">
            <w:pPr>
              <w:pStyle w:val="42"/>
              <w:spacing w:after="72"/>
              <w:ind w:left="1133"/>
              <w:rPr>
                <w:del w:id="2238" w:author="阿毛" w:date="2021-05-21T17:49:00Z"/>
                <w:rFonts w:ascii="標楷體" w:hAnsi="標楷體"/>
              </w:rPr>
              <w:pPrChange w:id="2239" w:author="阿毛" w:date="2021-06-02T14:38:00Z">
                <w:pPr>
                  <w:jc w:val="center"/>
                </w:pPr>
              </w:pPrChange>
            </w:pPr>
            <w:del w:id="2240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0D9C138C" w14:textId="5481BE59" w:rsidR="00B910ED" w:rsidRPr="005676FB" w:rsidDel="007154E3" w:rsidRDefault="00B910ED">
            <w:pPr>
              <w:pStyle w:val="42"/>
              <w:spacing w:after="72"/>
              <w:ind w:left="1133"/>
              <w:rPr>
                <w:del w:id="2241" w:author="阿毛" w:date="2021-05-21T17:49:00Z"/>
                <w:rFonts w:ascii="標楷體" w:hAnsi="標楷體"/>
              </w:rPr>
              <w:pPrChange w:id="2242" w:author="阿毛" w:date="2021-06-02T14:38:00Z">
                <w:pPr/>
              </w:pPrChange>
            </w:pPr>
            <w:del w:id="2243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24A84587" w14:textId="700FD4A7" w:rsidTr="00656023">
        <w:trPr>
          <w:trHeight w:val="244"/>
          <w:jc w:val="center"/>
          <w:del w:id="2244" w:author="阿毛" w:date="2021-05-21T17:49:00Z"/>
        </w:trPr>
        <w:tc>
          <w:tcPr>
            <w:tcW w:w="502" w:type="dxa"/>
            <w:vMerge/>
          </w:tcPr>
          <w:p w14:paraId="0D34907C" w14:textId="3F3F209A" w:rsidR="00B910ED" w:rsidRPr="005676FB" w:rsidDel="007154E3" w:rsidRDefault="00B910ED">
            <w:pPr>
              <w:pStyle w:val="42"/>
              <w:spacing w:after="72"/>
              <w:ind w:left="1133"/>
              <w:rPr>
                <w:del w:id="2245" w:author="阿毛" w:date="2021-05-21T17:49:00Z"/>
                <w:rFonts w:ascii="標楷體" w:hAnsi="標楷體"/>
              </w:rPr>
              <w:pPrChange w:id="2246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3497AACE" w14:textId="73D27C66" w:rsidR="00B910ED" w:rsidRPr="005676FB" w:rsidDel="007154E3" w:rsidRDefault="00B910ED">
            <w:pPr>
              <w:pStyle w:val="42"/>
              <w:spacing w:after="72"/>
              <w:ind w:left="1133"/>
              <w:rPr>
                <w:del w:id="2247" w:author="阿毛" w:date="2021-05-21T17:49:00Z"/>
                <w:rFonts w:ascii="標楷體" w:hAnsi="標楷體"/>
              </w:rPr>
              <w:pPrChange w:id="2248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39807ECC" w14:textId="7EFA4E34" w:rsidR="00B910ED" w:rsidRPr="005676FB" w:rsidDel="007154E3" w:rsidRDefault="00B910ED">
            <w:pPr>
              <w:pStyle w:val="42"/>
              <w:spacing w:after="72"/>
              <w:ind w:left="1133"/>
              <w:rPr>
                <w:del w:id="2249" w:author="阿毛" w:date="2021-05-21T17:49:00Z"/>
                <w:rFonts w:ascii="標楷體" w:hAnsi="標楷體"/>
              </w:rPr>
              <w:pPrChange w:id="2250" w:author="阿毛" w:date="2021-06-02T14:38:00Z">
                <w:pPr/>
              </w:pPrChange>
            </w:pPr>
            <w:del w:id="225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18D2969" w14:textId="36B274EB" w:rsidR="00B910ED" w:rsidRPr="005676FB" w:rsidDel="007154E3" w:rsidRDefault="00B910ED">
            <w:pPr>
              <w:pStyle w:val="42"/>
              <w:spacing w:after="72"/>
              <w:ind w:left="1133"/>
              <w:rPr>
                <w:del w:id="2252" w:author="阿毛" w:date="2021-05-21T17:49:00Z"/>
                <w:rFonts w:ascii="標楷體" w:hAnsi="標楷體"/>
              </w:rPr>
              <w:pPrChange w:id="2253" w:author="阿毛" w:date="2021-06-02T14:38:00Z">
                <w:pPr/>
              </w:pPrChange>
            </w:pPr>
            <w:del w:id="2254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6F7A57B1" w14:textId="580975DF" w:rsidR="00B910ED" w:rsidRPr="005676FB" w:rsidDel="007154E3" w:rsidRDefault="00B910ED">
            <w:pPr>
              <w:pStyle w:val="42"/>
              <w:spacing w:after="72"/>
              <w:ind w:left="1133"/>
              <w:rPr>
                <w:del w:id="2255" w:author="阿毛" w:date="2021-05-21T17:49:00Z"/>
                <w:rFonts w:ascii="標楷體" w:hAnsi="標楷體"/>
              </w:rPr>
              <w:pPrChange w:id="2256" w:author="阿毛" w:date="2021-06-02T14:38:00Z">
                <w:pPr/>
              </w:pPrChange>
            </w:pPr>
            <w:del w:id="2257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3830422" w14:textId="3FFBC132" w:rsidR="00B910ED" w:rsidRPr="005676FB" w:rsidDel="007154E3" w:rsidRDefault="00B910ED">
            <w:pPr>
              <w:pStyle w:val="42"/>
              <w:spacing w:after="72"/>
              <w:ind w:left="1133"/>
              <w:rPr>
                <w:del w:id="2258" w:author="阿毛" w:date="2021-05-21T17:49:00Z"/>
                <w:rFonts w:ascii="標楷體" w:hAnsi="標楷體"/>
              </w:rPr>
              <w:pPrChange w:id="2259" w:author="阿毛" w:date="2021-06-02T14:38:00Z">
                <w:pPr/>
              </w:pPrChange>
            </w:pPr>
            <w:del w:id="2260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1442564F" w14:textId="0C8F1CBC" w:rsidR="00B910ED" w:rsidRPr="005676FB" w:rsidDel="007154E3" w:rsidRDefault="00B910ED">
            <w:pPr>
              <w:pStyle w:val="42"/>
              <w:spacing w:after="72"/>
              <w:ind w:left="1133"/>
              <w:rPr>
                <w:del w:id="2261" w:author="阿毛" w:date="2021-05-21T17:49:00Z"/>
                <w:rFonts w:ascii="標楷體" w:hAnsi="標楷體"/>
              </w:rPr>
              <w:pPrChange w:id="2262" w:author="阿毛" w:date="2021-06-02T14:38:00Z">
                <w:pPr/>
              </w:pPrChange>
            </w:pPr>
            <w:del w:id="2263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4FF5D2E4" w14:textId="694DFDD5" w:rsidR="00B910ED" w:rsidRPr="005676FB" w:rsidDel="007154E3" w:rsidRDefault="00B910ED">
            <w:pPr>
              <w:pStyle w:val="42"/>
              <w:spacing w:after="72"/>
              <w:ind w:left="1133"/>
              <w:rPr>
                <w:del w:id="2264" w:author="阿毛" w:date="2021-05-21T17:49:00Z"/>
                <w:rFonts w:ascii="標楷體" w:hAnsi="標楷體"/>
              </w:rPr>
              <w:pPrChange w:id="2265" w:author="阿毛" w:date="2021-06-02T14:38:00Z">
                <w:pPr/>
              </w:pPrChange>
            </w:pPr>
          </w:p>
        </w:tc>
      </w:tr>
      <w:tr w:rsidR="00B910ED" w:rsidRPr="005676FB" w:rsidDel="007154E3" w14:paraId="60E193E9" w14:textId="12D9E144" w:rsidTr="00656023">
        <w:trPr>
          <w:trHeight w:val="291"/>
          <w:jc w:val="center"/>
          <w:del w:id="2266" w:author="阿毛" w:date="2021-05-21T17:49:00Z"/>
        </w:trPr>
        <w:tc>
          <w:tcPr>
            <w:tcW w:w="502" w:type="dxa"/>
          </w:tcPr>
          <w:p w14:paraId="66801792" w14:textId="74A5E0D3" w:rsidR="00B910ED" w:rsidRPr="005676FB" w:rsidDel="007154E3" w:rsidRDefault="00B910ED">
            <w:pPr>
              <w:pStyle w:val="42"/>
              <w:spacing w:after="72"/>
              <w:ind w:left="1133"/>
              <w:rPr>
                <w:del w:id="2267" w:author="阿毛" w:date="2021-05-21T17:49:00Z"/>
                <w:rFonts w:ascii="標楷體" w:hAnsi="標楷體"/>
              </w:rPr>
              <w:pPrChange w:id="2268" w:author="阿毛" w:date="2021-06-02T14:38:00Z">
                <w:pPr/>
              </w:pPrChange>
            </w:pPr>
            <w:del w:id="2269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151979" w14:textId="45D010C0" w:rsidR="00B910ED" w:rsidRPr="005676FB" w:rsidDel="007154E3" w:rsidRDefault="00B910ED">
            <w:pPr>
              <w:pStyle w:val="42"/>
              <w:spacing w:after="72"/>
              <w:ind w:left="1133"/>
              <w:rPr>
                <w:del w:id="2270" w:author="阿毛" w:date="2021-05-21T17:49:00Z"/>
                <w:rFonts w:ascii="標楷體" w:hAnsi="標楷體"/>
              </w:rPr>
              <w:pPrChange w:id="2271" w:author="阿毛" w:date="2021-06-02T14:38:00Z">
                <w:pPr/>
              </w:pPrChange>
            </w:pPr>
            <w:del w:id="2272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37F2434" w14:textId="05C3461B" w:rsidR="00B910ED" w:rsidRPr="005676FB" w:rsidDel="007154E3" w:rsidRDefault="00B910ED">
            <w:pPr>
              <w:pStyle w:val="42"/>
              <w:spacing w:after="72"/>
              <w:ind w:left="1133"/>
              <w:rPr>
                <w:del w:id="2273" w:author="阿毛" w:date="2021-05-21T17:49:00Z"/>
                <w:rFonts w:ascii="標楷體" w:hAnsi="標楷體"/>
                <w:lang w:eastAsia="zh-HK"/>
              </w:rPr>
              <w:pPrChange w:id="2274" w:author="阿毛" w:date="2021-06-02T14:38:00Z">
                <w:pPr/>
              </w:pPrChange>
            </w:pPr>
            <w:del w:id="2275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4F9CB249" w14:textId="56DD82D2" w:rsidR="00B910ED" w:rsidRPr="005676FB" w:rsidDel="007154E3" w:rsidRDefault="00B910ED">
            <w:pPr>
              <w:pStyle w:val="42"/>
              <w:spacing w:after="72"/>
              <w:ind w:left="1133"/>
              <w:rPr>
                <w:del w:id="2276" w:author="阿毛" w:date="2021-05-21T17:49:00Z"/>
                <w:rFonts w:ascii="標楷體" w:hAnsi="標楷體"/>
              </w:rPr>
              <w:pPrChange w:id="2277" w:author="阿毛" w:date="2021-06-02T14:38:00Z">
                <w:pPr/>
              </w:pPrChange>
            </w:pPr>
            <w:del w:id="227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49707ABA" w14:textId="0AF098A5" w:rsidR="00B910ED" w:rsidRPr="005676FB" w:rsidDel="007154E3" w:rsidRDefault="00B910ED">
            <w:pPr>
              <w:pStyle w:val="42"/>
              <w:spacing w:after="72"/>
              <w:ind w:left="1133"/>
              <w:rPr>
                <w:del w:id="2279" w:author="阿毛" w:date="2021-05-21T17:49:00Z"/>
                <w:rFonts w:ascii="標楷體" w:hAnsi="標楷體"/>
              </w:rPr>
              <w:pPrChange w:id="2280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7B211419" w14:textId="25B50387" w:rsidR="00B910ED" w:rsidRPr="005676FB" w:rsidDel="007154E3" w:rsidRDefault="00B910ED">
            <w:pPr>
              <w:pStyle w:val="42"/>
              <w:spacing w:after="72"/>
              <w:ind w:left="1133"/>
              <w:rPr>
                <w:del w:id="2281" w:author="阿毛" w:date="2021-05-21T17:49:00Z"/>
                <w:rFonts w:ascii="標楷體" w:hAnsi="標楷體"/>
              </w:rPr>
              <w:pPrChange w:id="2282" w:author="阿毛" w:date="2021-06-02T14:38:00Z">
                <w:pPr/>
              </w:pPrChange>
            </w:pPr>
            <w:del w:id="2283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0CFDD1" w14:textId="2C55121C" w:rsidR="00B910ED" w:rsidRPr="005676FB" w:rsidDel="007154E3" w:rsidRDefault="00B910ED">
            <w:pPr>
              <w:pStyle w:val="42"/>
              <w:spacing w:after="72"/>
              <w:ind w:left="1133"/>
              <w:rPr>
                <w:del w:id="2284" w:author="阿毛" w:date="2021-05-21T17:49:00Z"/>
                <w:rFonts w:ascii="標楷體" w:hAnsi="標楷體"/>
              </w:rPr>
              <w:pPrChange w:id="2285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707202C8" w14:textId="7F1990ED" w:rsidR="00B910ED" w:rsidRPr="005676FB" w:rsidDel="007154E3" w:rsidRDefault="00B910ED">
            <w:pPr>
              <w:pStyle w:val="42"/>
              <w:spacing w:after="72"/>
              <w:ind w:left="1133"/>
              <w:rPr>
                <w:del w:id="2286" w:author="阿毛" w:date="2021-05-21T17:49:00Z"/>
                <w:rFonts w:ascii="標楷體" w:hAnsi="標楷體"/>
              </w:rPr>
              <w:pPrChange w:id="2287" w:author="阿毛" w:date="2021-06-02T14:38:00Z">
                <w:pPr/>
              </w:pPrChange>
            </w:pPr>
            <w:del w:id="2288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02A70949" w14:textId="50BA5B7A" w:rsidTr="00656023">
        <w:trPr>
          <w:trHeight w:val="291"/>
          <w:jc w:val="center"/>
          <w:del w:id="2289" w:author="阿毛" w:date="2021-05-21T17:49:00Z"/>
        </w:trPr>
        <w:tc>
          <w:tcPr>
            <w:tcW w:w="502" w:type="dxa"/>
          </w:tcPr>
          <w:p w14:paraId="48F44928" w14:textId="60A1A56A" w:rsidR="00B910ED" w:rsidRPr="005676FB" w:rsidDel="007154E3" w:rsidRDefault="00B910ED">
            <w:pPr>
              <w:pStyle w:val="42"/>
              <w:spacing w:after="72"/>
              <w:ind w:left="1133"/>
              <w:rPr>
                <w:del w:id="2290" w:author="阿毛" w:date="2021-05-21T17:49:00Z"/>
                <w:rFonts w:ascii="標楷體" w:hAnsi="標楷體"/>
              </w:rPr>
              <w:pPrChange w:id="2291" w:author="阿毛" w:date="2021-06-02T14:38:00Z">
                <w:pPr/>
              </w:pPrChange>
            </w:pPr>
            <w:del w:id="2292" w:author="阿毛" w:date="2021-05-21T17:49:00Z">
              <w:r w:rsidRPr="005676FB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908" w:type="dxa"/>
          </w:tcPr>
          <w:p w14:paraId="5EA75281" w14:textId="0B672767" w:rsidR="00B910ED" w:rsidRPr="005676FB" w:rsidDel="007154E3" w:rsidRDefault="00B910ED">
            <w:pPr>
              <w:pStyle w:val="42"/>
              <w:spacing w:after="72"/>
              <w:ind w:left="1133"/>
              <w:rPr>
                <w:del w:id="2293" w:author="阿毛" w:date="2021-05-21T17:49:00Z"/>
                <w:rFonts w:ascii="標楷體" w:hAnsi="標楷體"/>
              </w:rPr>
              <w:pPrChange w:id="2294" w:author="阿毛" w:date="2021-06-02T14:38:00Z">
                <w:pPr/>
              </w:pPrChange>
            </w:pPr>
            <w:del w:id="2295" w:author="阿毛" w:date="2021-05-21T17:49:00Z">
              <w:r w:rsidRPr="005676FB" w:rsidDel="007154E3">
                <w:rPr>
                  <w:rFonts w:ascii="標楷體" w:hAnsi="標楷體" w:hint="eastAsia"/>
                </w:rPr>
                <w:delText>傳票批號</w:delText>
              </w:r>
            </w:del>
          </w:p>
        </w:tc>
        <w:tc>
          <w:tcPr>
            <w:tcW w:w="1315" w:type="dxa"/>
          </w:tcPr>
          <w:p w14:paraId="541509EF" w14:textId="549E2E7C" w:rsidR="00B910ED" w:rsidRPr="005676FB" w:rsidDel="007154E3" w:rsidRDefault="00B910ED">
            <w:pPr>
              <w:pStyle w:val="42"/>
              <w:spacing w:after="72"/>
              <w:ind w:left="1133"/>
              <w:rPr>
                <w:del w:id="2296" w:author="阿毛" w:date="2021-05-21T17:49:00Z"/>
                <w:rFonts w:ascii="標楷體" w:hAnsi="標楷體"/>
              </w:rPr>
              <w:pPrChange w:id="2297" w:author="阿毛" w:date="2021-06-02T14:38:00Z">
                <w:pPr/>
              </w:pPrChange>
            </w:pPr>
            <w:del w:id="2298" w:author="阿毛" w:date="2021-05-21T17:49:00Z">
              <w:r w:rsidRPr="005676FB" w:rsidDel="007154E3">
                <w:rPr>
                  <w:rFonts w:ascii="標楷體" w:hAnsi="標楷體"/>
                </w:rPr>
                <w:delText>99</w:delText>
              </w:r>
            </w:del>
          </w:p>
        </w:tc>
        <w:tc>
          <w:tcPr>
            <w:tcW w:w="1136" w:type="dxa"/>
          </w:tcPr>
          <w:p w14:paraId="462B0551" w14:textId="536A366B" w:rsidR="00B910ED" w:rsidRPr="005676FB" w:rsidDel="007154E3" w:rsidRDefault="00B910ED">
            <w:pPr>
              <w:pStyle w:val="42"/>
              <w:spacing w:after="72"/>
              <w:ind w:left="1133"/>
              <w:rPr>
                <w:del w:id="2299" w:author="阿毛" w:date="2021-05-21T17:49:00Z"/>
                <w:rFonts w:ascii="標楷體" w:hAnsi="標楷體"/>
              </w:rPr>
              <w:pPrChange w:id="2300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7B77D90D" w14:textId="2CB68BE0" w:rsidR="00B910ED" w:rsidRPr="005676FB" w:rsidDel="007154E3" w:rsidRDefault="00B910ED">
            <w:pPr>
              <w:pStyle w:val="42"/>
              <w:spacing w:after="72"/>
              <w:ind w:left="1133"/>
              <w:rPr>
                <w:del w:id="2301" w:author="阿毛" w:date="2021-05-21T17:49:00Z"/>
                <w:rFonts w:ascii="標楷體" w:hAnsi="標楷體"/>
              </w:rPr>
              <w:pPrChange w:id="230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FCEC5C1" w14:textId="72EB9B7A" w:rsidR="00B910ED" w:rsidRPr="005676FB" w:rsidDel="007154E3" w:rsidRDefault="00B910ED">
            <w:pPr>
              <w:pStyle w:val="42"/>
              <w:spacing w:after="72"/>
              <w:ind w:left="1133"/>
              <w:rPr>
                <w:del w:id="2303" w:author="阿毛" w:date="2021-05-21T17:49:00Z"/>
                <w:rFonts w:ascii="標楷體" w:hAnsi="標楷體"/>
              </w:rPr>
              <w:pPrChange w:id="2304" w:author="阿毛" w:date="2021-06-02T14:38:00Z">
                <w:pPr/>
              </w:pPrChange>
            </w:pPr>
            <w:del w:id="2305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7A8544AB" w14:textId="53B89D84" w:rsidR="00B910ED" w:rsidRPr="005676FB" w:rsidDel="007154E3" w:rsidRDefault="00B910ED">
            <w:pPr>
              <w:pStyle w:val="42"/>
              <w:spacing w:after="72"/>
              <w:ind w:left="1133"/>
              <w:rPr>
                <w:del w:id="2306" w:author="阿毛" w:date="2021-05-21T17:49:00Z"/>
                <w:rFonts w:ascii="標楷體" w:hAnsi="標楷體"/>
              </w:rPr>
              <w:pPrChange w:id="2307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5A83FDE" w14:textId="7A9F6A35" w:rsidR="00B910ED" w:rsidRPr="005676FB" w:rsidDel="007154E3" w:rsidRDefault="00B910ED">
            <w:pPr>
              <w:pStyle w:val="42"/>
              <w:spacing w:after="72"/>
              <w:ind w:left="1133"/>
              <w:rPr>
                <w:del w:id="2308" w:author="阿毛" w:date="2021-05-21T17:49:00Z"/>
                <w:rFonts w:ascii="標楷體" w:hAnsi="標楷體"/>
              </w:rPr>
              <w:pPrChange w:id="2309" w:author="阿毛" w:date="2021-06-02T14:38:00Z">
                <w:pPr/>
              </w:pPrChange>
            </w:pPr>
            <w:del w:id="2310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5676FB" w:rsidDel="007154E3" w14:paraId="0FF4E12E" w14:textId="16EE374F" w:rsidTr="00656023">
        <w:trPr>
          <w:trHeight w:val="291"/>
          <w:jc w:val="center"/>
          <w:del w:id="2311" w:author="阿毛" w:date="2021-05-21T17:49:00Z"/>
        </w:trPr>
        <w:tc>
          <w:tcPr>
            <w:tcW w:w="502" w:type="dxa"/>
          </w:tcPr>
          <w:p w14:paraId="5D1BDCA1" w14:textId="74C01798" w:rsidR="00B910ED" w:rsidRPr="005676FB" w:rsidDel="007154E3" w:rsidRDefault="00B910ED">
            <w:pPr>
              <w:pStyle w:val="42"/>
              <w:spacing w:after="72"/>
              <w:ind w:left="1133"/>
              <w:rPr>
                <w:del w:id="2312" w:author="阿毛" w:date="2021-05-21T17:49:00Z"/>
                <w:rFonts w:ascii="標楷體" w:hAnsi="標楷體"/>
              </w:rPr>
              <w:pPrChange w:id="2313" w:author="阿毛" w:date="2021-06-02T14:38:00Z">
                <w:pPr/>
              </w:pPrChange>
            </w:pPr>
            <w:del w:id="2314" w:author="阿毛" w:date="2021-05-21T17:49:00Z">
              <w:r w:rsidRPr="005676FB" w:rsidDel="007154E3">
                <w:rPr>
                  <w:rFonts w:ascii="標楷體" w:hAnsi="標楷體"/>
                </w:rPr>
                <w:delText>3</w:delText>
              </w:r>
            </w:del>
          </w:p>
        </w:tc>
        <w:tc>
          <w:tcPr>
            <w:tcW w:w="1908" w:type="dxa"/>
          </w:tcPr>
          <w:p w14:paraId="10EC05A7" w14:textId="685FBE6A" w:rsidR="00B910ED" w:rsidRPr="005676FB" w:rsidDel="007154E3" w:rsidRDefault="00B910ED">
            <w:pPr>
              <w:pStyle w:val="42"/>
              <w:spacing w:after="72"/>
              <w:ind w:left="1133"/>
              <w:rPr>
                <w:del w:id="2315" w:author="阿毛" w:date="2021-05-21T17:49:00Z"/>
                <w:rFonts w:ascii="標楷體" w:hAnsi="標楷體"/>
              </w:rPr>
              <w:pPrChange w:id="2316" w:author="阿毛" w:date="2021-06-02T14:38:00Z">
                <w:pPr/>
              </w:pPrChange>
            </w:pPr>
            <w:del w:id="2317" w:author="阿毛" w:date="2021-05-21T17:49:00Z">
              <w:r w:rsidRPr="005676FB" w:rsidDel="007154E3">
                <w:rPr>
                  <w:rFonts w:ascii="標楷體" w:hAnsi="標楷體" w:hint="eastAsia"/>
                </w:rPr>
                <w:delText>媒體類別</w:delText>
              </w:r>
            </w:del>
          </w:p>
        </w:tc>
        <w:tc>
          <w:tcPr>
            <w:tcW w:w="1315" w:type="dxa"/>
          </w:tcPr>
          <w:p w14:paraId="49A19722" w14:textId="205CDA0B" w:rsidR="00B910ED" w:rsidRPr="005676FB" w:rsidDel="007154E3" w:rsidRDefault="00B910ED">
            <w:pPr>
              <w:pStyle w:val="42"/>
              <w:spacing w:after="72"/>
              <w:ind w:left="1133"/>
              <w:rPr>
                <w:del w:id="2318" w:author="阿毛" w:date="2021-05-21T17:49:00Z"/>
                <w:rFonts w:ascii="標楷體" w:hAnsi="標楷體"/>
              </w:rPr>
              <w:pPrChange w:id="2319" w:author="阿毛" w:date="2021-06-02T14:38:00Z">
                <w:pPr/>
              </w:pPrChange>
            </w:pPr>
            <w:del w:id="2320" w:author="阿毛" w:date="2021-05-21T17:49:00Z">
              <w:r w:rsidRPr="005676FB"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136" w:type="dxa"/>
          </w:tcPr>
          <w:p w14:paraId="572FC76C" w14:textId="2525A9F8" w:rsidR="00B910ED" w:rsidRPr="005676FB" w:rsidDel="007154E3" w:rsidRDefault="00B910ED">
            <w:pPr>
              <w:pStyle w:val="42"/>
              <w:spacing w:after="72"/>
              <w:ind w:left="1133"/>
              <w:rPr>
                <w:del w:id="2321" w:author="阿毛" w:date="2021-05-21T17:49:00Z"/>
                <w:rFonts w:ascii="標楷體" w:hAnsi="標楷體"/>
              </w:rPr>
              <w:pPrChange w:id="2322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5F024C6E" w14:textId="7680BD60" w:rsidR="00B910ED" w:rsidRPr="005676FB" w:rsidDel="007154E3" w:rsidRDefault="00B910ED">
            <w:pPr>
              <w:pStyle w:val="42"/>
              <w:spacing w:after="72"/>
              <w:ind w:left="1133"/>
              <w:rPr>
                <w:del w:id="2323" w:author="阿毛" w:date="2021-05-21T17:49:00Z"/>
                <w:rFonts w:ascii="標楷體" w:hAnsi="標楷體"/>
              </w:rPr>
              <w:pPrChange w:id="2324" w:author="阿毛" w:date="2021-06-02T14:38:00Z">
                <w:pPr/>
              </w:pPrChange>
            </w:pPr>
            <w:del w:id="2325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下拉選單</w:delText>
              </w:r>
            </w:del>
          </w:p>
        </w:tc>
        <w:tc>
          <w:tcPr>
            <w:tcW w:w="709" w:type="dxa"/>
          </w:tcPr>
          <w:p w14:paraId="763AFBC3" w14:textId="1C6F42BE" w:rsidR="00B910ED" w:rsidRPr="005676FB" w:rsidDel="007154E3" w:rsidRDefault="00B910ED">
            <w:pPr>
              <w:pStyle w:val="42"/>
              <w:spacing w:after="72"/>
              <w:ind w:left="1133"/>
              <w:rPr>
                <w:del w:id="2326" w:author="阿毛" w:date="2021-05-21T17:49:00Z"/>
                <w:rFonts w:ascii="標楷體" w:hAnsi="標楷體"/>
              </w:rPr>
              <w:pPrChange w:id="2327" w:author="阿毛" w:date="2021-06-02T14:38:00Z">
                <w:pPr/>
              </w:pPrChange>
            </w:pPr>
            <w:del w:id="2328" w:author="阿毛" w:date="2021-05-21T17:49:00Z">
              <w:r w:rsidRPr="005676FB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FD965F2" w14:textId="73602ED0" w:rsidR="00B910ED" w:rsidRPr="005676FB" w:rsidDel="007154E3" w:rsidRDefault="00B910ED">
            <w:pPr>
              <w:pStyle w:val="42"/>
              <w:spacing w:after="72"/>
              <w:ind w:left="1133"/>
              <w:rPr>
                <w:del w:id="2329" w:author="阿毛" w:date="2021-05-21T17:49:00Z"/>
                <w:rFonts w:ascii="標楷體" w:hAnsi="標楷體"/>
              </w:rPr>
              <w:pPrChange w:id="2330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6228C35D" w14:textId="72C7314F" w:rsidR="00B910ED" w:rsidRPr="005676FB" w:rsidDel="007154E3" w:rsidRDefault="00B910ED">
            <w:pPr>
              <w:pStyle w:val="42"/>
              <w:spacing w:after="72"/>
              <w:ind w:left="1133"/>
              <w:rPr>
                <w:del w:id="2331" w:author="阿毛" w:date="2021-05-21T17:49:00Z"/>
                <w:rFonts w:ascii="標楷體" w:hAnsi="標楷體"/>
              </w:rPr>
              <w:pPrChange w:id="2332" w:author="阿毛" w:date="2021-06-02T14:38:00Z">
                <w:pPr/>
              </w:pPrChange>
            </w:pPr>
            <w:del w:id="2333" w:author="阿毛" w:date="2021-05-21T17:49:00Z">
              <w:r w:rsidRPr="005676FB" w:rsidDel="007154E3">
                <w:rPr>
                  <w:rFonts w:ascii="標楷體" w:hAnsi="標楷體" w:hint="eastAsia"/>
                  <w:lang w:eastAsia="zh-HK"/>
                </w:rPr>
                <w:delText>必須輸入，</w:delText>
              </w:r>
            </w:del>
          </w:p>
          <w:p w14:paraId="50DBA771" w14:textId="5C48EC52" w:rsidR="00B910ED" w:rsidRPr="005676FB" w:rsidDel="007154E3" w:rsidRDefault="00B910ED">
            <w:pPr>
              <w:pStyle w:val="42"/>
              <w:spacing w:after="72"/>
              <w:ind w:left="1133"/>
              <w:rPr>
                <w:del w:id="2334" w:author="阿毛" w:date="2021-05-21T17:49:00Z"/>
                <w:rFonts w:ascii="標楷體" w:hAnsi="標楷體"/>
              </w:rPr>
              <w:pPrChange w:id="2335" w:author="阿毛" w:date="2021-06-02T14:38:00Z">
                <w:pPr/>
              </w:pPrChange>
            </w:pPr>
            <w:del w:id="2336" w:author="阿毛" w:date="2021-05-21T17:49:00Z">
              <w:r w:rsidRPr="005676FB" w:rsidDel="007154E3">
                <w:rPr>
                  <w:rFonts w:ascii="標楷體" w:hAnsi="標楷體" w:hint="eastAsia"/>
                </w:rPr>
                <w:delText>1. 出納票據</w:delText>
              </w:r>
            </w:del>
          </w:p>
          <w:p w14:paraId="15B38008" w14:textId="0BDB5EA4" w:rsidR="00B910ED" w:rsidRPr="005676FB" w:rsidDel="007154E3" w:rsidRDefault="00B910ED">
            <w:pPr>
              <w:pStyle w:val="42"/>
              <w:spacing w:after="72"/>
              <w:ind w:left="1133"/>
              <w:rPr>
                <w:del w:id="2337" w:author="阿毛" w:date="2021-05-21T17:49:00Z"/>
                <w:rFonts w:ascii="標楷體" w:hAnsi="標楷體"/>
              </w:rPr>
              <w:pPrChange w:id="2338" w:author="阿毛" w:date="2021-06-02T14:38:00Z">
                <w:pPr/>
              </w:pPrChange>
            </w:pPr>
            <w:del w:id="2339" w:author="阿毛" w:date="2021-05-21T17:49:00Z">
              <w:r w:rsidRPr="005676FB" w:rsidDel="007154E3">
                <w:rPr>
                  <w:rFonts w:ascii="標楷體" w:hAnsi="標楷體" w:hint="eastAsia"/>
                </w:rPr>
                <w:delText>2. 核心傳票</w:delText>
              </w:r>
            </w:del>
          </w:p>
          <w:p w14:paraId="22436E8D" w14:textId="79C1B29D" w:rsidR="00B910ED" w:rsidRPr="005676FB" w:rsidDel="007154E3" w:rsidRDefault="00B910ED">
            <w:pPr>
              <w:pStyle w:val="42"/>
              <w:spacing w:after="72"/>
              <w:ind w:left="1133"/>
              <w:rPr>
                <w:del w:id="2340" w:author="阿毛" w:date="2021-05-21T17:49:00Z"/>
                <w:rFonts w:ascii="標楷體" w:hAnsi="標楷體"/>
              </w:rPr>
              <w:pPrChange w:id="2341" w:author="阿毛" w:date="2021-06-02T14:38:00Z">
                <w:pPr/>
              </w:pPrChange>
            </w:pPr>
            <w:del w:id="2342" w:author="阿毛" w:date="2021-05-21T17:49:00Z">
              <w:r w:rsidRPr="005676FB" w:rsidDel="007154E3">
                <w:rPr>
                  <w:rFonts w:ascii="標楷體" w:hAnsi="標楷體" w:hint="eastAsia"/>
                </w:rPr>
                <w:delText>3. 放款承諾</w:delText>
              </w:r>
            </w:del>
          </w:p>
        </w:tc>
      </w:tr>
    </w:tbl>
    <w:p w14:paraId="406F5FE7" w14:textId="4BCC985B" w:rsidR="00B910ED" w:rsidDel="007154E3" w:rsidRDefault="00B910ED">
      <w:pPr>
        <w:pStyle w:val="42"/>
        <w:spacing w:after="72"/>
        <w:ind w:left="1133"/>
        <w:rPr>
          <w:del w:id="2343" w:author="阿毛" w:date="2021-05-21T17:49:00Z"/>
        </w:rPr>
        <w:pPrChange w:id="2344" w:author="阿毛" w:date="2021-06-02T14:38:00Z">
          <w:pPr/>
        </w:pPrChange>
      </w:pPr>
    </w:p>
    <w:p w14:paraId="0BBEF19F" w14:textId="02FDBFEB" w:rsidR="002A4A20" w:rsidDel="007154E3" w:rsidRDefault="002A4A20">
      <w:pPr>
        <w:pStyle w:val="42"/>
        <w:spacing w:after="72"/>
        <w:ind w:left="1133"/>
        <w:rPr>
          <w:del w:id="2345" w:author="阿毛" w:date="2021-05-21T17:49:00Z"/>
          <w:rFonts w:ascii="標楷體" w:hAnsi="標楷體"/>
        </w:rPr>
        <w:pPrChange w:id="2346" w:author="阿毛" w:date="2021-06-02T14:38:00Z">
          <w:pPr/>
        </w:pPrChange>
      </w:pPr>
    </w:p>
    <w:p w14:paraId="374805ED" w14:textId="459E3164" w:rsidR="005910A3" w:rsidDel="007154E3" w:rsidRDefault="005910A3">
      <w:pPr>
        <w:pStyle w:val="42"/>
        <w:spacing w:after="72"/>
        <w:ind w:left="1133"/>
        <w:rPr>
          <w:del w:id="2347" w:author="阿毛" w:date="2021-05-21T17:49:00Z"/>
        </w:rPr>
        <w:pPrChange w:id="2348" w:author="阿毛" w:date="2021-06-02T14:38:00Z">
          <w:pPr/>
        </w:pPrChange>
      </w:pPr>
      <w:del w:id="2349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1183288" w14:textId="60D998E6" w:rsidR="00B910ED" w:rsidDel="007154E3" w:rsidRDefault="00B910ED">
      <w:pPr>
        <w:pStyle w:val="42"/>
        <w:spacing w:after="72"/>
        <w:ind w:left="1133"/>
        <w:rPr>
          <w:del w:id="2350" w:author="阿毛" w:date="2021-05-21T17:49:00Z"/>
        </w:rPr>
        <w:pPrChange w:id="2351" w:author="阿毛" w:date="2021-06-02T14:38:00Z">
          <w:pPr/>
        </w:pPrChange>
      </w:pPr>
    </w:p>
    <w:p w14:paraId="785778A6" w14:textId="5DF0DB8D" w:rsidR="005910A3" w:rsidRPr="00B830D9" w:rsidDel="007154E3" w:rsidRDefault="005910A3">
      <w:pPr>
        <w:pStyle w:val="42"/>
        <w:spacing w:after="72"/>
        <w:ind w:left="1133"/>
        <w:rPr>
          <w:del w:id="2352" w:author="阿毛" w:date="2021-05-21T17:49:00Z"/>
          <w:rFonts w:ascii="標楷體" w:hAnsi="標楷體"/>
        </w:rPr>
        <w:pPrChange w:id="2353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354" w:author="阿毛" w:date="2021-05-21T17:49:00Z">
        <w:r w:rsidDel="007154E3">
          <w:rPr>
            <w:rFonts w:ascii="標楷體" w:hAnsi="標楷體"/>
          </w:rPr>
          <w:delText>L913</w:delText>
        </w:r>
        <w:r w:rsidDel="007154E3">
          <w:rPr>
            <w:rFonts w:ascii="標楷體" w:hAnsi="標楷體" w:hint="eastAsia"/>
          </w:rPr>
          <w:delText>3</w:delText>
        </w:r>
        <w:r w:rsidRPr="005910A3" w:rsidDel="007154E3">
          <w:rPr>
            <w:rFonts w:ascii="標楷體" w:hAnsi="標楷體" w:hint="eastAsia"/>
          </w:rPr>
          <w:delText>會計與主檔餘額檢核表</w:delText>
        </w:r>
      </w:del>
    </w:p>
    <w:p w14:paraId="4EBC7210" w14:textId="7CC47ED7" w:rsidR="005910A3" w:rsidRPr="00B830D9" w:rsidDel="007154E3" w:rsidRDefault="005910A3">
      <w:pPr>
        <w:pStyle w:val="42"/>
        <w:spacing w:after="72"/>
        <w:ind w:left="1133"/>
        <w:rPr>
          <w:del w:id="2355" w:author="阿毛" w:date="2021-05-21T17:49:00Z"/>
        </w:rPr>
        <w:pPrChange w:id="2356" w:author="阿毛" w:date="2021-06-02T14:38:00Z">
          <w:pPr>
            <w:pStyle w:val="a"/>
          </w:pPr>
        </w:pPrChange>
      </w:pPr>
      <w:del w:id="2357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910A3" w:rsidRPr="00B830D9" w:rsidDel="007154E3" w14:paraId="211C2291" w14:textId="33038DDB" w:rsidTr="00DC7960">
        <w:trPr>
          <w:trHeight w:val="277"/>
          <w:del w:id="23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70B019" w14:textId="6554A3A4" w:rsidR="005910A3" w:rsidRPr="00B830D9" w:rsidDel="007154E3" w:rsidRDefault="005910A3">
            <w:pPr>
              <w:pStyle w:val="42"/>
              <w:spacing w:after="72"/>
              <w:ind w:left="1133"/>
              <w:rPr>
                <w:del w:id="2359" w:author="阿毛" w:date="2021-05-21T17:49:00Z"/>
                <w:rFonts w:ascii="標楷體" w:hAnsi="標楷體"/>
              </w:rPr>
              <w:pPrChange w:id="2360" w:author="阿毛" w:date="2021-06-02T14:38:00Z">
                <w:pPr/>
              </w:pPrChange>
            </w:pPr>
            <w:del w:id="236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207238" w14:textId="33C773D4" w:rsidR="005910A3" w:rsidDel="007154E3" w:rsidRDefault="005910A3">
            <w:pPr>
              <w:pStyle w:val="42"/>
              <w:spacing w:after="72"/>
              <w:ind w:left="1133"/>
              <w:rPr>
                <w:del w:id="2362" w:author="阿毛" w:date="2021-05-21T17:49:00Z"/>
                <w:rFonts w:ascii="標楷體" w:hAnsi="標楷體"/>
              </w:rPr>
              <w:pPrChange w:id="2363" w:author="阿毛" w:date="2021-06-02T14:38:00Z">
                <w:pPr/>
              </w:pPrChange>
            </w:pPr>
            <w:del w:id="2364" w:author="阿毛" w:date="2021-05-21T17:49:00Z"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5BCA9E97" w14:textId="46158894" w:rsidR="005910A3" w:rsidDel="007154E3" w:rsidRDefault="005910A3">
            <w:pPr>
              <w:pStyle w:val="42"/>
              <w:spacing w:after="72"/>
              <w:ind w:left="1133"/>
              <w:rPr>
                <w:del w:id="2365" w:author="阿毛" w:date="2021-05-21T17:49:00Z"/>
                <w:rFonts w:ascii="標楷體" w:hAnsi="標楷體"/>
              </w:rPr>
              <w:pPrChange w:id="2366" w:author="阿毛" w:date="2021-06-02T14:38:00Z">
                <w:pPr/>
              </w:pPrChange>
            </w:pPr>
            <w:del w:id="2367" w:author="阿毛" w:date="2021-05-21T17:49:00Z">
              <w:r w:rsidRPr="005910A3" w:rsidDel="007154E3">
                <w:rPr>
                  <w:rFonts w:ascii="標楷體" w:hAnsi="標楷體" w:hint="eastAsia"/>
                </w:rPr>
                <w:delText>關帳後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同時產出：</w:delText>
              </w:r>
            </w:del>
          </w:p>
          <w:p w14:paraId="0732F54E" w14:textId="65D55A45" w:rsidR="005910A3" w:rsidDel="007154E3" w:rsidRDefault="005910A3">
            <w:pPr>
              <w:pStyle w:val="42"/>
              <w:spacing w:after="72"/>
              <w:ind w:left="1133"/>
              <w:rPr>
                <w:del w:id="2368" w:author="阿毛" w:date="2021-05-21T17:49:00Z"/>
                <w:rFonts w:ascii="標楷體" w:hAnsi="標楷體"/>
              </w:rPr>
              <w:pPrChange w:id="2369" w:author="阿毛" w:date="2021-06-02T14:38:00Z">
                <w:pPr/>
              </w:pPrChange>
            </w:pPr>
            <w:del w:id="2370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會計與主檔餘額檢核表</w:delText>
              </w:r>
            </w:del>
          </w:p>
          <w:p w14:paraId="48F95AC5" w14:textId="78962482" w:rsidR="005910A3" w:rsidRPr="00B830D9" w:rsidDel="007154E3" w:rsidRDefault="005910A3">
            <w:pPr>
              <w:pStyle w:val="42"/>
              <w:spacing w:after="72"/>
              <w:ind w:left="1133"/>
              <w:rPr>
                <w:del w:id="2371" w:author="阿毛" w:date="2021-05-21T17:49:00Z"/>
                <w:rFonts w:ascii="標楷體" w:hAnsi="標楷體"/>
              </w:rPr>
              <w:pPrChange w:id="2372" w:author="阿毛" w:date="2021-06-02T14:38:00Z">
                <w:pPr/>
              </w:pPrChange>
            </w:pPr>
            <w:del w:id="2373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5910A3" w:rsidDel="007154E3">
                <w:rPr>
                  <w:rFonts w:ascii="標楷體" w:hAnsi="標楷體" w:hint="eastAsia"/>
                </w:rPr>
                <w:delText>會計與主檔餘額檢核明細表</w:delText>
              </w:r>
            </w:del>
          </w:p>
        </w:tc>
      </w:tr>
      <w:tr w:rsidR="005910A3" w:rsidRPr="00B830D9" w:rsidDel="007154E3" w14:paraId="154E9111" w14:textId="25189F29" w:rsidTr="00DC7960">
        <w:trPr>
          <w:trHeight w:val="277"/>
          <w:del w:id="23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66D6D6" w14:textId="21D57048" w:rsidR="005910A3" w:rsidRPr="00B830D9" w:rsidDel="007154E3" w:rsidRDefault="005910A3">
            <w:pPr>
              <w:pStyle w:val="42"/>
              <w:spacing w:after="72"/>
              <w:ind w:left="1133"/>
              <w:rPr>
                <w:del w:id="2375" w:author="阿毛" w:date="2021-05-21T17:49:00Z"/>
                <w:rFonts w:ascii="標楷體" w:hAnsi="標楷體"/>
              </w:rPr>
              <w:pPrChange w:id="2376" w:author="阿毛" w:date="2021-06-02T14:38:00Z">
                <w:pPr/>
              </w:pPrChange>
            </w:pPr>
            <w:del w:id="2377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74CB87E" w14:textId="14413846" w:rsidR="005910A3" w:rsidRPr="00B830D9" w:rsidDel="007154E3" w:rsidRDefault="005910A3">
            <w:pPr>
              <w:pStyle w:val="42"/>
              <w:spacing w:after="72"/>
              <w:ind w:left="1133"/>
              <w:rPr>
                <w:del w:id="2378" w:author="阿毛" w:date="2021-05-21T17:49:00Z"/>
                <w:rFonts w:ascii="標楷體" w:hAnsi="標楷體"/>
              </w:rPr>
              <w:pPrChange w:id="2379" w:author="阿毛" w:date="2021-06-02T14:38:00Z">
                <w:pPr/>
              </w:pPrChange>
            </w:pPr>
          </w:p>
        </w:tc>
      </w:tr>
      <w:tr w:rsidR="005910A3" w:rsidRPr="00B830D9" w:rsidDel="007154E3" w14:paraId="3A4D1EC7" w14:textId="2DF0B300" w:rsidTr="00DC7960">
        <w:trPr>
          <w:trHeight w:val="773"/>
          <w:del w:id="23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20041C" w14:textId="455E345A" w:rsidR="005910A3" w:rsidRPr="00B830D9" w:rsidDel="007154E3" w:rsidRDefault="005910A3">
            <w:pPr>
              <w:pStyle w:val="42"/>
              <w:spacing w:after="72"/>
              <w:ind w:left="1133"/>
              <w:rPr>
                <w:del w:id="2381" w:author="阿毛" w:date="2021-05-21T17:49:00Z"/>
                <w:rFonts w:ascii="標楷體" w:hAnsi="標楷體"/>
              </w:rPr>
              <w:pPrChange w:id="2382" w:author="阿毛" w:date="2021-06-02T14:38:00Z">
                <w:pPr/>
              </w:pPrChange>
            </w:pPr>
            <w:del w:id="238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4A4BDD" w14:textId="4A0B48B2" w:rsidR="005910A3" w:rsidRPr="00B830D9" w:rsidDel="007154E3" w:rsidRDefault="005910A3">
            <w:pPr>
              <w:pStyle w:val="42"/>
              <w:spacing w:after="72"/>
              <w:ind w:left="1133"/>
              <w:rPr>
                <w:del w:id="2384" w:author="阿毛" w:date="2021-05-21T17:49:00Z"/>
                <w:rFonts w:ascii="標楷體" w:hAnsi="標楷體"/>
              </w:rPr>
              <w:pPrChange w:id="2385" w:author="阿毛" w:date="2021-06-02T14:38:00Z">
                <w:pPr/>
              </w:pPrChange>
            </w:pPr>
          </w:p>
        </w:tc>
      </w:tr>
      <w:tr w:rsidR="005910A3" w:rsidRPr="00B830D9" w:rsidDel="007154E3" w14:paraId="4AAF79C2" w14:textId="2E5B2728" w:rsidTr="00DC7960">
        <w:trPr>
          <w:trHeight w:val="321"/>
          <w:del w:id="23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A27955" w14:textId="28629E9A" w:rsidR="005910A3" w:rsidRPr="00B830D9" w:rsidDel="007154E3" w:rsidRDefault="005910A3">
            <w:pPr>
              <w:pStyle w:val="42"/>
              <w:spacing w:after="72"/>
              <w:ind w:left="1133"/>
              <w:rPr>
                <w:del w:id="2387" w:author="阿毛" w:date="2021-05-21T17:49:00Z"/>
                <w:rFonts w:ascii="標楷體" w:hAnsi="標楷體"/>
              </w:rPr>
              <w:pPrChange w:id="2388" w:author="阿毛" w:date="2021-06-02T14:38:00Z">
                <w:pPr/>
              </w:pPrChange>
            </w:pPr>
            <w:del w:id="2389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3157ED4" w14:textId="6A6B3849" w:rsidR="005910A3" w:rsidRPr="00B830D9" w:rsidDel="007154E3" w:rsidRDefault="005910A3">
            <w:pPr>
              <w:pStyle w:val="42"/>
              <w:spacing w:after="72"/>
              <w:ind w:left="1133"/>
              <w:rPr>
                <w:del w:id="2390" w:author="阿毛" w:date="2021-05-21T17:49:00Z"/>
                <w:rFonts w:ascii="標楷體" w:hAnsi="標楷體"/>
              </w:rPr>
              <w:pPrChange w:id="2391" w:author="阿毛" w:date="2021-06-02T14:38:00Z">
                <w:pPr/>
              </w:pPrChange>
            </w:pPr>
          </w:p>
        </w:tc>
      </w:tr>
      <w:tr w:rsidR="005910A3" w:rsidRPr="00B830D9" w:rsidDel="007154E3" w14:paraId="4F11B473" w14:textId="6547174B" w:rsidTr="00DC7960">
        <w:trPr>
          <w:trHeight w:val="1311"/>
          <w:del w:id="23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DEF326" w14:textId="03FEEC1D" w:rsidR="005910A3" w:rsidRPr="00B830D9" w:rsidDel="007154E3" w:rsidRDefault="005910A3">
            <w:pPr>
              <w:pStyle w:val="42"/>
              <w:spacing w:after="72"/>
              <w:ind w:left="1133"/>
              <w:rPr>
                <w:del w:id="2393" w:author="阿毛" w:date="2021-05-21T17:49:00Z"/>
                <w:rFonts w:ascii="標楷體" w:hAnsi="標楷體"/>
              </w:rPr>
              <w:pPrChange w:id="2394" w:author="阿毛" w:date="2021-06-02T14:38:00Z">
                <w:pPr/>
              </w:pPrChange>
            </w:pPr>
            <w:del w:id="2395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22D352" w14:textId="65B4D472" w:rsidR="005910A3" w:rsidRPr="00B830D9" w:rsidDel="007154E3" w:rsidRDefault="005910A3">
            <w:pPr>
              <w:pStyle w:val="42"/>
              <w:spacing w:after="72"/>
              <w:ind w:left="1133"/>
              <w:rPr>
                <w:del w:id="2396" w:author="阿毛" w:date="2021-05-21T17:49:00Z"/>
                <w:rFonts w:ascii="標楷體" w:hAnsi="標楷體"/>
              </w:rPr>
              <w:pPrChange w:id="2397" w:author="阿毛" w:date="2021-06-02T14:38:00Z">
                <w:pPr/>
              </w:pPrChange>
            </w:pPr>
          </w:p>
        </w:tc>
      </w:tr>
      <w:tr w:rsidR="005910A3" w:rsidRPr="00B830D9" w:rsidDel="007154E3" w14:paraId="064A3CCE" w14:textId="768D6E1B" w:rsidTr="00DC7960">
        <w:trPr>
          <w:trHeight w:val="278"/>
          <w:del w:id="23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447A70" w14:textId="7B90758C" w:rsidR="005910A3" w:rsidRPr="00B830D9" w:rsidDel="007154E3" w:rsidRDefault="005910A3">
            <w:pPr>
              <w:pStyle w:val="42"/>
              <w:spacing w:after="72"/>
              <w:ind w:left="1133"/>
              <w:rPr>
                <w:del w:id="2399" w:author="阿毛" w:date="2021-05-21T17:49:00Z"/>
                <w:rFonts w:ascii="標楷體" w:hAnsi="標楷體"/>
              </w:rPr>
              <w:pPrChange w:id="2400" w:author="阿毛" w:date="2021-06-02T14:38:00Z">
                <w:pPr/>
              </w:pPrChange>
            </w:pPr>
            <w:del w:id="240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A12A5" w14:textId="6FFA75FD" w:rsidR="005910A3" w:rsidRPr="00B830D9" w:rsidDel="007154E3" w:rsidRDefault="005910A3">
            <w:pPr>
              <w:pStyle w:val="42"/>
              <w:spacing w:after="72"/>
              <w:ind w:left="1133"/>
              <w:rPr>
                <w:del w:id="2402" w:author="阿毛" w:date="2021-05-21T17:49:00Z"/>
                <w:rFonts w:ascii="標楷體" w:hAnsi="標楷體"/>
              </w:rPr>
              <w:pPrChange w:id="2403" w:author="阿毛" w:date="2021-06-02T14:38:00Z">
                <w:pPr/>
              </w:pPrChange>
            </w:pPr>
          </w:p>
        </w:tc>
      </w:tr>
      <w:tr w:rsidR="005910A3" w:rsidRPr="00B830D9" w:rsidDel="007154E3" w14:paraId="1E25C474" w14:textId="74B5CD39" w:rsidTr="00DC7960">
        <w:trPr>
          <w:trHeight w:val="358"/>
          <w:del w:id="24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0B5DC9" w14:textId="09987B38" w:rsidR="005910A3" w:rsidRPr="00B830D9" w:rsidDel="007154E3" w:rsidRDefault="005910A3">
            <w:pPr>
              <w:pStyle w:val="42"/>
              <w:spacing w:after="72"/>
              <w:ind w:left="1133"/>
              <w:rPr>
                <w:del w:id="2405" w:author="阿毛" w:date="2021-05-21T17:49:00Z"/>
                <w:rFonts w:ascii="標楷體" w:hAnsi="標楷體"/>
              </w:rPr>
              <w:pPrChange w:id="2406" w:author="阿毛" w:date="2021-06-02T14:38:00Z">
                <w:pPr/>
              </w:pPrChange>
            </w:pPr>
            <w:del w:id="2407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19D5A3" w14:textId="39BBCD0A" w:rsidR="005910A3" w:rsidRPr="00B830D9" w:rsidDel="007154E3" w:rsidRDefault="005910A3">
            <w:pPr>
              <w:pStyle w:val="42"/>
              <w:spacing w:after="72"/>
              <w:ind w:left="1133"/>
              <w:rPr>
                <w:del w:id="2408" w:author="阿毛" w:date="2021-05-21T17:49:00Z"/>
                <w:rFonts w:ascii="標楷體" w:hAnsi="標楷體"/>
              </w:rPr>
              <w:pPrChange w:id="2409" w:author="阿毛" w:date="2021-06-02T14:38:00Z">
                <w:pPr/>
              </w:pPrChange>
            </w:pPr>
          </w:p>
        </w:tc>
      </w:tr>
      <w:tr w:rsidR="005910A3" w:rsidRPr="00B830D9" w:rsidDel="007154E3" w14:paraId="42460481" w14:textId="59D1A955" w:rsidTr="00DC7960">
        <w:trPr>
          <w:trHeight w:val="278"/>
          <w:del w:id="24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9EE61E5" w14:textId="6905F1D8" w:rsidR="005910A3" w:rsidRPr="00B830D9" w:rsidDel="007154E3" w:rsidRDefault="005910A3">
            <w:pPr>
              <w:pStyle w:val="42"/>
              <w:spacing w:after="72"/>
              <w:ind w:left="1133"/>
              <w:rPr>
                <w:del w:id="2411" w:author="阿毛" w:date="2021-05-21T17:49:00Z"/>
                <w:rFonts w:ascii="標楷體" w:hAnsi="標楷體"/>
              </w:rPr>
              <w:pPrChange w:id="2412" w:author="阿毛" w:date="2021-06-02T14:38:00Z">
                <w:pPr/>
              </w:pPrChange>
            </w:pPr>
            <w:del w:id="2413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2E5A2B" w14:textId="241BCE9A" w:rsidR="005910A3" w:rsidRPr="00B830D9" w:rsidDel="007154E3" w:rsidRDefault="005910A3">
            <w:pPr>
              <w:pStyle w:val="42"/>
              <w:spacing w:after="72"/>
              <w:ind w:left="1133"/>
              <w:rPr>
                <w:del w:id="2414" w:author="阿毛" w:date="2021-05-21T17:49:00Z"/>
                <w:rFonts w:ascii="標楷體" w:hAnsi="標楷體"/>
              </w:rPr>
              <w:pPrChange w:id="2415" w:author="阿毛" w:date="2021-06-02T14:38:00Z">
                <w:pPr/>
              </w:pPrChange>
            </w:pPr>
          </w:p>
        </w:tc>
      </w:tr>
    </w:tbl>
    <w:p w14:paraId="13279D63" w14:textId="5B5A1558" w:rsidR="005910A3" w:rsidDel="007154E3" w:rsidRDefault="005910A3">
      <w:pPr>
        <w:pStyle w:val="42"/>
        <w:spacing w:after="72"/>
        <w:ind w:left="1133"/>
        <w:rPr>
          <w:del w:id="2416" w:author="阿毛" w:date="2021-05-21T17:49:00Z"/>
          <w:rFonts w:ascii="標楷體" w:hAnsi="標楷體"/>
        </w:rPr>
        <w:pPrChange w:id="2417" w:author="阿毛" w:date="2021-06-02T14:38:00Z">
          <w:pPr/>
        </w:pPrChange>
      </w:pPr>
    </w:p>
    <w:p w14:paraId="71CD8E3E" w14:textId="29F1A74A" w:rsidR="00B910ED" w:rsidDel="007154E3" w:rsidRDefault="00B910ED">
      <w:pPr>
        <w:pStyle w:val="42"/>
        <w:spacing w:after="72"/>
        <w:ind w:left="1133"/>
        <w:rPr>
          <w:del w:id="2418" w:author="阿毛" w:date="2021-05-21T17:49:00Z"/>
          <w:rFonts w:ascii="標楷體" w:hAnsi="標楷體"/>
        </w:rPr>
        <w:pPrChange w:id="2419" w:author="阿毛" w:date="2021-06-02T14:38:00Z">
          <w:pPr/>
        </w:pPrChange>
      </w:pPr>
    </w:p>
    <w:p w14:paraId="75D6D1F6" w14:textId="6C320B8A" w:rsidR="00B910ED" w:rsidDel="007154E3" w:rsidRDefault="00B910ED">
      <w:pPr>
        <w:pStyle w:val="42"/>
        <w:spacing w:after="72"/>
        <w:ind w:left="1133"/>
        <w:rPr>
          <w:del w:id="2420" w:author="阿毛" w:date="2021-05-21T17:49:00Z"/>
          <w:rFonts w:ascii="標楷體" w:hAnsi="標楷體"/>
        </w:rPr>
        <w:pPrChange w:id="2421" w:author="阿毛" w:date="2021-06-02T14:38:00Z">
          <w:pPr>
            <w:widowControl/>
          </w:pPr>
        </w:pPrChange>
      </w:pPr>
      <w:del w:id="2422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4D41CADE" w14:textId="56F1901D" w:rsidR="00B910ED" w:rsidRPr="00B830D9" w:rsidDel="007154E3" w:rsidRDefault="00B910ED">
      <w:pPr>
        <w:pStyle w:val="42"/>
        <w:spacing w:after="72"/>
        <w:ind w:left="1133"/>
        <w:rPr>
          <w:del w:id="2423" w:author="阿毛" w:date="2021-05-21T17:49:00Z"/>
          <w:rFonts w:ascii="標楷體" w:hAnsi="標楷體"/>
        </w:rPr>
        <w:pPrChange w:id="2424" w:author="阿毛" w:date="2021-06-02T14:38:00Z">
          <w:pPr/>
        </w:pPrChange>
      </w:pPr>
    </w:p>
    <w:p w14:paraId="70109444" w14:textId="26370918" w:rsidR="005910A3" w:rsidRPr="00B830D9" w:rsidDel="007154E3" w:rsidRDefault="005910A3">
      <w:pPr>
        <w:pStyle w:val="42"/>
        <w:spacing w:after="72"/>
        <w:ind w:left="1133"/>
        <w:rPr>
          <w:del w:id="2425" w:author="阿毛" w:date="2021-05-21T17:49:00Z"/>
        </w:rPr>
        <w:pPrChange w:id="2426" w:author="阿毛" w:date="2021-06-02T14:38:00Z">
          <w:pPr>
            <w:pStyle w:val="a"/>
          </w:pPr>
        </w:pPrChange>
      </w:pPr>
      <w:del w:id="2427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4714EAF1" w14:textId="37AF7F7B" w:rsidR="005910A3" w:rsidRPr="00B830D9" w:rsidDel="007154E3" w:rsidRDefault="005910A3">
      <w:pPr>
        <w:pStyle w:val="42"/>
        <w:spacing w:after="72"/>
        <w:ind w:left="1133"/>
        <w:rPr>
          <w:del w:id="2428" w:author="阿毛" w:date="2021-05-21T17:49:00Z"/>
          <w:rFonts w:ascii="標楷體" w:hAnsi="標楷體"/>
        </w:rPr>
      </w:pPr>
      <w:del w:id="2429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0885EB4F" w14:textId="5CE4DA0D" w:rsidR="005910A3" w:rsidRPr="002A4A20" w:rsidDel="007154E3" w:rsidRDefault="00EB300A">
      <w:pPr>
        <w:pStyle w:val="42"/>
        <w:spacing w:after="72"/>
        <w:ind w:left="1133"/>
        <w:rPr>
          <w:del w:id="2430" w:author="阿毛" w:date="2021-05-21T17:49:00Z"/>
          <w:rFonts w:ascii="標楷體" w:hAnsi="標楷體"/>
        </w:rPr>
        <w:pPrChange w:id="2431" w:author="阿毛" w:date="2021-06-02T14:38:00Z">
          <w:pPr/>
        </w:pPrChange>
      </w:pPr>
      <w:del w:id="2432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159EAD78" wp14:editId="03718F44">
              <wp:extent cx="6705600" cy="2228850"/>
              <wp:effectExtent l="0" t="0" r="0" b="0"/>
              <wp:docPr id="1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4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560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A0DB51" w14:textId="528E08FA" w:rsidR="00B910ED" w:rsidDel="007154E3" w:rsidRDefault="00B910ED">
      <w:pPr>
        <w:pStyle w:val="42"/>
        <w:spacing w:after="72"/>
        <w:ind w:left="1133"/>
        <w:rPr>
          <w:del w:id="2433" w:author="阿毛" w:date="2021-05-21T17:49:00Z"/>
          <w:rFonts w:ascii="標楷體" w:hAnsi="標楷體"/>
        </w:rPr>
      </w:pPr>
    </w:p>
    <w:p w14:paraId="7A0A6CF1" w14:textId="2DFB3A02" w:rsidR="00B910ED" w:rsidDel="007154E3" w:rsidRDefault="00B910ED">
      <w:pPr>
        <w:pStyle w:val="42"/>
        <w:spacing w:after="72"/>
        <w:ind w:left="1133"/>
        <w:rPr>
          <w:del w:id="2434" w:author="阿毛" w:date="2021-05-21T17:49:00Z"/>
          <w:rFonts w:ascii="標楷體" w:hAnsi="標楷體"/>
        </w:rPr>
        <w:pPrChange w:id="2435" w:author="阿毛" w:date="2021-06-02T14:38:00Z">
          <w:pPr/>
        </w:pPrChange>
      </w:pPr>
    </w:p>
    <w:p w14:paraId="7D02546E" w14:textId="3CF34099" w:rsidR="00B910ED" w:rsidRPr="00B830D9" w:rsidDel="007154E3" w:rsidRDefault="00B910ED">
      <w:pPr>
        <w:pStyle w:val="42"/>
        <w:spacing w:after="72"/>
        <w:ind w:left="1133"/>
        <w:rPr>
          <w:del w:id="2436" w:author="阿毛" w:date="2021-05-21T17:49:00Z"/>
        </w:rPr>
        <w:pPrChange w:id="2437" w:author="阿毛" w:date="2021-06-02T14:38:00Z">
          <w:pPr>
            <w:pStyle w:val="a"/>
          </w:pPr>
        </w:pPrChange>
      </w:pPr>
      <w:del w:id="2438" w:author="阿毛" w:date="2021-05-21T17:49:00Z">
        <w:r w:rsidDel="007154E3">
          <w:rPr>
            <w:rFonts w:hint="eastAsia"/>
          </w:rPr>
          <w:delText>輸入畫面資料說明</w:delText>
        </w:r>
      </w:del>
    </w:p>
    <w:tbl>
      <w:tblPr>
        <w:tblW w:w="105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908"/>
        <w:gridCol w:w="1315"/>
        <w:gridCol w:w="1136"/>
        <w:gridCol w:w="1275"/>
        <w:gridCol w:w="709"/>
        <w:gridCol w:w="709"/>
        <w:gridCol w:w="3012"/>
      </w:tblGrid>
      <w:tr w:rsidR="00B910ED" w:rsidRPr="005676FB" w:rsidDel="007154E3" w14:paraId="43908A87" w14:textId="602B0DDB" w:rsidTr="00656023">
        <w:trPr>
          <w:trHeight w:val="388"/>
          <w:jc w:val="center"/>
          <w:del w:id="2439" w:author="阿毛" w:date="2021-05-21T17:49:00Z"/>
        </w:trPr>
        <w:tc>
          <w:tcPr>
            <w:tcW w:w="502" w:type="dxa"/>
            <w:vMerge w:val="restart"/>
          </w:tcPr>
          <w:p w14:paraId="5D6DFBF7" w14:textId="7728B44F" w:rsidR="00B910ED" w:rsidRPr="005676FB" w:rsidDel="007154E3" w:rsidRDefault="00B910ED">
            <w:pPr>
              <w:pStyle w:val="42"/>
              <w:spacing w:after="72"/>
              <w:ind w:left="1133"/>
              <w:rPr>
                <w:del w:id="2440" w:author="阿毛" w:date="2021-05-21T17:49:00Z"/>
                <w:rFonts w:ascii="標楷體" w:hAnsi="標楷體"/>
              </w:rPr>
              <w:pPrChange w:id="2441" w:author="阿毛" w:date="2021-06-02T14:38:00Z">
                <w:pPr/>
              </w:pPrChange>
            </w:pPr>
            <w:del w:id="2442" w:author="阿毛" w:date="2021-05-21T17:49:00Z">
              <w:r w:rsidRPr="005676FB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08" w:type="dxa"/>
            <w:vMerge w:val="restart"/>
          </w:tcPr>
          <w:p w14:paraId="5F68243F" w14:textId="0AA76389" w:rsidR="00B910ED" w:rsidRPr="005676FB" w:rsidDel="007154E3" w:rsidRDefault="00B910ED">
            <w:pPr>
              <w:pStyle w:val="42"/>
              <w:spacing w:after="72"/>
              <w:ind w:left="1133"/>
              <w:rPr>
                <w:del w:id="2443" w:author="阿毛" w:date="2021-05-21T17:49:00Z"/>
                <w:rFonts w:ascii="標楷體" w:hAnsi="標楷體"/>
              </w:rPr>
              <w:pPrChange w:id="2444" w:author="阿毛" w:date="2021-06-02T14:38:00Z">
                <w:pPr/>
              </w:pPrChange>
            </w:pPr>
            <w:del w:id="2445" w:author="阿毛" w:date="2021-05-21T17:49:00Z">
              <w:r w:rsidRPr="005676FB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44" w:type="dxa"/>
            <w:gridSpan w:val="5"/>
          </w:tcPr>
          <w:p w14:paraId="394365D8" w14:textId="312406F1" w:rsidR="00B910ED" w:rsidRPr="005676FB" w:rsidDel="007154E3" w:rsidRDefault="00B910ED">
            <w:pPr>
              <w:pStyle w:val="42"/>
              <w:spacing w:after="72"/>
              <w:ind w:left="1133"/>
              <w:rPr>
                <w:del w:id="2446" w:author="阿毛" w:date="2021-05-21T17:49:00Z"/>
                <w:rFonts w:ascii="標楷體" w:hAnsi="標楷體"/>
              </w:rPr>
              <w:pPrChange w:id="2447" w:author="阿毛" w:date="2021-06-02T14:38:00Z">
                <w:pPr>
                  <w:jc w:val="center"/>
                </w:pPr>
              </w:pPrChange>
            </w:pPr>
            <w:del w:id="2448" w:author="阿毛" w:date="2021-05-21T17:49:00Z">
              <w:r w:rsidRPr="005676FB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012" w:type="dxa"/>
            <w:vMerge w:val="restart"/>
          </w:tcPr>
          <w:p w14:paraId="69A6EAF4" w14:textId="67B68577" w:rsidR="00B910ED" w:rsidRPr="005676FB" w:rsidDel="007154E3" w:rsidRDefault="00B910ED">
            <w:pPr>
              <w:pStyle w:val="42"/>
              <w:spacing w:after="72"/>
              <w:ind w:left="1133"/>
              <w:rPr>
                <w:del w:id="2449" w:author="阿毛" w:date="2021-05-21T17:49:00Z"/>
                <w:rFonts w:ascii="標楷體" w:hAnsi="標楷體"/>
              </w:rPr>
              <w:pPrChange w:id="2450" w:author="阿毛" w:date="2021-06-02T14:38:00Z">
                <w:pPr/>
              </w:pPrChange>
            </w:pPr>
            <w:del w:id="2451" w:author="阿毛" w:date="2021-05-21T17:49:00Z">
              <w:r w:rsidRPr="005676FB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5676FB" w:rsidDel="007154E3" w14:paraId="7FE09F5F" w14:textId="2AD64336" w:rsidTr="00656023">
        <w:trPr>
          <w:trHeight w:val="244"/>
          <w:jc w:val="center"/>
          <w:del w:id="2452" w:author="阿毛" w:date="2021-05-21T17:49:00Z"/>
        </w:trPr>
        <w:tc>
          <w:tcPr>
            <w:tcW w:w="502" w:type="dxa"/>
            <w:vMerge/>
          </w:tcPr>
          <w:p w14:paraId="1B1F2880" w14:textId="6EBF6C6A" w:rsidR="00B910ED" w:rsidRPr="005676FB" w:rsidDel="007154E3" w:rsidRDefault="00B910ED">
            <w:pPr>
              <w:pStyle w:val="42"/>
              <w:spacing w:after="72"/>
              <w:ind w:left="1133"/>
              <w:rPr>
                <w:del w:id="2453" w:author="阿毛" w:date="2021-05-21T17:49:00Z"/>
                <w:rFonts w:ascii="標楷體" w:hAnsi="標楷體"/>
              </w:rPr>
              <w:pPrChange w:id="2454" w:author="阿毛" w:date="2021-06-02T14:38:00Z">
                <w:pPr/>
              </w:pPrChange>
            </w:pPr>
          </w:p>
        </w:tc>
        <w:tc>
          <w:tcPr>
            <w:tcW w:w="1908" w:type="dxa"/>
            <w:vMerge/>
          </w:tcPr>
          <w:p w14:paraId="1561669B" w14:textId="40AF00E4" w:rsidR="00B910ED" w:rsidRPr="005676FB" w:rsidDel="007154E3" w:rsidRDefault="00B910ED">
            <w:pPr>
              <w:pStyle w:val="42"/>
              <w:spacing w:after="72"/>
              <w:ind w:left="1133"/>
              <w:rPr>
                <w:del w:id="2455" w:author="阿毛" w:date="2021-05-21T17:49:00Z"/>
                <w:rFonts w:ascii="標楷體" w:hAnsi="標楷體"/>
              </w:rPr>
              <w:pPrChange w:id="2456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54AA1350" w14:textId="6F544728" w:rsidR="00B910ED" w:rsidRPr="005676FB" w:rsidDel="007154E3" w:rsidRDefault="00B910ED">
            <w:pPr>
              <w:pStyle w:val="42"/>
              <w:spacing w:after="72"/>
              <w:ind w:left="1133"/>
              <w:rPr>
                <w:del w:id="2457" w:author="阿毛" w:date="2021-05-21T17:49:00Z"/>
                <w:rFonts w:ascii="標楷體" w:hAnsi="標楷體"/>
              </w:rPr>
              <w:pPrChange w:id="2458" w:author="阿毛" w:date="2021-06-02T14:38:00Z">
                <w:pPr/>
              </w:pPrChange>
            </w:pPr>
            <w:del w:id="2459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136" w:type="dxa"/>
          </w:tcPr>
          <w:p w14:paraId="1BB3B716" w14:textId="5BA516B3" w:rsidR="00B910ED" w:rsidRPr="005676FB" w:rsidDel="007154E3" w:rsidRDefault="00B910ED">
            <w:pPr>
              <w:pStyle w:val="42"/>
              <w:spacing w:after="72"/>
              <w:ind w:left="1133"/>
              <w:rPr>
                <w:del w:id="2460" w:author="阿毛" w:date="2021-05-21T17:49:00Z"/>
                <w:rFonts w:ascii="標楷體" w:hAnsi="標楷體"/>
              </w:rPr>
              <w:pPrChange w:id="2461" w:author="阿毛" w:date="2021-06-02T14:38:00Z">
                <w:pPr/>
              </w:pPrChange>
            </w:pPr>
            <w:del w:id="2462" w:author="阿毛" w:date="2021-05-21T17:49:00Z">
              <w:r w:rsidRPr="005676FB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5883845B" w14:textId="1ED8D758" w:rsidR="00B910ED" w:rsidRPr="005676FB" w:rsidDel="007154E3" w:rsidRDefault="00B910ED">
            <w:pPr>
              <w:pStyle w:val="42"/>
              <w:spacing w:after="72"/>
              <w:ind w:left="1133"/>
              <w:rPr>
                <w:del w:id="2463" w:author="阿毛" w:date="2021-05-21T17:49:00Z"/>
                <w:rFonts w:ascii="標楷體" w:hAnsi="標楷體"/>
              </w:rPr>
              <w:pPrChange w:id="2464" w:author="阿毛" w:date="2021-06-02T14:38:00Z">
                <w:pPr/>
              </w:pPrChange>
            </w:pPr>
            <w:del w:id="2465" w:author="阿毛" w:date="2021-05-21T17:49:00Z">
              <w:r w:rsidRPr="005676FB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48798E32" w14:textId="069FE5A5" w:rsidR="00B910ED" w:rsidRPr="005676FB" w:rsidDel="007154E3" w:rsidRDefault="00B910ED">
            <w:pPr>
              <w:pStyle w:val="42"/>
              <w:spacing w:after="72"/>
              <w:ind w:left="1133"/>
              <w:rPr>
                <w:del w:id="2466" w:author="阿毛" w:date="2021-05-21T17:49:00Z"/>
                <w:rFonts w:ascii="標楷體" w:hAnsi="標楷體"/>
              </w:rPr>
              <w:pPrChange w:id="2467" w:author="阿毛" w:date="2021-06-02T14:38:00Z">
                <w:pPr/>
              </w:pPrChange>
            </w:pPr>
            <w:del w:id="2468" w:author="阿毛" w:date="2021-05-21T17:49:00Z">
              <w:r w:rsidRPr="005676FB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7A50E6A8" w14:textId="21CCB18B" w:rsidR="00B910ED" w:rsidRPr="005676FB" w:rsidDel="007154E3" w:rsidRDefault="00B910ED">
            <w:pPr>
              <w:pStyle w:val="42"/>
              <w:spacing w:after="72"/>
              <w:ind w:left="1133"/>
              <w:rPr>
                <w:del w:id="2469" w:author="阿毛" w:date="2021-05-21T17:49:00Z"/>
                <w:rFonts w:ascii="標楷體" w:hAnsi="標楷體"/>
              </w:rPr>
              <w:pPrChange w:id="2470" w:author="阿毛" w:date="2021-06-02T14:38:00Z">
                <w:pPr/>
              </w:pPrChange>
            </w:pPr>
            <w:del w:id="2471" w:author="阿毛" w:date="2021-05-21T17:49:00Z">
              <w:r w:rsidRPr="005676FB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012" w:type="dxa"/>
            <w:vMerge/>
          </w:tcPr>
          <w:p w14:paraId="0CADBAB6" w14:textId="44C3E934" w:rsidR="00B910ED" w:rsidRPr="005676FB" w:rsidDel="007154E3" w:rsidRDefault="00B910ED">
            <w:pPr>
              <w:pStyle w:val="42"/>
              <w:spacing w:after="72"/>
              <w:ind w:left="1133"/>
              <w:rPr>
                <w:del w:id="2472" w:author="阿毛" w:date="2021-05-21T17:49:00Z"/>
                <w:rFonts w:ascii="標楷體" w:hAnsi="標楷體"/>
              </w:rPr>
              <w:pPrChange w:id="2473" w:author="阿毛" w:date="2021-06-02T14:38:00Z">
                <w:pPr/>
              </w:pPrChange>
            </w:pPr>
          </w:p>
        </w:tc>
      </w:tr>
      <w:tr w:rsidR="00B910ED" w:rsidRPr="005676FB" w:rsidDel="007154E3" w14:paraId="0BF6F541" w14:textId="25B36EF5" w:rsidTr="00656023">
        <w:trPr>
          <w:trHeight w:val="291"/>
          <w:jc w:val="center"/>
          <w:del w:id="2474" w:author="阿毛" w:date="2021-05-21T17:49:00Z"/>
        </w:trPr>
        <w:tc>
          <w:tcPr>
            <w:tcW w:w="502" w:type="dxa"/>
          </w:tcPr>
          <w:p w14:paraId="674EF5BF" w14:textId="5C1A8335" w:rsidR="00B910ED" w:rsidRPr="005676FB" w:rsidDel="007154E3" w:rsidRDefault="00B910ED">
            <w:pPr>
              <w:pStyle w:val="42"/>
              <w:spacing w:after="72"/>
              <w:ind w:left="1133"/>
              <w:rPr>
                <w:del w:id="2475" w:author="阿毛" w:date="2021-05-21T17:49:00Z"/>
                <w:rFonts w:ascii="標楷體" w:hAnsi="標楷體"/>
              </w:rPr>
              <w:pPrChange w:id="2476" w:author="阿毛" w:date="2021-06-02T14:38:00Z">
                <w:pPr/>
              </w:pPrChange>
            </w:pPr>
            <w:del w:id="2477" w:author="阿毛" w:date="2021-05-21T17:49:00Z">
              <w:r w:rsidRPr="005676FB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08" w:type="dxa"/>
          </w:tcPr>
          <w:p w14:paraId="5B369280" w14:textId="2D2D4C02" w:rsidR="00B910ED" w:rsidRPr="005676FB" w:rsidDel="007154E3" w:rsidRDefault="00B910ED">
            <w:pPr>
              <w:pStyle w:val="42"/>
              <w:spacing w:after="72"/>
              <w:ind w:left="1133"/>
              <w:rPr>
                <w:del w:id="2478" w:author="阿毛" w:date="2021-05-21T17:49:00Z"/>
                <w:rFonts w:ascii="標楷體" w:hAnsi="標楷體"/>
              </w:rPr>
              <w:pPrChange w:id="2479" w:author="阿毛" w:date="2021-06-02T14:38:00Z">
                <w:pPr/>
              </w:pPrChange>
            </w:pPr>
            <w:del w:id="2480" w:author="阿毛" w:date="2021-05-21T17:49:00Z">
              <w:r w:rsidRPr="005676FB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315" w:type="dxa"/>
          </w:tcPr>
          <w:p w14:paraId="579F2AD7" w14:textId="7B5A8CDC" w:rsidR="00B910ED" w:rsidRPr="005676FB" w:rsidDel="007154E3" w:rsidRDefault="00B910ED">
            <w:pPr>
              <w:pStyle w:val="42"/>
              <w:spacing w:after="72"/>
              <w:ind w:left="1133"/>
              <w:rPr>
                <w:del w:id="2481" w:author="阿毛" w:date="2021-05-21T17:49:00Z"/>
                <w:rFonts w:ascii="標楷體" w:hAnsi="標楷體"/>
                <w:lang w:eastAsia="zh-HK"/>
              </w:rPr>
              <w:pPrChange w:id="2482" w:author="阿毛" w:date="2021-06-02T14:38:00Z">
                <w:pPr/>
              </w:pPrChange>
            </w:pPr>
            <w:del w:id="2483" w:author="阿毛" w:date="2021-05-21T17:49:00Z">
              <w:r w:rsidRPr="005676FB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1136" w:type="dxa"/>
          </w:tcPr>
          <w:p w14:paraId="103B5AFE" w14:textId="7211C383" w:rsidR="00B910ED" w:rsidRPr="00796BEC" w:rsidDel="007154E3" w:rsidRDefault="00B910ED">
            <w:pPr>
              <w:pStyle w:val="42"/>
              <w:spacing w:after="72"/>
              <w:ind w:left="1133"/>
              <w:rPr>
                <w:del w:id="2484" w:author="阿毛" w:date="2021-05-21T17:49:00Z"/>
                <w:rFonts w:ascii="標楷體" w:hAnsi="標楷體"/>
              </w:rPr>
              <w:pPrChange w:id="2485" w:author="阿毛" w:date="2021-06-02T14:38:00Z">
                <w:pPr/>
              </w:pPrChange>
            </w:pPr>
            <w:del w:id="2486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501E706E" w14:textId="2E8666BC" w:rsidR="00B910ED" w:rsidRPr="00796BEC" w:rsidDel="007154E3" w:rsidRDefault="00B910ED">
            <w:pPr>
              <w:pStyle w:val="42"/>
              <w:spacing w:after="72"/>
              <w:ind w:left="1133"/>
              <w:rPr>
                <w:del w:id="2487" w:author="阿毛" w:date="2021-05-21T17:49:00Z"/>
                <w:rFonts w:ascii="標楷體" w:hAnsi="標楷體"/>
              </w:rPr>
              <w:pPrChange w:id="248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3ACC019B" w14:textId="6AC8535A" w:rsidR="00B910ED" w:rsidRPr="00796BEC" w:rsidDel="007154E3" w:rsidRDefault="00B910ED">
            <w:pPr>
              <w:pStyle w:val="42"/>
              <w:spacing w:after="72"/>
              <w:ind w:left="1133"/>
              <w:rPr>
                <w:del w:id="2489" w:author="阿毛" w:date="2021-05-21T17:49:00Z"/>
                <w:rFonts w:ascii="標楷體" w:hAnsi="標楷體"/>
              </w:rPr>
              <w:pPrChange w:id="2490" w:author="阿毛" w:date="2021-06-02T14:38:00Z">
                <w:pPr/>
              </w:pPrChange>
            </w:pPr>
            <w:del w:id="2491" w:author="阿毛" w:date="2021-05-21T17:49:00Z">
              <w:r w:rsidRPr="00796BEC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3F666263" w14:textId="223282A2" w:rsidR="00B910ED" w:rsidRPr="00796BEC" w:rsidDel="007154E3" w:rsidRDefault="00B910ED">
            <w:pPr>
              <w:pStyle w:val="42"/>
              <w:spacing w:after="72"/>
              <w:ind w:left="1133"/>
              <w:rPr>
                <w:del w:id="2492" w:author="阿毛" w:date="2021-05-21T17:49:00Z"/>
                <w:rFonts w:ascii="標楷體" w:hAnsi="標楷體"/>
              </w:rPr>
              <w:pPrChange w:id="2493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55D949F4" w14:textId="171542E1" w:rsidR="00B910ED" w:rsidRPr="00796BEC" w:rsidDel="007154E3" w:rsidRDefault="00B910ED">
            <w:pPr>
              <w:pStyle w:val="42"/>
              <w:spacing w:after="72"/>
              <w:ind w:left="1133"/>
              <w:rPr>
                <w:del w:id="2494" w:author="阿毛" w:date="2021-05-21T17:49:00Z"/>
                <w:rFonts w:ascii="標楷體" w:hAnsi="標楷體"/>
              </w:rPr>
              <w:pPrChange w:id="2495" w:author="阿毛" w:date="2021-06-02T14:38:00Z">
                <w:pPr/>
              </w:pPrChange>
            </w:pPr>
            <w:del w:id="2496" w:author="阿毛" w:date="2021-05-21T17:49:00Z">
              <w:r w:rsidRPr="00796BEC" w:rsidDel="007154E3">
                <w:rPr>
                  <w:rFonts w:ascii="標楷體" w:hAnsi="標楷體" w:hint="eastAsia"/>
                  <w:lang w:eastAsia="zh-HK"/>
                </w:rPr>
                <w:delText>必須輸入，不可大於本營業日</w:delText>
              </w:r>
            </w:del>
          </w:p>
        </w:tc>
      </w:tr>
      <w:tr w:rsidR="00B910ED" w:rsidRPr="005676FB" w:rsidDel="007154E3" w14:paraId="39D9DC49" w14:textId="03CE8B29" w:rsidTr="00656023">
        <w:trPr>
          <w:trHeight w:val="291"/>
          <w:jc w:val="center"/>
          <w:del w:id="2497" w:author="阿毛" w:date="2021-05-21T17:49:00Z"/>
        </w:trPr>
        <w:tc>
          <w:tcPr>
            <w:tcW w:w="502" w:type="dxa"/>
          </w:tcPr>
          <w:p w14:paraId="1C2B6966" w14:textId="6FB46FD6" w:rsidR="00B910ED" w:rsidRPr="005676FB" w:rsidDel="007154E3" w:rsidRDefault="00B910ED">
            <w:pPr>
              <w:pStyle w:val="42"/>
              <w:spacing w:after="72"/>
              <w:ind w:left="1133"/>
              <w:rPr>
                <w:del w:id="2498" w:author="阿毛" w:date="2021-05-21T17:49:00Z"/>
                <w:rFonts w:ascii="標楷體" w:hAnsi="標楷體"/>
              </w:rPr>
              <w:pPrChange w:id="2499" w:author="阿毛" w:date="2021-06-02T14:38:00Z">
                <w:pPr/>
              </w:pPrChange>
            </w:pPr>
          </w:p>
        </w:tc>
        <w:tc>
          <w:tcPr>
            <w:tcW w:w="1908" w:type="dxa"/>
          </w:tcPr>
          <w:p w14:paraId="48773D07" w14:textId="783365D7" w:rsidR="00B910ED" w:rsidRPr="005676FB" w:rsidDel="007154E3" w:rsidRDefault="00B910ED">
            <w:pPr>
              <w:pStyle w:val="42"/>
              <w:spacing w:after="72"/>
              <w:ind w:left="1133"/>
              <w:rPr>
                <w:del w:id="2500" w:author="阿毛" w:date="2021-05-21T17:49:00Z"/>
                <w:rFonts w:ascii="標楷體" w:hAnsi="標楷體"/>
              </w:rPr>
              <w:pPrChange w:id="2501" w:author="阿毛" w:date="2021-06-02T14:38:00Z">
                <w:pPr/>
              </w:pPrChange>
            </w:pPr>
          </w:p>
        </w:tc>
        <w:tc>
          <w:tcPr>
            <w:tcW w:w="1315" w:type="dxa"/>
          </w:tcPr>
          <w:p w14:paraId="216D209E" w14:textId="66D6E81B" w:rsidR="00B910ED" w:rsidRPr="005676FB" w:rsidDel="007154E3" w:rsidRDefault="00B910ED">
            <w:pPr>
              <w:pStyle w:val="42"/>
              <w:spacing w:after="72"/>
              <w:ind w:left="1133"/>
              <w:rPr>
                <w:del w:id="2502" w:author="阿毛" w:date="2021-05-21T17:49:00Z"/>
                <w:rFonts w:ascii="標楷體" w:hAnsi="標楷體"/>
              </w:rPr>
              <w:pPrChange w:id="2503" w:author="阿毛" w:date="2021-06-02T14:38:00Z">
                <w:pPr/>
              </w:pPrChange>
            </w:pPr>
          </w:p>
        </w:tc>
        <w:tc>
          <w:tcPr>
            <w:tcW w:w="1136" w:type="dxa"/>
          </w:tcPr>
          <w:p w14:paraId="72891687" w14:textId="5D934F84" w:rsidR="00B910ED" w:rsidRPr="005676FB" w:rsidDel="007154E3" w:rsidRDefault="00B910ED">
            <w:pPr>
              <w:pStyle w:val="42"/>
              <w:spacing w:after="72"/>
              <w:ind w:left="1133"/>
              <w:rPr>
                <w:del w:id="2504" w:author="阿毛" w:date="2021-05-21T17:49:00Z"/>
                <w:rFonts w:ascii="標楷體" w:hAnsi="標楷體"/>
              </w:rPr>
              <w:pPrChange w:id="2505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10321DAD" w14:textId="775E5085" w:rsidR="00B910ED" w:rsidRPr="005676FB" w:rsidDel="007154E3" w:rsidRDefault="00B910ED">
            <w:pPr>
              <w:pStyle w:val="42"/>
              <w:spacing w:after="72"/>
              <w:ind w:left="1133"/>
              <w:rPr>
                <w:del w:id="2506" w:author="阿毛" w:date="2021-05-21T17:49:00Z"/>
                <w:rFonts w:ascii="標楷體" w:hAnsi="標楷體"/>
              </w:rPr>
              <w:pPrChange w:id="2507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6DA92739" w14:textId="7843E8C9" w:rsidR="00B910ED" w:rsidRPr="005676FB" w:rsidDel="007154E3" w:rsidRDefault="00B910ED">
            <w:pPr>
              <w:pStyle w:val="42"/>
              <w:spacing w:after="72"/>
              <w:ind w:left="1133"/>
              <w:rPr>
                <w:del w:id="2508" w:author="阿毛" w:date="2021-05-21T17:49:00Z"/>
                <w:rFonts w:ascii="標楷體" w:hAnsi="標楷體"/>
              </w:rPr>
              <w:pPrChange w:id="2509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52AA73" w14:textId="60466B91" w:rsidR="00B910ED" w:rsidRPr="005676FB" w:rsidDel="007154E3" w:rsidRDefault="00B910ED">
            <w:pPr>
              <w:pStyle w:val="42"/>
              <w:spacing w:after="72"/>
              <w:ind w:left="1133"/>
              <w:rPr>
                <w:del w:id="2510" w:author="阿毛" w:date="2021-05-21T17:49:00Z"/>
                <w:rFonts w:ascii="標楷體" w:hAnsi="標楷體"/>
              </w:rPr>
              <w:pPrChange w:id="2511" w:author="阿毛" w:date="2021-06-02T14:38:00Z">
                <w:pPr/>
              </w:pPrChange>
            </w:pPr>
          </w:p>
        </w:tc>
        <w:tc>
          <w:tcPr>
            <w:tcW w:w="3012" w:type="dxa"/>
          </w:tcPr>
          <w:p w14:paraId="3761B141" w14:textId="08997FF5" w:rsidR="00B910ED" w:rsidRPr="005676FB" w:rsidDel="007154E3" w:rsidRDefault="00B910ED">
            <w:pPr>
              <w:pStyle w:val="42"/>
              <w:spacing w:after="72"/>
              <w:ind w:left="1133"/>
              <w:rPr>
                <w:del w:id="2512" w:author="阿毛" w:date="2021-05-21T17:49:00Z"/>
                <w:rFonts w:ascii="標楷體" w:hAnsi="標楷體"/>
              </w:rPr>
              <w:pPrChange w:id="2513" w:author="阿毛" w:date="2021-06-02T14:38:00Z">
                <w:pPr/>
              </w:pPrChange>
            </w:pPr>
          </w:p>
        </w:tc>
      </w:tr>
    </w:tbl>
    <w:p w14:paraId="75E4B5E8" w14:textId="25BD5D5E" w:rsidR="00B910ED" w:rsidDel="007154E3" w:rsidRDefault="00B910ED">
      <w:pPr>
        <w:pStyle w:val="42"/>
        <w:spacing w:after="72"/>
        <w:ind w:left="1133"/>
        <w:rPr>
          <w:del w:id="2514" w:author="阿毛" w:date="2021-05-21T17:49:00Z"/>
        </w:rPr>
        <w:pPrChange w:id="2515" w:author="阿毛" w:date="2021-06-02T14:38:00Z">
          <w:pPr/>
        </w:pPrChange>
      </w:pPr>
    </w:p>
    <w:p w14:paraId="622379DE" w14:textId="6CB39ED6" w:rsidR="00B910ED" w:rsidDel="007154E3" w:rsidRDefault="00B910ED">
      <w:pPr>
        <w:pStyle w:val="42"/>
        <w:spacing w:after="72"/>
        <w:ind w:left="1133"/>
        <w:rPr>
          <w:del w:id="2516" w:author="阿毛" w:date="2021-05-21T17:49:00Z"/>
          <w:rFonts w:ascii="標楷體" w:hAnsi="標楷體"/>
        </w:rPr>
        <w:pPrChange w:id="2517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6072BC5" w14:textId="2EA25FFB" w:rsidR="006865D5" w:rsidDel="007154E3" w:rsidRDefault="005910A3">
      <w:pPr>
        <w:pStyle w:val="42"/>
        <w:spacing w:after="72"/>
        <w:ind w:left="1133"/>
        <w:rPr>
          <w:del w:id="2518" w:author="阿毛" w:date="2021-05-21T17:49:00Z"/>
          <w:rFonts w:ascii="標楷體" w:hAnsi="標楷體"/>
        </w:rPr>
        <w:pPrChange w:id="2519" w:author="阿毛" w:date="2021-06-02T14:38:00Z">
          <w:pPr>
            <w:pStyle w:val="42"/>
            <w:spacing w:after="72"/>
            <w:ind w:leftChars="0" w:left="0"/>
          </w:pPr>
        </w:pPrChange>
      </w:pPr>
      <w:del w:id="2520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C26CA2E" w14:textId="3F7B0340" w:rsidR="005910A3" w:rsidDel="007154E3" w:rsidRDefault="005910A3">
      <w:pPr>
        <w:pStyle w:val="42"/>
        <w:spacing w:after="72"/>
        <w:ind w:left="1133"/>
        <w:rPr>
          <w:del w:id="2521" w:author="阿毛" w:date="2021-05-21T17:49:00Z"/>
          <w:rFonts w:ascii="標楷體" w:hAnsi="標楷體"/>
        </w:rPr>
        <w:pPrChange w:id="2522" w:author="阿毛" w:date="2021-06-02T14:38:00Z">
          <w:pPr>
            <w:pStyle w:val="42"/>
            <w:spacing w:after="72"/>
            <w:ind w:leftChars="0" w:left="0" w:firstLineChars="200" w:firstLine="480"/>
          </w:pPr>
        </w:pPrChange>
      </w:pPr>
      <w:del w:id="2523" w:author="阿毛" w:date="2021-05-21T17:49:00Z">
        <w:r w:rsidDel="007154E3">
          <w:rPr>
            <w:rFonts w:ascii="標楷體" w:hAnsi="標楷體" w:hint="eastAsia"/>
          </w:rPr>
          <w:delText xml:space="preserve">      2.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會計與主檔餘額檢核明細表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BD79A7" w:rsidDel="007154E3">
          <w:rPr>
            <w:rStyle w:val="a7"/>
            <w:rFonts w:ascii="標楷體" w:hAnsi="標楷體" w:hint="eastAsia"/>
          </w:rPr>
          <w:delText>會計與主檔餘額檢核明細表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57272798" w14:textId="2C84AF22" w:rsidR="005910A3" w:rsidDel="007154E3" w:rsidRDefault="005910A3">
      <w:pPr>
        <w:pStyle w:val="42"/>
        <w:spacing w:after="72"/>
        <w:ind w:left="1133"/>
        <w:rPr>
          <w:del w:id="2524" w:author="阿毛" w:date="2021-05-21T17:49:00Z"/>
          <w:rFonts w:ascii="標楷體" w:hAnsi="標楷體"/>
        </w:rPr>
      </w:pPr>
      <w:del w:id="252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426C6BE" w14:textId="793F74B4" w:rsidR="003A1588" w:rsidDel="007154E3" w:rsidRDefault="003A1588">
      <w:pPr>
        <w:pStyle w:val="42"/>
        <w:spacing w:after="72"/>
        <w:ind w:left="1133"/>
        <w:rPr>
          <w:del w:id="2526" w:author="阿毛" w:date="2021-05-21T17:49:00Z"/>
        </w:rPr>
        <w:pPrChange w:id="2527" w:author="阿毛" w:date="2021-06-02T14:38:00Z">
          <w:pPr/>
        </w:pPrChange>
      </w:pPr>
    </w:p>
    <w:p w14:paraId="2EA3164E" w14:textId="3BEAAD27" w:rsidR="003A1588" w:rsidRPr="00B830D9" w:rsidDel="007154E3" w:rsidRDefault="003A1588">
      <w:pPr>
        <w:pStyle w:val="42"/>
        <w:spacing w:after="72"/>
        <w:ind w:left="1133"/>
        <w:rPr>
          <w:del w:id="2528" w:author="阿毛" w:date="2021-05-21T17:49:00Z"/>
          <w:rFonts w:ascii="標楷體" w:hAnsi="標楷體"/>
        </w:rPr>
        <w:pPrChange w:id="2529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530" w:author="阿毛" w:date="2021-05-21T17:49:00Z">
        <w:r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70</w:delText>
        </w:r>
        <w:r w:rsidDel="007154E3">
          <w:rPr>
            <w:rFonts w:ascii="標楷體" w:hAnsi="標楷體"/>
          </w:rPr>
          <w:delText>1</w:delText>
        </w:r>
        <w:r w:rsidRPr="003A1588" w:rsidDel="007154E3">
          <w:rPr>
            <w:rFonts w:ascii="標楷體" w:hAnsi="標楷體" w:hint="eastAsia"/>
          </w:rPr>
          <w:delText>客戶往來交易明細表</w:delText>
        </w:r>
      </w:del>
    </w:p>
    <w:p w14:paraId="419B796A" w14:textId="18A8CD1B" w:rsidR="003A1588" w:rsidRPr="00B830D9" w:rsidDel="007154E3" w:rsidRDefault="003A1588">
      <w:pPr>
        <w:pStyle w:val="42"/>
        <w:spacing w:after="72"/>
        <w:ind w:left="1133"/>
        <w:rPr>
          <w:del w:id="2531" w:author="阿毛" w:date="2021-05-21T17:49:00Z"/>
        </w:rPr>
        <w:pPrChange w:id="2532" w:author="阿毛" w:date="2021-06-02T14:38:00Z">
          <w:pPr>
            <w:pStyle w:val="a"/>
          </w:pPr>
        </w:pPrChange>
      </w:pPr>
      <w:del w:id="2533" w:author="阿毛" w:date="2021-05-21T17:49:00Z">
        <w:r w:rsidRPr="00B830D9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3A1588" w:rsidRPr="00B830D9" w:rsidDel="007154E3" w14:paraId="784B94CF" w14:textId="60A1E628" w:rsidTr="00DC7960">
        <w:trPr>
          <w:trHeight w:val="277"/>
          <w:del w:id="253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8DB180" w14:textId="59EE99D3" w:rsidR="003A1588" w:rsidRPr="00B830D9" w:rsidDel="007154E3" w:rsidRDefault="003A1588">
            <w:pPr>
              <w:pStyle w:val="42"/>
              <w:spacing w:after="72"/>
              <w:ind w:left="1133"/>
              <w:rPr>
                <w:del w:id="2535" w:author="阿毛" w:date="2021-05-21T17:49:00Z"/>
                <w:rFonts w:ascii="標楷體" w:hAnsi="標楷體"/>
              </w:rPr>
              <w:pPrChange w:id="2536" w:author="阿毛" w:date="2021-06-02T14:38:00Z">
                <w:pPr/>
              </w:pPrChange>
            </w:pPr>
            <w:del w:id="2537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ADF34BF" w14:textId="7E2BCEE6" w:rsidR="003A1588" w:rsidDel="007154E3" w:rsidRDefault="003A1588">
            <w:pPr>
              <w:pStyle w:val="42"/>
              <w:spacing w:after="72"/>
              <w:ind w:left="1133"/>
              <w:rPr>
                <w:del w:id="2538" w:author="阿毛" w:date="2021-05-21T17:49:00Z"/>
                <w:rFonts w:ascii="標楷體" w:hAnsi="標楷體"/>
              </w:rPr>
              <w:pPrChange w:id="2539" w:author="阿毛" w:date="2021-06-02T14:38:00Z">
                <w:pPr/>
              </w:pPrChange>
            </w:pPr>
            <w:del w:id="2540" w:author="阿毛" w:date="2021-05-21T17:49:00Z">
              <w:r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</w:del>
          </w:p>
          <w:p w14:paraId="6FF75488" w14:textId="02CE0B40" w:rsidR="003A1588" w:rsidDel="007154E3" w:rsidRDefault="006D7377">
            <w:pPr>
              <w:pStyle w:val="42"/>
              <w:spacing w:after="72"/>
              <w:ind w:left="1133"/>
              <w:rPr>
                <w:del w:id="2541" w:author="阿毛" w:date="2021-05-21T17:49:00Z"/>
                <w:rFonts w:ascii="標楷體" w:hAnsi="標楷體"/>
              </w:rPr>
              <w:pPrChange w:id="2542" w:author="阿毛" w:date="2021-06-02T14:38:00Z">
                <w:pPr/>
              </w:pPrChange>
            </w:pPr>
            <w:del w:id="2543" w:author="阿毛" w:date="2021-05-21T17:49:00Z">
              <w:r w:rsidRPr="006D7377" w:rsidDel="007154E3">
                <w:rPr>
                  <w:rFonts w:ascii="標楷體" w:hAnsi="標楷體" w:hint="eastAsia"/>
                </w:rPr>
                <w:delText>輸出報表</w:delText>
              </w:r>
              <w:r w:rsidR="003A1588" w:rsidRPr="003A1588" w:rsidDel="007154E3">
                <w:rPr>
                  <w:rFonts w:ascii="標楷體" w:hAnsi="標楷體" w:hint="eastAsia"/>
                </w:rPr>
                <w:delText>依輸入選項，顯示'入帳日'或'會計日'</w:delText>
              </w:r>
              <w:r w:rsidR="003A1588" w:rsidDel="007154E3">
                <w:rPr>
                  <w:rFonts w:ascii="標楷體" w:hAnsi="標楷體" w:hint="eastAsia"/>
                </w:rPr>
                <w:delText>；</w:delText>
              </w:r>
            </w:del>
          </w:p>
          <w:p w14:paraId="7E72DABE" w14:textId="359258A3" w:rsidR="003A1588" w:rsidDel="007154E3" w:rsidRDefault="003A1588">
            <w:pPr>
              <w:pStyle w:val="42"/>
              <w:spacing w:after="72"/>
              <w:ind w:left="1133"/>
              <w:rPr>
                <w:del w:id="2544" w:author="阿毛" w:date="2021-05-21T17:49:00Z"/>
                <w:rFonts w:ascii="標楷體" w:hAnsi="標楷體"/>
              </w:rPr>
              <w:pPrChange w:id="2545" w:author="阿毛" w:date="2021-06-02T14:38:00Z">
                <w:pPr/>
              </w:pPrChange>
            </w:pPr>
          </w:p>
          <w:p w14:paraId="173E9640" w14:textId="765CFED4" w:rsidR="003A1588" w:rsidDel="007154E3" w:rsidRDefault="003A1588">
            <w:pPr>
              <w:pStyle w:val="42"/>
              <w:spacing w:after="72"/>
              <w:ind w:left="1133"/>
              <w:rPr>
                <w:del w:id="2546" w:author="阿毛" w:date="2021-05-21T17:49:00Z"/>
                <w:rFonts w:ascii="標楷體" w:hAnsi="標楷體"/>
              </w:rPr>
              <w:pPrChange w:id="2547" w:author="阿毛" w:date="2021-06-02T14:38:00Z">
                <w:pPr/>
              </w:pPrChange>
            </w:pPr>
            <w:del w:id="2548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一</w:delText>
              </w:r>
              <w:r w:rsidRPr="003A1588" w:rsidDel="007154E3">
                <w:rPr>
                  <w:rFonts w:ascii="標楷體" w:hAnsi="標楷體" w:hint="eastAsia"/>
                </w:rPr>
                <w:delText>.客戶往來本息明細表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5716C607" w14:textId="0B43ACB2" w:rsidR="003A1588" w:rsidDel="007154E3" w:rsidRDefault="003A1588">
            <w:pPr>
              <w:pStyle w:val="42"/>
              <w:spacing w:after="72"/>
              <w:ind w:left="1133"/>
              <w:rPr>
                <w:del w:id="2549" w:author="阿毛" w:date="2021-05-21T17:49:00Z"/>
                <w:rFonts w:ascii="標楷體" w:hAnsi="標楷體"/>
              </w:rPr>
              <w:pPrChange w:id="2550" w:author="阿毛" w:date="2021-06-02T14:38:00Z">
                <w:pPr/>
              </w:pPrChange>
            </w:pPr>
            <w:del w:id="2551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1.入帳日及應繳日符合該日期區間之已繳及未繳(拖欠</w:delText>
              </w:r>
            </w:del>
          </w:p>
          <w:p w14:paraId="1FB7DDE6" w14:textId="07D8C866" w:rsidR="003A1588" w:rsidRPr="003A1588" w:rsidDel="007154E3" w:rsidRDefault="003A1588">
            <w:pPr>
              <w:pStyle w:val="42"/>
              <w:spacing w:after="72"/>
              <w:ind w:left="1133"/>
              <w:rPr>
                <w:del w:id="2552" w:author="阿毛" w:date="2021-05-21T17:49:00Z"/>
                <w:rFonts w:ascii="標楷體" w:hAnsi="標楷體"/>
              </w:rPr>
              <w:pPrChange w:id="2553" w:author="阿毛" w:date="2021-06-02T14:38:00Z">
                <w:pPr>
                  <w:ind w:firstLineChars="200" w:firstLine="480"/>
                </w:pPr>
              </w:pPrChange>
            </w:pPr>
            <w:del w:id="2554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繳款)明細 </w:delText>
              </w:r>
            </w:del>
          </w:p>
          <w:p w14:paraId="6BC894D9" w14:textId="5CB7614C" w:rsidR="003A1588" w:rsidRPr="003A1588" w:rsidDel="007154E3" w:rsidRDefault="003A1588">
            <w:pPr>
              <w:pStyle w:val="42"/>
              <w:spacing w:after="72"/>
              <w:ind w:left="1133"/>
              <w:rPr>
                <w:del w:id="2555" w:author="阿毛" w:date="2021-05-21T17:49:00Z"/>
                <w:rFonts w:ascii="標楷體" w:hAnsi="標楷體"/>
              </w:rPr>
              <w:pPrChange w:id="2556" w:author="阿毛" w:date="2021-06-02T14:38:00Z">
                <w:pPr/>
              </w:pPrChange>
            </w:pPr>
            <w:del w:id="2557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2.短收本金計入計息本金 </w:delText>
              </w:r>
            </w:del>
          </w:p>
          <w:p w14:paraId="09032FF0" w14:textId="36B3BD5D" w:rsidR="003A1588" w:rsidRPr="003A1588" w:rsidDel="007154E3" w:rsidRDefault="003A1588">
            <w:pPr>
              <w:pStyle w:val="42"/>
              <w:spacing w:after="72"/>
              <w:ind w:left="1133"/>
              <w:rPr>
                <w:del w:id="2558" w:author="阿毛" w:date="2021-05-21T17:49:00Z"/>
                <w:rFonts w:ascii="標楷體" w:hAnsi="標楷體"/>
              </w:rPr>
              <w:pPrChange w:id="2559" w:author="阿毛" w:date="2021-06-02T14:38:00Z">
                <w:pPr/>
              </w:pPrChange>
            </w:pPr>
            <w:del w:id="2560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3.被訂正不顯示</w:delText>
              </w:r>
            </w:del>
          </w:p>
          <w:p w14:paraId="5A52BB44" w14:textId="55FA2AE5" w:rsidR="003A1588" w:rsidDel="007154E3" w:rsidRDefault="003A1588">
            <w:pPr>
              <w:pStyle w:val="42"/>
              <w:spacing w:after="72"/>
              <w:ind w:left="1133"/>
              <w:rPr>
                <w:del w:id="2561" w:author="阿毛" w:date="2021-05-21T17:49:00Z"/>
                <w:rFonts w:ascii="標楷體" w:hAnsi="標楷體"/>
              </w:rPr>
              <w:pPrChange w:id="2562" w:author="阿毛" w:date="2021-06-02T14:38:00Z">
                <w:pPr/>
              </w:pPrChange>
            </w:pPr>
            <w:del w:id="2563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二</w:delText>
              </w:r>
              <w:r w:rsidRPr="003A1588" w:rsidDel="007154E3">
                <w:rPr>
                  <w:rFonts w:ascii="標楷體" w:hAnsi="標楷體" w:hint="eastAsia"/>
                </w:rPr>
                <w:delText>.客戶往來費用明細表</w:delText>
              </w:r>
              <w:r w:rsidR="006D7377"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32E6F892" w14:textId="4CC96265" w:rsidR="006D7377" w:rsidDel="007154E3" w:rsidRDefault="006D7377">
            <w:pPr>
              <w:pStyle w:val="42"/>
              <w:spacing w:after="72"/>
              <w:ind w:left="1133"/>
              <w:rPr>
                <w:del w:id="2564" w:author="阿毛" w:date="2021-05-21T17:49:00Z"/>
                <w:rFonts w:ascii="標楷體" w:hAnsi="標楷體"/>
              </w:rPr>
              <w:pPrChange w:id="2565" w:author="阿毛" w:date="2021-06-02T14:38:00Z">
                <w:pPr/>
              </w:pPrChange>
            </w:pPr>
            <w:del w:id="2566" w:author="阿毛" w:date="2021-05-21T17:49:00Z">
              <w:r w:rsidRPr="003A1588" w:rsidDel="007154E3">
                <w:rPr>
                  <w:rFonts w:ascii="標楷體" w:hAnsi="標楷體" w:hint="eastAsia"/>
                </w:rPr>
                <w:delText xml:space="preserve">  1.</w:delText>
              </w:r>
              <w:r w:rsidRPr="006D7377" w:rsidDel="007154E3">
                <w:rPr>
                  <w:rFonts w:ascii="標楷體" w:hAnsi="標楷體" w:hint="eastAsia"/>
                </w:rPr>
                <w:delText>入帳日及應繳日符合該日期區間之已繳及未繳(拖欠</w:delText>
              </w:r>
            </w:del>
          </w:p>
          <w:p w14:paraId="61DABCD9" w14:textId="4644C49B" w:rsidR="006D7377" w:rsidDel="007154E3" w:rsidRDefault="006D7377">
            <w:pPr>
              <w:pStyle w:val="42"/>
              <w:spacing w:after="72"/>
              <w:ind w:left="1133"/>
              <w:rPr>
                <w:del w:id="2567" w:author="阿毛" w:date="2021-05-21T17:49:00Z"/>
                <w:rFonts w:ascii="標楷體" w:hAnsi="標楷體"/>
              </w:rPr>
              <w:pPrChange w:id="2568" w:author="阿毛" w:date="2021-06-02T14:38:00Z">
                <w:pPr>
                  <w:ind w:firstLineChars="200" w:firstLine="480"/>
                </w:pPr>
              </w:pPrChange>
            </w:pPr>
            <w:del w:id="2569" w:author="阿毛" w:date="2021-05-21T17:49:00Z">
              <w:r w:rsidRPr="006D7377" w:rsidDel="007154E3">
                <w:rPr>
                  <w:rFonts w:ascii="標楷體" w:hAnsi="標楷體" w:hint="eastAsia"/>
                </w:rPr>
                <w:delText>繳款)明細</w:delText>
              </w:r>
            </w:del>
          </w:p>
          <w:p w14:paraId="1F8BB96F" w14:textId="11BADD31" w:rsidR="003A1588" w:rsidDel="007154E3" w:rsidRDefault="006D7377">
            <w:pPr>
              <w:pStyle w:val="42"/>
              <w:spacing w:after="72"/>
              <w:ind w:left="1133"/>
              <w:rPr>
                <w:del w:id="2570" w:author="阿毛" w:date="2021-05-21T17:49:00Z"/>
                <w:rFonts w:ascii="標楷體" w:hAnsi="標楷體"/>
              </w:rPr>
              <w:pPrChange w:id="2571" w:author="阿毛" w:date="2021-06-02T14:38:00Z">
                <w:pPr/>
              </w:pPrChange>
            </w:pPr>
            <w:del w:id="2572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三.</w:delText>
              </w:r>
              <w:r w:rsidR="003A1588" w:rsidRPr="003A1588" w:rsidDel="007154E3">
                <w:rPr>
                  <w:rFonts w:ascii="標楷體" w:hAnsi="標楷體" w:hint="eastAsia"/>
                </w:rPr>
                <w:delText>客戶往來交易明細表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：</w:delText>
              </w:r>
            </w:del>
          </w:p>
          <w:p w14:paraId="4E55A0AE" w14:textId="185643AC" w:rsidR="006D7377" w:rsidRPr="006D7377" w:rsidDel="007154E3" w:rsidRDefault="006D7377">
            <w:pPr>
              <w:pStyle w:val="42"/>
              <w:spacing w:after="72"/>
              <w:ind w:left="1133"/>
              <w:rPr>
                <w:del w:id="2573" w:author="阿毛" w:date="2021-05-21T17:49:00Z"/>
                <w:rFonts w:ascii="標楷體" w:hAnsi="標楷體"/>
              </w:rPr>
              <w:pPrChange w:id="2574" w:author="阿毛" w:date="2021-06-02T14:38:00Z">
                <w:pPr/>
              </w:pPrChange>
            </w:pPr>
            <w:del w:id="2575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1.戶號+額度+日期+登放序號=&gt;累計表達</w:delText>
              </w:r>
            </w:del>
          </w:p>
          <w:p w14:paraId="46020662" w14:textId="5119F3DE" w:rsidR="006D7377" w:rsidRPr="006D7377" w:rsidDel="007154E3" w:rsidRDefault="006D7377">
            <w:pPr>
              <w:pStyle w:val="42"/>
              <w:spacing w:after="72"/>
              <w:ind w:left="1133"/>
              <w:rPr>
                <w:del w:id="2576" w:author="阿毛" w:date="2021-05-21T17:49:00Z"/>
                <w:rFonts w:ascii="標楷體" w:hAnsi="標楷體"/>
              </w:rPr>
              <w:pPrChange w:id="2577" w:author="阿毛" w:date="2021-06-02T14:38:00Z">
                <w:pPr/>
              </w:pPrChange>
            </w:pPr>
            <w:del w:id="2578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2.隔日之訂正以負數表達，當日之訂正不顯示</w:delText>
              </w:r>
            </w:del>
          </w:p>
          <w:p w14:paraId="56BBA8E7" w14:textId="1010693C" w:rsidR="006D7377" w:rsidRPr="00B830D9" w:rsidDel="007154E3" w:rsidRDefault="006D7377">
            <w:pPr>
              <w:pStyle w:val="42"/>
              <w:spacing w:after="72"/>
              <w:ind w:left="1133"/>
              <w:rPr>
                <w:del w:id="2579" w:author="阿毛" w:date="2021-05-21T17:49:00Z"/>
                <w:rFonts w:ascii="標楷體" w:hAnsi="標楷體"/>
              </w:rPr>
              <w:pPrChange w:id="2580" w:author="阿毛" w:date="2021-06-02T14:38:00Z">
                <w:pPr/>
              </w:pPrChange>
            </w:pPr>
            <w:del w:id="2581" w:author="阿毛" w:date="2021-05-21T17:49:00Z">
              <w:r w:rsidRPr="006D7377" w:rsidDel="007154E3">
                <w:rPr>
                  <w:rFonts w:ascii="標楷體" w:hAnsi="標楷體" w:hint="eastAsia"/>
                </w:rPr>
                <w:delText xml:space="preserve">   3.報表之日期為出表的會計日期</w:delText>
              </w:r>
            </w:del>
          </w:p>
        </w:tc>
      </w:tr>
      <w:tr w:rsidR="003A1588" w:rsidRPr="00B830D9" w:rsidDel="007154E3" w14:paraId="2F23333D" w14:textId="1A9CC213" w:rsidTr="00DC7960">
        <w:trPr>
          <w:trHeight w:val="277"/>
          <w:del w:id="25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98C2D0" w14:textId="3EA128A8" w:rsidR="003A1588" w:rsidRPr="00B830D9" w:rsidDel="007154E3" w:rsidRDefault="003A1588">
            <w:pPr>
              <w:pStyle w:val="42"/>
              <w:spacing w:after="72"/>
              <w:ind w:left="1133"/>
              <w:rPr>
                <w:del w:id="2583" w:author="阿毛" w:date="2021-05-21T17:49:00Z"/>
                <w:rFonts w:ascii="標楷體" w:hAnsi="標楷體"/>
              </w:rPr>
              <w:pPrChange w:id="2584" w:author="阿毛" w:date="2021-06-02T14:38:00Z">
                <w:pPr/>
              </w:pPrChange>
            </w:pPr>
            <w:del w:id="2585" w:author="阿毛" w:date="2021-05-21T17:49:00Z">
              <w:r w:rsidRPr="00B830D9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76518C" w14:textId="47A185F4" w:rsidR="003A1588" w:rsidRPr="00B830D9" w:rsidDel="007154E3" w:rsidRDefault="003A1588">
            <w:pPr>
              <w:pStyle w:val="42"/>
              <w:spacing w:after="72"/>
              <w:ind w:left="1133"/>
              <w:rPr>
                <w:del w:id="2586" w:author="阿毛" w:date="2021-05-21T17:49:00Z"/>
                <w:rFonts w:ascii="標楷體" w:hAnsi="標楷體"/>
              </w:rPr>
              <w:pPrChange w:id="2587" w:author="阿毛" w:date="2021-06-02T14:38:00Z">
                <w:pPr/>
              </w:pPrChange>
            </w:pPr>
          </w:p>
        </w:tc>
      </w:tr>
      <w:tr w:rsidR="003A1588" w:rsidRPr="00B830D9" w:rsidDel="007154E3" w14:paraId="5B31E4F6" w14:textId="25E4D9A5" w:rsidTr="00DC7960">
        <w:trPr>
          <w:trHeight w:val="773"/>
          <w:del w:id="258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717AA8" w14:textId="3A518ED9" w:rsidR="003A1588" w:rsidRPr="00B830D9" w:rsidDel="007154E3" w:rsidRDefault="003A1588">
            <w:pPr>
              <w:pStyle w:val="42"/>
              <w:spacing w:after="72"/>
              <w:ind w:left="1133"/>
              <w:rPr>
                <w:del w:id="2589" w:author="阿毛" w:date="2021-05-21T17:49:00Z"/>
                <w:rFonts w:ascii="標楷體" w:hAnsi="標楷體"/>
              </w:rPr>
              <w:pPrChange w:id="2590" w:author="阿毛" w:date="2021-06-02T14:38:00Z">
                <w:pPr/>
              </w:pPrChange>
            </w:pPr>
            <w:del w:id="259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7B7485" w14:textId="65E1E396" w:rsidR="003A1588" w:rsidRPr="00B830D9" w:rsidDel="007154E3" w:rsidRDefault="003A1588">
            <w:pPr>
              <w:pStyle w:val="42"/>
              <w:spacing w:after="72"/>
              <w:ind w:left="1133"/>
              <w:rPr>
                <w:del w:id="2592" w:author="阿毛" w:date="2021-05-21T17:49:00Z"/>
                <w:rFonts w:ascii="標楷體" w:hAnsi="標楷體"/>
              </w:rPr>
              <w:pPrChange w:id="2593" w:author="阿毛" w:date="2021-06-02T14:38:00Z">
                <w:pPr/>
              </w:pPrChange>
            </w:pPr>
          </w:p>
        </w:tc>
      </w:tr>
      <w:tr w:rsidR="003A1588" w:rsidRPr="00B830D9" w:rsidDel="007154E3" w14:paraId="670004EA" w14:textId="1D0E3193" w:rsidTr="00DC7960">
        <w:trPr>
          <w:trHeight w:val="321"/>
          <w:del w:id="259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429989F" w14:textId="2489F4BB" w:rsidR="003A1588" w:rsidRPr="00B830D9" w:rsidDel="007154E3" w:rsidRDefault="003A1588">
            <w:pPr>
              <w:pStyle w:val="42"/>
              <w:spacing w:after="72"/>
              <w:ind w:left="1133"/>
              <w:rPr>
                <w:del w:id="2595" w:author="阿毛" w:date="2021-05-21T17:49:00Z"/>
                <w:rFonts w:ascii="標楷體" w:hAnsi="標楷體"/>
              </w:rPr>
              <w:pPrChange w:id="2596" w:author="阿毛" w:date="2021-06-02T14:38:00Z">
                <w:pPr/>
              </w:pPrChange>
            </w:pPr>
            <w:del w:id="2597" w:author="阿毛" w:date="2021-05-21T17:49:00Z">
              <w:r w:rsidRPr="00B830D9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D0CAC6" w14:textId="5B7E72FD" w:rsidR="003A1588" w:rsidRPr="00B830D9" w:rsidDel="007154E3" w:rsidRDefault="003A1588">
            <w:pPr>
              <w:pStyle w:val="42"/>
              <w:spacing w:after="72"/>
              <w:ind w:left="1133"/>
              <w:rPr>
                <w:del w:id="2598" w:author="阿毛" w:date="2021-05-21T17:49:00Z"/>
                <w:rFonts w:ascii="標楷體" w:hAnsi="標楷體"/>
              </w:rPr>
              <w:pPrChange w:id="2599" w:author="阿毛" w:date="2021-06-02T14:38:00Z">
                <w:pPr/>
              </w:pPrChange>
            </w:pPr>
          </w:p>
        </w:tc>
      </w:tr>
      <w:tr w:rsidR="003A1588" w:rsidRPr="00B830D9" w:rsidDel="007154E3" w14:paraId="0C938954" w14:textId="775AD057" w:rsidTr="00DC7960">
        <w:trPr>
          <w:trHeight w:val="1311"/>
          <w:del w:id="260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C96FEF" w14:textId="7804510B" w:rsidR="003A1588" w:rsidRPr="00B830D9" w:rsidDel="007154E3" w:rsidRDefault="003A1588">
            <w:pPr>
              <w:pStyle w:val="42"/>
              <w:spacing w:after="72"/>
              <w:ind w:left="1133"/>
              <w:rPr>
                <w:del w:id="2601" w:author="阿毛" w:date="2021-05-21T17:49:00Z"/>
                <w:rFonts w:ascii="標楷體" w:hAnsi="標楷體"/>
              </w:rPr>
              <w:pPrChange w:id="2602" w:author="阿毛" w:date="2021-06-02T14:38:00Z">
                <w:pPr/>
              </w:pPrChange>
            </w:pPr>
            <w:del w:id="2603" w:author="阿毛" w:date="2021-05-21T17:49:00Z">
              <w:r w:rsidRPr="00B830D9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D7DF04" w14:textId="58A61AB1" w:rsidR="003A1588" w:rsidRPr="00B830D9" w:rsidDel="007154E3" w:rsidRDefault="003A1588">
            <w:pPr>
              <w:pStyle w:val="42"/>
              <w:spacing w:after="72"/>
              <w:ind w:left="1133"/>
              <w:rPr>
                <w:del w:id="2604" w:author="阿毛" w:date="2021-05-21T17:49:00Z"/>
                <w:rFonts w:ascii="標楷體" w:hAnsi="標楷體"/>
              </w:rPr>
              <w:pPrChange w:id="2605" w:author="阿毛" w:date="2021-06-02T14:38:00Z">
                <w:pPr/>
              </w:pPrChange>
            </w:pPr>
          </w:p>
        </w:tc>
      </w:tr>
      <w:tr w:rsidR="003A1588" w:rsidRPr="00B830D9" w:rsidDel="007154E3" w14:paraId="01482076" w14:textId="3283B4E0" w:rsidTr="00DC7960">
        <w:trPr>
          <w:trHeight w:val="278"/>
          <w:del w:id="26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080C26" w14:textId="33A9B141" w:rsidR="003A1588" w:rsidRPr="00B830D9" w:rsidDel="007154E3" w:rsidRDefault="003A1588">
            <w:pPr>
              <w:pStyle w:val="42"/>
              <w:spacing w:after="72"/>
              <w:ind w:left="1133"/>
              <w:rPr>
                <w:del w:id="2607" w:author="阿毛" w:date="2021-05-21T17:49:00Z"/>
                <w:rFonts w:ascii="標楷體" w:hAnsi="標楷體"/>
              </w:rPr>
              <w:pPrChange w:id="2608" w:author="阿毛" w:date="2021-06-02T14:38:00Z">
                <w:pPr/>
              </w:pPrChange>
            </w:pPr>
            <w:del w:id="2609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C6BCDC" w14:textId="1001DCE3" w:rsidR="003A1588" w:rsidRPr="00B830D9" w:rsidDel="007154E3" w:rsidRDefault="003A1588">
            <w:pPr>
              <w:pStyle w:val="42"/>
              <w:spacing w:after="72"/>
              <w:ind w:left="1133"/>
              <w:rPr>
                <w:del w:id="2610" w:author="阿毛" w:date="2021-05-21T17:49:00Z"/>
                <w:rFonts w:ascii="標楷體" w:hAnsi="標楷體"/>
              </w:rPr>
              <w:pPrChange w:id="2611" w:author="阿毛" w:date="2021-06-02T14:38:00Z">
                <w:pPr/>
              </w:pPrChange>
            </w:pPr>
          </w:p>
        </w:tc>
      </w:tr>
      <w:tr w:rsidR="003A1588" w:rsidRPr="00B830D9" w:rsidDel="007154E3" w14:paraId="564A7B2C" w14:textId="3D6155D9" w:rsidTr="00DC7960">
        <w:trPr>
          <w:trHeight w:val="358"/>
          <w:del w:id="261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120EDB" w14:textId="0F31AD64" w:rsidR="003A1588" w:rsidRPr="00B830D9" w:rsidDel="007154E3" w:rsidRDefault="003A1588">
            <w:pPr>
              <w:pStyle w:val="42"/>
              <w:spacing w:after="72"/>
              <w:ind w:left="1133"/>
              <w:rPr>
                <w:del w:id="2613" w:author="阿毛" w:date="2021-05-21T17:49:00Z"/>
                <w:rFonts w:ascii="標楷體" w:hAnsi="標楷體"/>
              </w:rPr>
              <w:pPrChange w:id="2614" w:author="阿毛" w:date="2021-06-02T14:38:00Z">
                <w:pPr/>
              </w:pPrChange>
            </w:pPr>
            <w:del w:id="2615" w:author="阿毛" w:date="2021-05-21T17:49:00Z">
              <w:r w:rsidRPr="00B830D9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D0C60C" w14:textId="7FD58522" w:rsidR="003A1588" w:rsidRPr="00B830D9" w:rsidDel="007154E3" w:rsidRDefault="003A1588">
            <w:pPr>
              <w:pStyle w:val="42"/>
              <w:spacing w:after="72"/>
              <w:ind w:left="1133"/>
              <w:rPr>
                <w:del w:id="2616" w:author="阿毛" w:date="2021-05-21T17:49:00Z"/>
                <w:rFonts w:ascii="標楷體" w:hAnsi="標楷體"/>
              </w:rPr>
              <w:pPrChange w:id="2617" w:author="阿毛" w:date="2021-06-02T14:38:00Z">
                <w:pPr/>
              </w:pPrChange>
            </w:pPr>
          </w:p>
        </w:tc>
      </w:tr>
      <w:tr w:rsidR="003A1588" w:rsidRPr="00B830D9" w:rsidDel="007154E3" w14:paraId="05E254E1" w14:textId="25843913" w:rsidTr="00DC7960">
        <w:trPr>
          <w:trHeight w:val="278"/>
          <w:del w:id="26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2642566" w14:textId="682ED60B" w:rsidR="003A1588" w:rsidRPr="00B830D9" w:rsidDel="007154E3" w:rsidRDefault="003A1588">
            <w:pPr>
              <w:pStyle w:val="42"/>
              <w:spacing w:after="72"/>
              <w:ind w:left="1133"/>
              <w:rPr>
                <w:del w:id="2619" w:author="阿毛" w:date="2021-05-21T17:49:00Z"/>
                <w:rFonts w:ascii="標楷體" w:hAnsi="標楷體"/>
              </w:rPr>
              <w:pPrChange w:id="2620" w:author="阿毛" w:date="2021-06-02T14:38:00Z">
                <w:pPr/>
              </w:pPrChange>
            </w:pPr>
            <w:del w:id="2621" w:author="阿毛" w:date="2021-05-21T17:49:00Z">
              <w:r w:rsidRPr="00B830D9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6FB686F" w14:textId="67D65B94" w:rsidR="003A1588" w:rsidRPr="00B830D9" w:rsidDel="007154E3" w:rsidRDefault="003A1588">
            <w:pPr>
              <w:pStyle w:val="42"/>
              <w:spacing w:after="72"/>
              <w:ind w:left="1133"/>
              <w:rPr>
                <w:del w:id="2622" w:author="阿毛" w:date="2021-05-21T17:49:00Z"/>
                <w:rFonts w:ascii="標楷體" w:hAnsi="標楷體"/>
              </w:rPr>
              <w:pPrChange w:id="2623" w:author="阿毛" w:date="2021-06-02T14:38:00Z">
                <w:pPr/>
              </w:pPrChange>
            </w:pPr>
          </w:p>
        </w:tc>
      </w:tr>
    </w:tbl>
    <w:p w14:paraId="56DEEB18" w14:textId="5C8E4E7D" w:rsidR="003A1588" w:rsidDel="007154E3" w:rsidRDefault="003A1588">
      <w:pPr>
        <w:pStyle w:val="42"/>
        <w:spacing w:after="72"/>
        <w:ind w:left="1133"/>
        <w:rPr>
          <w:del w:id="2624" w:author="阿毛" w:date="2021-05-21T17:49:00Z"/>
          <w:rFonts w:ascii="標楷體" w:hAnsi="標楷體"/>
        </w:rPr>
        <w:pPrChange w:id="2625" w:author="阿毛" w:date="2021-06-02T14:38:00Z">
          <w:pPr/>
        </w:pPrChange>
      </w:pPr>
    </w:p>
    <w:p w14:paraId="40EDC9C4" w14:textId="164BE1E7" w:rsidR="006D7377" w:rsidRPr="00B830D9" w:rsidDel="007154E3" w:rsidRDefault="006D7377">
      <w:pPr>
        <w:pStyle w:val="42"/>
        <w:spacing w:after="72"/>
        <w:ind w:left="1133"/>
        <w:rPr>
          <w:del w:id="2626" w:author="阿毛" w:date="2021-05-21T17:49:00Z"/>
          <w:rFonts w:ascii="標楷體" w:hAnsi="標楷體"/>
        </w:rPr>
        <w:pPrChange w:id="2627" w:author="阿毛" w:date="2021-06-02T14:38:00Z">
          <w:pPr/>
        </w:pPrChange>
      </w:pPr>
      <w:del w:id="262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D623A11" w14:textId="13E77496" w:rsidR="003A1588" w:rsidRPr="00B830D9" w:rsidDel="007154E3" w:rsidRDefault="003A1588">
      <w:pPr>
        <w:pStyle w:val="42"/>
        <w:spacing w:after="72"/>
        <w:ind w:left="1133"/>
        <w:rPr>
          <w:del w:id="2629" w:author="阿毛" w:date="2021-05-21T17:49:00Z"/>
        </w:rPr>
        <w:pPrChange w:id="2630" w:author="阿毛" w:date="2021-06-02T14:38:00Z">
          <w:pPr>
            <w:pStyle w:val="a"/>
          </w:pPr>
        </w:pPrChange>
      </w:pPr>
      <w:del w:id="2631" w:author="阿毛" w:date="2021-05-21T17:49:00Z">
        <w:r w:rsidRPr="00B830D9" w:rsidDel="007154E3">
          <w:delText>UI</w:delText>
        </w:r>
        <w:r w:rsidRPr="00B830D9" w:rsidDel="007154E3">
          <w:delText>畫面</w:delText>
        </w:r>
      </w:del>
    </w:p>
    <w:p w14:paraId="3C5AA486" w14:textId="3D8C82B0" w:rsidR="003A1588" w:rsidRPr="00B830D9" w:rsidDel="007154E3" w:rsidRDefault="003A1588">
      <w:pPr>
        <w:pStyle w:val="42"/>
        <w:spacing w:after="72"/>
        <w:ind w:left="1133"/>
        <w:rPr>
          <w:del w:id="2632" w:author="阿毛" w:date="2021-05-21T17:49:00Z"/>
          <w:rFonts w:ascii="標楷體" w:hAnsi="標楷體"/>
        </w:rPr>
      </w:pPr>
      <w:del w:id="2633" w:author="阿毛" w:date="2021-05-21T17:49:00Z">
        <w:r w:rsidRPr="00B830D9" w:rsidDel="007154E3">
          <w:rPr>
            <w:rFonts w:ascii="標楷體" w:hAnsi="標楷體" w:hint="eastAsia"/>
          </w:rPr>
          <w:delText>輸入畫面：</w:delText>
        </w:r>
      </w:del>
    </w:p>
    <w:p w14:paraId="7C667661" w14:textId="0D532E24" w:rsidR="003A1588" w:rsidRPr="002A4A20" w:rsidDel="007154E3" w:rsidRDefault="00EB300A">
      <w:pPr>
        <w:pStyle w:val="42"/>
        <w:spacing w:after="72"/>
        <w:ind w:left="1133"/>
        <w:rPr>
          <w:del w:id="2634" w:author="阿毛" w:date="2021-05-21T17:49:00Z"/>
          <w:rFonts w:ascii="標楷體" w:hAnsi="標楷體"/>
        </w:rPr>
        <w:pPrChange w:id="2635" w:author="阿毛" w:date="2021-06-02T14:38:00Z">
          <w:pPr/>
        </w:pPrChange>
      </w:pPr>
      <w:del w:id="2636" w:author="阿毛" w:date="2021-05-21T17:49:00Z">
        <w:r w:rsidDel="007154E3">
          <w:rPr>
            <w:rFonts w:ascii="標楷體" w:hAnsi="標楷體"/>
            <w:noProof/>
          </w:rPr>
          <w:drawing>
            <wp:inline distT="0" distB="0" distL="0" distR="0" wp14:anchorId="3691DFCC" wp14:editId="15436283">
              <wp:extent cx="6788150" cy="1708150"/>
              <wp:effectExtent l="0" t="0" r="0" b="6350"/>
              <wp:docPr id="1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88150" cy="1708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1D84EF1" w14:textId="4FA4251D" w:rsidR="003A1588" w:rsidRPr="00C24327" w:rsidDel="007154E3" w:rsidRDefault="00D950B2">
      <w:pPr>
        <w:pStyle w:val="42"/>
        <w:spacing w:after="72"/>
        <w:ind w:left="1133"/>
        <w:rPr>
          <w:del w:id="2637" w:author="阿毛" w:date="2021-05-21T17:49:00Z"/>
        </w:rPr>
        <w:pPrChange w:id="2638" w:author="阿毛" w:date="2021-06-02T14:38:00Z">
          <w:pPr>
            <w:pStyle w:val="a"/>
          </w:pPr>
        </w:pPrChange>
      </w:pPr>
      <w:del w:id="2639" w:author="阿毛" w:date="2021-05-21T17:49:00Z">
        <w:r w:rsidDel="007154E3">
          <w:delText>輸入畫面資料說明</w:delText>
        </w:r>
      </w:del>
    </w:p>
    <w:tbl>
      <w:tblPr>
        <w:tblW w:w="10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1276"/>
        <w:gridCol w:w="1760"/>
        <w:gridCol w:w="1498"/>
        <w:gridCol w:w="1275"/>
        <w:gridCol w:w="709"/>
        <w:gridCol w:w="709"/>
        <w:gridCol w:w="2865"/>
      </w:tblGrid>
      <w:tr w:rsidR="00B910ED" w:rsidRPr="00C24327" w:rsidDel="007154E3" w14:paraId="424A3AA5" w14:textId="348B9C81" w:rsidTr="00B910ED">
        <w:trPr>
          <w:trHeight w:val="388"/>
          <w:jc w:val="center"/>
          <w:del w:id="2640" w:author="阿毛" w:date="2021-05-21T17:49:00Z"/>
        </w:trPr>
        <w:tc>
          <w:tcPr>
            <w:tcW w:w="620" w:type="dxa"/>
            <w:vMerge w:val="restart"/>
          </w:tcPr>
          <w:p w14:paraId="62593603" w14:textId="50CA421B" w:rsidR="00B910ED" w:rsidRPr="00C24327" w:rsidDel="007154E3" w:rsidRDefault="00B910ED">
            <w:pPr>
              <w:pStyle w:val="42"/>
              <w:spacing w:after="72"/>
              <w:ind w:left="1133"/>
              <w:rPr>
                <w:del w:id="2641" w:author="阿毛" w:date="2021-05-21T17:49:00Z"/>
                <w:rFonts w:ascii="標楷體" w:hAnsi="標楷體"/>
              </w:rPr>
              <w:pPrChange w:id="2642" w:author="阿毛" w:date="2021-06-02T14:38:00Z">
                <w:pPr/>
              </w:pPrChange>
            </w:pPr>
            <w:del w:id="2643" w:author="阿毛" w:date="2021-05-21T17:49:00Z">
              <w:r w:rsidRPr="00C24327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276" w:type="dxa"/>
            <w:vMerge w:val="restart"/>
          </w:tcPr>
          <w:p w14:paraId="1379EF5B" w14:textId="72A64B46" w:rsidR="00B910ED" w:rsidRPr="00C24327" w:rsidDel="007154E3" w:rsidRDefault="00B910ED">
            <w:pPr>
              <w:pStyle w:val="42"/>
              <w:spacing w:after="72"/>
              <w:ind w:left="1133"/>
              <w:rPr>
                <w:del w:id="2644" w:author="阿毛" w:date="2021-05-21T17:49:00Z"/>
                <w:rFonts w:ascii="標楷體" w:hAnsi="標楷體"/>
              </w:rPr>
              <w:pPrChange w:id="2645" w:author="阿毛" w:date="2021-06-02T14:38:00Z">
                <w:pPr/>
              </w:pPrChange>
            </w:pPr>
            <w:del w:id="2646" w:author="阿毛" w:date="2021-05-21T17:49:00Z">
              <w:r w:rsidRPr="00C24327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951" w:type="dxa"/>
            <w:gridSpan w:val="5"/>
          </w:tcPr>
          <w:p w14:paraId="47E02D81" w14:textId="2DC9A8FF" w:rsidR="00B910ED" w:rsidRPr="00C24327" w:rsidDel="007154E3" w:rsidRDefault="00B910ED">
            <w:pPr>
              <w:pStyle w:val="42"/>
              <w:spacing w:after="72"/>
              <w:ind w:left="1133"/>
              <w:rPr>
                <w:del w:id="2647" w:author="阿毛" w:date="2021-05-21T17:49:00Z"/>
                <w:rFonts w:ascii="標楷體" w:hAnsi="標楷體"/>
              </w:rPr>
              <w:pPrChange w:id="2648" w:author="阿毛" w:date="2021-06-02T14:38:00Z">
                <w:pPr>
                  <w:jc w:val="center"/>
                </w:pPr>
              </w:pPrChange>
            </w:pPr>
            <w:del w:id="2649" w:author="阿毛" w:date="2021-05-21T17:49:00Z">
              <w:r w:rsidRPr="00C24327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2865" w:type="dxa"/>
            <w:vMerge w:val="restart"/>
          </w:tcPr>
          <w:p w14:paraId="7E3E9795" w14:textId="3C661DA2" w:rsidR="00B910ED" w:rsidRPr="00C24327" w:rsidDel="007154E3" w:rsidRDefault="00B910ED">
            <w:pPr>
              <w:pStyle w:val="42"/>
              <w:spacing w:after="72"/>
              <w:ind w:left="1133"/>
              <w:rPr>
                <w:del w:id="2650" w:author="阿毛" w:date="2021-05-21T17:49:00Z"/>
                <w:rFonts w:ascii="標楷體" w:hAnsi="標楷體"/>
              </w:rPr>
              <w:pPrChange w:id="2651" w:author="阿毛" w:date="2021-06-02T14:38:00Z">
                <w:pPr/>
              </w:pPrChange>
            </w:pPr>
            <w:del w:id="2652" w:author="阿毛" w:date="2021-05-21T17:49:00Z">
              <w:r w:rsidRPr="00C24327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910ED" w:rsidRPr="00C24327" w:rsidDel="007154E3" w14:paraId="6538508F" w14:textId="03F320D5" w:rsidTr="00055FC2">
        <w:trPr>
          <w:trHeight w:val="244"/>
          <w:jc w:val="center"/>
          <w:del w:id="2653" w:author="阿毛" w:date="2021-05-21T17:49:00Z"/>
        </w:trPr>
        <w:tc>
          <w:tcPr>
            <w:tcW w:w="620" w:type="dxa"/>
            <w:vMerge/>
          </w:tcPr>
          <w:p w14:paraId="34B8AE2C" w14:textId="6AFFD3BB" w:rsidR="00B910ED" w:rsidRPr="00C24327" w:rsidDel="007154E3" w:rsidRDefault="00B910ED">
            <w:pPr>
              <w:pStyle w:val="42"/>
              <w:spacing w:after="72"/>
              <w:ind w:left="1133"/>
              <w:rPr>
                <w:del w:id="2654" w:author="阿毛" w:date="2021-05-21T17:49:00Z"/>
                <w:rFonts w:ascii="標楷體" w:hAnsi="標楷體"/>
              </w:rPr>
              <w:pPrChange w:id="2655" w:author="阿毛" w:date="2021-06-02T14:38:00Z">
                <w:pPr/>
              </w:pPrChange>
            </w:pPr>
          </w:p>
        </w:tc>
        <w:tc>
          <w:tcPr>
            <w:tcW w:w="1276" w:type="dxa"/>
            <w:vMerge/>
          </w:tcPr>
          <w:p w14:paraId="2BFEACD8" w14:textId="736AA916" w:rsidR="00B910ED" w:rsidRPr="00C24327" w:rsidDel="007154E3" w:rsidRDefault="00B910ED">
            <w:pPr>
              <w:pStyle w:val="42"/>
              <w:spacing w:after="72"/>
              <w:ind w:left="1133"/>
              <w:rPr>
                <w:del w:id="2656" w:author="阿毛" w:date="2021-05-21T17:49:00Z"/>
                <w:rFonts w:ascii="標楷體" w:hAnsi="標楷體"/>
              </w:rPr>
              <w:pPrChange w:id="2657" w:author="阿毛" w:date="2021-06-02T14:38:00Z">
                <w:pPr/>
              </w:pPrChange>
            </w:pPr>
          </w:p>
        </w:tc>
        <w:tc>
          <w:tcPr>
            <w:tcW w:w="1760" w:type="dxa"/>
          </w:tcPr>
          <w:p w14:paraId="6439B2A8" w14:textId="4FAEDE34" w:rsidR="00B910ED" w:rsidRPr="00C24327" w:rsidDel="007154E3" w:rsidRDefault="00B910ED">
            <w:pPr>
              <w:pStyle w:val="42"/>
              <w:spacing w:after="72"/>
              <w:ind w:left="1133"/>
              <w:rPr>
                <w:del w:id="2658" w:author="阿毛" w:date="2021-05-21T17:49:00Z"/>
                <w:rFonts w:ascii="標楷體" w:hAnsi="標楷體"/>
              </w:rPr>
              <w:pPrChange w:id="2659" w:author="阿毛" w:date="2021-06-02T14:38:00Z">
                <w:pPr/>
              </w:pPrChange>
            </w:pPr>
            <w:del w:id="266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98" w:type="dxa"/>
          </w:tcPr>
          <w:p w14:paraId="1487CF38" w14:textId="4F9A0970" w:rsidR="00B910ED" w:rsidRPr="00C24327" w:rsidDel="007154E3" w:rsidRDefault="00B910ED">
            <w:pPr>
              <w:pStyle w:val="42"/>
              <w:spacing w:after="72"/>
              <w:ind w:left="1133"/>
              <w:rPr>
                <w:del w:id="2661" w:author="阿毛" w:date="2021-05-21T17:49:00Z"/>
                <w:rFonts w:ascii="標楷體" w:hAnsi="標楷體"/>
              </w:rPr>
              <w:pPrChange w:id="2662" w:author="阿毛" w:date="2021-06-02T14:38:00Z">
                <w:pPr/>
              </w:pPrChange>
            </w:pPr>
            <w:del w:id="2663" w:author="阿毛" w:date="2021-05-21T17:49:00Z">
              <w:r w:rsidRPr="00C24327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925584F" w14:textId="4DC0099A" w:rsidR="00B910ED" w:rsidRPr="00C24327" w:rsidDel="007154E3" w:rsidRDefault="00B910ED">
            <w:pPr>
              <w:pStyle w:val="42"/>
              <w:spacing w:after="72"/>
              <w:ind w:left="1133"/>
              <w:rPr>
                <w:del w:id="2664" w:author="阿毛" w:date="2021-05-21T17:49:00Z"/>
                <w:rFonts w:ascii="標楷體" w:hAnsi="標楷體"/>
              </w:rPr>
              <w:pPrChange w:id="2665" w:author="阿毛" w:date="2021-06-02T14:38:00Z">
                <w:pPr/>
              </w:pPrChange>
            </w:pPr>
            <w:del w:id="2666" w:author="阿毛" w:date="2021-05-21T17:49:00Z">
              <w:r w:rsidRPr="00C24327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709" w:type="dxa"/>
          </w:tcPr>
          <w:p w14:paraId="68B994AE" w14:textId="555F1FDD" w:rsidR="00B910ED" w:rsidRPr="00C24327" w:rsidDel="007154E3" w:rsidRDefault="00B910ED">
            <w:pPr>
              <w:pStyle w:val="42"/>
              <w:spacing w:after="72"/>
              <w:ind w:left="1133"/>
              <w:rPr>
                <w:del w:id="2667" w:author="阿毛" w:date="2021-05-21T17:49:00Z"/>
                <w:rFonts w:ascii="標楷體" w:hAnsi="標楷體"/>
              </w:rPr>
              <w:pPrChange w:id="2668" w:author="阿毛" w:date="2021-06-02T14:38:00Z">
                <w:pPr/>
              </w:pPrChange>
            </w:pPr>
            <w:del w:id="2669" w:author="阿毛" w:date="2021-05-21T17:49:00Z">
              <w:r w:rsidRPr="00C24327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9" w:type="dxa"/>
          </w:tcPr>
          <w:p w14:paraId="3289CA14" w14:textId="31CAB96B" w:rsidR="00B910ED" w:rsidRPr="00C24327" w:rsidDel="007154E3" w:rsidRDefault="00B910ED">
            <w:pPr>
              <w:pStyle w:val="42"/>
              <w:spacing w:after="72"/>
              <w:ind w:left="1133"/>
              <w:rPr>
                <w:del w:id="2670" w:author="阿毛" w:date="2021-05-21T17:49:00Z"/>
                <w:rFonts w:ascii="標楷體" w:hAnsi="標楷體"/>
              </w:rPr>
              <w:pPrChange w:id="2671" w:author="阿毛" w:date="2021-06-02T14:38:00Z">
                <w:pPr/>
              </w:pPrChange>
            </w:pPr>
            <w:del w:id="2672" w:author="阿毛" w:date="2021-05-21T17:49:00Z">
              <w:r w:rsidRPr="00C24327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2865" w:type="dxa"/>
            <w:vMerge/>
          </w:tcPr>
          <w:p w14:paraId="6B1A2633" w14:textId="4937FD09" w:rsidR="00B910ED" w:rsidRPr="00C24327" w:rsidDel="007154E3" w:rsidRDefault="00B910ED">
            <w:pPr>
              <w:pStyle w:val="42"/>
              <w:spacing w:after="72"/>
              <w:ind w:left="1133"/>
              <w:rPr>
                <w:del w:id="2673" w:author="阿毛" w:date="2021-05-21T17:49:00Z"/>
                <w:rFonts w:ascii="標楷體" w:hAnsi="標楷體"/>
              </w:rPr>
              <w:pPrChange w:id="2674" w:author="阿毛" w:date="2021-06-02T14:38:00Z">
                <w:pPr/>
              </w:pPrChange>
            </w:pPr>
          </w:p>
        </w:tc>
      </w:tr>
      <w:tr w:rsidR="00B910ED" w:rsidRPr="00C24327" w:rsidDel="007154E3" w14:paraId="783B5F32" w14:textId="730E3374" w:rsidTr="00055FC2">
        <w:trPr>
          <w:trHeight w:val="291"/>
          <w:jc w:val="center"/>
          <w:del w:id="2675" w:author="阿毛" w:date="2021-05-21T17:49:00Z"/>
        </w:trPr>
        <w:tc>
          <w:tcPr>
            <w:tcW w:w="620" w:type="dxa"/>
          </w:tcPr>
          <w:p w14:paraId="3C777CA7" w14:textId="13AE59F9" w:rsidR="00B910ED" w:rsidRPr="00C24327" w:rsidDel="007154E3" w:rsidRDefault="00B910ED">
            <w:pPr>
              <w:pStyle w:val="42"/>
              <w:spacing w:after="72"/>
              <w:ind w:left="1133"/>
              <w:rPr>
                <w:del w:id="2676" w:author="阿毛" w:date="2021-05-21T17:49:00Z"/>
                <w:rFonts w:ascii="標楷體" w:hAnsi="標楷體"/>
              </w:rPr>
              <w:pPrChange w:id="2677" w:author="阿毛" w:date="2021-06-02T14:38:00Z">
                <w:pPr/>
              </w:pPrChange>
            </w:pPr>
            <w:del w:id="2678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276" w:type="dxa"/>
          </w:tcPr>
          <w:p w14:paraId="4EF5F26D" w14:textId="7D3285CD" w:rsidR="00B910ED" w:rsidRPr="00C24327" w:rsidDel="007154E3" w:rsidRDefault="00B910ED">
            <w:pPr>
              <w:pStyle w:val="42"/>
              <w:spacing w:after="72"/>
              <w:ind w:left="1133"/>
              <w:rPr>
                <w:del w:id="2679" w:author="阿毛" w:date="2021-05-21T17:49:00Z"/>
                <w:rFonts w:ascii="標楷體" w:hAnsi="標楷體"/>
              </w:rPr>
              <w:pPrChange w:id="2680" w:author="阿毛" w:date="2021-06-02T14:38:00Z">
                <w:pPr/>
              </w:pPrChange>
            </w:pPr>
            <w:del w:id="2681" w:author="阿毛" w:date="2021-05-21T17:49:00Z">
              <w:r w:rsidRPr="00C24327" w:rsidDel="007154E3">
                <w:rPr>
                  <w:rFonts w:ascii="標楷體" w:hAnsi="標楷體" w:hint="eastAsia"/>
                </w:rPr>
                <w:delText>戶號</w:delText>
              </w:r>
            </w:del>
          </w:p>
        </w:tc>
        <w:tc>
          <w:tcPr>
            <w:tcW w:w="1760" w:type="dxa"/>
          </w:tcPr>
          <w:p w14:paraId="4C621EAE" w14:textId="4A0ED0C9" w:rsidR="00B910ED" w:rsidRPr="00C24327" w:rsidDel="007154E3" w:rsidRDefault="00055FC2">
            <w:pPr>
              <w:pStyle w:val="42"/>
              <w:spacing w:after="72"/>
              <w:ind w:left="1133"/>
              <w:rPr>
                <w:del w:id="2682" w:author="阿毛" w:date="2021-05-21T17:49:00Z"/>
                <w:rFonts w:ascii="標楷體" w:hAnsi="標楷體"/>
              </w:rPr>
              <w:pPrChange w:id="2683" w:author="阿毛" w:date="2021-06-02T14:38:00Z">
                <w:pPr/>
              </w:pPrChange>
            </w:pPr>
            <w:del w:id="2684" w:author="阿毛" w:date="2021-05-21T17:49:00Z">
              <w:r w:rsidDel="007154E3">
                <w:rPr>
                  <w:rFonts w:ascii="標楷體" w:hAnsi="標楷體"/>
                </w:rPr>
                <w:delText>9999999</w:delText>
              </w:r>
            </w:del>
          </w:p>
        </w:tc>
        <w:tc>
          <w:tcPr>
            <w:tcW w:w="1498" w:type="dxa"/>
          </w:tcPr>
          <w:p w14:paraId="6B3FE64E" w14:textId="356C8DBB" w:rsidR="00B910ED" w:rsidRPr="00C24327" w:rsidDel="007154E3" w:rsidRDefault="00B910ED">
            <w:pPr>
              <w:pStyle w:val="42"/>
              <w:spacing w:after="72"/>
              <w:ind w:left="1133"/>
              <w:rPr>
                <w:del w:id="2685" w:author="阿毛" w:date="2021-05-21T17:49:00Z"/>
                <w:rFonts w:ascii="標楷體" w:hAnsi="標楷體"/>
              </w:rPr>
              <w:pPrChange w:id="2686" w:author="阿毛" w:date="2021-06-02T14:38:00Z">
                <w:pPr/>
              </w:pPrChange>
            </w:pPr>
          </w:p>
        </w:tc>
        <w:tc>
          <w:tcPr>
            <w:tcW w:w="1275" w:type="dxa"/>
          </w:tcPr>
          <w:p w14:paraId="0D732A29" w14:textId="20860931" w:rsidR="00B910ED" w:rsidRPr="00C24327" w:rsidDel="007154E3" w:rsidRDefault="00B910ED">
            <w:pPr>
              <w:pStyle w:val="42"/>
              <w:spacing w:after="72"/>
              <w:ind w:left="1133"/>
              <w:rPr>
                <w:del w:id="2687" w:author="阿毛" w:date="2021-05-21T17:49:00Z"/>
                <w:rFonts w:ascii="標楷體" w:hAnsi="標楷體"/>
              </w:rPr>
              <w:pPrChange w:id="2688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625290F" w14:textId="1FEC2514" w:rsidR="00B910ED" w:rsidRPr="00C24327" w:rsidDel="007154E3" w:rsidRDefault="00B910ED">
            <w:pPr>
              <w:pStyle w:val="42"/>
              <w:spacing w:after="72"/>
              <w:ind w:left="1133"/>
              <w:rPr>
                <w:del w:id="2689" w:author="阿毛" w:date="2021-05-21T17:49:00Z"/>
                <w:rFonts w:ascii="標楷體" w:hAnsi="標楷體"/>
              </w:rPr>
              <w:pPrChange w:id="2690" w:author="阿毛" w:date="2021-06-02T14:38:00Z">
                <w:pPr/>
              </w:pPrChange>
            </w:pPr>
            <w:del w:id="2691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2AA4E6D6" w14:textId="41573D4B" w:rsidR="00B910ED" w:rsidRPr="00C24327" w:rsidDel="007154E3" w:rsidRDefault="00B910ED">
            <w:pPr>
              <w:pStyle w:val="42"/>
              <w:spacing w:after="72"/>
              <w:ind w:left="1133"/>
              <w:rPr>
                <w:del w:id="2692" w:author="阿毛" w:date="2021-05-21T17:49:00Z"/>
                <w:rFonts w:ascii="標楷體" w:hAnsi="標楷體"/>
              </w:rPr>
              <w:pPrChange w:id="2693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3387709" w14:textId="3D2FEFC5" w:rsidR="00B910ED" w:rsidRPr="00C24327" w:rsidDel="007154E3" w:rsidRDefault="00B910ED">
            <w:pPr>
              <w:pStyle w:val="42"/>
              <w:spacing w:after="72"/>
              <w:ind w:left="1133"/>
              <w:rPr>
                <w:del w:id="2694" w:author="阿毛" w:date="2021-05-21T17:49:00Z"/>
                <w:rFonts w:ascii="標楷體" w:hAnsi="標楷體"/>
              </w:rPr>
              <w:pPrChange w:id="2695" w:author="阿毛" w:date="2021-06-02T14:38:00Z">
                <w:pPr/>
              </w:pPrChange>
            </w:pPr>
            <w:del w:id="2696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</w:delText>
              </w:r>
            </w:del>
          </w:p>
        </w:tc>
      </w:tr>
      <w:tr w:rsidR="00B910ED" w:rsidRPr="00C24327" w:rsidDel="007154E3" w14:paraId="368748B9" w14:textId="70F94839" w:rsidTr="00055FC2">
        <w:trPr>
          <w:trHeight w:val="291"/>
          <w:jc w:val="center"/>
          <w:del w:id="2697" w:author="阿毛" w:date="2021-05-21T17:49:00Z"/>
        </w:trPr>
        <w:tc>
          <w:tcPr>
            <w:tcW w:w="620" w:type="dxa"/>
          </w:tcPr>
          <w:p w14:paraId="18BFF395" w14:textId="52A2B300" w:rsidR="00B910ED" w:rsidRPr="00C24327" w:rsidDel="007154E3" w:rsidRDefault="00B910ED">
            <w:pPr>
              <w:pStyle w:val="42"/>
              <w:spacing w:after="72"/>
              <w:ind w:left="1133"/>
              <w:rPr>
                <w:del w:id="2698" w:author="阿毛" w:date="2021-05-21T17:49:00Z"/>
                <w:rFonts w:ascii="標楷體" w:hAnsi="標楷體"/>
              </w:rPr>
              <w:pPrChange w:id="2699" w:author="阿毛" w:date="2021-06-02T14:38:00Z">
                <w:pPr/>
              </w:pPrChange>
            </w:pPr>
            <w:del w:id="2700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276" w:type="dxa"/>
          </w:tcPr>
          <w:p w14:paraId="16F05CB2" w14:textId="62FF2BC5" w:rsidR="00B910ED" w:rsidRPr="00C24327" w:rsidDel="007154E3" w:rsidRDefault="00B910ED">
            <w:pPr>
              <w:pStyle w:val="42"/>
              <w:spacing w:after="72"/>
              <w:ind w:left="1133"/>
              <w:rPr>
                <w:del w:id="2701" w:author="阿毛" w:date="2021-05-21T17:49:00Z"/>
                <w:rFonts w:ascii="標楷體" w:hAnsi="標楷體"/>
              </w:rPr>
              <w:pPrChange w:id="2702" w:author="阿毛" w:date="2021-06-02T14:38:00Z">
                <w:pPr/>
              </w:pPrChange>
            </w:pPr>
            <w:del w:id="2703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</w:del>
          </w:p>
        </w:tc>
        <w:tc>
          <w:tcPr>
            <w:tcW w:w="1760" w:type="dxa"/>
          </w:tcPr>
          <w:p w14:paraId="1E20C9AB" w14:textId="17080B43" w:rsidR="00B910ED" w:rsidRPr="00C24327" w:rsidDel="007154E3" w:rsidRDefault="00055FC2">
            <w:pPr>
              <w:pStyle w:val="42"/>
              <w:spacing w:after="72"/>
              <w:ind w:left="1133"/>
              <w:rPr>
                <w:del w:id="2704" w:author="阿毛" w:date="2021-05-21T17:49:00Z"/>
                <w:rFonts w:ascii="標楷體" w:hAnsi="標楷體"/>
              </w:rPr>
              <w:pPrChange w:id="2705" w:author="阿毛" w:date="2021-06-02T14:38:00Z">
                <w:pPr/>
              </w:pPrChange>
            </w:pPr>
            <w:del w:id="270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 xml:space="preserve"> </w:delText>
              </w:r>
            </w:del>
          </w:p>
        </w:tc>
        <w:tc>
          <w:tcPr>
            <w:tcW w:w="1498" w:type="dxa"/>
          </w:tcPr>
          <w:p w14:paraId="6AE57704" w14:textId="0FA9D00C" w:rsidR="00B910ED" w:rsidRPr="00C24327" w:rsidDel="007154E3" w:rsidRDefault="00B910ED">
            <w:pPr>
              <w:pStyle w:val="42"/>
              <w:spacing w:after="72"/>
              <w:ind w:left="1133"/>
              <w:rPr>
                <w:del w:id="2707" w:author="阿毛" w:date="2021-05-21T17:49:00Z"/>
                <w:rFonts w:ascii="標楷體" w:hAnsi="標楷體"/>
                <w:lang w:eastAsia="zh-HK"/>
              </w:rPr>
              <w:pPrChange w:id="2708" w:author="阿毛" w:date="2021-06-02T14:38:00Z">
                <w:pPr/>
              </w:pPrChange>
            </w:pPr>
            <w:del w:id="2709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1</w:delText>
              </w:r>
            </w:del>
          </w:p>
        </w:tc>
        <w:tc>
          <w:tcPr>
            <w:tcW w:w="1275" w:type="dxa"/>
          </w:tcPr>
          <w:p w14:paraId="0013C2C0" w14:textId="009F074C" w:rsidR="00B910ED" w:rsidRPr="00C24327" w:rsidDel="007154E3" w:rsidRDefault="00B910ED">
            <w:pPr>
              <w:pStyle w:val="42"/>
              <w:spacing w:after="72"/>
              <w:ind w:left="1133"/>
              <w:rPr>
                <w:del w:id="2710" w:author="阿毛" w:date="2021-05-21T17:49:00Z"/>
                <w:rFonts w:ascii="標楷體" w:hAnsi="標楷體"/>
              </w:rPr>
              <w:pPrChange w:id="271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1123019D" w14:textId="24B7D25D" w:rsidR="00B910ED" w:rsidRPr="00C24327" w:rsidDel="007154E3" w:rsidRDefault="00B910ED">
            <w:pPr>
              <w:pStyle w:val="42"/>
              <w:spacing w:after="72"/>
              <w:ind w:left="1133"/>
              <w:rPr>
                <w:del w:id="2712" w:author="阿毛" w:date="2021-05-21T17:49:00Z"/>
                <w:rFonts w:ascii="標楷體" w:hAnsi="標楷體"/>
              </w:rPr>
              <w:pPrChange w:id="2713" w:author="阿毛" w:date="2021-06-02T14:38:00Z">
                <w:pPr/>
              </w:pPrChange>
            </w:pPr>
            <w:del w:id="2714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0701B0EB" w14:textId="3B0E0F47" w:rsidR="00B910ED" w:rsidRPr="00C24327" w:rsidDel="007154E3" w:rsidRDefault="00B910ED">
            <w:pPr>
              <w:pStyle w:val="42"/>
              <w:spacing w:after="72"/>
              <w:ind w:left="1133"/>
              <w:rPr>
                <w:del w:id="2715" w:author="阿毛" w:date="2021-05-21T17:49:00Z"/>
                <w:rFonts w:ascii="標楷體" w:hAnsi="標楷體"/>
              </w:rPr>
              <w:pPrChange w:id="2716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6ECD013" w14:textId="60CB17D7" w:rsidR="00B910ED" w:rsidRPr="00C24327" w:rsidDel="007154E3" w:rsidRDefault="00B910ED">
            <w:pPr>
              <w:pStyle w:val="42"/>
              <w:spacing w:after="72"/>
              <w:ind w:left="1133"/>
              <w:rPr>
                <w:del w:id="2717" w:author="阿毛" w:date="2021-05-21T17:49:00Z"/>
                <w:rFonts w:ascii="標楷體" w:hAnsi="標楷體"/>
              </w:rPr>
              <w:pPrChange w:id="2718" w:author="阿毛" w:date="2021-06-02T14:38:00Z">
                <w:pPr/>
              </w:pPrChange>
            </w:pPr>
            <w:del w:id="2719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25F75319" w14:textId="2F9169EA" w:rsidR="00B910ED" w:rsidRPr="00C24327" w:rsidDel="007154E3" w:rsidRDefault="00B910ED">
            <w:pPr>
              <w:pStyle w:val="42"/>
              <w:spacing w:after="72"/>
              <w:ind w:left="1133"/>
              <w:rPr>
                <w:del w:id="2720" w:author="阿毛" w:date="2021-05-21T17:49:00Z"/>
                <w:rFonts w:ascii="標楷體" w:hAnsi="標楷體"/>
              </w:rPr>
              <w:pPrChange w:id="2721" w:author="阿毛" w:date="2021-06-02T14:38:00Z">
                <w:pPr/>
              </w:pPrChange>
            </w:pPr>
            <w:del w:id="2722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入帳日</w:delText>
              </w:r>
            </w:del>
          </w:p>
          <w:p w14:paraId="1C3BA074" w14:textId="1ABA1D0D" w:rsidR="00B910ED" w:rsidRPr="00C24327" w:rsidDel="007154E3" w:rsidRDefault="00B910ED">
            <w:pPr>
              <w:pStyle w:val="42"/>
              <w:spacing w:after="72"/>
              <w:ind w:left="1133"/>
              <w:rPr>
                <w:del w:id="2723" w:author="阿毛" w:date="2021-05-21T17:49:00Z"/>
                <w:rFonts w:ascii="標楷體" w:hAnsi="標楷體"/>
              </w:rPr>
              <w:pPrChange w:id="2724" w:author="阿毛" w:date="2021-06-02T14:38:00Z">
                <w:pPr/>
              </w:pPrChange>
            </w:pPr>
            <w:del w:id="2725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會計日</w:delText>
              </w:r>
            </w:del>
          </w:p>
        </w:tc>
      </w:tr>
      <w:tr w:rsidR="00B910ED" w:rsidRPr="00C24327" w:rsidDel="007154E3" w14:paraId="51A0C15E" w14:textId="4CC44656" w:rsidTr="00055FC2">
        <w:trPr>
          <w:trHeight w:val="291"/>
          <w:jc w:val="center"/>
          <w:del w:id="2726" w:author="阿毛" w:date="2021-05-21T17:49:00Z"/>
        </w:trPr>
        <w:tc>
          <w:tcPr>
            <w:tcW w:w="620" w:type="dxa"/>
          </w:tcPr>
          <w:p w14:paraId="7EFDBF17" w14:textId="173E6A67" w:rsidR="00B910ED" w:rsidRPr="00C24327" w:rsidDel="007154E3" w:rsidRDefault="00B910ED">
            <w:pPr>
              <w:pStyle w:val="42"/>
              <w:spacing w:after="72"/>
              <w:ind w:left="1133"/>
              <w:rPr>
                <w:del w:id="2727" w:author="阿毛" w:date="2021-05-21T17:49:00Z"/>
                <w:rFonts w:ascii="標楷體" w:hAnsi="標楷體"/>
              </w:rPr>
              <w:pPrChange w:id="2728" w:author="阿毛" w:date="2021-06-02T14:38:00Z">
                <w:pPr/>
              </w:pPrChange>
            </w:pPr>
            <w:del w:id="2729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276" w:type="dxa"/>
          </w:tcPr>
          <w:p w14:paraId="6798C60C" w14:textId="6FCB65F8" w:rsidR="00B910ED" w:rsidRPr="00C24327" w:rsidDel="007154E3" w:rsidRDefault="00B910ED">
            <w:pPr>
              <w:pStyle w:val="42"/>
              <w:spacing w:after="72"/>
              <w:ind w:left="1133"/>
              <w:rPr>
                <w:del w:id="2730" w:author="阿毛" w:date="2021-05-21T17:49:00Z"/>
                <w:rFonts w:ascii="標楷體" w:hAnsi="標楷體"/>
              </w:rPr>
              <w:pPrChange w:id="2731" w:author="阿毛" w:date="2021-06-02T14:38:00Z">
                <w:pPr/>
              </w:pPrChange>
            </w:pPr>
            <w:del w:id="2732" w:author="阿毛" w:date="2021-05-21T17:49:00Z">
              <w:r w:rsidRPr="00C24327" w:rsidDel="007154E3">
                <w:rPr>
                  <w:rFonts w:ascii="標楷體" w:hAnsi="標楷體" w:hint="eastAsia"/>
                </w:rPr>
                <w:delText>日期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區間</w:delText>
              </w:r>
            </w:del>
          </w:p>
        </w:tc>
        <w:tc>
          <w:tcPr>
            <w:tcW w:w="1760" w:type="dxa"/>
          </w:tcPr>
          <w:p w14:paraId="6AF29B64" w14:textId="4B4CD941" w:rsidR="00B910ED" w:rsidRPr="00C24327" w:rsidDel="007154E3" w:rsidRDefault="00055FC2">
            <w:pPr>
              <w:pStyle w:val="42"/>
              <w:spacing w:after="72"/>
              <w:ind w:left="1133"/>
              <w:rPr>
                <w:del w:id="2733" w:author="阿毛" w:date="2021-05-21T17:49:00Z"/>
                <w:rFonts w:ascii="標楷體" w:hAnsi="標楷體" w:cs="新細明體"/>
              </w:rPr>
              <w:pPrChange w:id="2734" w:author="阿毛" w:date="2021-06-02T14:38:00Z">
                <w:pPr/>
              </w:pPrChange>
            </w:pPr>
            <w:del w:id="2735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98" w:type="dxa"/>
          </w:tcPr>
          <w:p w14:paraId="78402DC8" w14:textId="42B218B5" w:rsidR="00B910ED" w:rsidRPr="00C24327" w:rsidDel="007154E3" w:rsidRDefault="00B910ED">
            <w:pPr>
              <w:pStyle w:val="42"/>
              <w:spacing w:after="72"/>
              <w:ind w:left="1133"/>
              <w:rPr>
                <w:del w:id="2736" w:author="阿毛" w:date="2021-05-21T17:49:00Z"/>
                <w:rFonts w:ascii="標楷體" w:hAnsi="標楷體"/>
              </w:rPr>
              <w:pPrChange w:id="2737" w:author="阿毛" w:date="2021-06-02T14:38:00Z">
                <w:pPr/>
              </w:pPrChange>
            </w:pPr>
            <w:del w:id="2738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24327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51294592" w14:textId="2BC6C7E3" w:rsidR="00B910ED" w:rsidRPr="00C24327" w:rsidDel="007154E3" w:rsidRDefault="00B910ED">
            <w:pPr>
              <w:pStyle w:val="42"/>
              <w:spacing w:after="72"/>
              <w:ind w:left="1133"/>
              <w:rPr>
                <w:del w:id="2739" w:author="阿毛" w:date="2021-05-21T17:49:00Z"/>
                <w:rFonts w:ascii="標楷體" w:hAnsi="標楷體"/>
              </w:rPr>
              <w:pPrChange w:id="2740" w:author="阿毛" w:date="2021-06-02T14:38:00Z">
                <w:pPr/>
              </w:pPrChange>
            </w:pPr>
            <w:del w:id="2741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75ECBE1" w14:textId="03EF2BDB" w:rsidR="00B910ED" w:rsidRPr="00C24327" w:rsidDel="007154E3" w:rsidRDefault="00B910ED">
            <w:pPr>
              <w:pStyle w:val="42"/>
              <w:spacing w:after="72"/>
              <w:ind w:left="1133"/>
              <w:rPr>
                <w:del w:id="2742" w:author="阿毛" w:date="2021-05-21T17:49:00Z"/>
                <w:rFonts w:ascii="標楷體" w:hAnsi="標楷體"/>
              </w:rPr>
              <w:pPrChange w:id="2743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AC04869" w14:textId="7AA6A165" w:rsidR="00B910ED" w:rsidRPr="00C24327" w:rsidDel="007154E3" w:rsidRDefault="00B910ED">
            <w:pPr>
              <w:pStyle w:val="42"/>
              <w:spacing w:after="72"/>
              <w:ind w:left="1133"/>
              <w:rPr>
                <w:del w:id="2744" w:author="阿毛" w:date="2021-05-21T17:49:00Z"/>
                <w:rFonts w:ascii="標楷體" w:hAnsi="標楷體"/>
              </w:rPr>
              <w:pPrChange w:id="2745" w:author="阿毛" w:date="2021-06-02T14:38:00Z">
                <w:pPr/>
              </w:pPrChange>
            </w:pPr>
            <w:del w:id="2746" w:author="阿毛" w:date="2021-05-21T17:49:00Z">
              <w:r w:rsidRPr="00C24327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9" w:type="dxa"/>
          </w:tcPr>
          <w:p w14:paraId="4DA6BD89" w14:textId="658AA104" w:rsidR="00B910ED" w:rsidRPr="00C24327" w:rsidDel="007154E3" w:rsidRDefault="00B910ED">
            <w:pPr>
              <w:pStyle w:val="42"/>
              <w:spacing w:after="72"/>
              <w:ind w:left="1133"/>
              <w:rPr>
                <w:del w:id="2747" w:author="阿毛" w:date="2021-05-21T17:49:00Z"/>
                <w:rFonts w:ascii="標楷體" w:hAnsi="標楷體"/>
              </w:rPr>
              <w:pPrChange w:id="2748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10C1FEFF" w14:textId="1DFB3A99" w:rsidR="00B910ED" w:rsidRPr="00C24327" w:rsidDel="007154E3" w:rsidRDefault="00B910ED">
            <w:pPr>
              <w:pStyle w:val="42"/>
              <w:spacing w:after="72"/>
              <w:ind w:left="1133"/>
              <w:rPr>
                <w:del w:id="2749" w:author="阿毛" w:date="2021-05-21T17:49:00Z"/>
                <w:rFonts w:ascii="標楷體" w:hAnsi="標楷體"/>
              </w:rPr>
              <w:pPrChange w:id="2750" w:author="阿毛" w:date="2021-06-02T14:38:00Z">
                <w:pPr/>
              </w:pPrChange>
            </w:pPr>
            <w:del w:id="2751" w:author="阿毛" w:date="2021-05-21T17:49:00Z">
              <w:r w:rsidRPr="00C24327" w:rsidDel="007154E3">
                <w:rPr>
                  <w:rFonts w:ascii="標楷體" w:hAnsi="標楷體" w:hint="eastAsia"/>
                </w:rPr>
                <w:delText>必須輸入，可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7D604863" w14:textId="14B1279E" w:rsidR="00B910ED" w:rsidRPr="00C24327" w:rsidDel="007154E3" w:rsidRDefault="00B910ED">
            <w:pPr>
              <w:pStyle w:val="42"/>
              <w:spacing w:after="72"/>
              <w:ind w:left="1133"/>
              <w:rPr>
                <w:del w:id="2752" w:author="阿毛" w:date="2021-05-21T17:49:00Z"/>
                <w:rFonts w:ascii="標楷體" w:hAnsi="標楷體" w:cs="新細明體"/>
              </w:rPr>
              <w:pPrChange w:id="2753" w:author="阿毛" w:date="2021-06-02T14:38:00Z">
                <w:pPr>
                  <w:ind w:left="240" w:hangingChars="100" w:hanging="240"/>
                </w:pPr>
              </w:pPrChange>
            </w:pPr>
            <w:del w:id="2754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71C5F04D" w14:textId="368CA5E0" w:rsidR="00B910ED" w:rsidRPr="00C24327" w:rsidDel="007154E3" w:rsidRDefault="00B910ED">
            <w:pPr>
              <w:pStyle w:val="42"/>
              <w:spacing w:after="72"/>
              <w:ind w:left="1133"/>
              <w:rPr>
                <w:del w:id="2755" w:author="阿毛" w:date="2021-05-21T17:49:00Z"/>
                <w:rFonts w:ascii="標楷體" w:hAnsi="標楷體"/>
              </w:rPr>
              <w:pPrChange w:id="2756" w:author="阿毛" w:date="2021-06-02T14:38:00Z">
                <w:pPr>
                  <w:ind w:left="240" w:hangingChars="100" w:hanging="240"/>
                </w:pPr>
              </w:pPrChange>
            </w:pPr>
            <w:del w:id="2757" w:author="阿毛" w:date="2021-05-21T17:49:00Z">
              <w:r w:rsidRPr="00C24327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24327" w:rsidDel="007154E3">
                <w:rPr>
                  <w:rFonts w:ascii="標楷體" w:hAnsi="標楷體" w:hint="eastAsia"/>
                </w:rPr>
                <w:delText>可</w:delText>
              </w:r>
              <w:r w:rsidRPr="00C24327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24327" w:rsidDel="007154E3">
                <w:rPr>
                  <w:rFonts w:ascii="標楷體" w:hAnsi="標楷體" w:hint="eastAsia"/>
                </w:rPr>
                <w:delText>改</w:delText>
              </w:r>
              <w:r w:rsidRPr="00C24327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910ED" w:rsidRPr="00C24327" w:rsidDel="007154E3" w14:paraId="7C602057" w14:textId="70E714C9" w:rsidTr="00055FC2">
        <w:trPr>
          <w:trHeight w:val="291"/>
          <w:jc w:val="center"/>
          <w:del w:id="2758" w:author="阿毛" w:date="2021-05-21T17:49:00Z"/>
        </w:trPr>
        <w:tc>
          <w:tcPr>
            <w:tcW w:w="620" w:type="dxa"/>
          </w:tcPr>
          <w:p w14:paraId="1F2715AE" w14:textId="2BCDC6FC" w:rsidR="00B910ED" w:rsidRPr="00C24327" w:rsidDel="007154E3" w:rsidRDefault="00B910ED">
            <w:pPr>
              <w:pStyle w:val="42"/>
              <w:spacing w:after="72"/>
              <w:ind w:left="1133"/>
              <w:rPr>
                <w:del w:id="2759" w:author="阿毛" w:date="2021-05-21T17:49:00Z"/>
                <w:rFonts w:ascii="標楷體" w:hAnsi="標楷體"/>
              </w:rPr>
              <w:pPrChange w:id="2760" w:author="阿毛" w:date="2021-06-02T14:38:00Z">
                <w:pPr/>
              </w:pPrChange>
            </w:pPr>
            <w:del w:id="2761" w:author="阿毛" w:date="2021-05-21T17:49:00Z">
              <w:r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276" w:type="dxa"/>
          </w:tcPr>
          <w:p w14:paraId="39778895" w14:textId="08A810DB" w:rsidR="00B910ED" w:rsidRPr="00C24327" w:rsidDel="007154E3" w:rsidRDefault="00B910ED">
            <w:pPr>
              <w:pStyle w:val="42"/>
              <w:spacing w:after="72"/>
              <w:ind w:left="1133"/>
              <w:rPr>
                <w:del w:id="2762" w:author="阿毛" w:date="2021-05-21T17:49:00Z"/>
                <w:rFonts w:ascii="標楷體" w:hAnsi="標楷體"/>
              </w:rPr>
              <w:pPrChange w:id="2763" w:author="阿毛" w:date="2021-06-02T14:38:00Z">
                <w:pPr/>
              </w:pPrChange>
            </w:pPr>
            <w:del w:id="2764" w:author="阿毛" w:date="2021-05-21T17:49:00Z">
              <w:r w:rsidRPr="00C24327" w:rsidDel="007154E3">
                <w:rPr>
                  <w:rFonts w:ascii="標楷體" w:hAnsi="標楷體" w:hint="eastAsia"/>
                </w:rPr>
                <w:delText>訂正別</w:delText>
              </w:r>
            </w:del>
          </w:p>
        </w:tc>
        <w:tc>
          <w:tcPr>
            <w:tcW w:w="1760" w:type="dxa"/>
          </w:tcPr>
          <w:p w14:paraId="39BF83D6" w14:textId="0ED48C85" w:rsidR="00B910ED" w:rsidRPr="00C24327" w:rsidDel="007154E3" w:rsidRDefault="00055FC2">
            <w:pPr>
              <w:pStyle w:val="42"/>
              <w:spacing w:after="72"/>
              <w:ind w:left="1133"/>
              <w:rPr>
                <w:del w:id="2765" w:author="阿毛" w:date="2021-05-21T17:49:00Z"/>
                <w:rFonts w:ascii="標楷體" w:hAnsi="標楷體"/>
              </w:rPr>
              <w:pPrChange w:id="2766" w:author="阿毛" w:date="2021-06-02T14:38:00Z">
                <w:pPr/>
              </w:pPrChange>
            </w:pPr>
            <w:del w:id="2767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03317C11" w14:textId="51800E0C" w:rsidR="00B910ED" w:rsidRPr="00C24327" w:rsidDel="007154E3" w:rsidRDefault="00B910ED">
            <w:pPr>
              <w:pStyle w:val="42"/>
              <w:spacing w:after="72"/>
              <w:ind w:left="1133"/>
              <w:rPr>
                <w:del w:id="2768" w:author="阿毛" w:date="2021-05-21T17:49:00Z"/>
                <w:rFonts w:ascii="標楷體" w:hAnsi="標楷體"/>
              </w:rPr>
              <w:pPrChange w:id="2769" w:author="阿毛" w:date="2021-06-02T14:38:00Z">
                <w:pPr/>
              </w:pPrChange>
            </w:pPr>
            <w:del w:id="2770" w:author="阿毛" w:date="2021-05-21T17:49:00Z">
              <w:r w:rsidRPr="00C24327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75" w:type="dxa"/>
          </w:tcPr>
          <w:p w14:paraId="1C714B0E" w14:textId="38A7C8B6" w:rsidR="00B910ED" w:rsidRPr="00C24327" w:rsidDel="007154E3" w:rsidRDefault="00B910ED">
            <w:pPr>
              <w:pStyle w:val="42"/>
              <w:spacing w:after="72"/>
              <w:ind w:left="1133"/>
              <w:rPr>
                <w:del w:id="2771" w:author="阿毛" w:date="2021-05-21T17:49:00Z"/>
                <w:rFonts w:ascii="標楷體" w:hAnsi="標楷體"/>
              </w:rPr>
              <w:pPrChange w:id="2772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41591861" w14:textId="00750BA9" w:rsidR="00B910ED" w:rsidRPr="00C24327" w:rsidDel="007154E3" w:rsidRDefault="00B910ED">
            <w:pPr>
              <w:pStyle w:val="42"/>
              <w:spacing w:after="72"/>
              <w:ind w:left="1133"/>
              <w:rPr>
                <w:del w:id="2773" w:author="阿毛" w:date="2021-05-21T17:49:00Z"/>
                <w:rFonts w:ascii="標楷體" w:hAnsi="標楷體"/>
              </w:rPr>
              <w:pPrChange w:id="2774" w:author="阿毛" w:date="2021-06-02T14:38:00Z">
                <w:pPr/>
              </w:pPrChange>
            </w:pPr>
            <w:del w:id="2775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120905E0" w14:textId="254D1276" w:rsidR="00B910ED" w:rsidRPr="00C24327" w:rsidDel="007154E3" w:rsidRDefault="00B910ED">
            <w:pPr>
              <w:pStyle w:val="42"/>
              <w:spacing w:after="72"/>
              <w:ind w:left="1133"/>
              <w:rPr>
                <w:del w:id="2776" w:author="阿毛" w:date="2021-05-21T17:49:00Z"/>
                <w:rFonts w:ascii="標楷體" w:hAnsi="標楷體"/>
              </w:rPr>
              <w:pPrChange w:id="2777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7F332488" w14:textId="173A5519" w:rsidR="00B910ED" w:rsidRPr="00C24327" w:rsidDel="007154E3" w:rsidRDefault="00B910ED">
            <w:pPr>
              <w:pStyle w:val="42"/>
              <w:spacing w:after="72"/>
              <w:ind w:left="1133"/>
              <w:rPr>
                <w:del w:id="2778" w:author="阿毛" w:date="2021-05-21T17:49:00Z"/>
                <w:rFonts w:ascii="標楷體" w:hAnsi="標楷體"/>
              </w:rPr>
              <w:pPrChange w:id="2779" w:author="阿毛" w:date="2021-06-02T14:38:00Z">
                <w:pPr/>
              </w:pPrChange>
            </w:pPr>
            <w:del w:id="2780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680D8484" w14:textId="6508081C" w:rsidR="00B910ED" w:rsidRPr="00C24327" w:rsidDel="007154E3" w:rsidRDefault="00B910ED">
            <w:pPr>
              <w:pStyle w:val="42"/>
              <w:spacing w:after="72"/>
              <w:ind w:left="1133"/>
              <w:rPr>
                <w:del w:id="2781" w:author="阿毛" w:date="2021-05-21T17:49:00Z"/>
                <w:rFonts w:ascii="標楷體" w:hAnsi="標楷體"/>
              </w:rPr>
              <w:pPrChange w:id="2782" w:author="阿毛" w:date="2021-06-02T14:38:00Z">
                <w:pPr/>
              </w:pPrChange>
            </w:pPr>
            <w:del w:id="2783" w:author="阿毛" w:date="2021-05-21T17:49:00Z">
              <w:r w:rsidRPr="00C24327" w:rsidDel="007154E3">
                <w:rPr>
                  <w:rFonts w:ascii="標楷體" w:hAnsi="標楷體" w:hint="eastAsia"/>
                </w:rPr>
                <w:delText>0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未訂正</w:delText>
              </w:r>
            </w:del>
          </w:p>
          <w:p w14:paraId="69A1B9C1" w14:textId="4241C9CA" w:rsidR="00B910ED" w:rsidRPr="00C24327" w:rsidDel="007154E3" w:rsidRDefault="00B910ED">
            <w:pPr>
              <w:pStyle w:val="42"/>
              <w:spacing w:after="72"/>
              <w:ind w:left="1133"/>
              <w:rPr>
                <w:del w:id="2784" w:author="阿毛" w:date="2021-05-21T17:49:00Z"/>
                <w:rFonts w:ascii="標楷體" w:hAnsi="標楷體"/>
              </w:rPr>
              <w:pPrChange w:id="2785" w:author="阿毛" w:date="2021-06-02T14:38:00Z">
                <w:pPr/>
              </w:pPrChange>
            </w:pPr>
            <w:del w:id="2786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  <w:tr w:rsidR="00B910ED" w:rsidRPr="00C24327" w:rsidDel="007154E3" w14:paraId="02D21BD1" w14:textId="1C9BEF59" w:rsidTr="00055FC2">
        <w:trPr>
          <w:trHeight w:val="291"/>
          <w:jc w:val="center"/>
          <w:del w:id="2787" w:author="阿毛" w:date="2021-05-21T17:49:00Z"/>
        </w:trPr>
        <w:tc>
          <w:tcPr>
            <w:tcW w:w="620" w:type="dxa"/>
          </w:tcPr>
          <w:p w14:paraId="0EC593C8" w14:textId="07EBDD28" w:rsidR="00B910ED" w:rsidRPr="00C24327" w:rsidDel="007154E3" w:rsidRDefault="00B910ED">
            <w:pPr>
              <w:pStyle w:val="42"/>
              <w:spacing w:after="72"/>
              <w:ind w:left="1133"/>
              <w:rPr>
                <w:del w:id="2788" w:author="阿毛" w:date="2021-05-21T17:49:00Z"/>
                <w:rFonts w:ascii="標楷體" w:hAnsi="標楷體"/>
              </w:rPr>
              <w:pPrChange w:id="2789" w:author="阿毛" w:date="2021-06-02T14:38:00Z">
                <w:pPr/>
              </w:pPrChange>
            </w:pPr>
            <w:del w:id="2790" w:author="阿毛" w:date="2021-05-21T17:49:00Z">
              <w:r w:rsidDel="007154E3">
                <w:rPr>
                  <w:rFonts w:ascii="標楷體" w:hAnsi="標楷體"/>
                </w:rPr>
                <w:delText>5</w:delText>
              </w:r>
            </w:del>
          </w:p>
        </w:tc>
        <w:tc>
          <w:tcPr>
            <w:tcW w:w="1276" w:type="dxa"/>
          </w:tcPr>
          <w:p w14:paraId="4CC321F8" w14:textId="72D16216" w:rsidR="00B910ED" w:rsidRPr="00C24327" w:rsidDel="007154E3" w:rsidRDefault="00B910ED">
            <w:pPr>
              <w:pStyle w:val="42"/>
              <w:spacing w:after="72"/>
              <w:ind w:left="1133"/>
              <w:rPr>
                <w:del w:id="2791" w:author="阿毛" w:date="2021-05-21T17:49:00Z"/>
                <w:rFonts w:ascii="標楷體" w:hAnsi="標楷體"/>
              </w:rPr>
              <w:pPrChange w:id="2792" w:author="阿毛" w:date="2021-06-02T14:38:00Z">
                <w:pPr/>
              </w:pPrChange>
            </w:pPr>
            <w:del w:id="2793" w:author="阿毛" w:date="2021-05-21T17:49:00Z">
              <w:r w:rsidRPr="00C24327" w:rsidDel="007154E3">
                <w:rPr>
                  <w:rFonts w:ascii="標楷體" w:hAnsi="標楷體" w:hint="eastAsia"/>
                </w:rPr>
                <w:delText>報表</w:delText>
              </w:r>
            </w:del>
          </w:p>
        </w:tc>
        <w:tc>
          <w:tcPr>
            <w:tcW w:w="1760" w:type="dxa"/>
          </w:tcPr>
          <w:p w14:paraId="74FAF76A" w14:textId="36105204" w:rsidR="00B910ED" w:rsidRPr="00C24327" w:rsidDel="007154E3" w:rsidRDefault="00055FC2">
            <w:pPr>
              <w:pStyle w:val="42"/>
              <w:spacing w:after="72"/>
              <w:ind w:left="1133"/>
              <w:rPr>
                <w:del w:id="2794" w:author="阿毛" w:date="2021-05-21T17:49:00Z"/>
                <w:rFonts w:ascii="標楷體" w:hAnsi="標楷體"/>
              </w:rPr>
              <w:pPrChange w:id="2795" w:author="阿毛" w:date="2021-06-02T14:38:00Z">
                <w:pPr/>
              </w:pPrChange>
            </w:pPr>
            <w:del w:id="2796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98" w:type="dxa"/>
          </w:tcPr>
          <w:p w14:paraId="5AF292EB" w14:textId="174E0720" w:rsidR="00B910ED" w:rsidRPr="00C24327" w:rsidDel="007154E3" w:rsidRDefault="00B910ED">
            <w:pPr>
              <w:pStyle w:val="42"/>
              <w:spacing w:after="72"/>
              <w:ind w:left="1133"/>
              <w:rPr>
                <w:del w:id="2797" w:author="阿毛" w:date="2021-05-21T17:49:00Z"/>
                <w:rFonts w:ascii="標楷體" w:hAnsi="標楷體"/>
              </w:rPr>
              <w:pPrChange w:id="2798" w:author="阿毛" w:date="2021-06-02T14:38:00Z">
                <w:pPr/>
              </w:pPrChange>
            </w:pPr>
            <w:del w:id="2799" w:author="阿毛" w:date="2021-05-21T17:49:00Z">
              <w:r w:rsidRPr="00C24327" w:rsidDel="007154E3">
                <w:rPr>
                  <w:rFonts w:ascii="標楷體" w:hAnsi="標楷體"/>
                </w:rPr>
                <w:delText>1</w:delText>
              </w:r>
            </w:del>
          </w:p>
        </w:tc>
        <w:tc>
          <w:tcPr>
            <w:tcW w:w="1275" w:type="dxa"/>
          </w:tcPr>
          <w:p w14:paraId="26FB337D" w14:textId="277411AC" w:rsidR="00B910ED" w:rsidRPr="00C24327" w:rsidDel="007154E3" w:rsidRDefault="00B910ED">
            <w:pPr>
              <w:pStyle w:val="42"/>
              <w:spacing w:after="72"/>
              <w:ind w:left="1133"/>
              <w:rPr>
                <w:del w:id="2800" w:author="阿毛" w:date="2021-05-21T17:49:00Z"/>
                <w:rFonts w:ascii="標楷體" w:hAnsi="標楷體"/>
              </w:rPr>
              <w:pPrChange w:id="2801" w:author="阿毛" w:date="2021-06-02T14:38:00Z">
                <w:pPr/>
              </w:pPrChange>
            </w:pPr>
          </w:p>
        </w:tc>
        <w:tc>
          <w:tcPr>
            <w:tcW w:w="709" w:type="dxa"/>
          </w:tcPr>
          <w:p w14:paraId="0DF30E64" w14:textId="08937440" w:rsidR="00B910ED" w:rsidRPr="00C24327" w:rsidDel="007154E3" w:rsidRDefault="00B910ED">
            <w:pPr>
              <w:pStyle w:val="42"/>
              <w:spacing w:after="72"/>
              <w:ind w:left="1133"/>
              <w:rPr>
                <w:del w:id="2802" w:author="阿毛" w:date="2021-05-21T17:49:00Z"/>
                <w:rFonts w:ascii="標楷體" w:hAnsi="標楷體"/>
              </w:rPr>
              <w:pPrChange w:id="2803" w:author="阿毛" w:date="2021-06-02T14:38:00Z">
                <w:pPr/>
              </w:pPrChange>
            </w:pPr>
            <w:del w:id="2804" w:author="阿毛" w:date="2021-05-21T17:49:00Z">
              <w:r w:rsidDel="007154E3">
                <w:rPr>
                  <w:rFonts w:ascii="標楷體" w:hAnsi="標楷體"/>
                </w:rPr>
                <w:delText>V</w:delText>
              </w:r>
            </w:del>
          </w:p>
        </w:tc>
        <w:tc>
          <w:tcPr>
            <w:tcW w:w="709" w:type="dxa"/>
          </w:tcPr>
          <w:p w14:paraId="407BCCD9" w14:textId="1BDF6297" w:rsidR="00B910ED" w:rsidRPr="00C24327" w:rsidDel="007154E3" w:rsidRDefault="00B910ED">
            <w:pPr>
              <w:pStyle w:val="42"/>
              <w:spacing w:after="72"/>
              <w:ind w:left="1133"/>
              <w:rPr>
                <w:del w:id="2805" w:author="阿毛" w:date="2021-05-21T17:49:00Z"/>
                <w:rFonts w:ascii="標楷體" w:hAnsi="標楷體"/>
              </w:rPr>
              <w:pPrChange w:id="2806" w:author="阿毛" w:date="2021-06-02T14:38:00Z">
                <w:pPr/>
              </w:pPrChange>
            </w:pPr>
          </w:p>
        </w:tc>
        <w:tc>
          <w:tcPr>
            <w:tcW w:w="2865" w:type="dxa"/>
          </w:tcPr>
          <w:p w14:paraId="686E7559" w14:textId="2338CCA1" w:rsidR="00B910ED" w:rsidRPr="00C24327" w:rsidDel="007154E3" w:rsidRDefault="00B910ED">
            <w:pPr>
              <w:pStyle w:val="42"/>
              <w:spacing w:after="72"/>
              <w:ind w:left="1133"/>
              <w:rPr>
                <w:del w:id="2807" w:author="阿毛" w:date="2021-05-21T17:49:00Z"/>
                <w:rFonts w:ascii="標楷體" w:hAnsi="標楷體"/>
              </w:rPr>
              <w:pPrChange w:id="2808" w:author="阿毛" w:date="2021-06-02T14:38:00Z">
                <w:pPr/>
              </w:pPrChange>
            </w:pPr>
            <w:del w:id="2809" w:author="阿毛" w:date="2021-05-21T17:49:00Z">
              <w:r w:rsidRPr="00C24327" w:rsidDel="007154E3">
                <w:rPr>
                  <w:rFonts w:ascii="標楷體" w:hAnsi="標楷體" w:hint="eastAsia"/>
                  <w:lang w:eastAsia="zh-HK"/>
                </w:rPr>
                <w:delText>必須輸入；</w:delText>
              </w:r>
            </w:del>
          </w:p>
          <w:p w14:paraId="7098D356" w14:textId="3D843B32" w:rsidR="00B910ED" w:rsidRPr="00C24327" w:rsidDel="007154E3" w:rsidRDefault="00B910ED">
            <w:pPr>
              <w:pStyle w:val="42"/>
              <w:spacing w:after="72"/>
              <w:ind w:left="1133"/>
              <w:rPr>
                <w:del w:id="2810" w:author="阿毛" w:date="2021-05-21T17:49:00Z"/>
                <w:rFonts w:ascii="標楷體" w:hAnsi="標楷體"/>
              </w:rPr>
              <w:pPrChange w:id="2811" w:author="阿毛" w:date="2021-06-02T14:38:00Z">
                <w:pPr/>
              </w:pPrChange>
            </w:pPr>
            <w:del w:id="2812" w:author="阿毛" w:date="2021-05-21T17:49:00Z">
              <w:r w:rsidRPr="00C24327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客戶往來本息明細表 </w:delText>
              </w:r>
            </w:del>
          </w:p>
          <w:p w14:paraId="31F07BAF" w14:textId="68CF8B3C" w:rsidR="00B910ED" w:rsidRPr="00C24327" w:rsidDel="007154E3" w:rsidRDefault="00B910ED">
            <w:pPr>
              <w:pStyle w:val="42"/>
              <w:spacing w:after="72"/>
              <w:ind w:left="1133"/>
              <w:rPr>
                <w:del w:id="2813" w:author="阿毛" w:date="2021-05-21T17:49:00Z"/>
                <w:rFonts w:ascii="標楷體" w:hAnsi="標楷體"/>
              </w:rPr>
              <w:pPrChange w:id="2814" w:author="阿毛" w:date="2021-06-02T14:38:00Z">
                <w:pPr/>
              </w:pPrChange>
            </w:pPr>
            <w:del w:id="2815" w:author="阿毛" w:date="2021-05-21T17:49:00Z">
              <w:r w:rsidRPr="00C24327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客戶往來費用明細表 </w:delText>
              </w:r>
            </w:del>
          </w:p>
          <w:p w14:paraId="71C5C2B6" w14:textId="0DC1D4E1" w:rsidR="00B910ED" w:rsidRPr="00C24327" w:rsidDel="007154E3" w:rsidRDefault="00B910ED">
            <w:pPr>
              <w:pStyle w:val="42"/>
              <w:spacing w:after="72"/>
              <w:ind w:left="1133"/>
              <w:rPr>
                <w:del w:id="2816" w:author="阿毛" w:date="2021-05-21T17:49:00Z"/>
                <w:rFonts w:ascii="標楷體" w:hAnsi="標楷體"/>
              </w:rPr>
              <w:pPrChange w:id="2817" w:author="阿毛" w:date="2021-06-02T14:38:00Z">
                <w:pPr/>
              </w:pPrChange>
            </w:pPr>
            <w:del w:id="2818" w:author="阿毛" w:date="2021-05-21T17:49:00Z">
              <w:r w:rsidRPr="00C24327" w:rsidDel="007154E3">
                <w:rPr>
                  <w:rFonts w:ascii="標楷體" w:hAnsi="標楷體" w:hint="eastAsia"/>
                </w:rPr>
                <w:delText>3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 xml:space="preserve">客戶往來交易明細表 </w:delText>
              </w:r>
            </w:del>
          </w:p>
          <w:p w14:paraId="4ACBADA9" w14:textId="2D3D1D5B" w:rsidR="00B910ED" w:rsidRPr="00C24327" w:rsidDel="007154E3" w:rsidRDefault="00B910ED">
            <w:pPr>
              <w:pStyle w:val="42"/>
              <w:spacing w:after="72"/>
              <w:ind w:left="1133"/>
              <w:rPr>
                <w:del w:id="2819" w:author="阿毛" w:date="2021-05-21T17:49:00Z"/>
                <w:rFonts w:ascii="標楷體" w:hAnsi="標楷體"/>
              </w:rPr>
              <w:pPrChange w:id="2820" w:author="阿毛" w:date="2021-06-02T14:38:00Z">
                <w:pPr/>
              </w:pPrChange>
            </w:pPr>
            <w:del w:id="2821" w:author="阿毛" w:date="2021-05-21T17:49:00Z">
              <w:r w:rsidRPr="00C24327" w:rsidDel="007154E3">
                <w:rPr>
                  <w:rFonts w:ascii="標楷體" w:hAnsi="標楷體" w:hint="eastAsia"/>
                </w:rPr>
                <w:delText>9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C24327" w:rsidDel="007154E3">
                <w:rPr>
                  <w:rFonts w:ascii="標楷體" w:hAnsi="標楷體" w:hint="eastAsia"/>
                </w:rPr>
                <w:delText>全部</w:delText>
              </w:r>
            </w:del>
          </w:p>
        </w:tc>
      </w:tr>
    </w:tbl>
    <w:p w14:paraId="5181D839" w14:textId="2539E128" w:rsidR="003A1588" w:rsidDel="007154E3" w:rsidRDefault="003A1588">
      <w:pPr>
        <w:pStyle w:val="42"/>
        <w:spacing w:after="72"/>
        <w:ind w:left="1133"/>
        <w:rPr>
          <w:del w:id="2822" w:author="阿毛" w:date="2021-05-21T17:49:00Z"/>
          <w:rFonts w:ascii="標楷體" w:hAnsi="標楷體"/>
        </w:rPr>
        <w:pPrChange w:id="2823" w:author="阿毛" w:date="2021-06-02T14:38:00Z">
          <w:pPr/>
        </w:pPrChange>
      </w:pPr>
    </w:p>
    <w:p w14:paraId="7D50DE7E" w14:textId="03818319" w:rsidR="00B910ED" w:rsidRPr="006D7377" w:rsidDel="007154E3" w:rsidRDefault="00B910ED">
      <w:pPr>
        <w:pStyle w:val="42"/>
        <w:spacing w:after="72"/>
        <w:ind w:left="1133"/>
        <w:rPr>
          <w:del w:id="2824" w:author="阿毛" w:date="2021-05-21T17:49:00Z"/>
          <w:rFonts w:ascii="標楷體" w:hAnsi="標楷體"/>
          <w:szCs w:val="24"/>
        </w:rPr>
        <w:pPrChange w:id="2825" w:author="阿毛" w:date="2021-06-02T14:38:00Z">
          <w:pPr>
            <w:pStyle w:val="42"/>
            <w:spacing w:after="72"/>
            <w:ind w:leftChars="0" w:left="0"/>
          </w:pPr>
        </w:pPrChange>
      </w:pPr>
      <w:del w:id="2826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輸出報表：1.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客戶往來本息明細表</w:delInstrText>
        </w:r>
        <w:r w:rsidR="007154E3" w:rsidDel="007154E3">
          <w:delInstrText xml:space="preserve">_1" </w:delInstrText>
        </w:r>
        <w:r w:rsidR="007154E3" w:rsidDel="007154E3">
          <w:fldChar w:fldCharType="separate"/>
        </w:r>
        <w:r w:rsidRPr="00C1696F" w:rsidDel="007154E3">
          <w:rPr>
            <w:rStyle w:val="a7"/>
            <w:rFonts w:ascii="標楷體" w:hAnsi="標楷體" w:hint="eastAsia"/>
            <w:szCs w:val="24"/>
          </w:rPr>
          <w:delText>客戶往來本息明細表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22748C2D" w14:textId="23E12663" w:rsidR="00B910ED" w:rsidRPr="006D7377" w:rsidDel="007154E3" w:rsidRDefault="00B910ED">
      <w:pPr>
        <w:pStyle w:val="42"/>
        <w:spacing w:after="72"/>
        <w:ind w:left="1133"/>
        <w:rPr>
          <w:del w:id="2827" w:author="阿毛" w:date="2021-05-21T17:49:00Z"/>
          <w:rFonts w:ascii="標楷體" w:hAnsi="標楷體"/>
          <w:szCs w:val="24"/>
        </w:rPr>
        <w:pPrChange w:id="2828" w:author="阿毛" w:date="2021-06-02T14:38:00Z">
          <w:pPr>
            <w:pStyle w:val="42"/>
            <w:spacing w:after="72"/>
            <w:ind w:leftChars="0" w:left="0"/>
          </w:pPr>
        </w:pPrChange>
      </w:pPr>
      <w:del w:id="2829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2.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客戶往來費用明細表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客戶往來費用明細表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C324C53" w14:textId="2023EA52" w:rsidR="00B910ED" w:rsidRPr="006D7377" w:rsidDel="007154E3" w:rsidRDefault="00B910ED">
      <w:pPr>
        <w:pStyle w:val="42"/>
        <w:spacing w:after="72"/>
        <w:ind w:left="1133"/>
        <w:rPr>
          <w:del w:id="2830" w:author="阿毛" w:date="2021-05-21T17:49:00Z"/>
          <w:rFonts w:ascii="標楷體" w:hAnsi="標楷體"/>
          <w:szCs w:val="24"/>
        </w:rPr>
        <w:pPrChange w:id="2831" w:author="阿毛" w:date="2021-06-02T14:38:00Z">
          <w:pPr>
            <w:pStyle w:val="42"/>
            <w:spacing w:after="72"/>
            <w:ind w:leftChars="0" w:left="0"/>
          </w:pPr>
        </w:pPrChange>
      </w:pPr>
      <w:del w:id="2832" w:author="阿毛" w:date="2021-05-21T17:49:00Z">
        <w:r w:rsidRPr="006D7377" w:rsidDel="007154E3">
          <w:rPr>
            <w:rFonts w:ascii="標楷體" w:hAnsi="標楷體" w:hint="eastAsia"/>
            <w:szCs w:val="24"/>
          </w:rPr>
          <w:delText xml:space="preserve">          3. </w:delText>
        </w:r>
        <w:r w:rsidR="007154E3" w:rsidDel="007154E3">
          <w:fldChar w:fldCharType="begin"/>
        </w:r>
        <w:r w:rsidR="007154E3" w:rsidDel="007154E3">
          <w:delInstrText xml:space="preserve"> HYPERLINK \l "_</w:delInstrText>
        </w:r>
        <w:r w:rsidR="007154E3" w:rsidDel="007154E3">
          <w:delInstrText>客戶往來交易明細表</w:delInstrText>
        </w:r>
        <w:r w:rsidR="007154E3" w:rsidDel="007154E3">
          <w:delInstrText xml:space="preserve">" </w:delInstrText>
        </w:r>
        <w:r w:rsidR="007154E3" w:rsidDel="007154E3">
          <w:fldChar w:fldCharType="separate"/>
        </w:r>
        <w:r w:rsidRPr="003846D5" w:rsidDel="007154E3">
          <w:rPr>
            <w:rStyle w:val="a7"/>
            <w:rFonts w:ascii="標楷體" w:hAnsi="標楷體" w:hint="eastAsia"/>
            <w:szCs w:val="24"/>
          </w:rPr>
          <w:delText>客戶往來交易明細表</w:delText>
        </w:r>
        <w:r w:rsidR="007154E3" w:rsidDel="007154E3">
          <w:rPr>
            <w:rStyle w:val="a7"/>
            <w:rFonts w:ascii="標楷體" w:hAnsi="標楷體"/>
          </w:rPr>
          <w:fldChar w:fldCharType="end"/>
        </w:r>
      </w:del>
    </w:p>
    <w:p w14:paraId="60A6EBE9" w14:textId="1CE104E3" w:rsidR="005910A3" w:rsidRPr="00B910ED" w:rsidDel="007154E3" w:rsidRDefault="005910A3">
      <w:pPr>
        <w:pStyle w:val="42"/>
        <w:spacing w:after="72"/>
        <w:ind w:left="1133"/>
        <w:rPr>
          <w:del w:id="2833" w:author="阿毛" w:date="2021-05-21T17:49:00Z"/>
          <w:rFonts w:ascii="標楷體" w:hAnsi="標楷體"/>
        </w:rPr>
        <w:pPrChange w:id="2834" w:author="阿毛" w:date="2021-06-02T14:38:00Z">
          <w:pPr/>
        </w:pPrChange>
      </w:pPr>
    </w:p>
    <w:p w14:paraId="7EB528E0" w14:textId="31CFBE79" w:rsidR="006F422C" w:rsidRPr="00D545F1" w:rsidDel="007154E3" w:rsidRDefault="003F5191">
      <w:pPr>
        <w:pStyle w:val="42"/>
        <w:spacing w:after="72"/>
        <w:ind w:left="1133"/>
        <w:rPr>
          <w:del w:id="2835" w:author="阿毛" w:date="2021-05-21T17:49:00Z"/>
          <w:rFonts w:ascii="標楷體" w:hAnsi="標楷體"/>
        </w:rPr>
        <w:pPrChange w:id="2836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2837" w:author="阿毛" w:date="2021-05-21T17:49:00Z">
        <w:r w:rsidDel="007154E3">
          <w:rPr>
            <w:rFonts w:ascii="標楷體" w:hAnsi="標楷體"/>
          </w:rPr>
          <w:br w:type="page"/>
        </w:r>
        <w:r w:rsidR="006F422C" w:rsidRPr="00D545F1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7</w:delText>
        </w:r>
        <w:r w:rsidR="006F422C" w:rsidRPr="00D545F1" w:rsidDel="007154E3">
          <w:rPr>
            <w:rFonts w:ascii="標楷體" w:hAnsi="標楷體" w:hint="eastAsia"/>
          </w:rPr>
          <w:delText>0</w:delText>
        </w:r>
        <w:r w:rsidR="003A1588" w:rsidDel="007154E3">
          <w:rPr>
            <w:rFonts w:ascii="標楷體" w:hAnsi="標楷體" w:hint="eastAsia"/>
          </w:rPr>
          <w:delText>2</w:delText>
        </w:r>
        <w:r w:rsidR="006F422C" w:rsidRPr="008270B8" w:rsidDel="007154E3">
          <w:rPr>
            <w:rFonts w:ascii="標楷體" w:hAnsi="標楷體" w:hint="eastAsia"/>
          </w:rPr>
          <w:delText>放款餘額及財收統計表</w:delText>
        </w:r>
      </w:del>
    </w:p>
    <w:p w14:paraId="06EE1469" w14:textId="48002F99" w:rsidR="006F422C" w:rsidRPr="00AB69BA" w:rsidDel="007154E3" w:rsidRDefault="006F422C">
      <w:pPr>
        <w:pStyle w:val="42"/>
        <w:spacing w:after="72"/>
        <w:ind w:left="1133"/>
        <w:rPr>
          <w:del w:id="2838" w:author="阿毛" w:date="2021-05-21T17:49:00Z"/>
        </w:rPr>
        <w:pPrChange w:id="2839" w:author="阿毛" w:date="2021-06-02T14:38:00Z">
          <w:pPr>
            <w:pStyle w:val="a"/>
          </w:pPr>
        </w:pPrChange>
      </w:pPr>
      <w:del w:id="2840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1C520A56" w14:textId="5267F22C" w:rsidTr="00F4398B">
        <w:trPr>
          <w:trHeight w:val="277"/>
          <w:del w:id="284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91BD82" w14:textId="2CD94EAB" w:rsidR="006F422C" w:rsidRPr="00AB69BA" w:rsidDel="007154E3" w:rsidRDefault="006F422C">
            <w:pPr>
              <w:pStyle w:val="42"/>
              <w:spacing w:after="72"/>
              <w:ind w:left="1133"/>
              <w:rPr>
                <w:del w:id="2842" w:author="阿毛" w:date="2021-05-21T17:49:00Z"/>
                <w:rFonts w:ascii="標楷體" w:hAnsi="標楷體"/>
              </w:rPr>
              <w:pPrChange w:id="2843" w:author="阿毛" w:date="2021-06-02T14:38:00Z">
                <w:pPr/>
              </w:pPrChange>
            </w:pPr>
            <w:del w:id="284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201B5D" w14:textId="05C05443" w:rsidR="006F422C" w:rsidDel="007154E3" w:rsidRDefault="006F422C">
            <w:pPr>
              <w:pStyle w:val="42"/>
              <w:spacing w:after="72"/>
              <w:ind w:left="1133"/>
              <w:rPr>
                <w:del w:id="2845" w:author="阿毛" w:date="2021-05-21T17:49:00Z"/>
                <w:rFonts w:ascii="標楷體" w:hAnsi="標楷體"/>
              </w:rPr>
              <w:pPrChange w:id="2846" w:author="阿毛" w:date="2021-06-02T14:38:00Z">
                <w:pPr/>
              </w:pPrChange>
            </w:pPr>
            <w:del w:id="2847" w:author="阿毛" w:date="2021-05-21T17:49:00Z">
              <w:r w:rsidRPr="00191661" w:rsidDel="007154E3">
                <w:rPr>
                  <w:rFonts w:ascii="標楷體" w:hAnsi="標楷體" w:hint="eastAsia"/>
                  <w:lang w:eastAsia="zh-HK"/>
                </w:rPr>
                <w:delText>放款餘額及財收統計表</w:delText>
              </w:r>
            </w:del>
          </w:p>
          <w:p w14:paraId="7AC6916E" w14:textId="54051922" w:rsidR="006F422C" w:rsidDel="007154E3" w:rsidRDefault="006F422C">
            <w:pPr>
              <w:pStyle w:val="42"/>
              <w:spacing w:after="72"/>
              <w:ind w:left="1133"/>
              <w:rPr>
                <w:del w:id="2848" w:author="阿毛" w:date="2021-05-21T17:49:00Z"/>
                <w:rFonts w:ascii="標楷體" w:hAnsi="標楷體"/>
              </w:rPr>
              <w:pPrChange w:id="2849" w:author="阿毛" w:date="2021-06-02T14:38:00Z">
                <w:pPr/>
              </w:pPrChange>
            </w:pPr>
            <w:del w:id="2850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輸入日</w:delText>
              </w:r>
              <w:r w:rsidRPr="00191661" w:rsidDel="007154E3">
                <w:rPr>
                  <w:rFonts w:ascii="標楷體" w:hAnsi="標楷體" w:hint="eastAsia"/>
                  <w:lang w:eastAsia="zh-HK"/>
                </w:rPr>
                <w:delText>期區間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2EC61037" w14:textId="06930F4E" w:rsidR="003E2496" w:rsidDel="007154E3" w:rsidRDefault="003E2496">
            <w:pPr>
              <w:pStyle w:val="42"/>
              <w:spacing w:after="72"/>
              <w:ind w:left="1133"/>
              <w:rPr>
                <w:del w:id="2851" w:author="阿毛" w:date="2021-05-21T17:49:00Z"/>
                <w:rFonts w:ascii="標楷體" w:hAnsi="標楷體"/>
              </w:rPr>
              <w:pPrChange w:id="2852" w:author="阿毛" w:date="2021-06-02T14:38:00Z">
                <w:pPr/>
              </w:pPrChange>
            </w:pPr>
            <w:del w:id="2853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產出報表及檔案</w:delText>
              </w:r>
              <w:r w:rsidDel="007154E3">
                <w:rPr>
                  <w:rFonts w:ascii="標楷體" w:hAnsi="標楷體" w:hint="eastAsia"/>
                </w:rPr>
                <w:delText>：</w:delText>
              </w:r>
            </w:del>
          </w:p>
          <w:p w14:paraId="7F68CD24" w14:textId="77EBED25" w:rsidR="003E2496" w:rsidDel="007154E3" w:rsidRDefault="003E2496">
            <w:pPr>
              <w:pStyle w:val="42"/>
              <w:spacing w:after="72"/>
              <w:ind w:left="1133"/>
              <w:rPr>
                <w:del w:id="2854" w:author="阿毛" w:date="2021-05-21T17:49:00Z"/>
                <w:rFonts w:ascii="標楷體" w:hAnsi="標楷體"/>
              </w:rPr>
              <w:pPrChange w:id="2855" w:author="阿毛" w:date="2021-06-02T14:38:00Z">
                <w:pPr>
                  <w:ind w:firstLineChars="100" w:firstLine="240"/>
                </w:pPr>
              </w:pPrChange>
            </w:pPr>
            <w:del w:id="2856" w:author="阿毛" w:date="2021-05-21T17:49:00Z">
              <w:r w:rsidDel="007154E3">
                <w:rPr>
                  <w:rFonts w:ascii="標楷體" w:hAnsi="標楷體" w:hint="eastAsia"/>
                </w:rPr>
                <w:delText>(</w:delText>
              </w:r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</w:del>
          </w:p>
          <w:p w14:paraId="7292E300" w14:textId="6B2D3958" w:rsidR="003E2496" w:rsidDel="007154E3" w:rsidRDefault="003E2496">
            <w:pPr>
              <w:pStyle w:val="42"/>
              <w:spacing w:after="72"/>
              <w:ind w:left="1133"/>
              <w:rPr>
                <w:del w:id="2857" w:author="阿毛" w:date="2021-05-21T17:49:00Z"/>
                <w:rFonts w:ascii="標楷體" w:hAnsi="標楷體"/>
              </w:rPr>
              <w:pPrChange w:id="2858" w:author="阿毛" w:date="2021-06-02T14:38:00Z">
                <w:pPr>
                  <w:ind w:firstLineChars="100" w:firstLine="240"/>
                </w:pPr>
              </w:pPrChange>
            </w:pPr>
            <w:del w:id="2859" w:author="阿毛" w:date="2021-05-21T17:49:00Z">
              <w:r w:rsidDel="007154E3">
                <w:rPr>
                  <w:rFonts w:ascii="標楷體" w:hAnsi="標楷體" w:hint="eastAsia"/>
                </w:rPr>
                <w:delText>(2)</w:delText>
              </w:r>
              <w:r w:rsidRPr="003E2496" w:rsidDel="007154E3">
                <w:rPr>
                  <w:rFonts w:ascii="標楷體" w:hAnsi="標楷體" w:hint="eastAsia"/>
                </w:rPr>
                <w:delText>財收統計表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3E2496" w:rsidDel="007154E3">
                <w:rPr>
                  <w:rFonts w:ascii="標楷體" w:hAnsi="標楷體" w:hint="eastAsia"/>
                </w:rPr>
                <w:delText>依據通路別:企金/非企金</w:delText>
              </w:r>
            </w:del>
          </w:p>
          <w:p w14:paraId="081B59D6" w14:textId="7D5C20EC" w:rsidR="003E2496" w:rsidRPr="003E2496" w:rsidDel="007154E3" w:rsidRDefault="003E2496">
            <w:pPr>
              <w:pStyle w:val="42"/>
              <w:spacing w:after="72"/>
              <w:ind w:left="1133"/>
              <w:rPr>
                <w:del w:id="2860" w:author="阿毛" w:date="2021-05-21T17:49:00Z"/>
                <w:rFonts w:ascii="標楷體" w:hAnsi="標楷體"/>
              </w:rPr>
              <w:pPrChange w:id="2861" w:author="阿毛" w:date="2021-06-02T14:38:00Z">
                <w:pPr>
                  <w:ind w:firstLineChars="100" w:firstLine="240"/>
                </w:pPr>
              </w:pPrChange>
            </w:pPr>
            <w:del w:id="2862" w:author="阿毛" w:date="2021-05-21T17:49:00Z">
              <w:r w:rsidDel="007154E3">
                <w:rPr>
                  <w:rFonts w:ascii="標楷體" w:hAnsi="標楷體" w:hint="eastAsia"/>
                </w:rPr>
                <w:delText>(3)</w:delText>
              </w:r>
              <w:r w:rsidRPr="003E2496" w:rsidDel="007154E3">
                <w:rPr>
                  <w:rFonts w:ascii="標楷體" w:hAnsi="標楷體" w:hint="eastAsia"/>
                </w:rPr>
                <w:delText>產生利息收入(實收)明細檔LNW63A3P 給會計師</w:delText>
              </w:r>
            </w:del>
          </w:p>
        </w:tc>
      </w:tr>
      <w:tr w:rsidR="006F422C" w:rsidRPr="00AB69BA" w:rsidDel="007154E3" w14:paraId="093913B6" w14:textId="6A607AD9" w:rsidTr="00F4398B">
        <w:trPr>
          <w:trHeight w:val="277"/>
          <w:del w:id="28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634370" w14:textId="54DBED38" w:rsidR="006F422C" w:rsidRPr="00AB69BA" w:rsidDel="007154E3" w:rsidRDefault="006F422C">
            <w:pPr>
              <w:pStyle w:val="42"/>
              <w:spacing w:after="72"/>
              <w:ind w:left="1133"/>
              <w:rPr>
                <w:del w:id="2864" w:author="阿毛" w:date="2021-05-21T17:49:00Z"/>
                <w:rFonts w:ascii="標楷體" w:hAnsi="標楷體"/>
              </w:rPr>
              <w:pPrChange w:id="2865" w:author="阿毛" w:date="2021-06-02T14:38:00Z">
                <w:pPr/>
              </w:pPrChange>
            </w:pPr>
            <w:del w:id="2866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1ECA07" w14:textId="14285563" w:rsidR="006F422C" w:rsidRPr="00AB69BA" w:rsidDel="007154E3" w:rsidRDefault="006F422C">
            <w:pPr>
              <w:pStyle w:val="42"/>
              <w:spacing w:after="72"/>
              <w:ind w:left="1133"/>
              <w:rPr>
                <w:del w:id="2867" w:author="阿毛" w:date="2021-05-21T17:49:00Z"/>
                <w:rFonts w:ascii="標楷體" w:hAnsi="標楷體"/>
              </w:rPr>
              <w:pPrChange w:id="2868" w:author="阿毛" w:date="2021-06-02T14:38:00Z">
                <w:pPr/>
              </w:pPrChange>
            </w:pPr>
          </w:p>
        </w:tc>
      </w:tr>
      <w:tr w:rsidR="006F422C" w:rsidRPr="00AB69BA" w:rsidDel="007154E3" w14:paraId="770DF71E" w14:textId="20159800" w:rsidTr="00F4398B">
        <w:trPr>
          <w:trHeight w:val="773"/>
          <w:del w:id="28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B5E430" w14:textId="16A33437" w:rsidR="006F422C" w:rsidRPr="00AB69BA" w:rsidDel="007154E3" w:rsidRDefault="006F422C">
            <w:pPr>
              <w:pStyle w:val="42"/>
              <w:spacing w:after="72"/>
              <w:ind w:left="1133"/>
              <w:rPr>
                <w:del w:id="2870" w:author="阿毛" w:date="2021-05-21T17:49:00Z"/>
                <w:rFonts w:ascii="標楷體" w:hAnsi="標楷體"/>
              </w:rPr>
              <w:pPrChange w:id="2871" w:author="阿毛" w:date="2021-06-02T14:38:00Z">
                <w:pPr/>
              </w:pPrChange>
            </w:pPr>
            <w:del w:id="287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FFF2AE" w14:textId="0E16E9D7" w:rsidR="006F422C" w:rsidRPr="00AB69BA" w:rsidDel="007154E3" w:rsidRDefault="006F422C">
            <w:pPr>
              <w:pStyle w:val="42"/>
              <w:spacing w:after="72"/>
              <w:ind w:left="1133"/>
              <w:rPr>
                <w:del w:id="2873" w:author="阿毛" w:date="2021-05-21T17:49:00Z"/>
                <w:rFonts w:ascii="標楷體" w:hAnsi="標楷體"/>
              </w:rPr>
              <w:pPrChange w:id="2874" w:author="阿毛" w:date="2021-06-02T14:38:00Z">
                <w:pPr/>
              </w:pPrChange>
            </w:pPr>
          </w:p>
        </w:tc>
      </w:tr>
      <w:tr w:rsidR="006F422C" w:rsidRPr="00AB69BA" w:rsidDel="007154E3" w14:paraId="470AF779" w14:textId="646E94DF" w:rsidTr="00F4398B">
        <w:trPr>
          <w:trHeight w:val="321"/>
          <w:del w:id="28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CE281E" w14:textId="5FE70609" w:rsidR="006F422C" w:rsidRPr="00AB69BA" w:rsidDel="007154E3" w:rsidRDefault="006F422C">
            <w:pPr>
              <w:pStyle w:val="42"/>
              <w:spacing w:after="72"/>
              <w:ind w:left="1133"/>
              <w:rPr>
                <w:del w:id="2876" w:author="阿毛" w:date="2021-05-21T17:49:00Z"/>
                <w:rFonts w:ascii="標楷體" w:hAnsi="標楷體"/>
              </w:rPr>
              <w:pPrChange w:id="2877" w:author="阿毛" w:date="2021-06-02T14:38:00Z">
                <w:pPr/>
              </w:pPrChange>
            </w:pPr>
            <w:del w:id="2878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E5E83C" w14:textId="3CDF7A96" w:rsidR="006F422C" w:rsidRPr="00AB69BA" w:rsidDel="007154E3" w:rsidRDefault="006F422C">
            <w:pPr>
              <w:pStyle w:val="42"/>
              <w:spacing w:after="72"/>
              <w:ind w:left="1133"/>
              <w:rPr>
                <w:del w:id="2879" w:author="阿毛" w:date="2021-05-21T17:49:00Z"/>
                <w:rFonts w:ascii="標楷體" w:hAnsi="標楷體"/>
              </w:rPr>
              <w:pPrChange w:id="2880" w:author="阿毛" w:date="2021-06-02T14:38:00Z">
                <w:pPr/>
              </w:pPrChange>
            </w:pPr>
          </w:p>
        </w:tc>
      </w:tr>
      <w:tr w:rsidR="006F422C" w:rsidRPr="00AB69BA" w:rsidDel="007154E3" w14:paraId="39AD451A" w14:textId="08525396" w:rsidTr="00F4398B">
        <w:trPr>
          <w:trHeight w:val="1311"/>
          <w:del w:id="288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C4C735" w14:textId="45D68616" w:rsidR="006F422C" w:rsidRPr="00AB69BA" w:rsidDel="007154E3" w:rsidRDefault="006F422C">
            <w:pPr>
              <w:pStyle w:val="42"/>
              <w:spacing w:after="72"/>
              <w:ind w:left="1133"/>
              <w:rPr>
                <w:del w:id="2882" w:author="阿毛" w:date="2021-05-21T17:49:00Z"/>
                <w:rFonts w:ascii="標楷體" w:hAnsi="標楷體"/>
              </w:rPr>
              <w:pPrChange w:id="2883" w:author="阿毛" w:date="2021-06-02T14:38:00Z">
                <w:pPr/>
              </w:pPrChange>
            </w:pPr>
            <w:del w:id="2884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1B0576" w14:textId="51E2E404" w:rsidR="006F422C" w:rsidRPr="00AB69BA" w:rsidDel="007154E3" w:rsidRDefault="006F422C">
            <w:pPr>
              <w:pStyle w:val="42"/>
              <w:spacing w:after="72"/>
              <w:ind w:left="1133"/>
              <w:rPr>
                <w:del w:id="2885" w:author="阿毛" w:date="2021-05-21T17:49:00Z"/>
                <w:rFonts w:ascii="標楷體" w:hAnsi="標楷體"/>
              </w:rPr>
              <w:pPrChange w:id="2886" w:author="阿毛" w:date="2021-06-02T14:38:00Z">
                <w:pPr/>
              </w:pPrChange>
            </w:pPr>
          </w:p>
        </w:tc>
      </w:tr>
      <w:tr w:rsidR="006F422C" w:rsidRPr="00AB69BA" w:rsidDel="007154E3" w14:paraId="45DA3C60" w14:textId="5F5FE618" w:rsidTr="00F4398B">
        <w:trPr>
          <w:trHeight w:val="278"/>
          <w:del w:id="288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740C9FE" w14:textId="2B2F9952" w:rsidR="006F422C" w:rsidRPr="00AB69BA" w:rsidDel="007154E3" w:rsidRDefault="006F422C">
            <w:pPr>
              <w:pStyle w:val="42"/>
              <w:spacing w:after="72"/>
              <w:ind w:left="1133"/>
              <w:rPr>
                <w:del w:id="2888" w:author="阿毛" w:date="2021-05-21T17:49:00Z"/>
                <w:rFonts w:ascii="標楷體" w:hAnsi="標楷體"/>
              </w:rPr>
              <w:pPrChange w:id="2889" w:author="阿毛" w:date="2021-06-02T14:38:00Z">
                <w:pPr/>
              </w:pPrChange>
            </w:pPr>
            <w:del w:id="289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1DD0F" w14:textId="5C19A871" w:rsidR="006F422C" w:rsidRPr="00AB69BA" w:rsidDel="007154E3" w:rsidRDefault="006F422C">
            <w:pPr>
              <w:pStyle w:val="42"/>
              <w:spacing w:after="72"/>
              <w:ind w:left="1133"/>
              <w:rPr>
                <w:del w:id="2891" w:author="阿毛" w:date="2021-05-21T17:49:00Z"/>
                <w:rFonts w:ascii="標楷體" w:hAnsi="標楷體"/>
              </w:rPr>
              <w:pPrChange w:id="2892" w:author="阿毛" w:date="2021-06-02T14:38:00Z">
                <w:pPr/>
              </w:pPrChange>
            </w:pPr>
          </w:p>
        </w:tc>
      </w:tr>
      <w:tr w:rsidR="006F422C" w:rsidRPr="00AB69BA" w:rsidDel="007154E3" w14:paraId="46627072" w14:textId="4CE7AA44" w:rsidTr="00F4398B">
        <w:trPr>
          <w:trHeight w:val="358"/>
          <w:del w:id="289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04B03FE" w14:textId="2B3AF2F3" w:rsidR="006F422C" w:rsidRPr="00AB69BA" w:rsidDel="007154E3" w:rsidRDefault="006F422C">
            <w:pPr>
              <w:pStyle w:val="42"/>
              <w:spacing w:after="72"/>
              <w:ind w:left="1133"/>
              <w:rPr>
                <w:del w:id="2894" w:author="阿毛" w:date="2021-05-21T17:49:00Z"/>
                <w:rFonts w:ascii="標楷體" w:hAnsi="標楷體"/>
              </w:rPr>
              <w:pPrChange w:id="2895" w:author="阿毛" w:date="2021-06-02T14:38:00Z">
                <w:pPr/>
              </w:pPrChange>
            </w:pPr>
            <w:del w:id="2896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E50E4D" w14:textId="0F871970" w:rsidR="006F422C" w:rsidRPr="00AB69BA" w:rsidDel="007154E3" w:rsidRDefault="006F422C">
            <w:pPr>
              <w:pStyle w:val="42"/>
              <w:spacing w:after="72"/>
              <w:ind w:left="1133"/>
              <w:rPr>
                <w:del w:id="2897" w:author="阿毛" w:date="2021-05-21T17:49:00Z"/>
                <w:rFonts w:ascii="標楷體" w:hAnsi="標楷體"/>
              </w:rPr>
              <w:pPrChange w:id="2898" w:author="阿毛" w:date="2021-06-02T14:38:00Z">
                <w:pPr/>
              </w:pPrChange>
            </w:pPr>
          </w:p>
        </w:tc>
      </w:tr>
      <w:tr w:rsidR="006F422C" w:rsidRPr="00AB69BA" w:rsidDel="007154E3" w14:paraId="2F70F351" w14:textId="30B5BE8C" w:rsidTr="00F4398B">
        <w:trPr>
          <w:trHeight w:val="278"/>
          <w:del w:id="289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980A266" w14:textId="2E96D559" w:rsidR="006F422C" w:rsidRPr="00AB69BA" w:rsidDel="007154E3" w:rsidRDefault="006F422C">
            <w:pPr>
              <w:pStyle w:val="42"/>
              <w:spacing w:after="72"/>
              <w:ind w:left="1133"/>
              <w:rPr>
                <w:del w:id="2900" w:author="阿毛" w:date="2021-05-21T17:49:00Z"/>
                <w:rFonts w:ascii="標楷體" w:hAnsi="標楷體"/>
              </w:rPr>
              <w:pPrChange w:id="2901" w:author="阿毛" w:date="2021-06-02T14:38:00Z">
                <w:pPr/>
              </w:pPrChange>
            </w:pPr>
            <w:del w:id="290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E30CDA" w14:textId="6B838C99" w:rsidR="006F422C" w:rsidRPr="00AB69BA" w:rsidDel="007154E3" w:rsidRDefault="006F422C">
            <w:pPr>
              <w:pStyle w:val="42"/>
              <w:spacing w:after="72"/>
              <w:ind w:left="1133"/>
              <w:rPr>
                <w:del w:id="2903" w:author="阿毛" w:date="2021-05-21T17:49:00Z"/>
                <w:rFonts w:ascii="標楷體" w:hAnsi="標楷體"/>
              </w:rPr>
              <w:pPrChange w:id="2904" w:author="阿毛" w:date="2021-06-02T14:38:00Z">
                <w:pPr/>
              </w:pPrChange>
            </w:pPr>
          </w:p>
        </w:tc>
      </w:tr>
    </w:tbl>
    <w:p w14:paraId="1B334863" w14:textId="475BC92A" w:rsidR="006F422C" w:rsidDel="007154E3" w:rsidRDefault="006F422C">
      <w:pPr>
        <w:pStyle w:val="42"/>
        <w:spacing w:after="72"/>
        <w:ind w:left="1133"/>
        <w:rPr>
          <w:del w:id="2905" w:author="阿毛" w:date="2021-05-21T17:49:00Z"/>
          <w:rFonts w:ascii="標楷體" w:hAnsi="標楷體"/>
        </w:rPr>
        <w:pPrChange w:id="2906" w:author="阿毛" w:date="2021-06-02T14:38:00Z">
          <w:pPr/>
        </w:pPrChange>
      </w:pPr>
    </w:p>
    <w:p w14:paraId="196CCF44" w14:textId="274134F7" w:rsidR="000143A9" w:rsidDel="007154E3" w:rsidRDefault="000143A9">
      <w:pPr>
        <w:pStyle w:val="42"/>
        <w:spacing w:after="72"/>
        <w:ind w:left="1133"/>
        <w:rPr>
          <w:del w:id="2907" w:author="阿毛" w:date="2021-05-21T17:49:00Z"/>
          <w:rFonts w:ascii="標楷體" w:hAnsi="標楷體"/>
        </w:rPr>
        <w:pPrChange w:id="2908" w:author="阿毛" w:date="2021-06-02T14:38:00Z">
          <w:pPr/>
        </w:pPrChange>
      </w:pPr>
    </w:p>
    <w:p w14:paraId="7E581A3F" w14:textId="0B99A001" w:rsidR="000143A9" w:rsidDel="007154E3" w:rsidRDefault="000143A9">
      <w:pPr>
        <w:pStyle w:val="42"/>
        <w:spacing w:after="72"/>
        <w:ind w:left="1133"/>
        <w:rPr>
          <w:del w:id="2909" w:author="阿毛" w:date="2021-05-21T17:49:00Z"/>
          <w:rFonts w:ascii="標楷體" w:hAnsi="標楷體"/>
        </w:rPr>
        <w:pPrChange w:id="2910" w:author="阿毛" w:date="2021-06-02T14:38:00Z">
          <w:pPr/>
        </w:pPrChange>
      </w:pPr>
    </w:p>
    <w:p w14:paraId="14F3EC15" w14:textId="402B037D" w:rsidR="000143A9" w:rsidDel="007154E3" w:rsidRDefault="000143A9">
      <w:pPr>
        <w:pStyle w:val="42"/>
        <w:spacing w:after="72"/>
        <w:ind w:left="1133"/>
        <w:rPr>
          <w:del w:id="2911" w:author="阿毛" w:date="2021-05-21T17:49:00Z"/>
          <w:rFonts w:ascii="標楷體" w:hAnsi="標楷體"/>
        </w:rPr>
        <w:pPrChange w:id="2912" w:author="阿毛" w:date="2021-06-02T14:38:00Z">
          <w:pPr>
            <w:widowControl/>
          </w:pPr>
        </w:pPrChange>
      </w:pPr>
      <w:del w:id="2913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6CB4AB95" w14:textId="4D31B89D" w:rsidR="000143A9" w:rsidRPr="00AB69BA" w:rsidDel="007154E3" w:rsidRDefault="000143A9">
      <w:pPr>
        <w:pStyle w:val="42"/>
        <w:spacing w:after="72"/>
        <w:ind w:left="1133"/>
        <w:rPr>
          <w:del w:id="2914" w:author="阿毛" w:date="2021-05-21T17:49:00Z"/>
          <w:rFonts w:ascii="標楷體" w:hAnsi="標楷體"/>
        </w:rPr>
        <w:pPrChange w:id="2915" w:author="阿毛" w:date="2021-06-02T14:38:00Z">
          <w:pPr/>
        </w:pPrChange>
      </w:pPr>
    </w:p>
    <w:p w14:paraId="6A2757AE" w14:textId="3FA74A4F" w:rsidR="006F422C" w:rsidRPr="00AB69BA" w:rsidDel="007154E3" w:rsidRDefault="006F422C">
      <w:pPr>
        <w:pStyle w:val="42"/>
        <w:spacing w:after="72"/>
        <w:ind w:left="1133"/>
        <w:rPr>
          <w:del w:id="2916" w:author="阿毛" w:date="2021-05-21T17:49:00Z"/>
        </w:rPr>
        <w:pPrChange w:id="2917" w:author="阿毛" w:date="2021-06-02T14:38:00Z">
          <w:pPr>
            <w:pStyle w:val="a"/>
          </w:pPr>
        </w:pPrChange>
      </w:pPr>
      <w:del w:id="2918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025BA56D" w14:textId="4C436BB0" w:rsidR="006F422C" w:rsidRPr="00AB69BA" w:rsidDel="007154E3" w:rsidRDefault="006F422C">
      <w:pPr>
        <w:pStyle w:val="42"/>
        <w:spacing w:after="72"/>
        <w:ind w:left="1133"/>
        <w:rPr>
          <w:del w:id="2919" w:author="阿毛" w:date="2021-05-21T17:49:00Z"/>
          <w:rFonts w:ascii="標楷體" w:hAnsi="標楷體"/>
        </w:rPr>
        <w:pPrChange w:id="2920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2921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10E5F9B4" w14:textId="270BCEE0" w:rsidR="003E2496" w:rsidDel="007154E3" w:rsidRDefault="00EB300A">
      <w:pPr>
        <w:pStyle w:val="42"/>
        <w:spacing w:after="72"/>
        <w:ind w:left="1133"/>
        <w:rPr>
          <w:del w:id="2922" w:author="阿毛" w:date="2021-05-21T17:49:00Z"/>
        </w:rPr>
        <w:pPrChange w:id="2923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  <w:del w:id="2924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5527076B" wp14:editId="555466D1">
              <wp:extent cx="6826250" cy="1314450"/>
              <wp:effectExtent l="0" t="0" r="0" b="0"/>
              <wp:docPr id="1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26250" cy="131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A91D39" w14:textId="0B0C2E56" w:rsidR="000143A9" w:rsidRPr="000143A9" w:rsidDel="007154E3" w:rsidRDefault="000143A9">
      <w:pPr>
        <w:pStyle w:val="42"/>
        <w:spacing w:after="72"/>
        <w:ind w:left="1133"/>
        <w:rPr>
          <w:del w:id="2925" w:author="阿毛" w:date="2021-05-21T17:49:00Z"/>
        </w:rPr>
        <w:pPrChange w:id="2926" w:author="阿毛" w:date="2021-06-02T14:38:00Z">
          <w:pPr/>
        </w:pPrChange>
      </w:pPr>
    </w:p>
    <w:p w14:paraId="2FD2F258" w14:textId="3C521F9C" w:rsidR="006F422C" w:rsidRPr="00AB69BA" w:rsidDel="007154E3" w:rsidRDefault="00D950B2">
      <w:pPr>
        <w:pStyle w:val="42"/>
        <w:spacing w:after="72"/>
        <w:ind w:left="1133"/>
        <w:rPr>
          <w:del w:id="2927" w:author="阿毛" w:date="2021-05-21T17:49:00Z"/>
        </w:rPr>
        <w:pPrChange w:id="2928" w:author="阿毛" w:date="2021-06-02T14:38:00Z">
          <w:pPr>
            <w:pStyle w:val="a"/>
          </w:pPr>
        </w:pPrChange>
      </w:pPr>
      <w:del w:id="2929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1151"/>
        <w:gridCol w:w="1722"/>
        <w:gridCol w:w="1150"/>
        <w:gridCol w:w="1150"/>
        <w:gridCol w:w="1150"/>
        <w:gridCol w:w="1305"/>
        <w:gridCol w:w="1641"/>
      </w:tblGrid>
      <w:tr w:rsidR="000143A9" w:rsidRPr="00AB69BA" w:rsidDel="007154E3" w14:paraId="24CD69A1" w14:textId="75EA020D" w:rsidTr="000143A9">
        <w:trPr>
          <w:trHeight w:val="388"/>
          <w:jc w:val="center"/>
          <w:del w:id="2930" w:author="阿毛" w:date="2021-05-21T17:49:00Z"/>
        </w:trPr>
        <w:tc>
          <w:tcPr>
            <w:tcW w:w="486" w:type="dxa"/>
            <w:vMerge w:val="restart"/>
          </w:tcPr>
          <w:p w14:paraId="4AA7DD41" w14:textId="77A18C7B" w:rsidR="000143A9" w:rsidRPr="00AB69BA" w:rsidDel="007154E3" w:rsidRDefault="000143A9">
            <w:pPr>
              <w:pStyle w:val="42"/>
              <w:spacing w:after="72"/>
              <w:ind w:left="1133"/>
              <w:rPr>
                <w:del w:id="2931" w:author="阿毛" w:date="2021-05-21T17:49:00Z"/>
              </w:rPr>
              <w:pPrChange w:id="2932" w:author="阿毛" w:date="2021-06-02T14:38:00Z">
                <w:pPr/>
              </w:pPrChange>
            </w:pPr>
            <w:del w:id="2933" w:author="阿毛" w:date="2021-05-21T17:49:00Z">
              <w:r w:rsidRPr="00AB69BA" w:rsidDel="007154E3">
                <w:delText>序號</w:delText>
              </w:r>
            </w:del>
          </w:p>
        </w:tc>
        <w:tc>
          <w:tcPr>
            <w:tcW w:w="1388" w:type="dxa"/>
            <w:vMerge w:val="restart"/>
          </w:tcPr>
          <w:p w14:paraId="24DFE4CD" w14:textId="45743FF9" w:rsidR="000143A9" w:rsidRPr="00AB69BA" w:rsidDel="007154E3" w:rsidRDefault="000143A9">
            <w:pPr>
              <w:pStyle w:val="42"/>
              <w:spacing w:after="72"/>
              <w:ind w:left="1133"/>
              <w:rPr>
                <w:del w:id="2934" w:author="阿毛" w:date="2021-05-21T17:49:00Z"/>
              </w:rPr>
              <w:pPrChange w:id="2935" w:author="阿毛" w:date="2021-06-02T14:38:00Z">
                <w:pPr/>
              </w:pPrChange>
            </w:pPr>
            <w:del w:id="2936" w:author="阿毛" w:date="2021-05-21T17:49:00Z">
              <w:r w:rsidRPr="00AB69BA" w:rsidDel="007154E3">
                <w:delText>欄位</w:delText>
              </w:r>
            </w:del>
          </w:p>
        </w:tc>
        <w:tc>
          <w:tcPr>
            <w:tcW w:w="5260" w:type="dxa"/>
            <w:gridSpan w:val="5"/>
          </w:tcPr>
          <w:p w14:paraId="3C594C50" w14:textId="481FA7C2" w:rsidR="000143A9" w:rsidRPr="00AB69BA" w:rsidDel="007154E3" w:rsidRDefault="000143A9">
            <w:pPr>
              <w:pStyle w:val="42"/>
              <w:spacing w:after="72"/>
              <w:ind w:left="1133"/>
              <w:rPr>
                <w:del w:id="2937" w:author="阿毛" w:date="2021-05-21T17:49:00Z"/>
              </w:rPr>
              <w:pPrChange w:id="2938" w:author="阿毛" w:date="2021-06-02T14:38:00Z">
                <w:pPr>
                  <w:jc w:val="center"/>
                </w:pPr>
              </w:pPrChange>
            </w:pPr>
            <w:del w:id="2939" w:author="阿毛" w:date="2021-05-21T17:49:00Z">
              <w:r w:rsidRPr="00AB69BA" w:rsidDel="007154E3">
                <w:delText>說明</w:delText>
              </w:r>
            </w:del>
          </w:p>
        </w:tc>
        <w:tc>
          <w:tcPr>
            <w:tcW w:w="3697" w:type="dxa"/>
            <w:vMerge w:val="restart"/>
          </w:tcPr>
          <w:p w14:paraId="48D1699C" w14:textId="4B5E2624" w:rsidR="000143A9" w:rsidRPr="00AB69BA" w:rsidDel="007154E3" w:rsidRDefault="000143A9">
            <w:pPr>
              <w:pStyle w:val="42"/>
              <w:spacing w:after="72"/>
              <w:ind w:left="1133"/>
              <w:rPr>
                <w:del w:id="2940" w:author="阿毛" w:date="2021-05-21T17:49:00Z"/>
              </w:rPr>
              <w:pPrChange w:id="2941" w:author="阿毛" w:date="2021-06-02T14:38:00Z">
                <w:pPr/>
              </w:pPrChange>
            </w:pPr>
            <w:del w:id="2942" w:author="阿毛" w:date="2021-05-21T17:49:00Z">
              <w:r w:rsidRPr="00AB69BA" w:rsidDel="007154E3">
                <w:delText>處理邏輯及注意事項</w:delText>
              </w:r>
            </w:del>
          </w:p>
        </w:tc>
      </w:tr>
      <w:tr w:rsidR="000143A9" w:rsidRPr="00AB69BA" w:rsidDel="007154E3" w14:paraId="67E593D2" w14:textId="76288A28" w:rsidTr="000143A9">
        <w:trPr>
          <w:trHeight w:val="244"/>
          <w:jc w:val="center"/>
          <w:del w:id="2943" w:author="阿毛" w:date="2021-05-21T17:49:00Z"/>
        </w:trPr>
        <w:tc>
          <w:tcPr>
            <w:tcW w:w="486" w:type="dxa"/>
            <w:vMerge/>
          </w:tcPr>
          <w:p w14:paraId="775A04CD" w14:textId="2D5DA343" w:rsidR="000143A9" w:rsidRPr="00AB69BA" w:rsidDel="007154E3" w:rsidRDefault="000143A9">
            <w:pPr>
              <w:pStyle w:val="42"/>
              <w:spacing w:after="72"/>
              <w:ind w:left="1133"/>
              <w:rPr>
                <w:del w:id="2944" w:author="阿毛" w:date="2021-05-21T17:49:00Z"/>
              </w:rPr>
              <w:pPrChange w:id="2945" w:author="阿毛" w:date="2021-06-02T14:38:00Z">
                <w:pPr/>
              </w:pPrChange>
            </w:pPr>
          </w:p>
        </w:tc>
        <w:tc>
          <w:tcPr>
            <w:tcW w:w="1388" w:type="dxa"/>
            <w:vMerge/>
          </w:tcPr>
          <w:p w14:paraId="537718F8" w14:textId="7C4D0299" w:rsidR="000143A9" w:rsidRPr="00AB69BA" w:rsidDel="007154E3" w:rsidRDefault="000143A9">
            <w:pPr>
              <w:pStyle w:val="42"/>
              <w:spacing w:after="72"/>
              <w:ind w:left="1133"/>
              <w:rPr>
                <w:del w:id="2946" w:author="阿毛" w:date="2021-05-21T17:49:00Z"/>
              </w:rPr>
              <w:pPrChange w:id="2947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1B05BC89" w14:textId="3E8A2E01" w:rsidR="000143A9" w:rsidRPr="00AB69BA" w:rsidDel="007154E3" w:rsidRDefault="000143A9">
            <w:pPr>
              <w:pStyle w:val="42"/>
              <w:spacing w:after="72"/>
              <w:ind w:left="1133"/>
              <w:rPr>
                <w:del w:id="2948" w:author="阿毛" w:date="2021-05-21T17:49:00Z"/>
              </w:rPr>
              <w:pPrChange w:id="2949" w:author="阿毛" w:date="2021-06-02T14:38:00Z">
                <w:pPr/>
              </w:pPrChange>
            </w:pPr>
            <w:del w:id="295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7" w:type="dxa"/>
          </w:tcPr>
          <w:p w14:paraId="461E9076" w14:textId="4C6FE401" w:rsidR="000143A9" w:rsidRPr="00AB69BA" w:rsidDel="007154E3" w:rsidRDefault="000143A9">
            <w:pPr>
              <w:pStyle w:val="42"/>
              <w:spacing w:after="72"/>
              <w:ind w:left="1133"/>
              <w:rPr>
                <w:del w:id="2951" w:author="阿毛" w:date="2021-05-21T17:49:00Z"/>
              </w:rPr>
              <w:pPrChange w:id="2952" w:author="阿毛" w:date="2021-06-02T14:38:00Z">
                <w:pPr/>
              </w:pPrChange>
            </w:pPr>
            <w:del w:id="2953" w:author="阿毛" w:date="2021-05-21T17:49:00Z">
              <w:r w:rsidRPr="00AB69BA" w:rsidDel="007154E3">
                <w:delText>預設值</w:delText>
              </w:r>
            </w:del>
          </w:p>
        </w:tc>
        <w:tc>
          <w:tcPr>
            <w:tcW w:w="851" w:type="dxa"/>
          </w:tcPr>
          <w:p w14:paraId="1D98DDA7" w14:textId="17018BD1" w:rsidR="000143A9" w:rsidRPr="00AB69BA" w:rsidDel="007154E3" w:rsidRDefault="000143A9">
            <w:pPr>
              <w:pStyle w:val="42"/>
              <w:spacing w:after="72"/>
              <w:ind w:left="1133"/>
              <w:rPr>
                <w:del w:id="2954" w:author="阿毛" w:date="2021-05-21T17:49:00Z"/>
              </w:rPr>
              <w:pPrChange w:id="2955" w:author="阿毛" w:date="2021-06-02T14:38:00Z">
                <w:pPr/>
              </w:pPrChange>
            </w:pPr>
            <w:del w:id="2956" w:author="阿毛" w:date="2021-05-21T17:49:00Z">
              <w:r w:rsidRPr="00AB69BA" w:rsidDel="007154E3">
                <w:delText>選單內容</w:delText>
              </w:r>
            </w:del>
          </w:p>
        </w:tc>
        <w:tc>
          <w:tcPr>
            <w:tcW w:w="727" w:type="dxa"/>
          </w:tcPr>
          <w:p w14:paraId="0C7C20E5" w14:textId="6D9B9ED8" w:rsidR="000143A9" w:rsidRPr="00AB69BA" w:rsidDel="007154E3" w:rsidRDefault="000143A9">
            <w:pPr>
              <w:pStyle w:val="42"/>
              <w:spacing w:after="72"/>
              <w:ind w:left="1133"/>
              <w:rPr>
                <w:del w:id="2957" w:author="阿毛" w:date="2021-05-21T17:49:00Z"/>
              </w:rPr>
              <w:pPrChange w:id="2958" w:author="阿毛" w:date="2021-06-02T14:38:00Z">
                <w:pPr/>
              </w:pPrChange>
            </w:pPr>
            <w:del w:id="2959" w:author="阿毛" w:date="2021-05-21T17:49:00Z">
              <w:r w:rsidRPr="00AB69BA" w:rsidDel="007154E3">
                <w:delText>必填</w:delText>
              </w:r>
            </w:del>
          </w:p>
        </w:tc>
        <w:tc>
          <w:tcPr>
            <w:tcW w:w="706" w:type="dxa"/>
          </w:tcPr>
          <w:p w14:paraId="1106A0C6" w14:textId="089C2C91" w:rsidR="000143A9" w:rsidRPr="00AB69BA" w:rsidDel="007154E3" w:rsidRDefault="000143A9">
            <w:pPr>
              <w:pStyle w:val="42"/>
              <w:spacing w:after="72"/>
              <w:ind w:left="1133"/>
              <w:rPr>
                <w:del w:id="2960" w:author="阿毛" w:date="2021-05-21T17:49:00Z"/>
              </w:rPr>
              <w:pPrChange w:id="2961" w:author="阿毛" w:date="2021-06-02T14:38:00Z">
                <w:pPr/>
              </w:pPrChange>
            </w:pPr>
            <w:del w:id="2962" w:author="阿毛" w:date="2021-05-21T17:49:00Z">
              <w:r w:rsidRPr="00AB69BA" w:rsidDel="007154E3">
                <w:delText>R/W</w:delText>
              </w:r>
            </w:del>
          </w:p>
        </w:tc>
        <w:tc>
          <w:tcPr>
            <w:tcW w:w="3697" w:type="dxa"/>
            <w:vMerge/>
          </w:tcPr>
          <w:p w14:paraId="46528C85" w14:textId="6A666B20" w:rsidR="000143A9" w:rsidRPr="00AB69BA" w:rsidDel="007154E3" w:rsidRDefault="000143A9">
            <w:pPr>
              <w:pStyle w:val="42"/>
              <w:spacing w:after="72"/>
              <w:ind w:left="1133"/>
              <w:rPr>
                <w:del w:id="2963" w:author="阿毛" w:date="2021-05-21T17:49:00Z"/>
              </w:rPr>
              <w:pPrChange w:id="2964" w:author="阿毛" w:date="2021-06-02T14:38:00Z">
                <w:pPr/>
              </w:pPrChange>
            </w:pPr>
          </w:p>
        </w:tc>
      </w:tr>
      <w:tr w:rsidR="000143A9" w:rsidRPr="00AB69BA" w:rsidDel="007154E3" w14:paraId="1E3D3E44" w14:textId="55697AE7" w:rsidTr="000143A9">
        <w:trPr>
          <w:trHeight w:val="291"/>
          <w:jc w:val="center"/>
          <w:del w:id="2965" w:author="阿毛" w:date="2021-05-21T17:49:00Z"/>
        </w:trPr>
        <w:tc>
          <w:tcPr>
            <w:tcW w:w="486" w:type="dxa"/>
          </w:tcPr>
          <w:p w14:paraId="6D64C065" w14:textId="6A20D925" w:rsidR="000143A9" w:rsidRPr="00AB69BA" w:rsidDel="007154E3" w:rsidRDefault="000143A9">
            <w:pPr>
              <w:pStyle w:val="42"/>
              <w:spacing w:after="72"/>
              <w:ind w:left="1133"/>
              <w:rPr>
                <w:del w:id="2966" w:author="阿毛" w:date="2021-05-21T17:49:00Z"/>
                <w:rFonts w:ascii="標楷體" w:hAnsi="標楷體"/>
              </w:rPr>
              <w:pPrChange w:id="2967" w:author="阿毛" w:date="2021-06-02T14:38:00Z">
                <w:pPr/>
              </w:pPrChange>
            </w:pPr>
            <w:del w:id="2968" w:author="阿毛" w:date="2021-05-21T17:49:00Z">
              <w:r w:rsidRPr="00AB69BA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388" w:type="dxa"/>
          </w:tcPr>
          <w:p w14:paraId="4D35CC1D" w14:textId="2B6118AD" w:rsidR="000143A9" w:rsidRPr="00AB69BA" w:rsidDel="007154E3" w:rsidRDefault="000143A9">
            <w:pPr>
              <w:pStyle w:val="42"/>
              <w:spacing w:after="72"/>
              <w:ind w:left="1133"/>
              <w:rPr>
                <w:del w:id="2969" w:author="阿毛" w:date="2021-05-21T17:49:00Z"/>
                <w:rFonts w:ascii="標楷體" w:hAnsi="標楷體"/>
              </w:rPr>
              <w:pPrChange w:id="2970" w:author="阿毛" w:date="2021-06-02T14:38:00Z">
                <w:pPr/>
              </w:pPrChange>
            </w:pPr>
            <w:del w:id="2971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23E46441" w14:textId="15673436" w:rsidR="000143A9" w:rsidRPr="00362205" w:rsidDel="007154E3" w:rsidRDefault="000143A9">
            <w:pPr>
              <w:pStyle w:val="42"/>
              <w:spacing w:after="72"/>
              <w:ind w:left="1133"/>
              <w:rPr>
                <w:del w:id="2972" w:author="阿毛" w:date="2021-05-21T17:49:00Z"/>
                <w:rFonts w:ascii="標楷體" w:hAnsi="標楷體" w:cs="新細明體"/>
              </w:rPr>
              <w:pPrChange w:id="2973" w:author="阿毛" w:date="2021-06-02T14:38:00Z">
                <w:pPr/>
              </w:pPrChange>
            </w:pPr>
            <w:del w:id="2974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7" w:type="dxa"/>
          </w:tcPr>
          <w:p w14:paraId="0BE6E4CA" w14:textId="12CC6FF8" w:rsidR="000143A9" w:rsidRPr="00362205" w:rsidDel="007154E3" w:rsidRDefault="000143A9">
            <w:pPr>
              <w:pStyle w:val="42"/>
              <w:spacing w:after="72"/>
              <w:ind w:left="1133"/>
              <w:rPr>
                <w:del w:id="2975" w:author="阿毛" w:date="2021-05-21T17:49:00Z"/>
                <w:rFonts w:ascii="標楷體" w:hAnsi="標楷體"/>
              </w:rPr>
              <w:pPrChange w:id="2976" w:author="阿毛" w:date="2021-06-02T14:38:00Z">
                <w:pPr/>
              </w:pPrChange>
            </w:pPr>
            <w:del w:id="2977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3E3BE53" w14:textId="6794DF67" w:rsidR="000143A9" w:rsidRPr="00AB69BA" w:rsidDel="007154E3" w:rsidRDefault="000143A9">
            <w:pPr>
              <w:pStyle w:val="42"/>
              <w:spacing w:after="72"/>
              <w:ind w:left="1133"/>
              <w:rPr>
                <w:del w:id="2978" w:author="阿毛" w:date="2021-05-21T17:49:00Z"/>
                <w:rFonts w:ascii="標楷體" w:hAnsi="標楷體"/>
              </w:rPr>
              <w:pPrChange w:id="2979" w:author="阿毛" w:date="2021-06-02T14:38:00Z">
                <w:pPr/>
              </w:pPrChange>
            </w:pPr>
            <w:del w:id="2980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1" w:type="dxa"/>
          </w:tcPr>
          <w:p w14:paraId="43093EAF" w14:textId="554B65A8" w:rsidR="000143A9" w:rsidRPr="00AB69BA" w:rsidDel="007154E3" w:rsidRDefault="000143A9">
            <w:pPr>
              <w:pStyle w:val="42"/>
              <w:spacing w:after="72"/>
              <w:ind w:left="1133"/>
              <w:rPr>
                <w:del w:id="2981" w:author="阿毛" w:date="2021-05-21T17:49:00Z"/>
                <w:rFonts w:ascii="標楷體" w:hAnsi="標楷體"/>
              </w:rPr>
              <w:pPrChange w:id="2982" w:author="阿毛" w:date="2021-06-02T14:38:00Z">
                <w:pPr/>
              </w:pPrChange>
            </w:pPr>
          </w:p>
        </w:tc>
        <w:tc>
          <w:tcPr>
            <w:tcW w:w="727" w:type="dxa"/>
          </w:tcPr>
          <w:p w14:paraId="54B692D2" w14:textId="1BBC5FA2" w:rsidR="000143A9" w:rsidRPr="00AB69BA" w:rsidDel="007154E3" w:rsidRDefault="000143A9">
            <w:pPr>
              <w:pStyle w:val="42"/>
              <w:spacing w:after="72"/>
              <w:ind w:left="1133"/>
              <w:rPr>
                <w:del w:id="2983" w:author="阿毛" w:date="2021-05-21T17:49:00Z"/>
                <w:rFonts w:ascii="標楷體" w:hAnsi="標楷體"/>
              </w:rPr>
              <w:pPrChange w:id="2984" w:author="阿毛" w:date="2021-06-02T14:38:00Z">
                <w:pPr/>
              </w:pPrChange>
            </w:pPr>
            <w:del w:id="2985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7B2B548F" w14:textId="24AD7DA1" w:rsidR="000143A9" w:rsidRPr="00AB69BA" w:rsidDel="007154E3" w:rsidRDefault="000143A9">
            <w:pPr>
              <w:pStyle w:val="42"/>
              <w:spacing w:after="72"/>
              <w:ind w:left="1133"/>
              <w:rPr>
                <w:del w:id="2986" w:author="阿毛" w:date="2021-05-21T17:49:00Z"/>
                <w:rFonts w:ascii="標楷體" w:hAnsi="標楷體"/>
              </w:rPr>
              <w:pPrChange w:id="2987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857DCB9" w14:textId="2E67C9C1" w:rsidR="000143A9" w:rsidRPr="00362205" w:rsidDel="007154E3" w:rsidRDefault="000143A9">
            <w:pPr>
              <w:pStyle w:val="42"/>
              <w:spacing w:after="72"/>
              <w:ind w:left="1133"/>
              <w:rPr>
                <w:del w:id="2988" w:author="阿毛" w:date="2021-05-21T17:49:00Z"/>
                <w:rFonts w:ascii="標楷體" w:hAnsi="標楷體"/>
              </w:rPr>
              <w:pPrChange w:id="2989" w:author="阿毛" w:date="2021-06-02T14:38:00Z">
                <w:pPr/>
              </w:pPrChange>
            </w:pPr>
            <w:del w:id="2990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6DBB78E6" w14:textId="5C8E47EA" w:rsidR="000143A9" w:rsidRPr="00362205" w:rsidDel="007154E3" w:rsidRDefault="000143A9">
            <w:pPr>
              <w:pStyle w:val="42"/>
              <w:spacing w:after="72"/>
              <w:ind w:left="1133"/>
              <w:rPr>
                <w:del w:id="2991" w:author="阿毛" w:date="2021-05-21T17:49:00Z"/>
                <w:rFonts w:ascii="標楷體" w:hAnsi="標楷體" w:cs="新細明體"/>
              </w:rPr>
              <w:pPrChange w:id="2992" w:author="阿毛" w:date="2021-06-02T14:38:00Z">
                <w:pPr>
                  <w:ind w:left="240" w:hangingChars="100" w:hanging="240"/>
                </w:pPr>
              </w:pPrChange>
            </w:pPr>
            <w:del w:id="2993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4C1A0BA3" w14:textId="5DC4792C" w:rsidR="000143A9" w:rsidRPr="00AB69BA" w:rsidDel="007154E3" w:rsidRDefault="000143A9">
            <w:pPr>
              <w:pStyle w:val="42"/>
              <w:spacing w:after="72"/>
              <w:ind w:left="1133"/>
              <w:rPr>
                <w:del w:id="2994" w:author="阿毛" w:date="2021-05-21T17:49:00Z"/>
                <w:rFonts w:ascii="標楷體" w:hAnsi="標楷體"/>
              </w:rPr>
              <w:pPrChange w:id="2995" w:author="阿毛" w:date="2021-06-02T14:38:00Z">
                <w:pPr>
                  <w:ind w:left="240" w:hangingChars="100" w:hanging="240"/>
                </w:pPr>
              </w:pPrChange>
            </w:pPr>
            <w:del w:id="2996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0143A9" w:rsidRPr="00AB69BA" w:rsidDel="007154E3" w14:paraId="46DA800E" w14:textId="77946D91" w:rsidTr="000143A9">
        <w:trPr>
          <w:trHeight w:val="291"/>
          <w:jc w:val="center"/>
          <w:del w:id="2997" w:author="阿毛" w:date="2021-05-21T17:49:00Z"/>
        </w:trPr>
        <w:tc>
          <w:tcPr>
            <w:tcW w:w="486" w:type="dxa"/>
          </w:tcPr>
          <w:p w14:paraId="2E8A6636" w14:textId="7EA3EA3C" w:rsidR="000143A9" w:rsidRPr="00AB69BA" w:rsidDel="007154E3" w:rsidRDefault="000143A9">
            <w:pPr>
              <w:pStyle w:val="42"/>
              <w:spacing w:after="72"/>
              <w:ind w:left="1133"/>
              <w:rPr>
                <w:del w:id="2998" w:author="阿毛" w:date="2021-05-21T17:49:00Z"/>
                <w:rFonts w:ascii="標楷體" w:hAnsi="標楷體"/>
              </w:rPr>
              <w:pPrChange w:id="2999" w:author="阿毛" w:date="2021-06-02T14:38:00Z">
                <w:pPr/>
              </w:pPrChange>
            </w:pPr>
            <w:del w:id="3000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388" w:type="dxa"/>
          </w:tcPr>
          <w:p w14:paraId="0E7FDF3E" w14:textId="40019CDA" w:rsidR="000143A9" w:rsidDel="007154E3" w:rsidRDefault="000143A9">
            <w:pPr>
              <w:pStyle w:val="42"/>
              <w:spacing w:after="72"/>
              <w:ind w:left="1133"/>
              <w:rPr>
                <w:del w:id="3001" w:author="阿毛" w:date="2021-05-21T17:49:00Z"/>
                <w:rFonts w:ascii="標楷體" w:hAnsi="標楷體"/>
              </w:rPr>
              <w:pPrChange w:id="3002" w:author="阿毛" w:date="2021-06-02T14:38:00Z">
                <w:pPr/>
              </w:pPrChange>
            </w:pPr>
            <w:del w:id="3003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報表種類</w:delText>
              </w:r>
            </w:del>
          </w:p>
        </w:tc>
        <w:tc>
          <w:tcPr>
            <w:tcW w:w="1559" w:type="dxa"/>
          </w:tcPr>
          <w:p w14:paraId="5AA3F4C9" w14:textId="10048C1F" w:rsidR="000143A9" w:rsidRPr="00AB69BA" w:rsidDel="007154E3" w:rsidRDefault="000143A9">
            <w:pPr>
              <w:pStyle w:val="42"/>
              <w:spacing w:after="72"/>
              <w:ind w:left="1133"/>
              <w:rPr>
                <w:del w:id="3004" w:author="阿毛" w:date="2021-05-21T17:49:00Z"/>
                <w:rFonts w:ascii="標楷體" w:hAnsi="標楷體"/>
              </w:rPr>
              <w:pPrChange w:id="3005" w:author="阿毛" w:date="2021-06-02T14:38:00Z">
                <w:pPr/>
              </w:pPrChange>
            </w:pPr>
            <w:del w:id="3006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1417" w:type="dxa"/>
          </w:tcPr>
          <w:p w14:paraId="5EF2A3C0" w14:textId="19802B00" w:rsidR="000143A9" w:rsidRPr="00AB69BA" w:rsidDel="007154E3" w:rsidRDefault="000143A9">
            <w:pPr>
              <w:pStyle w:val="42"/>
              <w:spacing w:after="72"/>
              <w:ind w:left="1133"/>
              <w:rPr>
                <w:del w:id="3007" w:author="阿毛" w:date="2021-05-21T17:49:00Z"/>
                <w:rFonts w:ascii="標楷體" w:hAnsi="標楷體"/>
              </w:rPr>
              <w:pPrChange w:id="3008" w:author="阿毛" w:date="2021-06-02T14:38:00Z">
                <w:pPr/>
              </w:pPrChange>
            </w:pPr>
          </w:p>
        </w:tc>
        <w:tc>
          <w:tcPr>
            <w:tcW w:w="851" w:type="dxa"/>
          </w:tcPr>
          <w:p w14:paraId="1D80E9B3" w14:textId="0CAEB87C" w:rsidR="000143A9" w:rsidRPr="00AB69BA" w:rsidDel="007154E3" w:rsidRDefault="000143A9">
            <w:pPr>
              <w:pStyle w:val="42"/>
              <w:spacing w:after="72"/>
              <w:ind w:left="1133"/>
              <w:rPr>
                <w:del w:id="3009" w:author="阿毛" w:date="2021-05-21T17:49:00Z"/>
                <w:rFonts w:ascii="標楷體" w:hAnsi="標楷體"/>
              </w:rPr>
              <w:pPrChange w:id="3010" w:author="阿毛" w:date="2021-06-02T14:38:00Z">
                <w:pPr/>
              </w:pPrChange>
            </w:pPr>
            <w:del w:id="3011" w:author="阿毛" w:date="2021-05-21T17:49:00Z">
              <w:r w:rsidRPr="0036220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727" w:type="dxa"/>
          </w:tcPr>
          <w:p w14:paraId="75922F8C" w14:textId="57AA0A07" w:rsidR="000143A9" w:rsidRPr="00AB69BA" w:rsidDel="007154E3" w:rsidRDefault="000143A9">
            <w:pPr>
              <w:pStyle w:val="42"/>
              <w:spacing w:after="72"/>
              <w:ind w:left="1133"/>
              <w:rPr>
                <w:del w:id="3012" w:author="阿毛" w:date="2021-05-21T17:49:00Z"/>
                <w:rFonts w:ascii="標楷體" w:hAnsi="標楷體"/>
              </w:rPr>
              <w:pPrChange w:id="3013" w:author="阿毛" w:date="2021-06-02T14:38:00Z">
                <w:pPr/>
              </w:pPrChange>
            </w:pPr>
            <w:del w:id="3014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6" w:type="dxa"/>
          </w:tcPr>
          <w:p w14:paraId="0436FE8E" w14:textId="314F9A24" w:rsidR="000143A9" w:rsidRPr="00C62A6A" w:rsidDel="007154E3" w:rsidRDefault="000143A9">
            <w:pPr>
              <w:pStyle w:val="42"/>
              <w:spacing w:after="72"/>
              <w:ind w:left="1133"/>
              <w:rPr>
                <w:del w:id="3015" w:author="阿毛" w:date="2021-05-21T17:49:00Z"/>
                <w:rFonts w:ascii="標楷體" w:hAnsi="標楷體"/>
              </w:rPr>
              <w:pPrChange w:id="3016" w:author="阿毛" w:date="2021-06-02T14:38:00Z">
                <w:pPr/>
              </w:pPrChange>
            </w:pPr>
          </w:p>
        </w:tc>
        <w:tc>
          <w:tcPr>
            <w:tcW w:w="3697" w:type="dxa"/>
          </w:tcPr>
          <w:p w14:paraId="4CD04841" w14:textId="074503E9" w:rsidR="000143A9" w:rsidRPr="00E24F06" w:rsidDel="007154E3" w:rsidRDefault="000143A9">
            <w:pPr>
              <w:pStyle w:val="42"/>
              <w:spacing w:after="72"/>
              <w:ind w:left="1133"/>
              <w:rPr>
                <w:del w:id="3017" w:author="阿毛" w:date="2021-05-21T17:49:00Z"/>
                <w:rFonts w:ascii="標楷體" w:hAnsi="標楷體"/>
              </w:rPr>
              <w:pPrChange w:id="3018" w:author="阿毛" w:date="2021-06-02T14:38:00Z">
                <w:pPr/>
              </w:pPrChange>
            </w:pPr>
            <w:del w:id="3019" w:author="阿毛" w:date="2021-05-21T17:49:00Z">
              <w:r w:rsidRPr="00E24F06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6D70C811" w14:textId="0086DE80" w:rsidR="000143A9" w:rsidDel="007154E3" w:rsidRDefault="000143A9">
            <w:pPr>
              <w:pStyle w:val="42"/>
              <w:spacing w:after="72"/>
              <w:ind w:left="1133"/>
              <w:rPr>
                <w:del w:id="3020" w:author="阿毛" w:date="2021-05-21T17:49:00Z"/>
                <w:rFonts w:ascii="標楷體" w:hAnsi="標楷體"/>
              </w:rPr>
              <w:pPrChange w:id="3021" w:author="阿毛" w:date="2021-06-02T14:38:00Z">
                <w:pPr/>
              </w:pPrChange>
            </w:pPr>
            <w:del w:id="3022" w:author="阿毛" w:date="2021-05-21T17:49:00Z">
              <w:r w:rsidRPr="006E659F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191661" w:rsidDel="007154E3">
                <w:rPr>
                  <w:rFonts w:ascii="標楷體" w:hAnsi="標楷體" w:hint="eastAsia"/>
                </w:rPr>
                <w:delText>財收狀況</w:delText>
              </w:r>
            </w:del>
          </w:p>
          <w:p w14:paraId="1AB827F1" w14:textId="0814121D" w:rsidR="000143A9" w:rsidDel="007154E3" w:rsidRDefault="000143A9">
            <w:pPr>
              <w:pStyle w:val="42"/>
              <w:spacing w:after="72"/>
              <w:ind w:left="1133"/>
              <w:rPr>
                <w:del w:id="3023" w:author="阿毛" w:date="2021-05-21T17:49:00Z"/>
                <w:rFonts w:ascii="標楷體" w:hAnsi="標楷體"/>
              </w:rPr>
              <w:pPrChange w:id="3024" w:author="阿毛" w:date="2021-06-02T14:38:00Z">
                <w:pPr/>
              </w:pPrChange>
            </w:pPr>
            <w:del w:id="3025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191661" w:rsidDel="007154E3">
                <w:rPr>
                  <w:rFonts w:ascii="標楷體" w:hAnsi="標楷體" w:hint="eastAsia"/>
                </w:rPr>
                <w:delText>通路別</w:delText>
              </w:r>
              <w:r w:rsidDel="007154E3">
                <w:rPr>
                  <w:rFonts w:ascii="標楷體" w:hAnsi="標楷體" w:hint="eastAsia"/>
                </w:rPr>
                <w:delText>(</w:delText>
              </w:r>
              <w:r w:rsidRPr="00191661" w:rsidDel="007154E3">
                <w:rPr>
                  <w:rFonts w:ascii="標楷體" w:hAnsi="標楷體" w:hint="eastAsia"/>
                </w:rPr>
                <w:delText>企金/非企金</w:delText>
              </w:r>
              <w:r w:rsidDel="007154E3">
                <w:rPr>
                  <w:rFonts w:ascii="標楷體" w:hAnsi="標楷體" w:hint="eastAsia"/>
                </w:rPr>
                <w:delText>)</w:delText>
              </w:r>
            </w:del>
          </w:p>
          <w:p w14:paraId="25E11474" w14:textId="78DDFF34" w:rsidR="000143A9" w:rsidRPr="00C62A6A" w:rsidDel="007154E3" w:rsidRDefault="000143A9">
            <w:pPr>
              <w:pStyle w:val="42"/>
              <w:spacing w:after="72"/>
              <w:ind w:left="1133"/>
              <w:rPr>
                <w:del w:id="3026" w:author="阿毛" w:date="2021-05-21T17:49:00Z"/>
                <w:rFonts w:ascii="標楷體" w:hAnsi="標楷體"/>
              </w:rPr>
              <w:pPrChange w:id="3027" w:author="阿毛" w:date="2021-06-02T14:38:00Z">
                <w:pPr/>
              </w:pPrChange>
            </w:pPr>
            <w:del w:id="3028" w:author="阿毛" w:date="2021-05-21T17:49:00Z">
              <w:r w:rsidDel="007154E3">
                <w:rPr>
                  <w:rFonts w:ascii="標楷體" w:hAnsi="標楷體" w:hint="eastAsia"/>
                </w:rPr>
                <w:delText>3.</w:delText>
              </w:r>
              <w:r w:rsidRPr="003E2496" w:rsidDel="007154E3">
                <w:rPr>
                  <w:rFonts w:ascii="標楷體" w:hAnsi="標楷體" w:hint="eastAsia"/>
                </w:rPr>
                <w:delText>利息收入明細檔LNW63A3P</w:delText>
              </w:r>
            </w:del>
          </w:p>
        </w:tc>
      </w:tr>
    </w:tbl>
    <w:p w14:paraId="476F71BA" w14:textId="143C414D" w:rsidR="00076CB4" w:rsidDel="007154E3" w:rsidRDefault="00076CB4">
      <w:pPr>
        <w:pStyle w:val="42"/>
        <w:spacing w:after="72"/>
        <w:ind w:left="1133"/>
        <w:rPr>
          <w:del w:id="3029" w:author="阿毛" w:date="2021-05-21T17:49:00Z"/>
        </w:rPr>
        <w:pPrChange w:id="3030" w:author="阿毛" w:date="2021-06-02T14:38:00Z">
          <w:pPr/>
        </w:pPrChange>
      </w:pPr>
    </w:p>
    <w:p w14:paraId="196AC1D7" w14:textId="66A1D08E" w:rsidR="000143A9" w:rsidRPr="00107CFA" w:rsidDel="007154E3" w:rsidRDefault="000143A9">
      <w:pPr>
        <w:pStyle w:val="42"/>
        <w:spacing w:after="72"/>
        <w:ind w:left="1133"/>
        <w:rPr>
          <w:del w:id="3031" w:author="阿毛" w:date="2021-05-21T17:49:00Z"/>
          <w:rFonts w:ascii="標楷體" w:hAnsi="標楷體"/>
        </w:rPr>
      </w:pPr>
    </w:p>
    <w:p w14:paraId="2F9B23B5" w14:textId="35C78538" w:rsidR="000143A9" w:rsidDel="007154E3" w:rsidRDefault="000143A9">
      <w:pPr>
        <w:pStyle w:val="42"/>
        <w:spacing w:after="72"/>
        <w:ind w:left="1133"/>
        <w:rPr>
          <w:del w:id="3032" w:author="阿毛" w:date="2021-05-21T17:49:00Z"/>
          <w:rFonts w:ascii="標楷體" w:hAnsi="標楷體"/>
        </w:rPr>
        <w:pPrChange w:id="3033" w:author="阿毛" w:date="2021-06-02T14:38:00Z">
          <w:pPr>
            <w:pStyle w:val="42"/>
            <w:spacing w:after="72"/>
            <w:ind w:leftChars="0" w:left="0"/>
          </w:pPr>
        </w:pPrChange>
      </w:pPr>
      <w:del w:id="3034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="002D3AD6" w:rsidDel="007154E3">
          <w:rPr>
            <w:rFonts w:ascii="標楷體" w:hAnsi="標楷體" w:hint="eastAsia"/>
            <w:lang w:eastAsia="zh-HK"/>
          </w:rPr>
          <w:delText>及檔案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</w:rPr>
          <w:delText>1.</w:delText>
        </w:r>
        <w:r w:rsidDel="007154E3">
          <w:rPr>
            <w:rFonts w:ascii="標楷體" w:hAnsi="標楷體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</w:del>
    </w:p>
    <w:p w14:paraId="6DB59EFB" w14:textId="48A1AEF7" w:rsidR="000143A9" w:rsidDel="007154E3" w:rsidRDefault="000143A9">
      <w:pPr>
        <w:pStyle w:val="42"/>
        <w:spacing w:after="72"/>
        <w:ind w:left="1133"/>
        <w:rPr>
          <w:del w:id="3035" w:author="阿毛" w:date="2021-05-21T17:49:00Z"/>
          <w:rFonts w:ascii="標楷體" w:hAnsi="標楷體"/>
        </w:rPr>
      </w:pPr>
      <w:del w:id="3036" w:author="阿毛" w:date="2021-05-21T17:49:00Z">
        <w:r w:rsidDel="007154E3">
          <w:rPr>
            <w:rFonts w:ascii="標楷體" w:hAnsi="標楷體" w:hint="eastAsia"/>
          </w:rPr>
          <w:delText xml:space="preserve">       2.</w:delText>
        </w:r>
        <w:r w:rsidRPr="000143A9" w:rsidDel="007154E3">
          <w:rPr>
            <w:rFonts w:ascii="標楷體" w:hAnsi="標楷體" w:hint="eastAsia"/>
          </w:rPr>
          <w:delText xml:space="preserve"> </w:delText>
        </w:r>
        <w:r w:rsidRPr="003E2496" w:rsidDel="007154E3">
          <w:rPr>
            <w:rFonts w:ascii="標楷體" w:hAnsi="標楷體" w:hint="eastAsia"/>
          </w:rPr>
          <w:delText>財收統計表</w:delText>
        </w:r>
        <w:r w:rsidDel="007154E3">
          <w:rPr>
            <w:rFonts w:ascii="標楷體" w:hAnsi="標楷體" w:hint="eastAsia"/>
          </w:rPr>
          <w:delText>，</w:delText>
        </w:r>
        <w:r w:rsidRPr="003E2496" w:rsidDel="007154E3">
          <w:rPr>
            <w:rFonts w:ascii="標楷體" w:hAnsi="標楷體" w:hint="eastAsia"/>
          </w:rPr>
          <w:delText>依據通路別:企金/非企金</w:delText>
        </w:r>
      </w:del>
    </w:p>
    <w:p w14:paraId="6BA10748" w14:textId="16ACBC8A" w:rsidR="000143A9" w:rsidRPr="000143A9" w:rsidDel="007154E3" w:rsidRDefault="000143A9">
      <w:pPr>
        <w:pStyle w:val="42"/>
        <w:spacing w:after="72"/>
        <w:ind w:left="1133"/>
        <w:rPr>
          <w:del w:id="3037" w:author="阿毛" w:date="2021-05-21T17:49:00Z"/>
          <w:rFonts w:ascii="標楷體" w:hAnsi="標楷體"/>
        </w:rPr>
      </w:pPr>
      <w:del w:id="3038" w:author="阿毛" w:date="2021-05-21T17:49:00Z">
        <w:r w:rsidDel="007154E3">
          <w:rPr>
            <w:rFonts w:ascii="標楷體" w:hAnsi="標楷體" w:hint="eastAsia"/>
          </w:rPr>
          <w:delText xml:space="preserve">       3.</w:delText>
        </w:r>
        <w:r w:rsidR="002D3AD6" w:rsidRPr="002D3AD6" w:rsidDel="007154E3">
          <w:rPr>
            <w:rFonts w:ascii="標楷體" w:hAnsi="標楷體" w:hint="eastAsia"/>
          </w:rPr>
          <w:delText xml:space="preserve"> </w:delText>
        </w:r>
        <w:r w:rsidR="002D3AD6" w:rsidRPr="003E2496" w:rsidDel="007154E3">
          <w:rPr>
            <w:rFonts w:ascii="標楷體" w:hAnsi="標楷體" w:hint="eastAsia"/>
          </w:rPr>
          <w:delText>產生利息收入(實收)明細檔LNW63A3P 給會計師</w:delText>
        </w:r>
      </w:del>
    </w:p>
    <w:p w14:paraId="1BA137FD" w14:textId="7685BB63" w:rsidR="000143A9" w:rsidDel="007154E3" w:rsidRDefault="000143A9">
      <w:pPr>
        <w:pStyle w:val="42"/>
        <w:spacing w:after="72"/>
        <w:ind w:left="1133"/>
        <w:rPr>
          <w:del w:id="3039" w:author="阿毛" w:date="2021-05-21T17:49:00Z"/>
          <w:rFonts w:ascii="標楷體" w:hAnsi="標楷體"/>
        </w:rPr>
        <w:pPrChange w:id="3040" w:author="阿毛" w:date="2021-06-02T14:38:00Z">
          <w:pPr>
            <w:pStyle w:val="42"/>
            <w:spacing w:after="72"/>
            <w:ind w:leftChars="0" w:left="0"/>
          </w:pPr>
        </w:pPrChange>
      </w:pPr>
      <w:del w:id="3041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21F93CB0">
            <v:shape id="_x0000_i1035" type="#_x0000_t75" style="width:76.8pt;height:46.2pt" o:ole="">
              <v:imagedata r:id="rId52" o:title=""/>
            </v:shape>
            <o:OLEObject Type="Embed" ProgID="Acrobat.Document.DC" ShapeID="_x0000_i1035" DrawAspect="Icon" ObjectID="_1744797242" r:id="rId53"/>
          </w:object>
        </w:r>
        <w:r w:rsidR="002D3AD6" w:rsidDel="007154E3">
          <w:rPr>
            <w:rFonts w:ascii="標楷體" w:hAnsi="標楷體" w:hint="eastAsia"/>
          </w:rPr>
          <w:delText xml:space="preserve"> </w:delText>
        </w:r>
        <w:r w:rsidR="002D3AD6" w:rsidRPr="006F0B88" w:rsidDel="007154E3">
          <w:rPr>
            <w:rFonts w:ascii="標楷體" w:hAnsi="標楷體"/>
            <w:sz w:val="32"/>
            <w:szCs w:val="20"/>
          </w:rPr>
          <w:object w:dxaOrig="1508" w:dyaOrig="924" w14:anchorId="719A00D4">
            <v:shape id="_x0000_i1036" type="#_x0000_t75" style="width:76.8pt;height:46.2pt" o:ole="">
              <v:imagedata r:id="rId54" o:title=""/>
            </v:shape>
            <o:OLEObject Type="Embed" ProgID="Acrobat.Document.DC" ShapeID="_x0000_i1036" DrawAspect="Icon" ObjectID="_1744797243" r:id="rId55"/>
          </w:object>
        </w:r>
      </w:del>
    </w:p>
    <w:p w14:paraId="12EDAEDE" w14:textId="0372B55C" w:rsidR="000143A9" w:rsidDel="007154E3" w:rsidRDefault="000143A9">
      <w:pPr>
        <w:pStyle w:val="42"/>
        <w:spacing w:after="72"/>
        <w:ind w:left="1133"/>
        <w:rPr>
          <w:del w:id="3042" w:author="阿毛" w:date="2021-05-21T17:49:00Z"/>
          <w:rFonts w:ascii="標楷體" w:hAnsi="標楷體"/>
        </w:rPr>
      </w:pPr>
    </w:p>
    <w:p w14:paraId="435A38D7" w14:textId="1B6E747B" w:rsidR="00076CB4" w:rsidRPr="00D545F1" w:rsidDel="007154E3" w:rsidRDefault="00076CB4">
      <w:pPr>
        <w:pStyle w:val="42"/>
        <w:spacing w:after="72"/>
        <w:ind w:left="1133"/>
        <w:rPr>
          <w:del w:id="3043" w:author="阿毛" w:date="2021-05-21T17:49:00Z"/>
          <w:rFonts w:ascii="標楷體" w:hAnsi="標楷體"/>
        </w:rPr>
        <w:pPrChange w:id="304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045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3</w:delText>
        </w:r>
        <w:r w:rsidRPr="00076CB4" w:rsidDel="007154E3">
          <w:rPr>
            <w:rFonts w:ascii="標楷體" w:hAnsi="標楷體" w:hint="eastAsia"/>
          </w:rPr>
          <w:delText>滯繳客戶明細表</w:delText>
        </w:r>
      </w:del>
    </w:p>
    <w:p w14:paraId="774360CD" w14:textId="7E3DF997" w:rsidR="00076CB4" w:rsidRPr="00AB69BA" w:rsidDel="007154E3" w:rsidRDefault="00076CB4">
      <w:pPr>
        <w:pStyle w:val="42"/>
        <w:spacing w:after="72"/>
        <w:ind w:left="1133"/>
        <w:rPr>
          <w:del w:id="3046" w:author="阿毛" w:date="2021-05-21T17:49:00Z"/>
        </w:rPr>
        <w:pPrChange w:id="3047" w:author="阿毛" w:date="2021-06-02T14:38:00Z">
          <w:pPr>
            <w:pStyle w:val="a"/>
          </w:pPr>
        </w:pPrChange>
      </w:pPr>
      <w:del w:id="3048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076CB4" w:rsidRPr="00AB69BA" w:rsidDel="007154E3" w14:paraId="43E90800" w14:textId="70E5D546" w:rsidTr="00EC6070">
        <w:trPr>
          <w:trHeight w:val="277"/>
          <w:del w:id="30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E58A5C" w14:textId="147D6371" w:rsidR="00076CB4" w:rsidRPr="00AB69BA" w:rsidDel="007154E3" w:rsidRDefault="00076CB4">
            <w:pPr>
              <w:pStyle w:val="42"/>
              <w:spacing w:after="72"/>
              <w:ind w:left="1133"/>
              <w:rPr>
                <w:del w:id="3050" w:author="阿毛" w:date="2021-05-21T17:49:00Z"/>
                <w:rFonts w:ascii="標楷體" w:hAnsi="標楷體"/>
              </w:rPr>
              <w:pPrChange w:id="3051" w:author="阿毛" w:date="2021-06-02T14:38:00Z">
                <w:pPr/>
              </w:pPrChange>
            </w:pPr>
            <w:del w:id="305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6F9EF38" w14:textId="612CD9B2" w:rsidR="00076CB4" w:rsidDel="007154E3" w:rsidRDefault="00076CB4">
            <w:pPr>
              <w:pStyle w:val="42"/>
              <w:spacing w:after="72"/>
              <w:ind w:left="1133"/>
              <w:rPr>
                <w:del w:id="3053" w:author="阿毛" w:date="2021-05-21T17:49:00Z"/>
                <w:rFonts w:ascii="標楷體" w:hAnsi="標楷體"/>
              </w:rPr>
              <w:pPrChange w:id="3054" w:author="阿毛" w:date="2021-06-02T14:38:00Z">
                <w:pPr/>
              </w:pPrChange>
            </w:pPr>
            <w:del w:id="3055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滯繳客戶明細表</w:delText>
              </w:r>
            </w:del>
          </w:p>
          <w:p w14:paraId="6D5B24A9" w14:textId="323FE1CB" w:rsidR="00930D5E" w:rsidDel="007154E3" w:rsidRDefault="00076CB4">
            <w:pPr>
              <w:pStyle w:val="42"/>
              <w:spacing w:after="72"/>
              <w:ind w:left="1133"/>
              <w:rPr>
                <w:del w:id="3056" w:author="阿毛" w:date="2021-05-21T17:49:00Z"/>
                <w:rFonts w:ascii="標楷體" w:hAnsi="標楷體"/>
              </w:rPr>
              <w:pPrChange w:id="3057" w:author="阿毛" w:date="2021-06-02T14:38:00Z">
                <w:pPr/>
              </w:pPrChange>
            </w:pPr>
            <w:del w:id="3058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="00930D5E" w:rsidRPr="00076CB4" w:rsidDel="007154E3">
                <w:rPr>
                  <w:rFonts w:ascii="標楷體" w:hAnsi="標楷體" w:hint="eastAsia"/>
                  <w:lang w:eastAsia="zh-HK"/>
                </w:rPr>
                <w:delText>應繳日7天後產生，含匯款、銀扣及員工扣薪(限約定</w:delText>
              </w:r>
            </w:del>
          </w:p>
          <w:p w14:paraId="5C9A6832" w14:textId="1730CA89" w:rsidR="00076CB4" w:rsidDel="007154E3" w:rsidRDefault="00930D5E">
            <w:pPr>
              <w:pStyle w:val="42"/>
              <w:spacing w:after="72"/>
              <w:ind w:left="1133"/>
              <w:rPr>
                <w:del w:id="3059" w:author="阿毛" w:date="2021-05-21T17:49:00Z"/>
                <w:rFonts w:ascii="標楷體" w:hAnsi="標楷體"/>
              </w:rPr>
              <w:pPrChange w:id="3060" w:author="阿毛" w:date="2021-06-02T14:38:00Z">
                <w:pPr>
                  <w:ind w:firstLineChars="100" w:firstLine="240"/>
                </w:pPr>
              </w:pPrChange>
            </w:pPr>
            <w:del w:id="3061" w:author="阿毛" w:date="2021-05-21T17:49:00Z">
              <w:r w:rsidRPr="00076CB4" w:rsidDel="007154E3">
                <w:rPr>
                  <w:rFonts w:ascii="標楷體" w:hAnsi="標楷體" w:hint="eastAsia"/>
                  <w:lang w:eastAsia="zh-HK"/>
                </w:rPr>
                <w:delText>扣薪)</w:delText>
              </w:r>
            </w:del>
          </w:p>
          <w:p w14:paraId="2A9C294C" w14:textId="76CB50C0" w:rsidR="00076CB4" w:rsidRPr="003E2496" w:rsidDel="007154E3" w:rsidRDefault="00076CB4">
            <w:pPr>
              <w:pStyle w:val="42"/>
              <w:spacing w:after="72"/>
              <w:ind w:left="1133"/>
              <w:rPr>
                <w:del w:id="3062" w:author="阿毛" w:date="2021-05-21T17:49:00Z"/>
                <w:rFonts w:ascii="標楷體" w:hAnsi="標楷體"/>
              </w:rPr>
              <w:pPrChange w:id="3063" w:author="阿毛" w:date="2021-06-02T14:38:00Z">
                <w:pPr/>
              </w:pPrChange>
            </w:pPr>
            <w:del w:id="3064" w:author="阿毛" w:date="2021-05-21T17:49:00Z">
              <w:r w:rsidDel="007154E3">
                <w:rPr>
                  <w:rFonts w:ascii="標楷體" w:hAnsi="標楷體" w:hint="eastAsia"/>
                </w:rPr>
                <w:delText>2.</w:delText>
              </w:r>
              <w:r w:rsidRPr="00076CB4" w:rsidDel="007154E3">
                <w:rPr>
                  <w:rFonts w:ascii="標楷體" w:hAnsi="標楷體" w:hint="eastAsia"/>
                  <w:lang w:eastAsia="zh-HK"/>
                </w:rPr>
                <w:delText>日終關帳前必須列印</w:delText>
              </w:r>
            </w:del>
          </w:p>
        </w:tc>
      </w:tr>
      <w:tr w:rsidR="00076CB4" w:rsidRPr="00AB69BA" w:rsidDel="007154E3" w14:paraId="09332846" w14:textId="16C49EE1" w:rsidTr="00EC6070">
        <w:trPr>
          <w:trHeight w:val="277"/>
          <w:del w:id="306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E4B51A" w14:textId="2DD6B441" w:rsidR="00076CB4" w:rsidRPr="00AB69BA" w:rsidDel="007154E3" w:rsidRDefault="00076CB4">
            <w:pPr>
              <w:pStyle w:val="42"/>
              <w:spacing w:after="72"/>
              <w:ind w:left="1133"/>
              <w:rPr>
                <w:del w:id="3066" w:author="阿毛" w:date="2021-05-21T17:49:00Z"/>
                <w:rFonts w:ascii="標楷體" w:hAnsi="標楷體"/>
              </w:rPr>
              <w:pPrChange w:id="3067" w:author="阿毛" w:date="2021-06-02T14:38:00Z">
                <w:pPr/>
              </w:pPrChange>
            </w:pPr>
            <w:del w:id="3068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047CC4" w14:textId="20CDEB32" w:rsidR="00076CB4" w:rsidRPr="00AB69BA" w:rsidDel="007154E3" w:rsidRDefault="00076CB4">
            <w:pPr>
              <w:pStyle w:val="42"/>
              <w:spacing w:after="72"/>
              <w:ind w:left="1133"/>
              <w:rPr>
                <w:del w:id="3069" w:author="阿毛" w:date="2021-05-21T17:49:00Z"/>
                <w:rFonts w:ascii="標楷體" w:hAnsi="標楷體"/>
              </w:rPr>
              <w:pPrChange w:id="3070" w:author="阿毛" w:date="2021-06-02T14:38:00Z">
                <w:pPr/>
              </w:pPrChange>
            </w:pPr>
          </w:p>
        </w:tc>
      </w:tr>
      <w:tr w:rsidR="00076CB4" w:rsidRPr="00AB69BA" w:rsidDel="007154E3" w14:paraId="0BB6DEF5" w14:textId="7AEBF50E" w:rsidTr="00EC6070">
        <w:trPr>
          <w:trHeight w:val="773"/>
          <w:del w:id="30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9CBA55" w14:textId="32D3B554" w:rsidR="00076CB4" w:rsidRPr="00AB69BA" w:rsidDel="007154E3" w:rsidRDefault="00076CB4">
            <w:pPr>
              <w:pStyle w:val="42"/>
              <w:spacing w:after="72"/>
              <w:ind w:left="1133"/>
              <w:rPr>
                <w:del w:id="3072" w:author="阿毛" w:date="2021-05-21T17:49:00Z"/>
                <w:rFonts w:ascii="標楷體" w:hAnsi="標楷體"/>
              </w:rPr>
              <w:pPrChange w:id="3073" w:author="阿毛" w:date="2021-06-02T14:38:00Z">
                <w:pPr/>
              </w:pPrChange>
            </w:pPr>
            <w:del w:id="307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A50B7F" w14:textId="7EE038B2" w:rsidR="00076CB4" w:rsidRPr="00AB69BA" w:rsidDel="007154E3" w:rsidRDefault="00076CB4">
            <w:pPr>
              <w:pStyle w:val="42"/>
              <w:spacing w:after="72"/>
              <w:ind w:left="1133"/>
              <w:rPr>
                <w:del w:id="3075" w:author="阿毛" w:date="2021-05-21T17:49:00Z"/>
                <w:rFonts w:ascii="標楷體" w:hAnsi="標楷體"/>
              </w:rPr>
              <w:pPrChange w:id="3076" w:author="阿毛" w:date="2021-06-02T14:38:00Z">
                <w:pPr/>
              </w:pPrChange>
            </w:pPr>
          </w:p>
        </w:tc>
      </w:tr>
      <w:tr w:rsidR="00076CB4" w:rsidRPr="00AB69BA" w:rsidDel="007154E3" w14:paraId="3D847B03" w14:textId="436E80F9" w:rsidTr="00EC6070">
        <w:trPr>
          <w:trHeight w:val="321"/>
          <w:del w:id="307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1940BFD" w14:textId="2C54FE53" w:rsidR="00076CB4" w:rsidRPr="00AB69BA" w:rsidDel="007154E3" w:rsidRDefault="00076CB4">
            <w:pPr>
              <w:pStyle w:val="42"/>
              <w:spacing w:after="72"/>
              <w:ind w:left="1133"/>
              <w:rPr>
                <w:del w:id="3078" w:author="阿毛" w:date="2021-05-21T17:49:00Z"/>
                <w:rFonts w:ascii="標楷體" w:hAnsi="標楷體"/>
              </w:rPr>
              <w:pPrChange w:id="3079" w:author="阿毛" w:date="2021-06-02T14:38:00Z">
                <w:pPr/>
              </w:pPrChange>
            </w:pPr>
            <w:del w:id="3080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79C981E" w14:textId="53AD8906" w:rsidR="00076CB4" w:rsidRPr="00AB69BA" w:rsidDel="007154E3" w:rsidRDefault="00076CB4">
            <w:pPr>
              <w:pStyle w:val="42"/>
              <w:spacing w:after="72"/>
              <w:ind w:left="1133"/>
              <w:rPr>
                <w:del w:id="3081" w:author="阿毛" w:date="2021-05-21T17:49:00Z"/>
                <w:rFonts w:ascii="標楷體" w:hAnsi="標楷體"/>
              </w:rPr>
              <w:pPrChange w:id="3082" w:author="阿毛" w:date="2021-06-02T14:38:00Z">
                <w:pPr/>
              </w:pPrChange>
            </w:pPr>
          </w:p>
        </w:tc>
      </w:tr>
      <w:tr w:rsidR="00076CB4" w:rsidRPr="00AB69BA" w:rsidDel="007154E3" w14:paraId="2562EAC6" w14:textId="5A468864" w:rsidTr="00EC6070">
        <w:trPr>
          <w:trHeight w:val="1311"/>
          <w:del w:id="30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6FE557" w14:textId="74B058B3" w:rsidR="00076CB4" w:rsidRPr="00AB69BA" w:rsidDel="007154E3" w:rsidRDefault="00076CB4">
            <w:pPr>
              <w:pStyle w:val="42"/>
              <w:spacing w:after="72"/>
              <w:ind w:left="1133"/>
              <w:rPr>
                <w:del w:id="3084" w:author="阿毛" w:date="2021-05-21T17:49:00Z"/>
                <w:rFonts w:ascii="標楷體" w:hAnsi="標楷體"/>
              </w:rPr>
              <w:pPrChange w:id="3085" w:author="阿毛" w:date="2021-06-02T14:38:00Z">
                <w:pPr/>
              </w:pPrChange>
            </w:pPr>
            <w:del w:id="3086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BE0216" w14:textId="2C47D1C0" w:rsidR="00076CB4" w:rsidRPr="00AB69BA" w:rsidDel="007154E3" w:rsidRDefault="00076CB4">
            <w:pPr>
              <w:pStyle w:val="42"/>
              <w:spacing w:after="72"/>
              <w:ind w:left="1133"/>
              <w:rPr>
                <w:del w:id="3087" w:author="阿毛" w:date="2021-05-21T17:49:00Z"/>
                <w:rFonts w:ascii="標楷體" w:hAnsi="標楷體"/>
              </w:rPr>
              <w:pPrChange w:id="3088" w:author="阿毛" w:date="2021-06-02T14:38:00Z">
                <w:pPr/>
              </w:pPrChange>
            </w:pPr>
          </w:p>
        </w:tc>
      </w:tr>
      <w:tr w:rsidR="00076CB4" w:rsidRPr="00AB69BA" w:rsidDel="007154E3" w14:paraId="2A0EC05E" w14:textId="4F2E5E1C" w:rsidTr="00EC6070">
        <w:trPr>
          <w:trHeight w:val="278"/>
          <w:del w:id="308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D56D2B" w14:textId="73276731" w:rsidR="00076CB4" w:rsidRPr="00AB69BA" w:rsidDel="007154E3" w:rsidRDefault="00076CB4">
            <w:pPr>
              <w:pStyle w:val="42"/>
              <w:spacing w:after="72"/>
              <w:ind w:left="1133"/>
              <w:rPr>
                <w:del w:id="3090" w:author="阿毛" w:date="2021-05-21T17:49:00Z"/>
                <w:rFonts w:ascii="標楷體" w:hAnsi="標楷體"/>
              </w:rPr>
              <w:pPrChange w:id="3091" w:author="阿毛" w:date="2021-06-02T14:38:00Z">
                <w:pPr/>
              </w:pPrChange>
            </w:pPr>
            <w:del w:id="309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CC9F026" w14:textId="49AEBA50" w:rsidR="00076CB4" w:rsidRPr="00AB69BA" w:rsidDel="007154E3" w:rsidRDefault="00076CB4">
            <w:pPr>
              <w:pStyle w:val="42"/>
              <w:spacing w:after="72"/>
              <w:ind w:left="1133"/>
              <w:rPr>
                <w:del w:id="3093" w:author="阿毛" w:date="2021-05-21T17:49:00Z"/>
                <w:rFonts w:ascii="標楷體" w:hAnsi="標楷體"/>
              </w:rPr>
              <w:pPrChange w:id="3094" w:author="阿毛" w:date="2021-06-02T14:38:00Z">
                <w:pPr/>
              </w:pPrChange>
            </w:pPr>
          </w:p>
        </w:tc>
      </w:tr>
      <w:tr w:rsidR="00076CB4" w:rsidRPr="00AB69BA" w:rsidDel="007154E3" w14:paraId="5FD68A98" w14:textId="6F53BF26" w:rsidTr="00EC6070">
        <w:trPr>
          <w:trHeight w:val="358"/>
          <w:del w:id="309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F69278" w14:textId="0474E4FE" w:rsidR="00076CB4" w:rsidRPr="00AB69BA" w:rsidDel="007154E3" w:rsidRDefault="00076CB4">
            <w:pPr>
              <w:pStyle w:val="42"/>
              <w:spacing w:after="72"/>
              <w:ind w:left="1133"/>
              <w:rPr>
                <w:del w:id="3096" w:author="阿毛" w:date="2021-05-21T17:49:00Z"/>
                <w:rFonts w:ascii="標楷體" w:hAnsi="標楷體"/>
              </w:rPr>
              <w:pPrChange w:id="3097" w:author="阿毛" w:date="2021-06-02T14:38:00Z">
                <w:pPr/>
              </w:pPrChange>
            </w:pPr>
            <w:del w:id="3098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5DC18A" w14:textId="1381A2EB" w:rsidR="00076CB4" w:rsidRPr="00AB69BA" w:rsidDel="007154E3" w:rsidRDefault="00076CB4">
            <w:pPr>
              <w:pStyle w:val="42"/>
              <w:spacing w:after="72"/>
              <w:ind w:left="1133"/>
              <w:rPr>
                <w:del w:id="3099" w:author="阿毛" w:date="2021-05-21T17:49:00Z"/>
                <w:rFonts w:ascii="標楷體" w:hAnsi="標楷體"/>
              </w:rPr>
              <w:pPrChange w:id="3100" w:author="阿毛" w:date="2021-06-02T14:38:00Z">
                <w:pPr/>
              </w:pPrChange>
            </w:pPr>
          </w:p>
        </w:tc>
      </w:tr>
      <w:tr w:rsidR="00076CB4" w:rsidRPr="00AB69BA" w:rsidDel="007154E3" w14:paraId="028DB518" w14:textId="4D7C9B2D" w:rsidTr="00EC6070">
        <w:trPr>
          <w:trHeight w:val="278"/>
          <w:del w:id="310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48FE3A7" w14:textId="64D28C3E" w:rsidR="00076CB4" w:rsidRPr="00AB69BA" w:rsidDel="007154E3" w:rsidRDefault="00076CB4">
            <w:pPr>
              <w:pStyle w:val="42"/>
              <w:spacing w:after="72"/>
              <w:ind w:left="1133"/>
              <w:rPr>
                <w:del w:id="3102" w:author="阿毛" w:date="2021-05-21T17:49:00Z"/>
                <w:rFonts w:ascii="標楷體" w:hAnsi="標楷體"/>
              </w:rPr>
              <w:pPrChange w:id="3103" w:author="阿毛" w:date="2021-06-02T14:38:00Z">
                <w:pPr/>
              </w:pPrChange>
            </w:pPr>
            <w:del w:id="3104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1D4FDD" w14:textId="7C5B168A" w:rsidR="00076CB4" w:rsidRPr="00AB69BA" w:rsidDel="007154E3" w:rsidRDefault="00076CB4">
            <w:pPr>
              <w:pStyle w:val="42"/>
              <w:spacing w:after="72"/>
              <w:ind w:left="1133"/>
              <w:rPr>
                <w:del w:id="3105" w:author="阿毛" w:date="2021-05-21T17:49:00Z"/>
                <w:rFonts w:ascii="標楷體" w:hAnsi="標楷體"/>
              </w:rPr>
              <w:pPrChange w:id="3106" w:author="阿毛" w:date="2021-06-02T14:38:00Z">
                <w:pPr/>
              </w:pPrChange>
            </w:pPr>
          </w:p>
        </w:tc>
      </w:tr>
    </w:tbl>
    <w:p w14:paraId="11690B1A" w14:textId="4059EEAE" w:rsidR="00076CB4" w:rsidDel="007154E3" w:rsidRDefault="00076CB4">
      <w:pPr>
        <w:pStyle w:val="42"/>
        <w:spacing w:after="72"/>
        <w:ind w:left="1133"/>
        <w:rPr>
          <w:del w:id="3107" w:author="阿毛" w:date="2021-05-21T17:49:00Z"/>
          <w:rFonts w:ascii="標楷體" w:hAnsi="標楷體"/>
        </w:rPr>
        <w:pPrChange w:id="3108" w:author="阿毛" w:date="2021-06-02T14:38:00Z">
          <w:pPr/>
        </w:pPrChange>
      </w:pPr>
    </w:p>
    <w:p w14:paraId="05DB8C77" w14:textId="5526612D" w:rsidR="00656023" w:rsidDel="007154E3" w:rsidRDefault="00656023">
      <w:pPr>
        <w:pStyle w:val="42"/>
        <w:spacing w:after="72"/>
        <w:ind w:left="1133"/>
        <w:rPr>
          <w:del w:id="3109" w:author="阿毛" w:date="2021-05-21T17:49:00Z"/>
          <w:rFonts w:ascii="標楷體" w:hAnsi="標楷體"/>
        </w:rPr>
        <w:pPrChange w:id="3110" w:author="阿毛" w:date="2021-06-02T14:38:00Z">
          <w:pPr/>
        </w:pPrChange>
      </w:pPr>
    </w:p>
    <w:p w14:paraId="52A85532" w14:textId="3C6ADEA1" w:rsidR="00656023" w:rsidDel="007154E3" w:rsidRDefault="00656023">
      <w:pPr>
        <w:pStyle w:val="42"/>
        <w:spacing w:after="72"/>
        <w:ind w:left="1133"/>
        <w:rPr>
          <w:del w:id="3111" w:author="阿毛" w:date="2021-05-21T17:49:00Z"/>
          <w:rFonts w:ascii="標楷體" w:hAnsi="標楷體"/>
        </w:rPr>
        <w:pPrChange w:id="3112" w:author="阿毛" w:date="2021-06-02T14:38:00Z">
          <w:pPr/>
        </w:pPrChange>
      </w:pPr>
    </w:p>
    <w:p w14:paraId="1ED94033" w14:textId="6A927DC8" w:rsidR="00656023" w:rsidDel="007154E3" w:rsidRDefault="00656023">
      <w:pPr>
        <w:pStyle w:val="42"/>
        <w:spacing w:after="72"/>
        <w:ind w:left="1133"/>
        <w:rPr>
          <w:del w:id="3113" w:author="阿毛" w:date="2021-05-21T17:49:00Z"/>
          <w:rFonts w:ascii="標楷體" w:hAnsi="標楷體"/>
        </w:rPr>
        <w:pPrChange w:id="3114" w:author="阿毛" w:date="2021-06-02T14:38:00Z">
          <w:pPr>
            <w:widowControl/>
          </w:pPr>
        </w:pPrChange>
      </w:pPr>
      <w:del w:id="311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0F80A0A0" w14:textId="10F05F2A" w:rsidR="00656023" w:rsidRPr="00AB69BA" w:rsidDel="007154E3" w:rsidRDefault="00656023">
      <w:pPr>
        <w:pStyle w:val="42"/>
        <w:spacing w:after="72"/>
        <w:ind w:left="1133"/>
        <w:rPr>
          <w:del w:id="3116" w:author="阿毛" w:date="2021-05-21T17:49:00Z"/>
          <w:rFonts w:ascii="標楷體" w:hAnsi="標楷體"/>
        </w:rPr>
        <w:pPrChange w:id="3117" w:author="阿毛" w:date="2021-06-02T14:38:00Z">
          <w:pPr/>
        </w:pPrChange>
      </w:pPr>
    </w:p>
    <w:p w14:paraId="549EC129" w14:textId="78EBBDAB" w:rsidR="00076CB4" w:rsidRPr="00AB69BA" w:rsidDel="007154E3" w:rsidRDefault="00076CB4">
      <w:pPr>
        <w:pStyle w:val="42"/>
        <w:spacing w:after="72"/>
        <w:ind w:left="1133"/>
        <w:rPr>
          <w:del w:id="3118" w:author="阿毛" w:date="2021-05-21T17:49:00Z"/>
        </w:rPr>
        <w:pPrChange w:id="3119" w:author="阿毛" w:date="2021-06-02T14:38:00Z">
          <w:pPr>
            <w:pStyle w:val="a"/>
          </w:pPr>
        </w:pPrChange>
      </w:pPr>
      <w:del w:id="3120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9653415" w14:textId="33311EF0" w:rsidR="00076CB4" w:rsidRPr="00AB69BA" w:rsidDel="007154E3" w:rsidRDefault="00076CB4">
      <w:pPr>
        <w:pStyle w:val="42"/>
        <w:spacing w:after="72"/>
        <w:ind w:left="1133"/>
        <w:rPr>
          <w:del w:id="3121" w:author="阿毛" w:date="2021-05-21T17:49:00Z"/>
          <w:rFonts w:ascii="標楷體" w:hAnsi="標楷體"/>
        </w:rPr>
        <w:pPrChange w:id="3122" w:author="阿毛" w:date="2021-06-02T14:38:00Z">
          <w:pPr>
            <w:adjustRightInd w:val="0"/>
            <w:spacing w:afterLines="20" w:after="72"/>
            <w:ind w:firstLineChars="550" w:firstLine="1320"/>
          </w:pPr>
        </w:pPrChange>
      </w:pPr>
      <w:del w:id="3123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A8C02EF" w14:textId="7E7CA15E" w:rsidR="00930D5E" w:rsidRPr="003C50EB" w:rsidDel="007154E3" w:rsidRDefault="00930D5E">
      <w:pPr>
        <w:pStyle w:val="42"/>
        <w:spacing w:after="72"/>
        <w:ind w:left="1133"/>
        <w:rPr>
          <w:del w:id="3124" w:author="阿毛" w:date="2021-05-21T17:49:00Z"/>
          <w:rFonts w:ascii="新細明體" w:cs="新細明體"/>
          <w:sz w:val="22"/>
        </w:rPr>
        <w:pPrChange w:id="3125" w:author="阿毛" w:date="2021-06-02T14:38:00Z">
          <w:pPr>
            <w:autoSpaceDE w:val="0"/>
            <w:autoSpaceDN w:val="0"/>
            <w:adjustRightInd w:val="0"/>
          </w:pPr>
        </w:pPrChange>
      </w:pPr>
    </w:p>
    <w:p w14:paraId="18598DF4" w14:textId="198D82AA" w:rsidR="00930D5E" w:rsidRPr="003C50EB" w:rsidDel="007154E3" w:rsidRDefault="00076CB4">
      <w:pPr>
        <w:pStyle w:val="42"/>
        <w:spacing w:after="72"/>
        <w:ind w:left="1133"/>
        <w:rPr>
          <w:del w:id="3126" w:author="阿毛" w:date="2021-05-21T17:49:00Z"/>
          <w:rFonts w:ascii="新細明體" w:cs="新細明體"/>
          <w:sz w:val="22"/>
        </w:rPr>
        <w:pPrChange w:id="3127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3128" w:author="阿毛" w:date="2021-05-21T17:49:00Z">
        <w:r w:rsidRPr="003C50EB" w:rsidDel="007154E3">
          <w:rPr>
            <w:rFonts w:ascii="新細明體" w:cs="新細明體"/>
            <w:sz w:val="22"/>
          </w:rPr>
          <w:delText xml:space="preserve"> </w:delText>
        </w:r>
        <w:r w:rsidR="00930D5E" w:rsidRPr="003D4855" w:rsidDel="007154E3">
          <w:rPr>
            <w:rFonts w:ascii="標楷體" w:hAnsi="標楷體" w:hint="eastAsia"/>
            <w:lang w:eastAsia="zh-HK"/>
          </w:rPr>
          <w:delText>報表種類為</w:delText>
        </w:r>
        <w:r w:rsidR="00930D5E" w:rsidRPr="003D4855" w:rsidDel="007154E3">
          <w:rPr>
            <w:rFonts w:ascii="標楷體" w:hAnsi="標楷體" w:hint="eastAsia"/>
          </w:rPr>
          <w:delText>1:</w:delText>
        </w:r>
        <w:r w:rsidR="00930D5E" w:rsidRPr="003D4855" w:rsidDel="007154E3">
          <w:rPr>
            <w:rFonts w:ascii="標楷體" w:hAnsi="標楷體" w:cs="新細明體" w:hint="eastAsia"/>
            <w:lang w:val="zh-TW"/>
          </w:rPr>
          <w:delText>滯繳期數</w:delText>
        </w:r>
        <w:r w:rsidRPr="003C50EB" w:rsidDel="007154E3">
          <w:rPr>
            <w:rFonts w:ascii="新細明體" w:cs="新細明體"/>
            <w:sz w:val="22"/>
          </w:rPr>
          <w:delText xml:space="preserve">   </w:delText>
        </w:r>
      </w:del>
    </w:p>
    <w:p w14:paraId="3EA7782C" w14:textId="3B0A093D" w:rsidR="00930D5E" w:rsidRPr="003C50EB" w:rsidDel="007154E3" w:rsidRDefault="00930D5E">
      <w:pPr>
        <w:pStyle w:val="42"/>
        <w:spacing w:after="72"/>
        <w:ind w:left="1133"/>
        <w:rPr>
          <w:del w:id="3129" w:author="阿毛" w:date="2021-05-21T17:49:00Z"/>
          <w:rFonts w:ascii="新細明體" w:cs="新細明體"/>
          <w:sz w:val="22"/>
        </w:rPr>
        <w:pPrChange w:id="3130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3131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C1EBD80" wp14:editId="0258B457">
              <wp:extent cx="6479540" cy="1976290"/>
              <wp:effectExtent l="0" t="0" r="0" b="5080"/>
              <wp:docPr id="1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9540" cy="1976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9BA021B" w14:textId="0B114F5E" w:rsidR="00930D5E" w:rsidRPr="003C50EB" w:rsidDel="007154E3" w:rsidRDefault="00930D5E">
      <w:pPr>
        <w:pStyle w:val="42"/>
        <w:spacing w:after="72"/>
        <w:ind w:left="1133"/>
        <w:rPr>
          <w:del w:id="3132" w:author="阿毛" w:date="2021-05-21T17:49:00Z"/>
          <w:rFonts w:ascii="新細明體" w:cs="新細明體"/>
          <w:sz w:val="22"/>
        </w:rPr>
        <w:pPrChange w:id="3133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</w:p>
    <w:p w14:paraId="2FEFA2A5" w14:textId="410BD195" w:rsidR="00076CB4" w:rsidRPr="003C50EB" w:rsidDel="007154E3" w:rsidRDefault="00930D5E">
      <w:pPr>
        <w:pStyle w:val="42"/>
        <w:spacing w:after="72"/>
        <w:ind w:left="1133"/>
        <w:rPr>
          <w:del w:id="3134" w:author="阿毛" w:date="2021-05-21T17:49:00Z"/>
          <w:rFonts w:ascii="標楷體" w:hAnsi="標楷體" w:cs="新細明體"/>
        </w:rPr>
        <w:pPrChange w:id="3135" w:author="阿毛" w:date="2021-06-02T14:38:00Z">
          <w:pPr>
            <w:autoSpaceDE w:val="0"/>
            <w:autoSpaceDN w:val="0"/>
            <w:adjustRightInd w:val="0"/>
            <w:ind w:leftChars="100" w:left="240"/>
          </w:pPr>
        </w:pPrChange>
      </w:pPr>
      <w:del w:id="3136" w:author="阿毛" w:date="2021-05-21T17:49:00Z">
        <w:r w:rsidRPr="00930D5E" w:rsidDel="007154E3">
          <w:rPr>
            <w:rFonts w:ascii="標楷體" w:hAnsi="標楷體" w:cs="新細明體" w:hint="eastAsia"/>
            <w:lang w:val="zh-TW"/>
          </w:rPr>
          <w:delText>報表種類為</w:delText>
        </w:r>
        <w:r w:rsidRPr="003C50EB" w:rsidDel="007154E3">
          <w:rPr>
            <w:rFonts w:ascii="標楷體" w:hAnsi="標楷體" w:cs="新細明體" w:hint="eastAsia"/>
          </w:rPr>
          <w:delText>2:</w:delText>
        </w:r>
        <w:r w:rsidRPr="00930D5E" w:rsidDel="007154E3">
          <w:rPr>
            <w:rFonts w:ascii="標楷體" w:hAnsi="標楷體" w:cs="新細明體" w:hint="eastAsia"/>
            <w:lang w:val="zh-TW"/>
          </w:rPr>
          <w:delText>滯繳日數</w:delText>
        </w:r>
      </w:del>
    </w:p>
    <w:p w14:paraId="173F6FCE" w14:textId="5C078412" w:rsidR="00930D5E" w:rsidRPr="003C50EB" w:rsidDel="007154E3" w:rsidRDefault="006F077E">
      <w:pPr>
        <w:pStyle w:val="42"/>
        <w:spacing w:after="72"/>
        <w:ind w:left="1133"/>
        <w:rPr>
          <w:del w:id="3137" w:author="阿毛" w:date="2021-05-21T17:49:00Z"/>
        </w:rPr>
        <w:pPrChange w:id="3138" w:author="阿毛" w:date="2021-06-02T14:38:00Z">
          <w:pPr/>
        </w:pPrChange>
      </w:pPr>
      <w:del w:id="3139" w:author="阿毛" w:date="2021-05-21T17:49:00Z">
        <w:r w:rsidDel="007154E3">
          <w:rPr>
            <w:noProof/>
            <w:sz w:val="32"/>
            <w:szCs w:val="20"/>
          </w:rPr>
          <w:drawing>
            <wp:inline distT="0" distB="0" distL="0" distR="0" wp14:anchorId="200B231B" wp14:editId="664E90CF">
              <wp:extent cx="6600857" cy="2049780"/>
              <wp:effectExtent l="0" t="0" r="9525" b="7620"/>
              <wp:docPr id="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857" cy="2049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7B0FFD5" w14:textId="27628E2B" w:rsidR="00930D5E" w:rsidRPr="003C50EB" w:rsidDel="007154E3" w:rsidRDefault="00930D5E">
      <w:pPr>
        <w:pStyle w:val="42"/>
        <w:spacing w:after="72"/>
        <w:ind w:left="1133"/>
        <w:rPr>
          <w:del w:id="3140" w:author="阿毛" w:date="2021-05-21T17:49:00Z"/>
        </w:rPr>
        <w:pPrChange w:id="3141" w:author="阿毛" w:date="2021-06-02T14:38:00Z">
          <w:pPr/>
        </w:pPrChange>
      </w:pPr>
    </w:p>
    <w:p w14:paraId="5C5391F4" w14:textId="0AF4C31E" w:rsidR="00930D5E" w:rsidRPr="003C50EB" w:rsidDel="007154E3" w:rsidRDefault="00930D5E">
      <w:pPr>
        <w:pStyle w:val="42"/>
        <w:spacing w:after="72"/>
        <w:ind w:left="1133"/>
        <w:rPr>
          <w:del w:id="3142" w:author="阿毛" w:date="2021-05-21T17:49:00Z"/>
        </w:rPr>
        <w:pPrChange w:id="3143" w:author="阿毛" w:date="2021-06-02T14:38:00Z">
          <w:pPr/>
        </w:pPrChange>
      </w:pPr>
    </w:p>
    <w:p w14:paraId="0D1315FC" w14:textId="6AEE11EA" w:rsidR="00930D5E" w:rsidRPr="003C50EB" w:rsidDel="007154E3" w:rsidRDefault="00930D5E">
      <w:pPr>
        <w:pStyle w:val="42"/>
        <w:spacing w:after="72"/>
        <w:ind w:left="1133"/>
        <w:rPr>
          <w:del w:id="3144" w:author="阿毛" w:date="2021-05-21T17:49:00Z"/>
        </w:rPr>
        <w:pPrChange w:id="3145" w:author="阿毛" w:date="2021-06-02T14:38:00Z">
          <w:pPr/>
        </w:pPrChange>
      </w:pPr>
    </w:p>
    <w:p w14:paraId="303F1DF1" w14:textId="01A0F0CA" w:rsidR="00930D5E" w:rsidDel="007154E3" w:rsidRDefault="00930D5E">
      <w:pPr>
        <w:pStyle w:val="42"/>
        <w:spacing w:after="72"/>
        <w:ind w:left="1133"/>
        <w:rPr>
          <w:del w:id="3146" w:author="阿毛" w:date="2021-05-21T17:49:00Z"/>
        </w:rPr>
        <w:pPrChange w:id="3147" w:author="阿毛" w:date="2021-06-02T14:38:00Z">
          <w:pPr>
            <w:widowControl/>
          </w:pPr>
        </w:pPrChange>
      </w:pPr>
      <w:del w:id="3148" w:author="阿毛" w:date="2021-05-21T17:49:00Z">
        <w:r w:rsidDel="007154E3">
          <w:br w:type="page"/>
        </w:r>
      </w:del>
    </w:p>
    <w:p w14:paraId="006C85A4" w14:textId="020F7E25" w:rsidR="00076CB4" w:rsidRPr="00AB69BA" w:rsidDel="007154E3" w:rsidRDefault="00D950B2">
      <w:pPr>
        <w:pStyle w:val="42"/>
        <w:spacing w:after="72"/>
        <w:ind w:left="1133"/>
        <w:rPr>
          <w:del w:id="3149" w:author="阿毛" w:date="2021-05-21T17:49:00Z"/>
        </w:rPr>
        <w:pPrChange w:id="3150" w:author="阿毛" w:date="2021-06-02T14:38:00Z">
          <w:pPr>
            <w:pStyle w:val="a"/>
          </w:pPr>
        </w:pPrChange>
      </w:pPr>
      <w:del w:id="3151" w:author="阿毛" w:date="2021-05-21T17:49:00Z">
        <w:r w:rsidDel="007154E3">
          <w:delText>輸入畫面資料說明</w:delText>
        </w:r>
      </w:del>
    </w:p>
    <w:tbl>
      <w:tblPr>
        <w:tblW w:w="1059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89"/>
        <w:gridCol w:w="1589"/>
        <w:gridCol w:w="2429"/>
        <w:gridCol w:w="1589"/>
        <w:gridCol w:w="1589"/>
        <w:gridCol w:w="1589"/>
        <w:gridCol w:w="1709"/>
        <w:gridCol w:w="1829"/>
      </w:tblGrid>
      <w:tr w:rsidR="00656023" w:rsidRPr="003D4855" w:rsidDel="007154E3" w14:paraId="4C1BD64E" w14:textId="7142D929" w:rsidTr="001E674F">
        <w:trPr>
          <w:trHeight w:val="388"/>
          <w:jc w:val="center"/>
          <w:del w:id="3152" w:author="阿毛" w:date="2021-05-21T17:49:00Z"/>
        </w:trPr>
        <w:tc>
          <w:tcPr>
            <w:tcW w:w="482" w:type="dxa"/>
            <w:vMerge w:val="restart"/>
          </w:tcPr>
          <w:p w14:paraId="5E4F84F2" w14:textId="3486C061" w:rsidR="00656023" w:rsidRPr="003D4855" w:rsidDel="007154E3" w:rsidRDefault="00656023">
            <w:pPr>
              <w:pStyle w:val="42"/>
              <w:spacing w:after="72"/>
              <w:ind w:left="1133"/>
              <w:rPr>
                <w:del w:id="3153" w:author="阿毛" w:date="2021-05-21T17:49:00Z"/>
                <w:rFonts w:ascii="標楷體" w:hAnsi="標楷體"/>
              </w:rPr>
              <w:pPrChange w:id="3154" w:author="阿毛" w:date="2021-06-02T14:38:00Z">
                <w:pPr/>
              </w:pPrChange>
            </w:pPr>
            <w:del w:id="3155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829" w:type="dxa"/>
            <w:vMerge w:val="restart"/>
          </w:tcPr>
          <w:p w14:paraId="2BAC23BD" w14:textId="7F1A8E2B" w:rsidR="00656023" w:rsidRPr="003D4855" w:rsidDel="007154E3" w:rsidRDefault="00656023">
            <w:pPr>
              <w:pStyle w:val="42"/>
              <w:spacing w:after="72"/>
              <w:ind w:left="1133"/>
              <w:rPr>
                <w:del w:id="3156" w:author="阿毛" w:date="2021-05-21T17:49:00Z"/>
                <w:rFonts w:ascii="標楷體" w:hAnsi="標楷體"/>
              </w:rPr>
              <w:pPrChange w:id="3157" w:author="阿毛" w:date="2021-06-02T14:38:00Z">
                <w:pPr/>
              </w:pPrChange>
            </w:pPr>
            <w:del w:id="3158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789" w:type="dxa"/>
            <w:gridSpan w:val="5"/>
          </w:tcPr>
          <w:p w14:paraId="05E3D737" w14:textId="2EDE326A" w:rsidR="00656023" w:rsidRPr="003D4855" w:rsidDel="007154E3" w:rsidRDefault="00656023">
            <w:pPr>
              <w:pStyle w:val="42"/>
              <w:spacing w:after="72"/>
              <w:ind w:left="1133"/>
              <w:rPr>
                <w:del w:id="3159" w:author="阿毛" w:date="2021-05-21T17:49:00Z"/>
                <w:rFonts w:ascii="標楷體" w:hAnsi="標楷體"/>
              </w:rPr>
              <w:pPrChange w:id="3160" w:author="阿毛" w:date="2021-06-02T14:38:00Z">
                <w:pPr>
                  <w:jc w:val="center"/>
                </w:pPr>
              </w:pPrChange>
            </w:pPr>
            <w:del w:id="3161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498" w:type="dxa"/>
            <w:vMerge w:val="restart"/>
          </w:tcPr>
          <w:p w14:paraId="10C40C62" w14:textId="5ACC78CB" w:rsidR="00656023" w:rsidRPr="003D4855" w:rsidDel="007154E3" w:rsidRDefault="00656023">
            <w:pPr>
              <w:pStyle w:val="42"/>
              <w:spacing w:after="72"/>
              <w:ind w:left="1133"/>
              <w:rPr>
                <w:del w:id="3162" w:author="阿毛" w:date="2021-05-21T17:49:00Z"/>
                <w:rFonts w:ascii="標楷體" w:hAnsi="標楷體"/>
              </w:rPr>
              <w:pPrChange w:id="3163" w:author="阿毛" w:date="2021-06-02T14:38:00Z">
                <w:pPr/>
              </w:pPrChange>
            </w:pPr>
            <w:del w:id="3164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56023" w:rsidRPr="003D4855" w:rsidDel="007154E3" w14:paraId="3CC4F430" w14:textId="7DE637A1" w:rsidTr="001E674F">
        <w:trPr>
          <w:trHeight w:val="244"/>
          <w:jc w:val="center"/>
          <w:del w:id="3165" w:author="阿毛" w:date="2021-05-21T17:49:00Z"/>
        </w:trPr>
        <w:tc>
          <w:tcPr>
            <w:tcW w:w="482" w:type="dxa"/>
            <w:vMerge/>
          </w:tcPr>
          <w:p w14:paraId="62F94BD8" w14:textId="2C91FCCC" w:rsidR="00656023" w:rsidRPr="003D4855" w:rsidDel="007154E3" w:rsidRDefault="00656023">
            <w:pPr>
              <w:pStyle w:val="42"/>
              <w:spacing w:after="72"/>
              <w:ind w:left="1133"/>
              <w:rPr>
                <w:del w:id="3166" w:author="阿毛" w:date="2021-05-21T17:49:00Z"/>
                <w:rFonts w:ascii="標楷體" w:hAnsi="標楷體"/>
              </w:rPr>
              <w:pPrChange w:id="3167" w:author="阿毛" w:date="2021-06-02T14:38:00Z">
                <w:pPr/>
              </w:pPrChange>
            </w:pPr>
          </w:p>
        </w:tc>
        <w:tc>
          <w:tcPr>
            <w:tcW w:w="1829" w:type="dxa"/>
            <w:vMerge/>
          </w:tcPr>
          <w:p w14:paraId="10DF91B0" w14:textId="779BDE2C" w:rsidR="00656023" w:rsidRPr="003D4855" w:rsidDel="007154E3" w:rsidRDefault="00656023">
            <w:pPr>
              <w:pStyle w:val="42"/>
              <w:spacing w:after="72"/>
              <w:ind w:left="1133"/>
              <w:rPr>
                <w:del w:id="3168" w:author="阿毛" w:date="2021-05-21T17:49:00Z"/>
                <w:rFonts w:ascii="標楷體" w:hAnsi="標楷體"/>
              </w:rPr>
              <w:pPrChange w:id="3169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6BE4B5D9" w14:textId="7407576D" w:rsidR="00656023" w:rsidRPr="00AB69BA" w:rsidDel="007154E3" w:rsidRDefault="00656023">
            <w:pPr>
              <w:pStyle w:val="42"/>
              <w:spacing w:after="72"/>
              <w:ind w:left="1133"/>
              <w:rPr>
                <w:del w:id="3170" w:author="阿毛" w:date="2021-05-21T17:49:00Z"/>
              </w:rPr>
              <w:pPrChange w:id="3171" w:author="阿毛" w:date="2021-06-02T14:38:00Z">
                <w:pPr/>
              </w:pPrChange>
            </w:pPr>
            <w:del w:id="3172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897" w:type="dxa"/>
          </w:tcPr>
          <w:p w14:paraId="4021266A" w14:textId="3BB7EE15" w:rsidR="00656023" w:rsidRPr="003D4855" w:rsidDel="007154E3" w:rsidRDefault="00656023">
            <w:pPr>
              <w:pStyle w:val="42"/>
              <w:spacing w:after="72"/>
              <w:ind w:left="1133"/>
              <w:rPr>
                <w:del w:id="3173" w:author="阿毛" w:date="2021-05-21T17:49:00Z"/>
                <w:rFonts w:ascii="標楷體" w:hAnsi="標楷體"/>
              </w:rPr>
              <w:pPrChange w:id="3174" w:author="阿毛" w:date="2021-06-02T14:38:00Z">
                <w:pPr/>
              </w:pPrChange>
            </w:pPr>
            <w:del w:id="3175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247" w:type="dxa"/>
          </w:tcPr>
          <w:p w14:paraId="52CB8F97" w14:textId="0EAEFC5E" w:rsidR="00656023" w:rsidRPr="003D4855" w:rsidDel="007154E3" w:rsidRDefault="00656023">
            <w:pPr>
              <w:pStyle w:val="42"/>
              <w:spacing w:after="72"/>
              <w:ind w:left="1133"/>
              <w:rPr>
                <w:del w:id="3176" w:author="阿毛" w:date="2021-05-21T17:49:00Z"/>
                <w:rFonts w:ascii="標楷體" w:hAnsi="標楷體"/>
              </w:rPr>
              <w:pPrChange w:id="3177" w:author="阿毛" w:date="2021-06-02T14:38:00Z">
                <w:pPr/>
              </w:pPrChange>
            </w:pPr>
            <w:del w:id="3178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64" w:type="dxa"/>
          </w:tcPr>
          <w:p w14:paraId="665080F3" w14:textId="276820D8" w:rsidR="00656023" w:rsidRPr="003D4855" w:rsidDel="007154E3" w:rsidRDefault="00656023">
            <w:pPr>
              <w:pStyle w:val="42"/>
              <w:spacing w:after="72"/>
              <w:ind w:left="1133"/>
              <w:rPr>
                <w:del w:id="3179" w:author="阿毛" w:date="2021-05-21T17:49:00Z"/>
                <w:rFonts w:ascii="標楷體" w:hAnsi="標楷體"/>
              </w:rPr>
              <w:pPrChange w:id="3180" w:author="阿毛" w:date="2021-06-02T14:38:00Z">
                <w:pPr/>
              </w:pPrChange>
            </w:pPr>
            <w:del w:id="3181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85" w:type="dxa"/>
          </w:tcPr>
          <w:p w14:paraId="396FD61A" w14:textId="5F23584B" w:rsidR="00656023" w:rsidRPr="003D4855" w:rsidDel="007154E3" w:rsidRDefault="00656023">
            <w:pPr>
              <w:pStyle w:val="42"/>
              <w:spacing w:after="72"/>
              <w:ind w:left="1133"/>
              <w:rPr>
                <w:del w:id="3182" w:author="阿毛" w:date="2021-05-21T17:49:00Z"/>
                <w:rFonts w:ascii="標楷體" w:hAnsi="標楷體"/>
              </w:rPr>
              <w:pPrChange w:id="3183" w:author="阿毛" w:date="2021-06-02T14:38:00Z">
                <w:pPr/>
              </w:pPrChange>
            </w:pPr>
            <w:del w:id="3184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498" w:type="dxa"/>
            <w:vMerge/>
          </w:tcPr>
          <w:p w14:paraId="12756589" w14:textId="69FF3020" w:rsidR="00656023" w:rsidRPr="003D4855" w:rsidDel="007154E3" w:rsidRDefault="00656023">
            <w:pPr>
              <w:pStyle w:val="42"/>
              <w:spacing w:after="72"/>
              <w:ind w:left="1133"/>
              <w:rPr>
                <w:del w:id="3185" w:author="阿毛" w:date="2021-05-21T17:49:00Z"/>
                <w:rFonts w:ascii="標楷體" w:hAnsi="標楷體"/>
              </w:rPr>
              <w:pPrChange w:id="3186" w:author="阿毛" w:date="2021-06-02T14:38:00Z">
                <w:pPr/>
              </w:pPrChange>
            </w:pPr>
          </w:p>
        </w:tc>
      </w:tr>
      <w:tr w:rsidR="00656023" w:rsidRPr="003D4855" w:rsidDel="007154E3" w14:paraId="77978222" w14:textId="3EE9691A" w:rsidTr="001E674F">
        <w:trPr>
          <w:trHeight w:val="291"/>
          <w:jc w:val="center"/>
          <w:del w:id="3187" w:author="阿毛" w:date="2021-05-21T17:49:00Z"/>
        </w:trPr>
        <w:tc>
          <w:tcPr>
            <w:tcW w:w="482" w:type="dxa"/>
          </w:tcPr>
          <w:p w14:paraId="6AD8B0D9" w14:textId="5189E099" w:rsidR="00656023" w:rsidRPr="003D4855" w:rsidDel="007154E3" w:rsidRDefault="00656023">
            <w:pPr>
              <w:pStyle w:val="42"/>
              <w:spacing w:after="72"/>
              <w:ind w:left="1133"/>
              <w:rPr>
                <w:del w:id="3188" w:author="阿毛" w:date="2021-05-21T17:49:00Z"/>
                <w:rFonts w:ascii="標楷體" w:hAnsi="標楷體"/>
              </w:rPr>
              <w:pPrChange w:id="3189" w:author="阿毛" w:date="2021-06-02T14:38:00Z">
                <w:pPr/>
              </w:pPrChange>
            </w:pPr>
            <w:del w:id="3190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829" w:type="dxa"/>
          </w:tcPr>
          <w:p w14:paraId="160565C0" w14:textId="393B29E5" w:rsidR="00656023" w:rsidRPr="003D4855" w:rsidDel="007154E3" w:rsidRDefault="00656023">
            <w:pPr>
              <w:pStyle w:val="42"/>
              <w:spacing w:after="72"/>
              <w:ind w:left="1133"/>
              <w:rPr>
                <w:del w:id="3191" w:author="阿毛" w:date="2021-05-21T17:49:00Z"/>
                <w:rFonts w:ascii="標楷體" w:hAnsi="標楷體"/>
              </w:rPr>
              <w:pPrChange w:id="3192" w:author="阿毛" w:date="2021-06-02T14:38:00Z">
                <w:pPr/>
              </w:pPrChange>
            </w:pPr>
            <w:del w:id="3193" w:author="阿毛" w:date="2021-05-21T17:49:00Z">
              <w:r w:rsidRPr="003D485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681D4666" w14:textId="2DC6C60A" w:rsidR="00656023" w:rsidRPr="00AB69BA" w:rsidDel="007154E3" w:rsidRDefault="00656023">
            <w:pPr>
              <w:pStyle w:val="42"/>
              <w:spacing w:after="72"/>
              <w:ind w:left="1133"/>
              <w:rPr>
                <w:del w:id="3194" w:author="阿毛" w:date="2021-05-21T17:49:00Z"/>
              </w:rPr>
              <w:pPrChange w:id="3195" w:author="阿毛" w:date="2021-06-02T14:38:00Z">
                <w:pPr/>
              </w:pPrChange>
            </w:pPr>
            <w:del w:id="3196" w:author="阿毛" w:date="2021-05-21T17:49:00Z">
              <w:r w:rsidRPr="003D485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897" w:type="dxa"/>
          </w:tcPr>
          <w:p w14:paraId="4622941E" w14:textId="78DC8061" w:rsidR="00656023" w:rsidRPr="003D4855" w:rsidDel="007154E3" w:rsidRDefault="00656023">
            <w:pPr>
              <w:pStyle w:val="42"/>
              <w:spacing w:after="72"/>
              <w:ind w:left="1133"/>
              <w:rPr>
                <w:del w:id="3197" w:author="阿毛" w:date="2021-05-21T17:49:00Z"/>
                <w:rFonts w:ascii="標楷體" w:hAnsi="標楷體"/>
              </w:rPr>
              <w:pPrChange w:id="3198" w:author="阿毛" w:date="2021-06-02T14:38:00Z">
                <w:pPr/>
              </w:pPrChange>
            </w:pPr>
            <w:del w:id="3199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47" w:type="dxa"/>
          </w:tcPr>
          <w:p w14:paraId="37990D4E" w14:textId="3E360A6A" w:rsidR="00656023" w:rsidRPr="003D4855" w:rsidDel="007154E3" w:rsidRDefault="00656023">
            <w:pPr>
              <w:pStyle w:val="42"/>
              <w:spacing w:after="72"/>
              <w:ind w:left="1133"/>
              <w:rPr>
                <w:del w:id="3200" w:author="阿毛" w:date="2021-05-21T17:49:00Z"/>
                <w:rFonts w:ascii="標楷體" w:hAnsi="標楷體"/>
              </w:rPr>
              <w:pPrChange w:id="3201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05A02AFA" w14:textId="6D1CC42C" w:rsidR="00656023" w:rsidRPr="003D4855" w:rsidDel="007154E3" w:rsidRDefault="00656023">
            <w:pPr>
              <w:pStyle w:val="42"/>
              <w:spacing w:after="72"/>
              <w:ind w:left="1133"/>
              <w:rPr>
                <w:del w:id="3202" w:author="阿毛" w:date="2021-05-21T17:49:00Z"/>
                <w:rFonts w:ascii="標楷體" w:hAnsi="標楷體"/>
              </w:rPr>
              <w:pPrChange w:id="3203" w:author="阿毛" w:date="2021-06-02T14:38:00Z">
                <w:pPr/>
              </w:pPrChange>
            </w:pPr>
            <w:del w:id="3204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6C9D70CA" w14:textId="039EC572" w:rsidR="00656023" w:rsidRPr="003D4855" w:rsidDel="007154E3" w:rsidRDefault="00656023">
            <w:pPr>
              <w:pStyle w:val="42"/>
              <w:spacing w:after="72"/>
              <w:ind w:left="1133"/>
              <w:rPr>
                <w:del w:id="3205" w:author="阿毛" w:date="2021-05-21T17:49:00Z"/>
                <w:rFonts w:ascii="標楷體" w:hAnsi="標楷體"/>
              </w:rPr>
              <w:pPrChange w:id="3206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6EFCE985" w14:textId="09D802A0" w:rsidR="00656023" w:rsidRPr="003D4855" w:rsidDel="007154E3" w:rsidRDefault="00656023">
            <w:pPr>
              <w:pStyle w:val="42"/>
              <w:spacing w:after="72"/>
              <w:ind w:left="1133"/>
              <w:rPr>
                <w:del w:id="3207" w:author="阿毛" w:date="2021-05-21T17:49:00Z"/>
                <w:rFonts w:ascii="標楷體" w:hAnsi="標楷體"/>
              </w:rPr>
              <w:pPrChange w:id="3208" w:author="阿毛" w:date="2021-06-02T14:38:00Z">
                <w:pPr/>
              </w:pPrChange>
            </w:pPr>
            <w:del w:id="3209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656023" w:rsidRPr="003D4855" w:rsidDel="007154E3" w14:paraId="0E6A990C" w14:textId="726354B9" w:rsidTr="001E674F">
        <w:trPr>
          <w:trHeight w:val="291"/>
          <w:jc w:val="center"/>
          <w:del w:id="3210" w:author="阿毛" w:date="2021-05-21T17:49:00Z"/>
        </w:trPr>
        <w:tc>
          <w:tcPr>
            <w:tcW w:w="482" w:type="dxa"/>
          </w:tcPr>
          <w:p w14:paraId="0A684512" w14:textId="77F9DC99" w:rsidR="00656023" w:rsidRPr="003D4855" w:rsidDel="007154E3" w:rsidRDefault="00656023">
            <w:pPr>
              <w:pStyle w:val="42"/>
              <w:spacing w:after="72"/>
              <w:ind w:left="1133"/>
              <w:rPr>
                <w:del w:id="3211" w:author="阿毛" w:date="2021-05-21T17:49:00Z"/>
                <w:rFonts w:ascii="標楷體" w:hAnsi="標楷體"/>
              </w:rPr>
              <w:pPrChange w:id="3212" w:author="阿毛" w:date="2021-06-02T14:38:00Z">
                <w:pPr/>
              </w:pPrChange>
            </w:pPr>
            <w:del w:id="3213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829" w:type="dxa"/>
          </w:tcPr>
          <w:p w14:paraId="5D2E7A9C" w14:textId="1A61ACCF" w:rsidR="00656023" w:rsidRPr="003D4855" w:rsidDel="007154E3" w:rsidRDefault="00656023">
            <w:pPr>
              <w:pStyle w:val="42"/>
              <w:spacing w:after="72"/>
              <w:ind w:left="1133"/>
              <w:rPr>
                <w:del w:id="3214" w:author="阿毛" w:date="2021-05-21T17:49:00Z"/>
                <w:rFonts w:ascii="標楷體" w:hAnsi="標楷體"/>
              </w:rPr>
              <w:pPrChange w:id="3215" w:author="阿毛" w:date="2021-06-02T14:38:00Z">
                <w:pPr/>
              </w:pPrChange>
            </w:pPr>
            <w:del w:id="3216" w:author="阿毛" w:date="2021-05-21T17:49:00Z"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296" w:type="dxa"/>
          </w:tcPr>
          <w:p w14:paraId="5B229FEA" w14:textId="1D6C4960" w:rsidR="00656023" w:rsidRPr="003D4855" w:rsidDel="007154E3" w:rsidRDefault="00656023">
            <w:pPr>
              <w:pStyle w:val="42"/>
              <w:spacing w:after="72"/>
              <w:ind w:left="1133"/>
              <w:rPr>
                <w:del w:id="3217" w:author="阿毛" w:date="2021-05-21T17:49:00Z"/>
                <w:rFonts w:ascii="標楷體" w:hAnsi="標楷體" w:cs="新細明體"/>
              </w:rPr>
              <w:pPrChange w:id="3218" w:author="阿毛" w:date="2021-06-02T14:38:00Z">
                <w:pPr/>
              </w:pPrChange>
            </w:pPr>
            <w:del w:id="3219" w:author="阿毛" w:date="2021-05-21T17:49:00Z">
              <w:r w:rsidRPr="003C50EB"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897" w:type="dxa"/>
          </w:tcPr>
          <w:p w14:paraId="5A5DCDC4" w14:textId="5E47B580" w:rsidR="00656023" w:rsidRPr="003D4855" w:rsidDel="007154E3" w:rsidRDefault="00656023">
            <w:pPr>
              <w:pStyle w:val="42"/>
              <w:spacing w:after="72"/>
              <w:ind w:left="1133"/>
              <w:rPr>
                <w:del w:id="3220" w:author="阿毛" w:date="2021-05-21T17:49:00Z"/>
                <w:rFonts w:ascii="標楷體" w:hAnsi="標楷體" w:cs="新細明體"/>
              </w:rPr>
              <w:pPrChange w:id="3221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5BABB869" w14:textId="000AD03D" w:rsidR="00656023" w:rsidRPr="003D4855" w:rsidDel="007154E3" w:rsidRDefault="00656023">
            <w:pPr>
              <w:pStyle w:val="42"/>
              <w:spacing w:after="72"/>
              <w:ind w:left="1133"/>
              <w:rPr>
                <w:del w:id="3222" w:author="阿毛" w:date="2021-05-21T17:49:00Z"/>
                <w:rFonts w:ascii="標楷體" w:hAnsi="標楷體"/>
              </w:rPr>
              <w:pPrChange w:id="3223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65CE76AC" w14:textId="6128EB20" w:rsidR="00656023" w:rsidRPr="003D4855" w:rsidDel="007154E3" w:rsidRDefault="00656023">
            <w:pPr>
              <w:pStyle w:val="42"/>
              <w:spacing w:after="72"/>
              <w:ind w:left="1133"/>
              <w:rPr>
                <w:del w:id="3224" w:author="阿毛" w:date="2021-05-21T17:49:00Z"/>
                <w:rFonts w:ascii="標楷體" w:hAnsi="標楷體"/>
              </w:rPr>
              <w:pPrChange w:id="3225" w:author="阿毛" w:date="2021-06-02T14:38:00Z">
                <w:pPr/>
              </w:pPrChange>
            </w:pPr>
            <w:del w:id="3226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3CAB9F38" w14:textId="79D10296" w:rsidR="00656023" w:rsidRPr="003D4855" w:rsidDel="007154E3" w:rsidRDefault="00656023">
            <w:pPr>
              <w:pStyle w:val="42"/>
              <w:spacing w:after="72"/>
              <w:ind w:left="1133"/>
              <w:rPr>
                <w:del w:id="3227" w:author="阿毛" w:date="2021-05-21T17:49:00Z"/>
                <w:rFonts w:ascii="標楷體" w:hAnsi="標楷體"/>
              </w:rPr>
              <w:pPrChange w:id="3228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F07EF0D" w14:textId="2E25921E" w:rsidR="00656023" w:rsidRPr="003D4855" w:rsidDel="007154E3" w:rsidRDefault="00656023">
            <w:pPr>
              <w:pStyle w:val="42"/>
              <w:spacing w:after="72"/>
              <w:ind w:left="1133"/>
              <w:rPr>
                <w:del w:id="3229" w:author="阿毛" w:date="2021-05-21T17:49:00Z"/>
                <w:rFonts w:ascii="標楷體" w:hAnsi="標楷體"/>
              </w:rPr>
              <w:pPrChange w:id="3230" w:author="阿毛" w:date="2021-06-02T14:38:00Z">
                <w:pPr/>
              </w:pPrChange>
            </w:pPr>
            <w:del w:id="3231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656023" w:rsidRPr="003D4855" w:rsidDel="007154E3" w14:paraId="24D7DF4D" w14:textId="6CD5B5A2" w:rsidTr="001E674F">
        <w:trPr>
          <w:trHeight w:val="291"/>
          <w:jc w:val="center"/>
          <w:del w:id="3232" w:author="阿毛" w:date="2021-05-21T17:49:00Z"/>
        </w:trPr>
        <w:tc>
          <w:tcPr>
            <w:tcW w:w="482" w:type="dxa"/>
          </w:tcPr>
          <w:p w14:paraId="2A7E143D" w14:textId="545642CA" w:rsidR="00656023" w:rsidRPr="003D4855" w:rsidDel="007154E3" w:rsidRDefault="00656023">
            <w:pPr>
              <w:pStyle w:val="42"/>
              <w:spacing w:after="72"/>
              <w:ind w:left="1133"/>
              <w:rPr>
                <w:del w:id="3233" w:author="阿毛" w:date="2021-05-21T17:49:00Z"/>
                <w:rFonts w:ascii="標楷體" w:hAnsi="標楷體"/>
              </w:rPr>
              <w:pPrChange w:id="3234" w:author="阿毛" w:date="2021-06-02T14:38:00Z">
                <w:pPr/>
              </w:pPrChange>
            </w:pPr>
            <w:del w:id="3235" w:author="阿毛" w:date="2021-05-21T17:49:00Z">
              <w:r w:rsidRPr="003D4855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829" w:type="dxa"/>
          </w:tcPr>
          <w:p w14:paraId="41DB2873" w14:textId="79F09AAC" w:rsidR="00656023" w:rsidRPr="003D4855" w:rsidDel="007154E3" w:rsidRDefault="00656023">
            <w:pPr>
              <w:pStyle w:val="42"/>
              <w:spacing w:after="72"/>
              <w:ind w:left="1133"/>
              <w:rPr>
                <w:del w:id="3236" w:author="阿毛" w:date="2021-05-21T17:49:00Z"/>
                <w:rFonts w:ascii="標楷體" w:hAnsi="標楷體"/>
              </w:rPr>
              <w:pPrChange w:id="3237" w:author="阿毛" w:date="2021-06-02T14:38:00Z">
                <w:pPr/>
              </w:pPrChange>
            </w:pPr>
            <w:del w:id="3238" w:author="阿毛" w:date="2021-05-21T17:49:00Z">
              <w:r w:rsidRPr="00B25E30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條件</w:delText>
              </w:r>
            </w:del>
          </w:p>
        </w:tc>
        <w:tc>
          <w:tcPr>
            <w:tcW w:w="1296" w:type="dxa"/>
          </w:tcPr>
          <w:p w14:paraId="0FAB97C6" w14:textId="7F028C44" w:rsidR="00656023" w:rsidRPr="003D4855" w:rsidDel="007154E3" w:rsidRDefault="00656023">
            <w:pPr>
              <w:pStyle w:val="42"/>
              <w:spacing w:after="72"/>
              <w:ind w:left="1133"/>
              <w:rPr>
                <w:del w:id="3239" w:author="阿毛" w:date="2021-05-21T17:49:00Z"/>
                <w:rFonts w:ascii="標楷體" w:hAnsi="標楷體"/>
              </w:rPr>
              <w:pPrChange w:id="3240" w:author="阿毛" w:date="2021-06-02T14:38:00Z">
                <w:pPr/>
              </w:pPrChange>
            </w:pPr>
            <w:del w:id="3241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44EA5228" w14:textId="1FCC191F" w:rsidR="00656023" w:rsidRPr="003D4855" w:rsidDel="007154E3" w:rsidRDefault="00656023">
            <w:pPr>
              <w:pStyle w:val="42"/>
              <w:spacing w:after="72"/>
              <w:ind w:left="1133"/>
              <w:rPr>
                <w:del w:id="3242" w:author="阿毛" w:date="2021-05-21T17:49:00Z"/>
                <w:rFonts w:ascii="標楷體" w:hAnsi="標楷體"/>
              </w:rPr>
              <w:pPrChange w:id="3243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6C5EB074" w14:textId="528522F3" w:rsidR="00656023" w:rsidRPr="003D4855" w:rsidDel="007154E3" w:rsidRDefault="00656023">
            <w:pPr>
              <w:pStyle w:val="42"/>
              <w:spacing w:after="72"/>
              <w:ind w:left="1133"/>
              <w:rPr>
                <w:del w:id="3244" w:author="阿毛" w:date="2021-05-21T17:49:00Z"/>
                <w:rFonts w:ascii="標楷體" w:hAnsi="標楷體"/>
              </w:rPr>
              <w:pPrChange w:id="3245" w:author="阿毛" w:date="2021-06-02T14:38:00Z">
                <w:pPr/>
              </w:pPrChange>
            </w:pPr>
            <w:del w:id="3246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7A44FE0" w14:textId="3F23B166" w:rsidR="00656023" w:rsidRPr="003D4855" w:rsidDel="007154E3" w:rsidRDefault="00656023">
            <w:pPr>
              <w:pStyle w:val="42"/>
              <w:spacing w:after="72"/>
              <w:ind w:left="1133"/>
              <w:rPr>
                <w:del w:id="3247" w:author="阿毛" w:date="2021-05-21T17:49:00Z"/>
                <w:rFonts w:ascii="標楷體" w:hAnsi="標楷體"/>
              </w:rPr>
              <w:pPrChange w:id="3248" w:author="阿毛" w:date="2021-06-02T14:38:00Z">
                <w:pPr/>
              </w:pPrChange>
            </w:pPr>
            <w:del w:id="3249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4598F00F" w14:textId="5759640E" w:rsidR="00656023" w:rsidRPr="003D4855" w:rsidDel="007154E3" w:rsidRDefault="00656023">
            <w:pPr>
              <w:pStyle w:val="42"/>
              <w:spacing w:after="72"/>
              <w:ind w:left="1133"/>
              <w:rPr>
                <w:del w:id="3250" w:author="阿毛" w:date="2021-05-21T17:49:00Z"/>
                <w:rFonts w:ascii="標楷體" w:hAnsi="標楷體"/>
              </w:rPr>
              <w:pPrChange w:id="3251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173E4552" w14:textId="580F1DF3" w:rsidR="00656023" w:rsidRPr="003D4855" w:rsidDel="007154E3" w:rsidRDefault="00656023">
            <w:pPr>
              <w:pStyle w:val="42"/>
              <w:spacing w:after="72"/>
              <w:ind w:left="1133"/>
              <w:rPr>
                <w:del w:id="3252" w:author="阿毛" w:date="2021-05-21T17:49:00Z"/>
                <w:rFonts w:ascii="標楷體" w:hAnsi="標楷體"/>
              </w:rPr>
              <w:pPrChange w:id="3253" w:author="阿毛" w:date="2021-06-02T14:38:00Z">
                <w:pPr/>
              </w:pPrChange>
            </w:pPr>
            <w:del w:id="3254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AF61469" w14:textId="05A36D35" w:rsidR="00656023" w:rsidRPr="003D4855" w:rsidDel="007154E3" w:rsidRDefault="00656023">
            <w:pPr>
              <w:pStyle w:val="42"/>
              <w:spacing w:after="72"/>
              <w:ind w:left="1133"/>
              <w:rPr>
                <w:del w:id="3255" w:author="阿毛" w:date="2021-05-21T17:49:00Z"/>
                <w:rFonts w:ascii="標楷體" w:hAnsi="標楷體"/>
              </w:rPr>
              <w:pPrChange w:id="3256" w:author="阿毛" w:date="2021-06-02T14:38:00Z">
                <w:pPr/>
              </w:pPrChange>
            </w:pPr>
            <w:del w:id="3257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</w:del>
          </w:p>
          <w:p w14:paraId="5D79CDC5" w14:textId="0A1BF013" w:rsidR="00656023" w:rsidRPr="003D4855" w:rsidDel="007154E3" w:rsidRDefault="00656023">
            <w:pPr>
              <w:pStyle w:val="42"/>
              <w:spacing w:after="72"/>
              <w:ind w:left="1133"/>
              <w:rPr>
                <w:del w:id="3258" w:author="阿毛" w:date="2021-05-21T17:49:00Z"/>
                <w:rFonts w:ascii="標楷體" w:hAnsi="標楷體"/>
              </w:rPr>
              <w:pPrChange w:id="3259" w:author="阿毛" w:date="2021-06-02T14:38:00Z">
                <w:pPr/>
              </w:pPrChange>
            </w:pPr>
            <w:del w:id="3260" w:author="阿毛" w:date="2021-05-21T17:49:00Z">
              <w:r w:rsidRPr="003D4855" w:rsidDel="007154E3">
                <w:rPr>
                  <w:rFonts w:ascii="標楷體" w:hAnsi="標楷體" w:hint="eastAsia"/>
                </w:rPr>
                <w:delText>2</w:delText>
              </w:r>
              <w:r w:rsidDel="007154E3">
                <w:rPr>
                  <w:rFonts w:ascii="標楷體" w:hAnsi="標楷體" w:hint="eastAsia"/>
                </w:rPr>
                <w:delText>.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</w:del>
          </w:p>
        </w:tc>
      </w:tr>
      <w:tr w:rsidR="00656023" w:rsidRPr="003D4855" w:rsidDel="007154E3" w14:paraId="3993E8C1" w14:textId="2810794B" w:rsidTr="001E674F">
        <w:trPr>
          <w:trHeight w:val="291"/>
          <w:jc w:val="center"/>
          <w:del w:id="3261" w:author="阿毛" w:date="2021-05-21T17:49:00Z"/>
        </w:trPr>
        <w:tc>
          <w:tcPr>
            <w:tcW w:w="482" w:type="dxa"/>
          </w:tcPr>
          <w:p w14:paraId="089E538F" w14:textId="4256D7E0" w:rsidR="00656023" w:rsidRPr="003D4855" w:rsidDel="007154E3" w:rsidRDefault="00656023">
            <w:pPr>
              <w:pStyle w:val="42"/>
              <w:spacing w:after="72"/>
              <w:ind w:left="1133"/>
              <w:rPr>
                <w:del w:id="3262" w:author="阿毛" w:date="2021-05-21T17:49:00Z"/>
                <w:rFonts w:ascii="標楷體" w:hAnsi="標楷體"/>
              </w:rPr>
              <w:pPrChange w:id="3263" w:author="阿毛" w:date="2021-06-02T14:38:00Z">
                <w:pPr/>
              </w:pPrChange>
            </w:pPr>
            <w:del w:id="3264" w:author="阿毛" w:date="2021-05-21T17:49:00Z">
              <w:r w:rsidRPr="003D4855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829" w:type="dxa"/>
          </w:tcPr>
          <w:p w14:paraId="3CF84C79" w14:textId="5ADAAFD1" w:rsidR="00656023" w:rsidRPr="003D4855" w:rsidDel="007154E3" w:rsidRDefault="00656023">
            <w:pPr>
              <w:pStyle w:val="42"/>
              <w:spacing w:after="72"/>
              <w:ind w:left="1133"/>
              <w:rPr>
                <w:del w:id="3265" w:author="阿毛" w:date="2021-05-21T17:49:00Z"/>
                <w:rFonts w:ascii="標楷體" w:hAnsi="標楷體"/>
                <w:lang w:eastAsia="zh-HK"/>
              </w:rPr>
              <w:pPrChange w:id="3266" w:author="阿毛" w:date="2021-06-02T14:38:00Z">
                <w:pPr/>
              </w:pPrChange>
            </w:pPr>
            <w:del w:id="3267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滯繳期數-起迄</w:delText>
              </w:r>
            </w:del>
          </w:p>
        </w:tc>
        <w:tc>
          <w:tcPr>
            <w:tcW w:w="1296" w:type="dxa"/>
          </w:tcPr>
          <w:p w14:paraId="1C9A884A" w14:textId="4AA85712" w:rsidR="00656023" w:rsidRPr="003D4855" w:rsidDel="007154E3" w:rsidRDefault="00656023">
            <w:pPr>
              <w:pStyle w:val="42"/>
              <w:spacing w:after="72"/>
              <w:ind w:left="1133"/>
              <w:rPr>
                <w:del w:id="3268" w:author="阿毛" w:date="2021-05-21T17:49:00Z"/>
                <w:rFonts w:ascii="標楷體" w:hAnsi="標楷體"/>
              </w:rPr>
              <w:pPrChange w:id="3269" w:author="阿毛" w:date="2021-06-02T14:38:00Z">
                <w:pPr/>
              </w:pPrChange>
            </w:pPr>
            <w:del w:id="3270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  <w:r w:rsidDel="007154E3">
                <w:rPr>
                  <w:rFonts w:ascii="標楷體" w:hAnsi="標楷體"/>
                  <w:lang w:eastAsia="zh-HK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</w:delText>
              </w:r>
            </w:del>
          </w:p>
        </w:tc>
        <w:tc>
          <w:tcPr>
            <w:tcW w:w="897" w:type="dxa"/>
          </w:tcPr>
          <w:p w14:paraId="6F6B398D" w14:textId="372119D1" w:rsidR="00656023" w:rsidRPr="003D4855" w:rsidDel="007154E3" w:rsidRDefault="00656023">
            <w:pPr>
              <w:pStyle w:val="42"/>
              <w:spacing w:after="72"/>
              <w:ind w:left="1133"/>
              <w:rPr>
                <w:del w:id="3271" w:author="阿毛" w:date="2021-05-21T17:49:00Z"/>
                <w:rFonts w:ascii="標楷體" w:hAnsi="標楷體"/>
              </w:rPr>
              <w:pPrChange w:id="3272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F8BB8AD" w14:textId="0BE83D52" w:rsidR="00656023" w:rsidRPr="003D4855" w:rsidDel="007154E3" w:rsidRDefault="00656023">
            <w:pPr>
              <w:pStyle w:val="42"/>
              <w:spacing w:after="72"/>
              <w:ind w:left="1133"/>
              <w:rPr>
                <w:del w:id="3273" w:author="阿毛" w:date="2021-05-21T17:49:00Z"/>
                <w:rFonts w:ascii="標楷體" w:hAnsi="標楷體"/>
              </w:rPr>
              <w:pPrChange w:id="3274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2E38B8C3" w14:textId="7C9513CA" w:rsidR="00656023" w:rsidRPr="003D4855" w:rsidDel="007154E3" w:rsidRDefault="00656023">
            <w:pPr>
              <w:pStyle w:val="42"/>
              <w:spacing w:after="72"/>
              <w:ind w:left="1133"/>
              <w:rPr>
                <w:del w:id="3275" w:author="阿毛" w:date="2021-05-21T17:49:00Z"/>
                <w:rFonts w:ascii="標楷體" w:hAnsi="標楷體"/>
              </w:rPr>
              <w:pPrChange w:id="3276" w:author="阿毛" w:date="2021-06-02T14:38:00Z">
                <w:pPr/>
              </w:pPrChange>
            </w:pPr>
            <w:del w:id="3277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5114EAAE" w14:textId="7E253619" w:rsidR="00656023" w:rsidRPr="003D4855" w:rsidDel="007154E3" w:rsidRDefault="00656023">
            <w:pPr>
              <w:pStyle w:val="42"/>
              <w:spacing w:after="72"/>
              <w:ind w:left="1133"/>
              <w:rPr>
                <w:del w:id="3278" w:author="阿毛" w:date="2021-05-21T17:49:00Z"/>
                <w:rFonts w:ascii="標楷體" w:hAnsi="標楷體"/>
              </w:rPr>
              <w:pPrChange w:id="327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2A7BE6E2" w14:textId="0DA143E6" w:rsidR="00656023" w:rsidRPr="003D4855" w:rsidDel="007154E3" w:rsidRDefault="00656023">
            <w:pPr>
              <w:pStyle w:val="42"/>
              <w:spacing w:after="72"/>
              <w:ind w:left="1133"/>
              <w:rPr>
                <w:del w:id="3280" w:author="阿毛" w:date="2021-05-21T17:49:00Z"/>
                <w:rFonts w:ascii="標楷體" w:hAnsi="標楷體"/>
              </w:rPr>
              <w:pPrChange w:id="3281" w:author="阿毛" w:date="2021-06-02T14:38:00Z">
                <w:pPr/>
              </w:pPrChange>
            </w:pPr>
            <w:del w:id="3282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RPr="003D4855" w:rsidDel="007154E3">
                <w:rPr>
                  <w:rFonts w:ascii="標楷體" w:hAnsi="標楷體" w:hint="eastAsia"/>
                </w:rPr>
                <w:delText>1: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滯繳期數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E55457D" w14:textId="1C914A36" w:rsidR="00656023" w:rsidRPr="003D4855" w:rsidDel="007154E3" w:rsidRDefault="00656023">
            <w:pPr>
              <w:pStyle w:val="42"/>
              <w:spacing w:after="72"/>
              <w:ind w:left="1133"/>
              <w:rPr>
                <w:del w:id="3283" w:author="阿毛" w:date="2021-05-21T17:49:00Z"/>
                <w:rFonts w:ascii="標楷體" w:hAnsi="標楷體" w:cs="新細明體"/>
              </w:rPr>
              <w:pPrChange w:id="3284" w:author="阿毛" w:date="2021-06-02T14:38:00Z">
                <w:pPr>
                  <w:ind w:left="240" w:hangingChars="100" w:hanging="240"/>
                </w:pPr>
              </w:pPrChange>
            </w:pPr>
            <w:del w:id="3285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5857C0FF" w14:textId="58C8BD3C" w:rsidR="00656023" w:rsidRPr="003D4855" w:rsidDel="007154E3" w:rsidRDefault="00656023">
            <w:pPr>
              <w:pStyle w:val="42"/>
              <w:spacing w:after="72"/>
              <w:ind w:left="1133"/>
              <w:rPr>
                <w:del w:id="3286" w:author="阿毛" w:date="2021-05-21T17:49:00Z"/>
                <w:rFonts w:ascii="標楷體" w:hAnsi="標楷體"/>
              </w:rPr>
              <w:pPrChange w:id="3287" w:author="阿毛" w:date="2021-06-02T14:38:00Z">
                <w:pPr>
                  <w:ind w:left="240" w:hangingChars="100" w:hanging="240"/>
                </w:pPr>
              </w:pPrChange>
            </w:pPr>
            <w:del w:id="3288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期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28B4B619" w14:textId="3AF507BF" w:rsidTr="001E674F">
        <w:trPr>
          <w:trHeight w:val="291"/>
          <w:jc w:val="center"/>
          <w:del w:id="3289" w:author="阿毛" w:date="2021-05-21T17:49:00Z"/>
        </w:trPr>
        <w:tc>
          <w:tcPr>
            <w:tcW w:w="482" w:type="dxa"/>
          </w:tcPr>
          <w:p w14:paraId="7A550016" w14:textId="6B6A5A91" w:rsidR="00656023" w:rsidRPr="003D4855" w:rsidDel="007154E3" w:rsidRDefault="00656023">
            <w:pPr>
              <w:pStyle w:val="42"/>
              <w:spacing w:after="72"/>
              <w:ind w:left="1133"/>
              <w:rPr>
                <w:del w:id="3290" w:author="阿毛" w:date="2021-05-21T17:49:00Z"/>
                <w:rFonts w:ascii="標楷體" w:hAnsi="標楷體"/>
              </w:rPr>
              <w:pPrChange w:id="3291" w:author="阿毛" w:date="2021-06-02T14:38:00Z">
                <w:pPr/>
              </w:pPrChange>
            </w:pPr>
            <w:del w:id="3292" w:author="阿毛" w:date="2021-05-21T17:49:00Z">
              <w:r w:rsidRPr="003D4855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829" w:type="dxa"/>
          </w:tcPr>
          <w:p w14:paraId="29F1533D" w14:textId="753E4CCE" w:rsidR="00656023" w:rsidRPr="003D4855" w:rsidDel="007154E3" w:rsidRDefault="00656023">
            <w:pPr>
              <w:pStyle w:val="42"/>
              <w:spacing w:after="72"/>
              <w:ind w:left="1133"/>
              <w:rPr>
                <w:del w:id="3293" w:author="阿毛" w:date="2021-05-21T17:49:00Z"/>
                <w:rFonts w:ascii="標楷體" w:hAnsi="標楷體"/>
                <w:lang w:eastAsia="zh-HK"/>
              </w:rPr>
              <w:pPrChange w:id="3294" w:author="阿毛" w:date="2021-06-02T14:38:00Z">
                <w:pPr/>
              </w:pPrChange>
            </w:pPr>
            <w:del w:id="3295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滯繳日數-起迄</w:delText>
              </w:r>
            </w:del>
          </w:p>
        </w:tc>
        <w:tc>
          <w:tcPr>
            <w:tcW w:w="1296" w:type="dxa"/>
          </w:tcPr>
          <w:p w14:paraId="2A131FC2" w14:textId="4FCF1445" w:rsidR="00656023" w:rsidRPr="003D4855" w:rsidDel="007154E3" w:rsidRDefault="00656023">
            <w:pPr>
              <w:pStyle w:val="42"/>
              <w:spacing w:after="72"/>
              <w:ind w:left="1133"/>
              <w:rPr>
                <w:del w:id="3296" w:author="阿毛" w:date="2021-05-21T17:49:00Z"/>
                <w:rFonts w:ascii="標楷體" w:hAnsi="標楷體"/>
              </w:rPr>
              <w:pPrChange w:id="3297" w:author="阿毛" w:date="2021-06-02T14:38:00Z">
                <w:pPr/>
              </w:pPrChange>
            </w:pPr>
            <w:del w:id="329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  <w:r w:rsidDel="007154E3">
                <w:rPr>
                  <w:rFonts w:ascii="標楷體" w:hAnsi="標楷體" w:hint="eastAsia"/>
                </w:rPr>
                <w:delText>~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>999</w:delText>
              </w:r>
            </w:del>
          </w:p>
        </w:tc>
        <w:tc>
          <w:tcPr>
            <w:tcW w:w="897" w:type="dxa"/>
          </w:tcPr>
          <w:p w14:paraId="3AB60BBA" w14:textId="5649768E" w:rsidR="00656023" w:rsidRPr="003D4855" w:rsidDel="007154E3" w:rsidRDefault="00656023">
            <w:pPr>
              <w:pStyle w:val="42"/>
              <w:spacing w:after="72"/>
              <w:ind w:left="1133"/>
              <w:rPr>
                <w:del w:id="3299" w:author="阿毛" w:date="2021-05-21T17:49:00Z"/>
                <w:rFonts w:ascii="標楷體" w:hAnsi="標楷體"/>
              </w:rPr>
              <w:pPrChange w:id="3300" w:author="阿毛" w:date="2021-06-02T14:38:00Z">
                <w:pPr/>
              </w:pPrChange>
            </w:pPr>
          </w:p>
        </w:tc>
        <w:tc>
          <w:tcPr>
            <w:tcW w:w="1247" w:type="dxa"/>
          </w:tcPr>
          <w:p w14:paraId="74ECA586" w14:textId="5B55F71B" w:rsidR="00656023" w:rsidRPr="003D4855" w:rsidDel="007154E3" w:rsidRDefault="00656023">
            <w:pPr>
              <w:pStyle w:val="42"/>
              <w:spacing w:after="72"/>
              <w:ind w:left="1133"/>
              <w:rPr>
                <w:del w:id="3301" w:author="阿毛" w:date="2021-05-21T17:49:00Z"/>
                <w:rFonts w:ascii="標楷體" w:hAnsi="標楷體"/>
              </w:rPr>
              <w:pPrChange w:id="3302" w:author="阿毛" w:date="2021-06-02T14:38:00Z">
                <w:pPr/>
              </w:pPrChange>
            </w:pPr>
          </w:p>
        </w:tc>
        <w:tc>
          <w:tcPr>
            <w:tcW w:w="664" w:type="dxa"/>
          </w:tcPr>
          <w:p w14:paraId="35970668" w14:textId="6CB8A897" w:rsidR="00656023" w:rsidRPr="003D4855" w:rsidDel="007154E3" w:rsidRDefault="00656023">
            <w:pPr>
              <w:pStyle w:val="42"/>
              <w:spacing w:after="72"/>
              <w:ind w:left="1133"/>
              <w:rPr>
                <w:del w:id="3303" w:author="阿毛" w:date="2021-05-21T17:49:00Z"/>
                <w:rFonts w:ascii="標楷體" w:hAnsi="標楷體"/>
              </w:rPr>
              <w:pPrChange w:id="3304" w:author="阿毛" w:date="2021-06-02T14:38:00Z">
                <w:pPr/>
              </w:pPrChange>
            </w:pPr>
            <w:del w:id="3305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7DDDA004" w14:textId="03289A3A" w:rsidR="00656023" w:rsidRPr="003D4855" w:rsidDel="007154E3" w:rsidRDefault="00656023">
            <w:pPr>
              <w:pStyle w:val="42"/>
              <w:spacing w:after="72"/>
              <w:ind w:left="1133"/>
              <w:rPr>
                <w:del w:id="3306" w:author="阿毛" w:date="2021-05-21T17:49:00Z"/>
                <w:rFonts w:ascii="標楷體" w:hAnsi="標楷體"/>
              </w:rPr>
              <w:pPrChange w:id="3307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3A50AA4C" w14:textId="7D6194B3" w:rsidR="00656023" w:rsidRPr="003D4855" w:rsidDel="007154E3" w:rsidRDefault="00656023">
            <w:pPr>
              <w:pStyle w:val="42"/>
              <w:spacing w:after="72"/>
              <w:ind w:left="1133"/>
              <w:rPr>
                <w:del w:id="3308" w:author="阿毛" w:date="2021-05-21T17:49:00Z"/>
                <w:rFonts w:ascii="標楷體" w:hAnsi="標楷體"/>
              </w:rPr>
              <w:pPrChange w:id="3309" w:author="阿毛" w:date="2021-06-02T14:38:00Z">
                <w:pPr/>
              </w:pPrChange>
            </w:pPr>
            <w:del w:id="3310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報表種類為</w:delText>
              </w:r>
              <w:r w:rsidDel="007154E3">
                <w:rPr>
                  <w:rFonts w:ascii="標楷體" w:hAnsi="標楷體" w:hint="eastAsia"/>
                </w:rPr>
                <w:delText>2</w:delText>
              </w:r>
              <w:r w:rsidRPr="003D4855" w:rsidDel="007154E3">
                <w:rPr>
                  <w:rFonts w:ascii="標楷體" w:hAnsi="標楷體" w:hint="eastAsia"/>
                </w:rPr>
                <w:delText>:</w:delText>
              </w:r>
              <w:r w:rsidRPr="003D4855" w:rsidDel="007154E3">
                <w:rPr>
                  <w:rFonts w:ascii="標楷體" w:hAnsi="標楷體" w:cs="新細明體" w:hint="eastAsia"/>
                  <w:lang w:val="zh-TW"/>
                </w:rPr>
                <w:delText>滯繳日數</w:delText>
              </w:r>
              <w:r w:rsidRPr="003D4855" w:rsidDel="007154E3">
                <w:rPr>
                  <w:rFonts w:ascii="標楷體" w:hAnsi="標楷體" w:cs="新細明體" w:hint="eastAsia"/>
                  <w:lang w:val="zh-TW" w:eastAsia="zh-HK"/>
                </w:rPr>
                <w:delText>時</w:delText>
              </w:r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43A1EE5D" w14:textId="5D9B48BB" w:rsidR="00656023" w:rsidRPr="003D4855" w:rsidDel="007154E3" w:rsidRDefault="00656023">
            <w:pPr>
              <w:pStyle w:val="42"/>
              <w:spacing w:after="72"/>
              <w:ind w:left="1133"/>
              <w:rPr>
                <w:del w:id="3311" w:author="阿毛" w:date="2021-05-21T17:49:00Z"/>
                <w:rFonts w:ascii="標楷體" w:hAnsi="標楷體" w:cs="新細明體"/>
              </w:rPr>
              <w:pPrChange w:id="3312" w:author="阿毛" w:date="2021-06-02T14:38:00Z">
                <w:pPr>
                  <w:ind w:left="240" w:hangingChars="100" w:hanging="240"/>
                </w:pPr>
              </w:pPrChange>
            </w:pPr>
            <w:del w:id="3313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Del="007154E3">
                <w:rPr>
                  <w:rFonts w:ascii="標楷體" w:hAnsi="標楷體" w:cs="新細明體" w:hint="eastAsia"/>
                </w:rPr>
                <w:delText>1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36424DF0" w14:textId="1EB5AE86" w:rsidR="00656023" w:rsidRPr="003D4855" w:rsidDel="007154E3" w:rsidRDefault="00656023">
            <w:pPr>
              <w:pStyle w:val="42"/>
              <w:spacing w:after="72"/>
              <w:ind w:left="1133"/>
              <w:rPr>
                <w:del w:id="3314" w:author="阿毛" w:date="2021-05-21T17:49:00Z"/>
                <w:rFonts w:ascii="標楷體" w:hAnsi="標楷體"/>
              </w:rPr>
              <w:pPrChange w:id="3315" w:author="阿毛" w:date="2021-06-02T14:38:00Z">
                <w:pPr>
                  <w:ind w:left="240" w:hangingChars="100" w:hanging="240"/>
                </w:pPr>
              </w:pPrChange>
            </w:pPr>
            <w:del w:id="3316" w:author="阿毛" w:date="2021-05-21T17:49:00Z">
              <w:r w:rsidRPr="003D4855" w:rsidDel="007154E3">
                <w:rPr>
                  <w:rFonts w:ascii="標楷體" w:hAnsi="標楷體" w:cs="新細明體" w:hint="eastAsia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滯繳迄日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預設值為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不可小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於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滯繳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起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  <w:tr w:rsidR="00656023" w:rsidRPr="003D4855" w:rsidDel="007154E3" w14:paraId="5D838A29" w14:textId="72F49C0A" w:rsidTr="001E674F">
        <w:trPr>
          <w:trHeight w:val="291"/>
          <w:jc w:val="center"/>
          <w:del w:id="3317" w:author="阿毛" w:date="2021-05-21T17:49:00Z"/>
        </w:trPr>
        <w:tc>
          <w:tcPr>
            <w:tcW w:w="482" w:type="dxa"/>
          </w:tcPr>
          <w:p w14:paraId="37BAA29E" w14:textId="0AE0944A" w:rsidR="00656023" w:rsidRPr="003D4855" w:rsidDel="007154E3" w:rsidRDefault="00656023">
            <w:pPr>
              <w:pStyle w:val="42"/>
              <w:spacing w:after="72"/>
              <w:ind w:left="1133"/>
              <w:rPr>
                <w:del w:id="3318" w:author="阿毛" w:date="2021-05-21T17:49:00Z"/>
                <w:rFonts w:ascii="標楷體" w:hAnsi="標楷體"/>
              </w:rPr>
              <w:pPrChange w:id="3319" w:author="阿毛" w:date="2021-06-02T14:38:00Z">
                <w:pPr/>
              </w:pPrChange>
            </w:pPr>
            <w:del w:id="3320" w:author="阿毛" w:date="2021-05-21T17:49:00Z">
              <w:r w:rsidRPr="003D4855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829" w:type="dxa"/>
          </w:tcPr>
          <w:p w14:paraId="0DFD5075" w14:textId="3E059496" w:rsidR="00656023" w:rsidRPr="003D4855" w:rsidDel="007154E3" w:rsidRDefault="00656023">
            <w:pPr>
              <w:pStyle w:val="42"/>
              <w:spacing w:after="72"/>
              <w:ind w:left="1133"/>
              <w:rPr>
                <w:del w:id="3321" w:author="阿毛" w:date="2021-05-21T17:49:00Z"/>
                <w:rFonts w:ascii="標楷體" w:hAnsi="標楷體"/>
                <w:lang w:eastAsia="zh-HK"/>
              </w:rPr>
              <w:pPrChange w:id="3322" w:author="阿毛" w:date="2021-06-02T14:38:00Z">
                <w:pPr/>
              </w:pPrChange>
            </w:pPr>
            <w:del w:id="3323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繳款方式</w:delText>
              </w:r>
            </w:del>
          </w:p>
        </w:tc>
        <w:tc>
          <w:tcPr>
            <w:tcW w:w="1296" w:type="dxa"/>
          </w:tcPr>
          <w:p w14:paraId="4A044FCD" w14:textId="71686DEB" w:rsidR="00656023" w:rsidDel="007154E3" w:rsidRDefault="00656023">
            <w:pPr>
              <w:pStyle w:val="42"/>
              <w:spacing w:after="72"/>
              <w:ind w:left="1133"/>
              <w:rPr>
                <w:del w:id="3324" w:author="阿毛" w:date="2021-05-21T17:49:00Z"/>
                <w:rFonts w:ascii="標楷體" w:hAnsi="標楷體"/>
              </w:rPr>
              <w:pPrChange w:id="3325" w:author="阿毛" w:date="2021-06-02T14:38:00Z">
                <w:pPr/>
              </w:pPrChange>
            </w:pPr>
            <w:del w:id="3326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22764743" w14:textId="1AEE21A7" w:rsidR="00656023" w:rsidRPr="003D4855" w:rsidDel="007154E3" w:rsidRDefault="00656023">
            <w:pPr>
              <w:pStyle w:val="42"/>
              <w:spacing w:after="72"/>
              <w:ind w:left="1133"/>
              <w:rPr>
                <w:del w:id="3327" w:author="阿毛" w:date="2021-05-21T17:49:00Z"/>
                <w:rFonts w:ascii="標楷體" w:hAnsi="標楷體"/>
              </w:rPr>
              <w:pPrChange w:id="3328" w:author="阿毛" w:date="2021-06-02T14:38:00Z">
                <w:pPr/>
              </w:pPrChange>
            </w:pPr>
            <w:del w:id="3329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2E989C60" w14:textId="235EBC20" w:rsidR="00656023" w:rsidRPr="003D4855" w:rsidDel="007154E3" w:rsidRDefault="00656023">
            <w:pPr>
              <w:pStyle w:val="42"/>
              <w:spacing w:after="72"/>
              <w:ind w:left="1133"/>
              <w:rPr>
                <w:del w:id="3330" w:author="阿毛" w:date="2021-05-21T17:49:00Z"/>
                <w:rFonts w:ascii="標楷體" w:hAnsi="標楷體"/>
              </w:rPr>
              <w:pPrChange w:id="3331" w:author="阿毛" w:date="2021-06-02T14:38:00Z">
                <w:pPr/>
              </w:pPrChange>
            </w:pPr>
            <w:del w:id="3332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2FB3C9D8" w14:textId="0548010A" w:rsidR="00656023" w:rsidRPr="003D4855" w:rsidDel="007154E3" w:rsidRDefault="00656023">
            <w:pPr>
              <w:pStyle w:val="42"/>
              <w:spacing w:after="72"/>
              <w:ind w:left="1133"/>
              <w:rPr>
                <w:del w:id="3333" w:author="阿毛" w:date="2021-05-21T17:49:00Z"/>
                <w:rFonts w:ascii="標楷體" w:hAnsi="標楷體"/>
              </w:rPr>
              <w:pPrChange w:id="3334" w:author="阿毛" w:date="2021-06-02T14:38:00Z">
                <w:pPr/>
              </w:pPrChange>
            </w:pPr>
            <w:del w:id="3335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1F533B70" w14:textId="365CA278" w:rsidR="00656023" w:rsidRPr="003D4855" w:rsidDel="007154E3" w:rsidRDefault="00656023">
            <w:pPr>
              <w:pStyle w:val="42"/>
              <w:spacing w:after="72"/>
              <w:ind w:left="1133"/>
              <w:rPr>
                <w:del w:id="3336" w:author="阿毛" w:date="2021-05-21T17:49:00Z"/>
                <w:rFonts w:ascii="標楷體" w:hAnsi="標楷體"/>
              </w:rPr>
              <w:pPrChange w:id="3337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571BF49A" w14:textId="752DB611" w:rsidR="00656023" w:rsidDel="007154E3" w:rsidRDefault="00656023">
            <w:pPr>
              <w:pStyle w:val="42"/>
              <w:spacing w:after="72"/>
              <w:ind w:left="1133"/>
              <w:rPr>
                <w:del w:id="3338" w:author="阿毛" w:date="2021-05-21T17:49:00Z"/>
                <w:rFonts w:ascii="標楷體" w:hAnsi="標楷體"/>
              </w:rPr>
              <w:pPrChange w:id="3339" w:author="阿毛" w:date="2021-06-02T14:38:00Z">
                <w:pPr/>
              </w:pPrChange>
            </w:pPr>
            <w:del w:id="3340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683ABA2" w14:textId="17A50A96" w:rsidR="00656023" w:rsidDel="007154E3" w:rsidRDefault="00656023">
            <w:pPr>
              <w:pStyle w:val="42"/>
              <w:spacing w:after="72"/>
              <w:ind w:left="1133"/>
              <w:rPr>
                <w:del w:id="3341" w:author="阿毛" w:date="2021-05-21T17:49:00Z"/>
                <w:rFonts w:ascii="標楷體" w:hAnsi="標楷體"/>
              </w:rPr>
              <w:pPrChange w:id="3342" w:author="阿毛" w:date="2021-06-02T14:38:00Z">
                <w:pPr/>
              </w:pPrChange>
            </w:pPr>
            <w:del w:id="3343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45C5112" w14:textId="61A42BE3" w:rsidR="00656023" w:rsidDel="007154E3" w:rsidRDefault="00656023">
            <w:pPr>
              <w:pStyle w:val="42"/>
              <w:spacing w:after="72"/>
              <w:ind w:left="1133"/>
              <w:rPr>
                <w:del w:id="3344" w:author="阿毛" w:date="2021-05-21T17:49:00Z"/>
                <w:rFonts w:ascii="標楷體" w:hAnsi="標楷體"/>
              </w:rPr>
              <w:pPrChange w:id="3345" w:author="阿毛" w:date="2021-06-02T14:38:00Z">
                <w:pPr/>
              </w:pPrChange>
            </w:pPr>
            <w:del w:id="3346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匯款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9F1CF8" w14:textId="260F9830" w:rsidR="00656023" w:rsidDel="007154E3" w:rsidRDefault="00656023">
            <w:pPr>
              <w:pStyle w:val="42"/>
              <w:spacing w:after="72"/>
              <w:ind w:left="1133"/>
              <w:rPr>
                <w:del w:id="3347" w:author="阿毛" w:date="2021-05-21T17:49:00Z"/>
                <w:rFonts w:ascii="標楷體" w:hAnsi="標楷體"/>
              </w:rPr>
              <w:pPrChange w:id="3348" w:author="阿毛" w:date="2021-06-02T14:38:00Z">
                <w:pPr/>
              </w:pPrChange>
            </w:pPr>
            <w:del w:id="3349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銀行扣款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727327B" w14:textId="6AFF22C5" w:rsidR="00656023" w:rsidDel="007154E3" w:rsidRDefault="00656023">
            <w:pPr>
              <w:pStyle w:val="42"/>
              <w:spacing w:after="72"/>
              <w:ind w:left="1133"/>
              <w:rPr>
                <w:del w:id="3350" w:author="阿毛" w:date="2021-05-21T17:49:00Z"/>
                <w:rFonts w:ascii="標楷體" w:hAnsi="標楷體"/>
              </w:rPr>
              <w:pPrChange w:id="3351" w:author="阿毛" w:date="2021-06-02T14:38:00Z">
                <w:pPr/>
              </w:pPrChange>
            </w:pPr>
            <w:del w:id="3352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扣薪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25C8711A" w14:textId="6086F795" w:rsidR="00656023" w:rsidDel="007154E3" w:rsidRDefault="00656023">
            <w:pPr>
              <w:pStyle w:val="42"/>
              <w:spacing w:after="72"/>
              <w:ind w:left="1133"/>
              <w:rPr>
                <w:del w:id="3353" w:author="阿毛" w:date="2021-05-21T17:49:00Z"/>
                <w:rFonts w:ascii="標楷體" w:hAnsi="標楷體"/>
              </w:rPr>
              <w:pPrChange w:id="3354" w:author="阿毛" w:date="2021-06-02T14:38:00Z">
                <w:pPr/>
              </w:pPrChange>
            </w:pPr>
            <w:del w:id="3355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支票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5A7B2D0" w14:textId="4D2A831C" w:rsidR="00656023" w:rsidRPr="003D4855" w:rsidDel="007154E3" w:rsidRDefault="00656023">
            <w:pPr>
              <w:pStyle w:val="42"/>
              <w:spacing w:after="72"/>
              <w:ind w:left="1133"/>
              <w:rPr>
                <w:del w:id="3356" w:author="阿毛" w:date="2021-05-21T17:49:00Z"/>
                <w:rFonts w:ascii="標楷體" w:hAnsi="標楷體"/>
              </w:rPr>
              <w:pPrChange w:id="3357" w:author="阿毛" w:date="2021-06-02T14:38:00Z">
                <w:pPr/>
              </w:pPrChange>
            </w:pPr>
            <w:del w:id="335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9.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其他</w:delText>
              </w:r>
            </w:del>
          </w:p>
        </w:tc>
      </w:tr>
      <w:tr w:rsidR="00656023" w:rsidRPr="003D4855" w:rsidDel="007154E3" w14:paraId="0DCF27BC" w14:textId="4EDD067A" w:rsidTr="001E674F">
        <w:trPr>
          <w:trHeight w:val="291"/>
          <w:jc w:val="center"/>
          <w:del w:id="3359" w:author="阿毛" w:date="2021-05-21T17:49:00Z"/>
        </w:trPr>
        <w:tc>
          <w:tcPr>
            <w:tcW w:w="482" w:type="dxa"/>
          </w:tcPr>
          <w:p w14:paraId="1A58345E" w14:textId="52EA4979" w:rsidR="00656023" w:rsidRPr="003D4855" w:rsidDel="007154E3" w:rsidRDefault="00656023">
            <w:pPr>
              <w:pStyle w:val="42"/>
              <w:spacing w:after="72"/>
              <w:ind w:left="1133"/>
              <w:rPr>
                <w:del w:id="3360" w:author="阿毛" w:date="2021-05-21T17:49:00Z"/>
                <w:rFonts w:ascii="標楷體" w:hAnsi="標楷體"/>
              </w:rPr>
              <w:pPrChange w:id="3361" w:author="阿毛" w:date="2021-06-02T14:38:00Z">
                <w:pPr/>
              </w:pPrChange>
            </w:pPr>
            <w:del w:id="3362" w:author="阿毛" w:date="2021-05-21T17:49:00Z">
              <w:r w:rsidRPr="003D4855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829" w:type="dxa"/>
          </w:tcPr>
          <w:p w14:paraId="44DDBC16" w14:textId="175BC5B9" w:rsidR="00656023" w:rsidRPr="003D4855" w:rsidDel="007154E3" w:rsidRDefault="00656023">
            <w:pPr>
              <w:pStyle w:val="42"/>
              <w:spacing w:after="72"/>
              <w:ind w:left="1133"/>
              <w:rPr>
                <w:del w:id="3363" w:author="阿毛" w:date="2021-05-21T17:49:00Z"/>
                <w:rFonts w:ascii="標楷體" w:hAnsi="標楷體"/>
                <w:lang w:eastAsia="zh-HK"/>
              </w:rPr>
              <w:pPrChange w:id="3364" w:author="阿毛" w:date="2021-06-02T14:38:00Z">
                <w:pPr/>
              </w:pPrChange>
            </w:pPr>
            <w:del w:id="3365" w:author="阿毛" w:date="2021-05-21T17:49:00Z">
              <w:r w:rsidRPr="003D4855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296" w:type="dxa"/>
          </w:tcPr>
          <w:p w14:paraId="09856BD7" w14:textId="0ECF780C" w:rsidR="00656023" w:rsidDel="007154E3" w:rsidRDefault="00656023">
            <w:pPr>
              <w:pStyle w:val="42"/>
              <w:spacing w:after="72"/>
              <w:ind w:left="1133"/>
              <w:rPr>
                <w:del w:id="3366" w:author="阿毛" w:date="2021-05-21T17:49:00Z"/>
                <w:rFonts w:ascii="標楷體" w:hAnsi="標楷體"/>
              </w:rPr>
              <w:pPrChange w:id="3367" w:author="阿毛" w:date="2021-06-02T14:38:00Z">
                <w:pPr/>
              </w:pPrChange>
            </w:pPr>
            <w:del w:id="3368" w:author="阿毛" w:date="2021-05-21T17:49:00Z">
              <w:r w:rsidDel="007154E3">
                <w:rPr>
                  <w:rFonts w:ascii="標楷體" w:hAnsi="標楷體" w:hint="eastAsia"/>
                </w:rPr>
                <w:delText>9</w:delText>
              </w:r>
            </w:del>
          </w:p>
        </w:tc>
        <w:tc>
          <w:tcPr>
            <w:tcW w:w="897" w:type="dxa"/>
          </w:tcPr>
          <w:p w14:paraId="5E86D465" w14:textId="6D0A046B" w:rsidR="00656023" w:rsidRPr="003D4855" w:rsidDel="007154E3" w:rsidRDefault="00656023">
            <w:pPr>
              <w:pStyle w:val="42"/>
              <w:spacing w:after="72"/>
              <w:ind w:left="1133"/>
              <w:rPr>
                <w:del w:id="3369" w:author="阿毛" w:date="2021-05-21T17:49:00Z"/>
                <w:rFonts w:ascii="標楷體" w:hAnsi="標楷體"/>
              </w:rPr>
              <w:pPrChange w:id="3370" w:author="阿毛" w:date="2021-06-02T14:38:00Z">
                <w:pPr/>
              </w:pPrChange>
            </w:pPr>
            <w:del w:id="3371" w:author="阿毛" w:date="2021-05-21T17:49:00Z">
              <w:r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1247" w:type="dxa"/>
          </w:tcPr>
          <w:p w14:paraId="758F16DB" w14:textId="3E4ADBB0" w:rsidR="00656023" w:rsidRPr="003D4855" w:rsidDel="007154E3" w:rsidRDefault="00656023">
            <w:pPr>
              <w:pStyle w:val="42"/>
              <w:spacing w:after="72"/>
              <w:ind w:left="1133"/>
              <w:rPr>
                <w:del w:id="3372" w:author="阿毛" w:date="2021-05-21T17:49:00Z"/>
                <w:rFonts w:ascii="標楷體" w:hAnsi="標楷體"/>
              </w:rPr>
              <w:pPrChange w:id="3373" w:author="阿毛" w:date="2021-06-02T14:38:00Z">
                <w:pPr/>
              </w:pPrChange>
            </w:pPr>
            <w:del w:id="3374" w:author="阿毛" w:date="2021-05-21T17:49:00Z">
              <w:r w:rsidRPr="003D4855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64" w:type="dxa"/>
          </w:tcPr>
          <w:p w14:paraId="0D6CCC8B" w14:textId="59B78A19" w:rsidR="00656023" w:rsidRPr="003D4855" w:rsidDel="007154E3" w:rsidRDefault="00656023">
            <w:pPr>
              <w:pStyle w:val="42"/>
              <w:spacing w:after="72"/>
              <w:ind w:left="1133"/>
              <w:rPr>
                <w:del w:id="3375" w:author="阿毛" w:date="2021-05-21T17:49:00Z"/>
                <w:rFonts w:ascii="標楷體" w:hAnsi="標楷體"/>
              </w:rPr>
              <w:pPrChange w:id="3376" w:author="阿毛" w:date="2021-06-02T14:38:00Z">
                <w:pPr/>
              </w:pPrChange>
            </w:pPr>
            <w:del w:id="3377" w:author="阿毛" w:date="2021-05-21T17:49:00Z">
              <w:r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85" w:type="dxa"/>
          </w:tcPr>
          <w:p w14:paraId="21EFA313" w14:textId="7139BB98" w:rsidR="00656023" w:rsidRPr="003D4855" w:rsidDel="007154E3" w:rsidRDefault="00656023">
            <w:pPr>
              <w:pStyle w:val="42"/>
              <w:spacing w:after="72"/>
              <w:ind w:left="1133"/>
              <w:rPr>
                <w:del w:id="3378" w:author="阿毛" w:date="2021-05-21T17:49:00Z"/>
                <w:rFonts w:ascii="標楷體" w:hAnsi="標楷體"/>
              </w:rPr>
              <w:pPrChange w:id="3379" w:author="阿毛" w:date="2021-06-02T14:38:00Z">
                <w:pPr/>
              </w:pPrChange>
            </w:pPr>
          </w:p>
        </w:tc>
        <w:tc>
          <w:tcPr>
            <w:tcW w:w="3498" w:type="dxa"/>
          </w:tcPr>
          <w:p w14:paraId="014FDAAF" w14:textId="4DB64543" w:rsidR="00656023" w:rsidDel="007154E3" w:rsidRDefault="00656023">
            <w:pPr>
              <w:pStyle w:val="42"/>
              <w:spacing w:after="72"/>
              <w:ind w:left="1133"/>
              <w:rPr>
                <w:del w:id="3380" w:author="阿毛" w:date="2021-05-21T17:49:00Z"/>
                <w:rFonts w:ascii="標楷體" w:hAnsi="標楷體"/>
              </w:rPr>
              <w:pPrChange w:id="3381" w:author="阿毛" w:date="2021-06-02T14:38:00Z">
                <w:pPr/>
              </w:pPrChange>
            </w:pPr>
            <w:del w:id="3382" w:author="阿毛" w:date="2021-05-21T17:49:00Z">
              <w:r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F8529B0" w14:textId="294DA20E" w:rsidR="00656023" w:rsidDel="007154E3" w:rsidRDefault="00656023">
            <w:pPr>
              <w:pStyle w:val="42"/>
              <w:spacing w:after="72"/>
              <w:ind w:left="1133"/>
              <w:rPr>
                <w:del w:id="3383" w:author="阿毛" w:date="2021-05-21T17:49:00Z"/>
                <w:rFonts w:ascii="標楷體" w:hAnsi="標楷體"/>
              </w:rPr>
              <w:pPrChange w:id="3384" w:author="阿毛" w:date="2021-06-02T14:38:00Z">
                <w:pPr/>
              </w:pPrChange>
            </w:pPr>
            <w:del w:id="3385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629D3508" w14:textId="430A007D" w:rsidR="00656023" w:rsidDel="007154E3" w:rsidRDefault="00656023">
            <w:pPr>
              <w:pStyle w:val="42"/>
              <w:spacing w:after="72"/>
              <w:ind w:left="1133"/>
              <w:rPr>
                <w:del w:id="3386" w:author="阿毛" w:date="2021-05-21T17:49:00Z"/>
                <w:rFonts w:ascii="標楷體" w:hAnsi="標楷體"/>
              </w:rPr>
              <w:pPrChange w:id="3387" w:author="阿毛" w:date="2021-06-02T14:38:00Z">
                <w:pPr/>
              </w:pPrChange>
            </w:pPr>
            <w:del w:id="3388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3D4855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4084F18" w14:textId="4EAC9BAC" w:rsidR="00656023" w:rsidRPr="003D4855" w:rsidDel="007154E3" w:rsidRDefault="00656023">
            <w:pPr>
              <w:pStyle w:val="42"/>
              <w:spacing w:after="72"/>
              <w:ind w:left="1133"/>
              <w:rPr>
                <w:del w:id="3389" w:author="阿毛" w:date="2021-05-21T17:49:00Z"/>
                <w:rFonts w:ascii="標楷體" w:hAnsi="標楷體"/>
              </w:rPr>
              <w:pPrChange w:id="3390" w:author="阿毛" w:date="2021-06-02T14:38:00Z">
                <w:pPr/>
              </w:pPrChange>
            </w:pPr>
            <w:del w:id="3391" w:author="阿毛" w:date="2021-05-21T17:49:00Z">
              <w:r w:rsidRPr="003D4855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</w:tbl>
    <w:p w14:paraId="5F340CDE" w14:textId="104E4CDE" w:rsidR="001407FE" w:rsidDel="007154E3" w:rsidRDefault="001407FE">
      <w:pPr>
        <w:pStyle w:val="42"/>
        <w:spacing w:after="72"/>
        <w:ind w:left="1133"/>
        <w:rPr>
          <w:del w:id="3392" w:author="阿毛" w:date="2021-05-21T17:49:00Z"/>
          <w:rFonts w:ascii="標楷體" w:hAnsi="標楷體"/>
        </w:rPr>
        <w:pPrChange w:id="3393" w:author="阿毛" w:date="2021-06-02T14:38:00Z">
          <w:pPr>
            <w:pStyle w:val="42"/>
            <w:spacing w:after="72"/>
            <w:ind w:leftChars="0" w:left="0"/>
          </w:pPr>
        </w:pPrChange>
      </w:pPr>
    </w:p>
    <w:p w14:paraId="6ADE9BFA" w14:textId="6C04C713" w:rsidR="001407FE" w:rsidDel="007154E3" w:rsidRDefault="001407FE">
      <w:pPr>
        <w:pStyle w:val="42"/>
        <w:spacing w:after="72"/>
        <w:ind w:left="1133"/>
        <w:rPr>
          <w:del w:id="3394" w:author="阿毛" w:date="2021-05-21T17:49:00Z"/>
          <w:rFonts w:ascii="標楷體" w:hAnsi="標楷體"/>
        </w:rPr>
        <w:pPrChange w:id="3395" w:author="阿毛" w:date="2021-06-02T14:38:00Z">
          <w:pPr>
            <w:pStyle w:val="42"/>
            <w:spacing w:after="72"/>
            <w:ind w:leftChars="0" w:left="0"/>
          </w:pPr>
        </w:pPrChange>
      </w:pPr>
      <w:del w:id="3396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407FE" w:rsidDel="007154E3">
          <w:rPr>
            <w:rFonts w:ascii="標楷體" w:hAnsi="標楷體" w:hint="eastAsia"/>
          </w:rPr>
          <w:delText>放款本息攤還表暨繳息通知單</w:delText>
        </w:r>
      </w:del>
    </w:p>
    <w:p w14:paraId="7912C545" w14:textId="24BDC993" w:rsidR="001407FE" w:rsidDel="007154E3" w:rsidRDefault="001407FE">
      <w:pPr>
        <w:pStyle w:val="42"/>
        <w:spacing w:after="72"/>
        <w:ind w:left="1133"/>
        <w:rPr>
          <w:del w:id="3397" w:author="阿毛" w:date="2021-05-21T17:49:00Z"/>
          <w:rFonts w:ascii="標楷體" w:hAnsi="標楷體"/>
        </w:rPr>
        <w:pPrChange w:id="3398" w:author="阿毛" w:date="2021-06-02T14:38:00Z">
          <w:pPr>
            <w:pStyle w:val="42"/>
            <w:spacing w:after="72"/>
            <w:ind w:leftChars="0" w:left="0"/>
          </w:pPr>
        </w:pPrChange>
      </w:pPr>
      <w:del w:id="3399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="00E20BE0" w:rsidRPr="006F0B88" w:rsidDel="007154E3">
          <w:rPr>
            <w:rFonts w:ascii="標楷體" w:hAnsi="標楷體"/>
            <w:sz w:val="32"/>
            <w:szCs w:val="20"/>
          </w:rPr>
          <w:object w:dxaOrig="1508" w:dyaOrig="924" w14:anchorId="6F164969">
            <v:shape id="_x0000_i1037" type="#_x0000_t75" style="width:75.6pt;height:46.2pt" o:ole="">
              <v:imagedata r:id="rId58" o:title=""/>
            </v:shape>
            <o:OLEObject Type="Embed" ProgID="Acrobat.Document.DC" ShapeID="_x0000_i1037" DrawAspect="Icon" ObjectID="_1744797244" r:id="rId59"/>
          </w:object>
        </w:r>
      </w:del>
    </w:p>
    <w:p w14:paraId="6026E738" w14:textId="5D1A3F74" w:rsidR="002871E1" w:rsidRPr="00D545F1" w:rsidDel="007154E3" w:rsidRDefault="002871E1">
      <w:pPr>
        <w:pStyle w:val="42"/>
        <w:spacing w:after="72"/>
        <w:ind w:left="1133"/>
        <w:rPr>
          <w:del w:id="3400" w:author="阿毛" w:date="2021-05-21T17:49:00Z"/>
          <w:rFonts w:ascii="標楷體" w:hAnsi="標楷體"/>
        </w:rPr>
        <w:pPrChange w:id="3401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402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4</w:delText>
        </w:r>
        <w:r w:rsidRPr="002871E1" w:rsidDel="007154E3">
          <w:rPr>
            <w:rFonts w:ascii="標楷體" w:hAnsi="標楷體" w:hint="eastAsia"/>
          </w:rPr>
          <w:delText>催收款明細表</w:delText>
        </w:r>
      </w:del>
    </w:p>
    <w:p w14:paraId="4F8132A0" w14:textId="2A6218D0" w:rsidR="002871E1" w:rsidRPr="00AB69BA" w:rsidDel="007154E3" w:rsidRDefault="002871E1">
      <w:pPr>
        <w:pStyle w:val="42"/>
        <w:spacing w:after="72"/>
        <w:ind w:left="1133"/>
        <w:rPr>
          <w:del w:id="3403" w:author="阿毛" w:date="2021-05-21T17:49:00Z"/>
        </w:rPr>
        <w:pPrChange w:id="3404" w:author="阿毛" w:date="2021-06-02T14:38:00Z">
          <w:pPr>
            <w:pStyle w:val="a"/>
          </w:pPr>
        </w:pPrChange>
      </w:pPr>
      <w:del w:id="3405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871E1" w:rsidRPr="00AB69BA" w:rsidDel="007154E3" w14:paraId="617487BA" w14:textId="2B9F4D6E" w:rsidTr="00EC6070">
        <w:trPr>
          <w:trHeight w:val="277"/>
          <w:del w:id="340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A7FF174" w14:textId="3616F9FE" w:rsidR="002871E1" w:rsidRPr="00AB69BA" w:rsidDel="007154E3" w:rsidRDefault="002871E1">
            <w:pPr>
              <w:pStyle w:val="42"/>
              <w:spacing w:after="72"/>
              <w:ind w:left="1133"/>
              <w:rPr>
                <w:del w:id="3407" w:author="阿毛" w:date="2021-05-21T17:49:00Z"/>
                <w:rFonts w:ascii="標楷體" w:hAnsi="標楷體"/>
              </w:rPr>
              <w:pPrChange w:id="3408" w:author="阿毛" w:date="2021-06-02T14:38:00Z">
                <w:pPr/>
              </w:pPrChange>
            </w:pPr>
            <w:del w:id="340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5EB401" w14:textId="3DE32776" w:rsidR="002871E1" w:rsidRPr="002871E1" w:rsidDel="007154E3" w:rsidRDefault="002871E1">
            <w:pPr>
              <w:pStyle w:val="42"/>
              <w:spacing w:after="72"/>
              <w:ind w:left="1133"/>
              <w:rPr>
                <w:del w:id="3410" w:author="阿毛" w:date="2021-05-21T17:49:00Z"/>
                <w:rFonts w:ascii="標楷體" w:hAnsi="標楷體"/>
              </w:rPr>
              <w:pPrChange w:id="3411" w:author="阿毛" w:date="2021-06-02T14:38:00Z">
                <w:pPr/>
              </w:pPrChange>
            </w:pPr>
            <w:del w:id="3412" w:author="阿毛" w:date="2021-05-21T17:49:00Z">
              <w:r w:rsidRPr="002871E1" w:rsidDel="007154E3">
                <w:rPr>
                  <w:rFonts w:ascii="標楷體" w:hAnsi="標楷體" w:hint="eastAsia"/>
                  <w:lang w:eastAsia="zh-HK"/>
                </w:rPr>
                <w:delText>催收款明細表</w:delText>
              </w:r>
            </w:del>
          </w:p>
          <w:p w14:paraId="112C3B12" w14:textId="5C5982B9" w:rsidR="002871E1" w:rsidRPr="002871E1" w:rsidDel="007154E3" w:rsidRDefault="002871E1">
            <w:pPr>
              <w:pStyle w:val="42"/>
              <w:spacing w:after="72"/>
              <w:ind w:left="1133"/>
              <w:rPr>
                <w:del w:id="3413" w:author="阿毛" w:date="2021-05-21T17:49:00Z"/>
                <w:rFonts w:ascii="標楷體" w:hAnsi="標楷體"/>
              </w:rPr>
              <w:pPrChange w:id="3414" w:author="阿毛" w:date="2021-06-02T14:38:00Z">
                <w:pPr/>
              </w:pPrChange>
            </w:pPr>
            <w:del w:id="3415" w:author="阿毛" w:date="2021-05-21T17:49:00Z">
              <w:r w:rsidRPr="002871E1" w:rsidDel="007154E3">
                <w:rPr>
                  <w:rFonts w:ascii="標楷體" w:hAnsi="標楷體" w:hint="eastAsia"/>
                </w:rPr>
                <w:delText>1.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輸入</w:delText>
              </w:r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查詢報表資料</w:delText>
              </w:r>
            </w:del>
          </w:p>
          <w:p w14:paraId="68E2D78F" w14:textId="34C2AE23" w:rsidR="002871E1" w:rsidRPr="003E2496" w:rsidDel="007154E3" w:rsidRDefault="002871E1">
            <w:pPr>
              <w:pStyle w:val="42"/>
              <w:spacing w:after="72"/>
              <w:ind w:left="1133"/>
              <w:rPr>
                <w:del w:id="3416" w:author="阿毛" w:date="2021-05-21T17:49:00Z"/>
                <w:rFonts w:ascii="標楷體" w:hAnsi="標楷體"/>
              </w:rPr>
              <w:pPrChange w:id="3417" w:author="阿毛" w:date="2021-06-02T14:38:00Z">
                <w:pPr/>
              </w:pPrChange>
            </w:pPr>
            <w:del w:id="3418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871E1" w:rsidRPr="00AB69BA" w:rsidDel="007154E3" w14:paraId="69156D82" w14:textId="5B51F417" w:rsidTr="00EC6070">
        <w:trPr>
          <w:trHeight w:val="277"/>
          <w:del w:id="34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E87D14C" w14:textId="1EB9DC02" w:rsidR="002871E1" w:rsidRPr="00AB69BA" w:rsidDel="007154E3" w:rsidRDefault="002871E1">
            <w:pPr>
              <w:pStyle w:val="42"/>
              <w:spacing w:after="72"/>
              <w:ind w:left="1133"/>
              <w:rPr>
                <w:del w:id="3420" w:author="阿毛" w:date="2021-05-21T17:49:00Z"/>
                <w:rFonts w:ascii="標楷體" w:hAnsi="標楷體"/>
              </w:rPr>
              <w:pPrChange w:id="3421" w:author="阿毛" w:date="2021-06-02T14:38:00Z">
                <w:pPr/>
              </w:pPrChange>
            </w:pPr>
            <w:del w:id="3422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752B92" w14:textId="5B3A0155" w:rsidR="002871E1" w:rsidRPr="00AB69BA" w:rsidDel="007154E3" w:rsidRDefault="002871E1">
            <w:pPr>
              <w:pStyle w:val="42"/>
              <w:spacing w:after="72"/>
              <w:ind w:left="1133"/>
              <w:rPr>
                <w:del w:id="3423" w:author="阿毛" w:date="2021-05-21T17:49:00Z"/>
                <w:rFonts w:ascii="標楷體" w:hAnsi="標楷體"/>
              </w:rPr>
              <w:pPrChange w:id="3424" w:author="阿毛" w:date="2021-06-02T14:38:00Z">
                <w:pPr/>
              </w:pPrChange>
            </w:pPr>
          </w:p>
        </w:tc>
      </w:tr>
      <w:tr w:rsidR="002871E1" w:rsidRPr="00AB69BA" w:rsidDel="007154E3" w14:paraId="125CDA33" w14:textId="3CD1D8AA" w:rsidTr="00EC6070">
        <w:trPr>
          <w:trHeight w:val="773"/>
          <w:del w:id="342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16FC86" w14:textId="36544F5C" w:rsidR="002871E1" w:rsidRPr="00AB69BA" w:rsidDel="007154E3" w:rsidRDefault="002871E1">
            <w:pPr>
              <w:pStyle w:val="42"/>
              <w:spacing w:after="72"/>
              <w:ind w:left="1133"/>
              <w:rPr>
                <w:del w:id="3426" w:author="阿毛" w:date="2021-05-21T17:49:00Z"/>
                <w:rFonts w:ascii="標楷體" w:hAnsi="標楷體"/>
              </w:rPr>
              <w:pPrChange w:id="3427" w:author="阿毛" w:date="2021-06-02T14:38:00Z">
                <w:pPr/>
              </w:pPrChange>
            </w:pPr>
            <w:del w:id="342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AE29AE3" w14:textId="5B754480" w:rsidR="002871E1" w:rsidRPr="00AB69BA" w:rsidDel="007154E3" w:rsidRDefault="002871E1">
            <w:pPr>
              <w:pStyle w:val="42"/>
              <w:spacing w:after="72"/>
              <w:ind w:left="1133"/>
              <w:rPr>
                <w:del w:id="3429" w:author="阿毛" w:date="2021-05-21T17:49:00Z"/>
                <w:rFonts w:ascii="標楷體" w:hAnsi="標楷體"/>
              </w:rPr>
              <w:pPrChange w:id="3430" w:author="阿毛" w:date="2021-06-02T14:38:00Z">
                <w:pPr/>
              </w:pPrChange>
            </w:pPr>
          </w:p>
        </w:tc>
      </w:tr>
      <w:tr w:rsidR="002871E1" w:rsidRPr="00AB69BA" w:rsidDel="007154E3" w14:paraId="2EA401C8" w14:textId="5234145B" w:rsidTr="00EC6070">
        <w:trPr>
          <w:trHeight w:val="321"/>
          <w:del w:id="34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2B8104" w14:textId="7A6F02DA" w:rsidR="002871E1" w:rsidRPr="00AB69BA" w:rsidDel="007154E3" w:rsidRDefault="002871E1">
            <w:pPr>
              <w:pStyle w:val="42"/>
              <w:spacing w:after="72"/>
              <w:ind w:left="1133"/>
              <w:rPr>
                <w:del w:id="3432" w:author="阿毛" w:date="2021-05-21T17:49:00Z"/>
                <w:rFonts w:ascii="標楷體" w:hAnsi="標楷體"/>
              </w:rPr>
              <w:pPrChange w:id="3433" w:author="阿毛" w:date="2021-06-02T14:38:00Z">
                <w:pPr/>
              </w:pPrChange>
            </w:pPr>
            <w:del w:id="3434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01298F" w14:textId="0FCD4DF3" w:rsidR="002871E1" w:rsidRPr="00AB69BA" w:rsidDel="007154E3" w:rsidRDefault="002871E1">
            <w:pPr>
              <w:pStyle w:val="42"/>
              <w:spacing w:after="72"/>
              <w:ind w:left="1133"/>
              <w:rPr>
                <w:del w:id="3435" w:author="阿毛" w:date="2021-05-21T17:49:00Z"/>
                <w:rFonts w:ascii="標楷體" w:hAnsi="標楷體"/>
              </w:rPr>
              <w:pPrChange w:id="3436" w:author="阿毛" w:date="2021-06-02T14:38:00Z">
                <w:pPr/>
              </w:pPrChange>
            </w:pPr>
          </w:p>
        </w:tc>
      </w:tr>
      <w:tr w:rsidR="002871E1" w:rsidRPr="00AB69BA" w:rsidDel="007154E3" w14:paraId="7FC21727" w14:textId="2E879D75" w:rsidTr="00EC6070">
        <w:trPr>
          <w:trHeight w:val="1311"/>
          <w:del w:id="34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E51D49" w14:textId="4BB8AAE8" w:rsidR="002871E1" w:rsidRPr="00AB69BA" w:rsidDel="007154E3" w:rsidRDefault="002871E1">
            <w:pPr>
              <w:pStyle w:val="42"/>
              <w:spacing w:after="72"/>
              <w:ind w:left="1133"/>
              <w:rPr>
                <w:del w:id="3438" w:author="阿毛" w:date="2021-05-21T17:49:00Z"/>
                <w:rFonts w:ascii="標楷體" w:hAnsi="標楷體"/>
              </w:rPr>
              <w:pPrChange w:id="3439" w:author="阿毛" w:date="2021-06-02T14:38:00Z">
                <w:pPr/>
              </w:pPrChange>
            </w:pPr>
            <w:del w:id="3440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A16C3C" w14:textId="06816EE3" w:rsidR="002871E1" w:rsidRPr="00AB69BA" w:rsidDel="007154E3" w:rsidRDefault="002871E1">
            <w:pPr>
              <w:pStyle w:val="42"/>
              <w:spacing w:after="72"/>
              <w:ind w:left="1133"/>
              <w:rPr>
                <w:del w:id="3441" w:author="阿毛" w:date="2021-05-21T17:49:00Z"/>
                <w:rFonts w:ascii="標楷體" w:hAnsi="標楷體"/>
              </w:rPr>
              <w:pPrChange w:id="3442" w:author="阿毛" w:date="2021-06-02T14:38:00Z">
                <w:pPr/>
              </w:pPrChange>
            </w:pPr>
          </w:p>
        </w:tc>
      </w:tr>
      <w:tr w:rsidR="002871E1" w:rsidRPr="00AB69BA" w:rsidDel="007154E3" w14:paraId="62AD8F2F" w14:textId="47A179B3" w:rsidTr="00EC6070">
        <w:trPr>
          <w:trHeight w:val="278"/>
          <w:del w:id="344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FF3FCF" w14:textId="12C5FCB4" w:rsidR="002871E1" w:rsidRPr="00AB69BA" w:rsidDel="007154E3" w:rsidRDefault="002871E1">
            <w:pPr>
              <w:pStyle w:val="42"/>
              <w:spacing w:after="72"/>
              <w:ind w:left="1133"/>
              <w:rPr>
                <w:del w:id="3444" w:author="阿毛" w:date="2021-05-21T17:49:00Z"/>
                <w:rFonts w:ascii="標楷體" w:hAnsi="標楷體"/>
              </w:rPr>
              <w:pPrChange w:id="3445" w:author="阿毛" w:date="2021-06-02T14:38:00Z">
                <w:pPr/>
              </w:pPrChange>
            </w:pPr>
            <w:del w:id="344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3FBFCB" w14:textId="507C3246" w:rsidR="002871E1" w:rsidRPr="00AB69BA" w:rsidDel="007154E3" w:rsidRDefault="002871E1">
            <w:pPr>
              <w:pStyle w:val="42"/>
              <w:spacing w:after="72"/>
              <w:ind w:left="1133"/>
              <w:rPr>
                <w:del w:id="3447" w:author="阿毛" w:date="2021-05-21T17:49:00Z"/>
                <w:rFonts w:ascii="標楷體" w:hAnsi="標楷體"/>
              </w:rPr>
              <w:pPrChange w:id="3448" w:author="阿毛" w:date="2021-06-02T14:38:00Z">
                <w:pPr/>
              </w:pPrChange>
            </w:pPr>
          </w:p>
        </w:tc>
      </w:tr>
      <w:tr w:rsidR="002871E1" w:rsidRPr="00AB69BA" w:rsidDel="007154E3" w14:paraId="104CFA18" w14:textId="3BDCA2C3" w:rsidTr="00EC6070">
        <w:trPr>
          <w:trHeight w:val="358"/>
          <w:del w:id="34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5AE002" w14:textId="19C63618" w:rsidR="002871E1" w:rsidRPr="00AB69BA" w:rsidDel="007154E3" w:rsidRDefault="002871E1">
            <w:pPr>
              <w:pStyle w:val="42"/>
              <w:spacing w:after="72"/>
              <w:ind w:left="1133"/>
              <w:rPr>
                <w:del w:id="3450" w:author="阿毛" w:date="2021-05-21T17:49:00Z"/>
                <w:rFonts w:ascii="標楷體" w:hAnsi="標楷體"/>
              </w:rPr>
              <w:pPrChange w:id="3451" w:author="阿毛" w:date="2021-06-02T14:38:00Z">
                <w:pPr/>
              </w:pPrChange>
            </w:pPr>
            <w:del w:id="3452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5086B7" w14:textId="64160577" w:rsidR="002871E1" w:rsidRPr="00AB69BA" w:rsidDel="007154E3" w:rsidRDefault="002871E1">
            <w:pPr>
              <w:pStyle w:val="42"/>
              <w:spacing w:after="72"/>
              <w:ind w:left="1133"/>
              <w:rPr>
                <w:del w:id="3453" w:author="阿毛" w:date="2021-05-21T17:49:00Z"/>
                <w:rFonts w:ascii="標楷體" w:hAnsi="標楷體"/>
              </w:rPr>
              <w:pPrChange w:id="3454" w:author="阿毛" w:date="2021-06-02T14:38:00Z">
                <w:pPr/>
              </w:pPrChange>
            </w:pPr>
          </w:p>
        </w:tc>
      </w:tr>
      <w:tr w:rsidR="002871E1" w:rsidRPr="00AB69BA" w:rsidDel="007154E3" w14:paraId="7C1830F6" w14:textId="45BD9F39" w:rsidTr="00EC6070">
        <w:trPr>
          <w:trHeight w:val="278"/>
          <w:del w:id="34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4231580" w14:textId="2364D9D6" w:rsidR="002871E1" w:rsidRPr="00AB69BA" w:rsidDel="007154E3" w:rsidRDefault="002871E1">
            <w:pPr>
              <w:pStyle w:val="42"/>
              <w:spacing w:after="72"/>
              <w:ind w:left="1133"/>
              <w:rPr>
                <w:del w:id="3456" w:author="阿毛" w:date="2021-05-21T17:49:00Z"/>
                <w:rFonts w:ascii="標楷體" w:hAnsi="標楷體"/>
              </w:rPr>
              <w:pPrChange w:id="3457" w:author="阿毛" w:date="2021-06-02T14:38:00Z">
                <w:pPr/>
              </w:pPrChange>
            </w:pPr>
            <w:del w:id="345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CC4D8" w14:textId="6F059F4F" w:rsidR="002871E1" w:rsidRPr="00AB69BA" w:rsidDel="007154E3" w:rsidRDefault="002871E1">
            <w:pPr>
              <w:pStyle w:val="42"/>
              <w:spacing w:after="72"/>
              <w:ind w:left="1133"/>
              <w:rPr>
                <w:del w:id="3459" w:author="阿毛" w:date="2021-05-21T17:49:00Z"/>
                <w:rFonts w:ascii="標楷體" w:hAnsi="標楷體"/>
              </w:rPr>
              <w:pPrChange w:id="3460" w:author="阿毛" w:date="2021-06-02T14:38:00Z">
                <w:pPr/>
              </w:pPrChange>
            </w:pPr>
          </w:p>
        </w:tc>
      </w:tr>
    </w:tbl>
    <w:p w14:paraId="471B4ACC" w14:textId="16921B8F" w:rsidR="002871E1" w:rsidRPr="00AB69BA" w:rsidDel="007154E3" w:rsidRDefault="002871E1">
      <w:pPr>
        <w:pStyle w:val="42"/>
        <w:spacing w:after="72"/>
        <w:ind w:left="1133"/>
        <w:rPr>
          <w:del w:id="3461" w:author="阿毛" w:date="2021-05-21T17:49:00Z"/>
          <w:rFonts w:ascii="標楷體" w:hAnsi="標楷體"/>
        </w:rPr>
        <w:pPrChange w:id="3462" w:author="阿毛" w:date="2021-06-02T14:38:00Z">
          <w:pPr/>
        </w:pPrChange>
      </w:pPr>
    </w:p>
    <w:p w14:paraId="7D115C08" w14:textId="0E9F40F8" w:rsidR="002871E1" w:rsidRPr="00AB69BA" w:rsidDel="007154E3" w:rsidRDefault="002871E1">
      <w:pPr>
        <w:pStyle w:val="42"/>
        <w:spacing w:after="72"/>
        <w:ind w:left="1133"/>
        <w:rPr>
          <w:del w:id="3463" w:author="阿毛" w:date="2021-05-21T17:49:00Z"/>
        </w:rPr>
        <w:pPrChange w:id="3464" w:author="阿毛" w:date="2021-06-02T14:38:00Z">
          <w:pPr>
            <w:pStyle w:val="a"/>
          </w:pPr>
        </w:pPrChange>
      </w:pPr>
      <w:del w:id="346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1E049CA3" w14:textId="3339FA7A" w:rsidR="002871E1" w:rsidRPr="00AB69BA" w:rsidDel="007154E3" w:rsidRDefault="002871E1">
      <w:pPr>
        <w:pStyle w:val="42"/>
        <w:spacing w:after="72"/>
        <w:ind w:left="1133"/>
        <w:rPr>
          <w:del w:id="3466" w:author="阿毛" w:date="2021-05-21T17:49:00Z"/>
          <w:rFonts w:ascii="標楷體" w:hAnsi="標楷體"/>
        </w:rPr>
        <w:pPrChange w:id="3467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46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1F9EB43" w14:textId="4E4B419F" w:rsidR="002871E1" w:rsidRPr="003C50EB" w:rsidDel="007154E3" w:rsidRDefault="00EB300A">
      <w:pPr>
        <w:pStyle w:val="42"/>
        <w:spacing w:after="72"/>
        <w:ind w:left="1133"/>
        <w:rPr>
          <w:del w:id="3469" w:author="阿毛" w:date="2021-05-21T17:49:00Z"/>
          <w:rFonts w:ascii="新細明體" w:cs="新細明體"/>
          <w:sz w:val="22"/>
        </w:rPr>
        <w:pPrChange w:id="3470" w:author="阿毛" w:date="2021-06-02T14:38:00Z">
          <w:pPr>
            <w:autoSpaceDE w:val="0"/>
            <w:autoSpaceDN w:val="0"/>
            <w:adjustRightInd w:val="0"/>
          </w:pPr>
        </w:pPrChange>
      </w:pPr>
      <w:del w:id="3471" w:author="阿毛" w:date="2021-05-21T17:49:00Z">
        <w:r w:rsidDel="007154E3">
          <w:rPr>
            <w:rFonts w:ascii="新細明體" w:cs="新細明體"/>
            <w:noProof/>
            <w:sz w:val="22"/>
            <w:szCs w:val="20"/>
          </w:rPr>
          <w:drawing>
            <wp:inline distT="0" distB="0" distL="0" distR="0" wp14:anchorId="450B36C8" wp14:editId="5A417763">
              <wp:extent cx="6724650" cy="1035050"/>
              <wp:effectExtent l="0" t="0" r="0" b="0"/>
              <wp:docPr id="1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1035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C33F35" w14:textId="38213F4A" w:rsidR="002871E1" w:rsidDel="007154E3" w:rsidRDefault="002871E1">
      <w:pPr>
        <w:pStyle w:val="42"/>
        <w:spacing w:after="72"/>
        <w:ind w:left="1133"/>
        <w:rPr>
          <w:del w:id="3472" w:author="阿毛" w:date="2021-05-21T17:49:00Z"/>
        </w:rPr>
        <w:pPrChange w:id="3473" w:author="阿毛" w:date="2021-06-02T14:38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0" w:firstLine="0"/>
          </w:pPr>
        </w:pPrChange>
      </w:pPr>
    </w:p>
    <w:p w14:paraId="6C5CB43C" w14:textId="1B695C4D" w:rsidR="002871E1" w:rsidRPr="00AB69BA" w:rsidDel="007154E3" w:rsidRDefault="00D950B2">
      <w:pPr>
        <w:pStyle w:val="42"/>
        <w:spacing w:after="72"/>
        <w:ind w:left="1133"/>
        <w:rPr>
          <w:del w:id="3474" w:author="阿毛" w:date="2021-05-21T17:49:00Z"/>
        </w:rPr>
        <w:pPrChange w:id="3475" w:author="阿毛" w:date="2021-06-02T14:38:00Z">
          <w:pPr>
            <w:pStyle w:val="a"/>
          </w:pPr>
        </w:pPrChange>
      </w:pPr>
      <w:del w:id="3476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26"/>
        <w:gridCol w:w="1225"/>
        <w:gridCol w:w="1578"/>
        <w:gridCol w:w="1225"/>
        <w:gridCol w:w="1225"/>
        <w:gridCol w:w="1225"/>
        <w:gridCol w:w="1314"/>
        <w:gridCol w:w="1402"/>
      </w:tblGrid>
      <w:tr w:rsidR="006865D5" w:rsidRPr="003D4855" w:rsidDel="007154E3" w14:paraId="5C142F8D" w14:textId="5BF42B18" w:rsidTr="005C14EF">
        <w:trPr>
          <w:trHeight w:val="388"/>
          <w:jc w:val="center"/>
          <w:del w:id="3477" w:author="阿毛" w:date="2021-05-21T17:49:00Z"/>
        </w:trPr>
        <w:tc>
          <w:tcPr>
            <w:tcW w:w="486" w:type="dxa"/>
            <w:vMerge w:val="restart"/>
          </w:tcPr>
          <w:p w14:paraId="3B7B55C9" w14:textId="7FECE372" w:rsidR="006865D5" w:rsidRPr="003D4855" w:rsidDel="007154E3" w:rsidRDefault="006865D5">
            <w:pPr>
              <w:pStyle w:val="42"/>
              <w:spacing w:after="72"/>
              <w:ind w:left="1133"/>
              <w:rPr>
                <w:del w:id="3478" w:author="阿毛" w:date="2021-05-21T17:49:00Z"/>
                <w:rFonts w:ascii="標楷體" w:hAnsi="標楷體"/>
              </w:rPr>
              <w:pPrChange w:id="3479" w:author="阿毛" w:date="2021-06-02T14:38:00Z">
                <w:pPr/>
              </w:pPrChange>
            </w:pPr>
            <w:del w:id="3480" w:author="阿毛" w:date="2021-05-21T17:49:00Z">
              <w:r w:rsidRPr="003D4855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0596E0C1" w14:textId="1B0DBA72" w:rsidR="006865D5" w:rsidRPr="003D4855" w:rsidDel="007154E3" w:rsidRDefault="006865D5">
            <w:pPr>
              <w:pStyle w:val="42"/>
              <w:spacing w:after="72"/>
              <w:ind w:left="1133"/>
              <w:rPr>
                <w:del w:id="3481" w:author="阿毛" w:date="2021-05-21T17:49:00Z"/>
                <w:rFonts w:ascii="標楷體" w:hAnsi="標楷體"/>
              </w:rPr>
              <w:pPrChange w:id="3482" w:author="阿毛" w:date="2021-06-02T14:38:00Z">
                <w:pPr/>
              </w:pPrChange>
            </w:pPr>
            <w:del w:id="3483" w:author="阿毛" w:date="2021-05-21T17:49:00Z">
              <w:r w:rsidRPr="003D4855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083912B3" w14:textId="07BE0383" w:rsidR="006865D5" w:rsidRPr="003D4855" w:rsidDel="007154E3" w:rsidRDefault="006865D5">
            <w:pPr>
              <w:pStyle w:val="42"/>
              <w:spacing w:after="72"/>
              <w:ind w:left="1133"/>
              <w:rPr>
                <w:del w:id="3484" w:author="阿毛" w:date="2021-05-21T17:49:00Z"/>
                <w:rFonts w:ascii="標楷體" w:hAnsi="標楷體"/>
              </w:rPr>
              <w:pPrChange w:id="3485" w:author="阿毛" w:date="2021-06-02T14:38:00Z">
                <w:pPr>
                  <w:jc w:val="center"/>
                </w:pPr>
              </w:pPrChange>
            </w:pPr>
            <w:del w:id="3486" w:author="阿毛" w:date="2021-05-21T17:49:00Z">
              <w:r w:rsidRPr="003D4855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108F148D" w14:textId="5B04A328" w:rsidR="006865D5" w:rsidRPr="003D4855" w:rsidDel="007154E3" w:rsidRDefault="006865D5">
            <w:pPr>
              <w:pStyle w:val="42"/>
              <w:spacing w:after="72"/>
              <w:ind w:left="1133"/>
              <w:rPr>
                <w:del w:id="3487" w:author="阿毛" w:date="2021-05-21T17:49:00Z"/>
                <w:rFonts w:ascii="標楷體" w:hAnsi="標楷體"/>
              </w:rPr>
              <w:pPrChange w:id="3488" w:author="阿毛" w:date="2021-06-02T14:38:00Z">
                <w:pPr/>
              </w:pPrChange>
            </w:pPr>
            <w:del w:id="3489" w:author="阿毛" w:date="2021-05-21T17:49:00Z">
              <w:r w:rsidRPr="003D4855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6865D5" w:rsidRPr="003D4855" w:rsidDel="007154E3" w14:paraId="2A68ED09" w14:textId="6D926C2C" w:rsidTr="006865D5">
        <w:trPr>
          <w:trHeight w:val="244"/>
          <w:jc w:val="center"/>
          <w:del w:id="3490" w:author="阿毛" w:date="2021-05-21T17:49:00Z"/>
        </w:trPr>
        <w:tc>
          <w:tcPr>
            <w:tcW w:w="486" w:type="dxa"/>
            <w:vMerge/>
          </w:tcPr>
          <w:p w14:paraId="0D711542" w14:textId="41261155" w:rsidR="006865D5" w:rsidRPr="003D4855" w:rsidDel="007154E3" w:rsidRDefault="006865D5">
            <w:pPr>
              <w:pStyle w:val="42"/>
              <w:spacing w:after="72"/>
              <w:ind w:left="1133"/>
              <w:rPr>
                <w:del w:id="3491" w:author="阿毛" w:date="2021-05-21T17:49:00Z"/>
                <w:rFonts w:ascii="標楷體" w:hAnsi="標楷體"/>
              </w:rPr>
              <w:pPrChange w:id="3492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46494112" w14:textId="6C73CD02" w:rsidR="006865D5" w:rsidRPr="003D4855" w:rsidDel="007154E3" w:rsidRDefault="006865D5">
            <w:pPr>
              <w:pStyle w:val="42"/>
              <w:spacing w:after="72"/>
              <w:ind w:left="1133"/>
              <w:rPr>
                <w:del w:id="3493" w:author="阿毛" w:date="2021-05-21T17:49:00Z"/>
                <w:rFonts w:ascii="標楷體" w:hAnsi="標楷體"/>
              </w:rPr>
              <w:pPrChange w:id="3494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03521CF2" w14:textId="7C9B5AEE" w:rsidR="006865D5" w:rsidRPr="003D4855" w:rsidDel="007154E3" w:rsidRDefault="006865D5">
            <w:pPr>
              <w:pStyle w:val="42"/>
              <w:spacing w:after="72"/>
              <w:ind w:left="1133"/>
              <w:rPr>
                <w:del w:id="3495" w:author="阿毛" w:date="2021-05-21T17:49:00Z"/>
                <w:rFonts w:ascii="標楷體" w:hAnsi="標楷體"/>
              </w:rPr>
              <w:pPrChange w:id="3496" w:author="阿毛" w:date="2021-06-02T14:38:00Z">
                <w:pPr/>
              </w:pPrChange>
            </w:pPr>
            <w:del w:id="3497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002D1562" w14:textId="640B459A" w:rsidR="006865D5" w:rsidRPr="003D4855" w:rsidDel="007154E3" w:rsidRDefault="006865D5">
            <w:pPr>
              <w:pStyle w:val="42"/>
              <w:spacing w:after="72"/>
              <w:ind w:left="1133"/>
              <w:rPr>
                <w:del w:id="3498" w:author="阿毛" w:date="2021-05-21T17:49:00Z"/>
                <w:rFonts w:ascii="標楷體" w:hAnsi="標楷體"/>
              </w:rPr>
              <w:pPrChange w:id="3499" w:author="阿毛" w:date="2021-06-02T14:38:00Z">
                <w:pPr/>
              </w:pPrChange>
            </w:pPr>
            <w:del w:id="3500" w:author="阿毛" w:date="2021-05-21T17:49:00Z">
              <w:r w:rsidRPr="003D4855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C99FD2F" w14:textId="289D1AC2" w:rsidR="006865D5" w:rsidRPr="003D4855" w:rsidDel="007154E3" w:rsidRDefault="006865D5">
            <w:pPr>
              <w:pStyle w:val="42"/>
              <w:spacing w:after="72"/>
              <w:ind w:left="1133"/>
              <w:rPr>
                <w:del w:id="3501" w:author="阿毛" w:date="2021-05-21T17:49:00Z"/>
                <w:rFonts w:ascii="標楷體" w:hAnsi="標楷體"/>
              </w:rPr>
              <w:pPrChange w:id="3502" w:author="阿毛" w:date="2021-06-02T14:38:00Z">
                <w:pPr/>
              </w:pPrChange>
            </w:pPr>
            <w:del w:id="3503" w:author="阿毛" w:date="2021-05-21T17:49:00Z">
              <w:r w:rsidRPr="003D4855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1A92E7D6" w14:textId="76AAE952" w:rsidR="006865D5" w:rsidRPr="003D4855" w:rsidDel="007154E3" w:rsidRDefault="006865D5">
            <w:pPr>
              <w:pStyle w:val="42"/>
              <w:spacing w:after="72"/>
              <w:ind w:left="1133"/>
              <w:rPr>
                <w:del w:id="3504" w:author="阿毛" w:date="2021-05-21T17:49:00Z"/>
                <w:rFonts w:ascii="標楷體" w:hAnsi="標楷體"/>
              </w:rPr>
              <w:pPrChange w:id="3505" w:author="阿毛" w:date="2021-06-02T14:38:00Z">
                <w:pPr/>
              </w:pPrChange>
            </w:pPr>
            <w:del w:id="3506" w:author="阿毛" w:date="2021-05-21T17:49:00Z">
              <w:r w:rsidRPr="003D4855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10D4B850" w14:textId="644EE4F3" w:rsidR="006865D5" w:rsidRPr="003D4855" w:rsidDel="007154E3" w:rsidRDefault="006865D5">
            <w:pPr>
              <w:pStyle w:val="42"/>
              <w:spacing w:after="72"/>
              <w:ind w:left="1133"/>
              <w:rPr>
                <w:del w:id="3507" w:author="阿毛" w:date="2021-05-21T17:49:00Z"/>
                <w:rFonts w:ascii="標楷體" w:hAnsi="標楷體"/>
              </w:rPr>
              <w:pPrChange w:id="3508" w:author="阿毛" w:date="2021-06-02T14:38:00Z">
                <w:pPr/>
              </w:pPrChange>
            </w:pPr>
            <w:del w:id="3509" w:author="阿毛" w:date="2021-05-21T17:49:00Z">
              <w:r w:rsidRPr="003D4855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4BAF980C" w14:textId="41B23B1C" w:rsidR="006865D5" w:rsidRPr="003D4855" w:rsidDel="007154E3" w:rsidRDefault="006865D5">
            <w:pPr>
              <w:pStyle w:val="42"/>
              <w:spacing w:after="72"/>
              <w:ind w:left="1133"/>
              <w:rPr>
                <w:del w:id="3510" w:author="阿毛" w:date="2021-05-21T17:49:00Z"/>
                <w:rFonts w:ascii="標楷體" w:hAnsi="標楷體"/>
              </w:rPr>
              <w:pPrChange w:id="3511" w:author="阿毛" w:date="2021-06-02T14:38:00Z">
                <w:pPr/>
              </w:pPrChange>
            </w:pPr>
          </w:p>
        </w:tc>
      </w:tr>
      <w:tr w:rsidR="006865D5" w:rsidRPr="003D4855" w:rsidDel="007154E3" w14:paraId="70B241B5" w14:textId="7A72D377" w:rsidTr="006865D5">
        <w:trPr>
          <w:trHeight w:val="291"/>
          <w:jc w:val="center"/>
          <w:del w:id="3512" w:author="阿毛" w:date="2021-05-21T17:49:00Z"/>
        </w:trPr>
        <w:tc>
          <w:tcPr>
            <w:tcW w:w="486" w:type="dxa"/>
          </w:tcPr>
          <w:p w14:paraId="165A4298" w14:textId="0E6F72E2" w:rsidR="006865D5" w:rsidRPr="003D4855" w:rsidDel="007154E3" w:rsidRDefault="006865D5">
            <w:pPr>
              <w:pStyle w:val="42"/>
              <w:spacing w:after="72"/>
              <w:ind w:left="1133"/>
              <w:rPr>
                <w:del w:id="3513" w:author="阿毛" w:date="2021-05-21T17:49:00Z"/>
                <w:rFonts w:ascii="標楷體" w:hAnsi="標楷體"/>
              </w:rPr>
              <w:pPrChange w:id="3514" w:author="阿毛" w:date="2021-06-02T14:38:00Z">
                <w:pPr/>
              </w:pPrChange>
            </w:pPr>
            <w:del w:id="3515" w:author="阿毛" w:date="2021-05-21T17:49:00Z">
              <w:r w:rsidRPr="003D4855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1FB99045" w14:textId="0DE25E17" w:rsidR="006865D5" w:rsidRPr="003D4855" w:rsidDel="007154E3" w:rsidRDefault="006865D5">
            <w:pPr>
              <w:pStyle w:val="42"/>
              <w:spacing w:after="72"/>
              <w:ind w:left="1133"/>
              <w:rPr>
                <w:del w:id="3516" w:author="阿毛" w:date="2021-05-21T17:49:00Z"/>
                <w:rFonts w:ascii="標楷體" w:hAnsi="標楷體"/>
              </w:rPr>
              <w:pPrChange w:id="3517" w:author="阿毛" w:date="2021-06-02T14:38:00Z">
                <w:pPr/>
              </w:pPrChange>
            </w:pPr>
            <w:del w:id="3518" w:author="阿毛" w:date="2021-05-21T17:49:00Z">
              <w:r w:rsidRPr="002871E1" w:rsidDel="007154E3">
                <w:rPr>
                  <w:rFonts w:ascii="標楷體" w:hAnsi="標楷體" w:cs="新細明體" w:hint="eastAsia"/>
                  <w:lang w:val="zh-TW"/>
                </w:rPr>
                <w:delText>年月</w:delText>
              </w:r>
            </w:del>
          </w:p>
        </w:tc>
        <w:tc>
          <w:tcPr>
            <w:tcW w:w="942" w:type="dxa"/>
          </w:tcPr>
          <w:p w14:paraId="2CE072BF" w14:textId="7D95DCF4" w:rsidR="006865D5" w:rsidDel="007154E3" w:rsidRDefault="006865D5">
            <w:pPr>
              <w:pStyle w:val="42"/>
              <w:spacing w:after="72"/>
              <w:ind w:left="1133"/>
              <w:rPr>
                <w:del w:id="3519" w:author="阿毛" w:date="2021-05-21T17:49:00Z"/>
                <w:rFonts w:ascii="標楷體" w:hAnsi="標楷體" w:cs="新細明體"/>
                <w:lang w:eastAsia="zh-HK"/>
              </w:rPr>
              <w:pPrChange w:id="3520" w:author="阿毛" w:date="2021-06-02T14:38:00Z">
                <w:pPr/>
              </w:pPrChange>
            </w:pPr>
            <w:del w:id="3521" w:author="阿毛" w:date="2021-05-21T17:49:00Z">
              <w:r w:rsidRPr="002871E1" w:rsidDel="007154E3">
                <w:rPr>
                  <w:rFonts w:ascii="標楷體" w:hAnsi="標楷體" w:hint="eastAsia"/>
                </w:rPr>
                <w:delText>999/99</w:delText>
              </w:r>
            </w:del>
          </w:p>
        </w:tc>
        <w:tc>
          <w:tcPr>
            <w:tcW w:w="957" w:type="dxa"/>
          </w:tcPr>
          <w:p w14:paraId="399ECE65" w14:textId="2214C6D4" w:rsidR="006865D5" w:rsidRPr="003D4855" w:rsidDel="007154E3" w:rsidRDefault="006865D5">
            <w:pPr>
              <w:pStyle w:val="42"/>
              <w:spacing w:after="72"/>
              <w:ind w:left="1133"/>
              <w:rPr>
                <w:del w:id="3522" w:author="阿毛" w:date="2021-05-21T17:49:00Z"/>
                <w:rFonts w:ascii="標楷體" w:hAnsi="標楷體"/>
              </w:rPr>
              <w:pPrChange w:id="3523" w:author="阿毛" w:date="2021-06-02T14:38:00Z">
                <w:pPr/>
              </w:pPrChange>
            </w:pPr>
            <w:del w:id="3524" w:author="阿毛" w:date="2021-05-21T17:49:00Z">
              <w:r w:rsidDel="007154E3">
                <w:rPr>
                  <w:rFonts w:ascii="標楷體" w:hAnsi="標楷體" w:cs="新細明體" w:hint="eastAsia"/>
                  <w:lang w:eastAsia="zh-HK"/>
                </w:rPr>
                <w:delText>上月底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日</w:delText>
              </w:r>
            </w:del>
          </w:p>
        </w:tc>
        <w:tc>
          <w:tcPr>
            <w:tcW w:w="1356" w:type="dxa"/>
          </w:tcPr>
          <w:p w14:paraId="1C60DDB2" w14:textId="121C7482" w:rsidR="006865D5" w:rsidRPr="003D4855" w:rsidDel="007154E3" w:rsidRDefault="006865D5">
            <w:pPr>
              <w:pStyle w:val="42"/>
              <w:spacing w:after="72"/>
              <w:ind w:left="1133"/>
              <w:rPr>
                <w:del w:id="3525" w:author="阿毛" w:date="2021-05-21T17:49:00Z"/>
                <w:rFonts w:ascii="標楷體" w:hAnsi="標楷體"/>
              </w:rPr>
              <w:pPrChange w:id="3526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4B25C9CF" w14:textId="013D655D" w:rsidR="006865D5" w:rsidRPr="003D4855" w:rsidDel="007154E3" w:rsidRDefault="006865D5">
            <w:pPr>
              <w:pStyle w:val="42"/>
              <w:spacing w:after="72"/>
              <w:ind w:left="1133"/>
              <w:rPr>
                <w:del w:id="3527" w:author="阿毛" w:date="2021-05-21T17:49:00Z"/>
                <w:rFonts w:ascii="標楷體" w:hAnsi="標楷體"/>
              </w:rPr>
              <w:pPrChange w:id="3528" w:author="阿毛" w:date="2021-06-02T14:38:00Z">
                <w:pPr/>
              </w:pPrChange>
            </w:pPr>
            <w:del w:id="3529" w:author="阿毛" w:date="2021-05-21T17:49:00Z">
              <w:r w:rsidRPr="003D485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3BBE35E" w14:textId="2B6641FB" w:rsidR="006865D5" w:rsidRPr="003D4855" w:rsidDel="007154E3" w:rsidRDefault="006865D5">
            <w:pPr>
              <w:pStyle w:val="42"/>
              <w:spacing w:after="72"/>
              <w:ind w:left="1133"/>
              <w:rPr>
                <w:del w:id="3530" w:author="阿毛" w:date="2021-05-21T17:49:00Z"/>
                <w:rFonts w:ascii="標楷體" w:hAnsi="標楷體"/>
              </w:rPr>
              <w:pPrChange w:id="3531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0E4678" w14:textId="334BB530" w:rsidR="006865D5" w:rsidRPr="003D4855" w:rsidDel="007154E3" w:rsidRDefault="006865D5">
            <w:pPr>
              <w:pStyle w:val="42"/>
              <w:spacing w:after="72"/>
              <w:ind w:left="1133"/>
              <w:rPr>
                <w:del w:id="3532" w:author="阿毛" w:date="2021-05-21T17:49:00Z"/>
                <w:rFonts w:ascii="標楷體" w:hAnsi="標楷體"/>
              </w:rPr>
              <w:pPrChange w:id="3533" w:author="阿毛" w:date="2021-06-02T14:38:00Z">
                <w:pPr/>
              </w:pPrChange>
            </w:pPr>
            <w:del w:id="3534" w:author="阿毛" w:date="2021-05-21T17:49:00Z">
              <w:r w:rsidRPr="003D4855" w:rsidDel="007154E3">
                <w:rPr>
                  <w:rFonts w:ascii="標楷體" w:hAnsi="標楷體" w:hint="eastAsia"/>
                </w:rPr>
                <w:delText>必須輸入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</w:delText>
              </w:r>
              <w:r w:rsidRPr="003D4855" w:rsidDel="007154E3">
                <w:rPr>
                  <w:rFonts w:ascii="標楷體" w:hAnsi="標楷體" w:hint="eastAsia"/>
                </w:rPr>
                <w:delText>可</w:delText>
              </w:r>
              <w:r w:rsidRPr="003D485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D4855" w:rsidDel="007154E3">
                <w:rPr>
                  <w:rFonts w:ascii="標楷體" w:hAnsi="標楷體" w:hint="eastAsia"/>
                </w:rPr>
                <w:delText>改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，不可大於本營業日</w:delText>
              </w:r>
              <w:r w:rsidDel="007154E3">
                <w:rPr>
                  <w:rFonts w:ascii="標楷體" w:hAnsi="標楷體" w:cs="新細明體" w:hint="eastAsia"/>
                  <w:lang w:eastAsia="zh-HK"/>
                </w:rPr>
                <w:delText>月份</w:delText>
              </w:r>
              <w:r w:rsidRPr="003D485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</w:tc>
      </w:tr>
    </w:tbl>
    <w:p w14:paraId="018FADFA" w14:textId="2227850D" w:rsidR="006865D5" w:rsidDel="007154E3" w:rsidRDefault="006865D5">
      <w:pPr>
        <w:pStyle w:val="42"/>
        <w:spacing w:after="72"/>
        <w:ind w:left="1133"/>
        <w:rPr>
          <w:del w:id="3535" w:author="阿毛" w:date="2021-05-21T17:49:00Z"/>
          <w:rFonts w:ascii="標楷體" w:hAnsi="標楷體"/>
        </w:rPr>
        <w:pPrChange w:id="3536" w:author="阿毛" w:date="2021-06-02T14:38:00Z">
          <w:pPr>
            <w:pStyle w:val="42"/>
            <w:spacing w:after="72"/>
            <w:ind w:leftChars="0" w:left="0"/>
          </w:pPr>
        </w:pPrChange>
      </w:pPr>
    </w:p>
    <w:p w14:paraId="0011EE9F" w14:textId="50EF68BF" w:rsidR="006865D5" w:rsidDel="007154E3" w:rsidRDefault="006865D5">
      <w:pPr>
        <w:pStyle w:val="42"/>
        <w:spacing w:after="72"/>
        <w:ind w:left="1133"/>
        <w:rPr>
          <w:del w:id="3537" w:author="阿毛" w:date="2021-05-21T17:49:00Z"/>
          <w:rFonts w:ascii="標楷體" w:hAnsi="標楷體"/>
        </w:rPr>
        <w:pPrChange w:id="3538" w:author="阿毛" w:date="2021-06-02T14:38:00Z">
          <w:pPr>
            <w:pStyle w:val="42"/>
            <w:spacing w:after="72"/>
            <w:ind w:leftChars="0" w:left="0"/>
          </w:pPr>
        </w:pPrChange>
      </w:pPr>
      <w:del w:id="3539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830D9" w:rsidDel="007154E3">
          <w:rPr>
            <w:rFonts w:ascii="標楷體" w:hAnsi="標楷體" w:hint="eastAsia"/>
          </w:rPr>
          <w:delText>：</w:delText>
        </w:r>
        <w:r w:rsidDel="007154E3">
          <w:rPr>
            <w:rFonts w:ascii="標楷體" w:hAnsi="標楷體" w:hint="eastAsia"/>
            <w:lang w:eastAsia="zh-HK"/>
          </w:rPr>
          <w:delText>催收款明細檔</w:delText>
        </w:r>
      </w:del>
    </w:p>
    <w:p w14:paraId="4AFBEFFA" w14:textId="719B9D73" w:rsidR="006865D5" w:rsidDel="007154E3" w:rsidRDefault="006865D5">
      <w:pPr>
        <w:pStyle w:val="42"/>
        <w:spacing w:after="72"/>
        <w:ind w:left="1133"/>
        <w:rPr>
          <w:del w:id="3540" w:author="阿毛" w:date="2021-05-21T17:49:00Z"/>
          <w:rFonts w:ascii="標楷體" w:hAnsi="標楷體"/>
        </w:rPr>
        <w:pPrChange w:id="3541" w:author="阿毛" w:date="2021-06-02T14:38:00Z">
          <w:pPr>
            <w:pStyle w:val="42"/>
            <w:spacing w:after="72"/>
            <w:ind w:leftChars="0" w:left="0"/>
          </w:pPr>
        </w:pPrChange>
      </w:pPr>
      <w:del w:id="3542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/>
          </w:rPr>
          <w:delText xml:space="preserve"> </w:delText>
        </w:r>
        <w:r w:rsidDel="007154E3">
          <w:rPr>
            <w:rFonts w:ascii="標楷體" w:hAnsi="標楷體" w:hint="eastAsia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1C8DFDEA">
            <v:shape id="_x0000_i1038" type="#_x0000_t75" style="width:76.8pt;height:46.2pt" o:ole="">
              <v:imagedata r:id="rId61" o:title=""/>
            </v:shape>
            <o:OLEObject Type="Embed" ProgID="Acrobat.Document.DC" ShapeID="_x0000_i1038" DrawAspect="Icon" ObjectID="_1744797245" r:id="rId62"/>
          </w:object>
        </w:r>
      </w:del>
    </w:p>
    <w:p w14:paraId="3E322139" w14:textId="43FBD06F" w:rsidR="00C937CE" w:rsidRPr="00D545F1" w:rsidDel="007154E3" w:rsidRDefault="00C937CE">
      <w:pPr>
        <w:pStyle w:val="42"/>
        <w:spacing w:after="72"/>
        <w:ind w:left="1133"/>
        <w:rPr>
          <w:del w:id="3543" w:author="阿毛" w:date="2021-05-21T17:49:00Z"/>
          <w:rFonts w:ascii="標楷體" w:hAnsi="標楷體"/>
        </w:rPr>
        <w:pPrChange w:id="354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545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5</w:delText>
        </w:r>
        <w:r w:rsidRPr="00C937CE" w:rsidDel="007154E3">
          <w:rPr>
            <w:rFonts w:ascii="標楷體" w:hAnsi="標楷體" w:hint="eastAsia"/>
          </w:rPr>
          <w:delText>放款本息攤還表暨繳息通知單</w:delText>
        </w:r>
      </w:del>
    </w:p>
    <w:p w14:paraId="24315B67" w14:textId="0F1D6AED" w:rsidR="00C937CE" w:rsidRPr="00AB69BA" w:rsidDel="007154E3" w:rsidRDefault="00C937CE">
      <w:pPr>
        <w:pStyle w:val="42"/>
        <w:spacing w:after="72"/>
        <w:ind w:left="1133"/>
        <w:rPr>
          <w:del w:id="3546" w:author="阿毛" w:date="2021-05-21T17:49:00Z"/>
        </w:rPr>
        <w:pPrChange w:id="3547" w:author="阿毛" w:date="2021-06-02T14:38:00Z">
          <w:pPr>
            <w:pStyle w:val="a"/>
          </w:pPr>
        </w:pPrChange>
      </w:pPr>
      <w:del w:id="3548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937CE" w:rsidRPr="00AB69BA" w:rsidDel="007154E3" w14:paraId="7433937B" w14:textId="1E8BA610" w:rsidTr="00EC6070">
        <w:trPr>
          <w:trHeight w:val="277"/>
          <w:del w:id="354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8C5424" w14:textId="750DA6A1" w:rsidR="00C937CE" w:rsidRPr="00AB69BA" w:rsidDel="007154E3" w:rsidRDefault="00C937CE">
            <w:pPr>
              <w:pStyle w:val="42"/>
              <w:spacing w:after="72"/>
              <w:ind w:left="1133"/>
              <w:rPr>
                <w:del w:id="3550" w:author="阿毛" w:date="2021-05-21T17:49:00Z"/>
                <w:rFonts w:ascii="標楷體" w:hAnsi="標楷體"/>
              </w:rPr>
              <w:pPrChange w:id="3551" w:author="阿毛" w:date="2021-06-02T14:38:00Z">
                <w:pPr/>
              </w:pPrChange>
            </w:pPr>
            <w:del w:id="355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8494C2" w14:textId="4CC68F5C" w:rsidR="00C937CE" w:rsidDel="007154E3" w:rsidRDefault="00C937CE">
            <w:pPr>
              <w:pStyle w:val="42"/>
              <w:spacing w:after="72"/>
              <w:ind w:left="1133"/>
              <w:rPr>
                <w:del w:id="3553" w:author="阿毛" w:date="2021-05-21T17:49:00Z"/>
                <w:rFonts w:ascii="標楷體" w:hAnsi="標楷體"/>
              </w:rPr>
              <w:pPrChange w:id="3554" w:author="阿毛" w:date="2021-06-02T14:38:00Z">
                <w:pPr/>
              </w:pPrChange>
            </w:pPr>
            <w:del w:id="3555" w:author="阿毛" w:date="2021-05-21T17:49:00Z">
              <w:r w:rsidRPr="00C937CE" w:rsidDel="007154E3">
                <w:rPr>
                  <w:rFonts w:ascii="標楷體" w:hAnsi="標楷體" w:hint="eastAsia"/>
                  <w:lang w:eastAsia="zh-HK"/>
                </w:rPr>
                <w:delText>放款本息攤還表暨繳息通知單</w:delText>
              </w:r>
            </w:del>
          </w:p>
          <w:p w14:paraId="074BD2B6" w14:textId="57164ED9" w:rsidR="00DF233E" w:rsidRPr="00DF233E" w:rsidDel="007154E3" w:rsidRDefault="00DF233E">
            <w:pPr>
              <w:pStyle w:val="42"/>
              <w:spacing w:after="72"/>
              <w:ind w:left="1133"/>
              <w:rPr>
                <w:del w:id="3556" w:author="阿毛" w:date="2021-05-21T17:49:00Z"/>
                <w:rFonts w:ascii="標楷體" w:hAnsi="標楷體"/>
              </w:rPr>
              <w:pPrChange w:id="3557" w:author="阿毛" w:date="2021-06-02T14:38:00Z">
                <w:pPr/>
              </w:pPrChange>
            </w:pPr>
            <w:del w:id="3558" w:author="阿毛" w:date="2021-05-21T17:49:00Z">
              <w:r w:rsidDel="007154E3">
                <w:rPr>
                  <w:rFonts w:ascii="標楷體" w:hAnsi="標楷體" w:hint="eastAsia"/>
                </w:rPr>
                <w:delText>1.</w:delText>
              </w:r>
              <w:r w:rsidRPr="00DF233E" w:rsidDel="007154E3">
                <w:rPr>
                  <w:rFonts w:ascii="標楷體" w:hAnsi="標楷體" w:hint="eastAsia"/>
                </w:rPr>
                <w:delText>全部歸戶結束時列印</w:delText>
              </w:r>
            </w:del>
          </w:p>
          <w:p w14:paraId="02DF49BE" w14:textId="6D220926" w:rsidR="00DF233E" w:rsidRPr="00DF233E" w:rsidDel="007154E3" w:rsidRDefault="00DF233E">
            <w:pPr>
              <w:pStyle w:val="42"/>
              <w:spacing w:after="72"/>
              <w:ind w:left="1133"/>
              <w:rPr>
                <w:del w:id="3559" w:author="阿毛" w:date="2021-05-21T17:49:00Z"/>
                <w:rFonts w:ascii="標楷體" w:hAnsi="標楷體"/>
              </w:rPr>
              <w:pPrChange w:id="3560" w:author="阿毛" w:date="2021-06-02T14:38:00Z">
                <w:pPr/>
              </w:pPrChange>
            </w:pPr>
            <w:del w:id="3561" w:author="阿毛" w:date="2021-05-21T17:49:00Z">
              <w:r w:rsidDel="007154E3">
                <w:rPr>
                  <w:rFonts w:ascii="標楷體" w:hAnsi="標楷體" w:hint="eastAsia"/>
                </w:rPr>
                <w:delText>2</w:delText>
              </w:r>
              <w:r w:rsidRPr="00DF233E" w:rsidDel="007154E3">
                <w:rPr>
                  <w:rFonts w:ascii="標楷體" w:hAnsi="標楷體" w:hint="eastAsia"/>
                </w:rPr>
                <w:delText>.每月第2營業日印後4個月 , 必印</w:delText>
              </w:r>
            </w:del>
          </w:p>
          <w:p w14:paraId="4B1CA549" w14:textId="0306B71A" w:rsidR="00DF233E" w:rsidRPr="00DF233E" w:rsidDel="007154E3" w:rsidRDefault="00A05F5E">
            <w:pPr>
              <w:pStyle w:val="42"/>
              <w:spacing w:after="72"/>
              <w:ind w:left="1133"/>
              <w:rPr>
                <w:del w:id="3562" w:author="阿毛" w:date="2021-05-21T17:49:00Z"/>
                <w:rFonts w:ascii="標楷體" w:hAnsi="標楷體"/>
              </w:rPr>
              <w:pPrChange w:id="3563" w:author="阿毛" w:date="2021-06-02T14:38:00Z">
                <w:pPr/>
              </w:pPrChange>
            </w:pPr>
            <w:del w:id="3564" w:author="阿毛" w:date="2021-05-21T17:49:00Z">
              <w:r w:rsidDel="007154E3">
                <w:rPr>
                  <w:rFonts w:ascii="標楷體" w:hAnsi="標楷體" w:hint="eastAsia"/>
                </w:rPr>
                <w:delText>3</w:delText>
              </w:r>
              <w:r w:rsidR="00DF233E" w:rsidRPr="00DF233E" w:rsidDel="007154E3">
                <w:rPr>
                  <w:rFonts w:ascii="標楷體" w:hAnsi="標楷體" w:hint="eastAsia"/>
                </w:rPr>
                <w:delText>.繳息通知單列印最近6期或列印到下次調整日之前一期</w:delText>
              </w:r>
            </w:del>
          </w:p>
          <w:p w14:paraId="24FDC242" w14:textId="53832678" w:rsidR="00DF233E" w:rsidRPr="00DF233E" w:rsidDel="007154E3" w:rsidRDefault="00DF233E">
            <w:pPr>
              <w:pStyle w:val="42"/>
              <w:spacing w:after="72"/>
              <w:ind w:left="1133"/>
              <w:rPr>
                <w:del w:id="3565" w:author="阿毛" w:date="2021-05-21T17:49:00Z"/>
                <w:rFonts w:ascii="標楷體" w:hAnsi="標楷體"/>
              </w:rPr>
              <w:pPrChange w:id="3566" w:author="阿毛" w:date="2021-06-02T14:38:00Z">
                <w:pPr/>
              </w:pPrChange>
            </w:pPr>
            <w:del w:id="3567" w:author="阿毛" w:date="2021-05-21T17:49:00Z">
              <w:r w:rsidRPr="00DF233E" w:rsidDel="007154E3">
                <w:rPr>
                  <w:rFonts w:ascii="標楷體" w:hAnsi="標楷體" w:hint="eastAsia"/>
                </w:rPr>
                <w:delText>4.清單依[通知方式]分頁</w:delText>
              </w:r>
            </w:del>
          </w:p>
          <w:p w14:paraId="36121533" w14:textId="1A97FBDA" w:rsidR="00DF233E" w:rsidRPr="00DF233E" w:rsidDel="007154E3" w:rsidRDefault="00DF233E">
            <w:pPr>
              <w:pStyle w:val="42"/>
              <w:spacing w:after="72"/>
              <w:ind w:left="1133"/>
              <w:rPr>
                <w:del w:id="3568" w:author="阿毛" w:date="2021-05-21T17:49:00Z"/>
                <w:rFonts w:ascii="標楷體" w:hAnsi="標楷體"/>
              </w:rPr>
              <w:pPrChange w:id="3569" w:author="阿毛" w:date="2021-06-02T14:38:00Z">
                <w:pPr/>
              </w:pPrChange>
            </w:pPr>
            <w:del w:id="3570" w:author="阿毛" w:date="2021-05-21T17:49:00Z">
              <w:r w:rsidRPr="00DF233E" w:rsidDel="007154E3">
                <w:rPr>
                  <w:rFonts w:ascii="標楷體" w:hAnsi="標楷體" w:hint="eastAsia"/>
                </w:rPr>
                <w:delText>5.以交易輸入日期區間及戶號為鍵值列印</w:delText>
              </w:r>
            </w:del>
          </w:p>
          <w:p w14:paraId="6EC41A58" w14:textId="27C07D17" w:rsidR="00C937CE" w:rsidRPr="003E2496" w:rsidDel="007154E3" w:rsidRDefault="00DF233E">
            <w:pPr>
              <w:pStyle w:val="42"/>
              <w:spacing w:after="72"/>
              <w:ind w:left="1133"/>
              <w:rPr>
                <w:del w:id="3571" w:author="阿毛" w:date="2021-05-21T17:49:00Z"/>
                <w:rFonts w:ascii="標楷體" w:hAnsi="標楷體"/>
              </w:rPr>
              <w:pPrChange w:id="3572" w:author="阿毛" w:date="2021-06-02T14:38:00Z">
                <w:pPr/>
              </w:pPrChange>
            </w:pPr>
            <w:del w:id="3573" w:author="阿毛" w:date="2021-05-21T17:49:00Z">
              <w:r w:rsidRPr="00DF233E" w:rsidDel="007154E3">
                <w:rPr>
                  <w:rFonts w:ascii="標楷體" w:hAnsi="標楷體" w:hint="eastAsia"/>
                </w:rPr>
                <w:delText>6.加入[應注意事項清單]提醒此份報表為必印</w:delText>
              </w:r>
            </w:del>
          </w:p>
        </w:tc>
      </w:tr>
      <w:tr w:rsidR="00C937CE" w:rsidRPr="00AB69BA" w:rsidDel="007154E3" w14:paraId="1401A88E" w14:textId="7AA349D9" w:rsidTr="00EC6070">
        <w:trPr>
          <w:trHeight w:val="277"/>
          <w:del w:id="35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ADDD13" w14:textId="1D0A2D38" w:rsidR="00C937CE" w:rsidRPr="00AB69BA" w:rsidDel="007154E3" w:rsidRDefault="00C937CE">
            <w:pPr>
              <w:pStyle w:val="42"/>
              <w:spacing w:after="72"/>
              <w:ind w:left="1133"/>
              <w:rPr>
                <w:del w:id="3575" w:author="阿毛" w:date="2021-05-21T17:49:00Z"/>
                <w:rFonts w:ascii="標楷體" w:hAnsi="標楷體"/>
              </w:rPr>
              <w:pPrChange w:id="3576" w:author="阿毛" w:date="2021-06-02T14:38:00Z">
                <w:pPr/>
              </w:pPrChange>
            </w:pPr>
            <w:del w:id="3577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072ACC" w14:textId="2A758CB2" w:rsidR="00C937CE" w:rsidRPr="00AB69BA" w:rsidDel="007154E3" w:rsidRDefault="00C937CE">
            <w:pPr>
              <w:pStyle w:val="42"/>
              <w:spacing w:after="72"/>
              <w:ind w:left="1133"/>
              <w:rPr>
                <w:del w:id="3578" w:author="阿毛" w:date="2021-05-21T17:49:00Z"/>
                <w:rFonts w:ascii="標楷體" w:hAnsi="標楷體"/>
              </w:rPr>
              <w:pPrChange w:id="3579" w:author="阿毛" w:date="2021-06-02T14:38:00Z">
                <w:pPr/>
              </w:pPrChange>
            </w:pPr>
          </w:p>
        </w:tc>
      </w:tr>
      <w:tr w:rsidR="00C937CE" w:rsidRPr="00AB69BA" w:rsidDel="007154E3" w14:paraId="5FEDEABF" w14:textId="0F83366B" w:rsidTr="00EC6070">
        <w:trPr>
          <w:trHeight w:val="773"/>
          <w:del w:id="358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EAC1E43" w14:textId="5F95BD47" w:rsidR="00C937CE" w:rsidRPr="00AB69BA" w:rsidDel="007154E3" w:rsidRDefault="00C937CE">
            <w:pPr>
              <w:pStyle w:val="42"/>
              <w:spacing w:after="72"/>
              <w:ind w:left="1133"/>
              <w:rPr>
                <w:del w:id="3581" w:author="阿毛" w:date="2021-05-21T17:49:00Z"/>
                <w:rFonts w:ascii="標楷體" w:hAnsi="標楷體"/>
              </w:rPr>
              <w:pPrChange w:id="3582" w:author="阿毛" w:date="2021-06-02T14:38:00Z">
                <w:pPr/>
              </w:pPrChange>
            </w:pPr>
            <w:del w:id="358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11BF8A" w14:textId="0E8B4282" w:rsidR="00C937CE" w:rsidRPr="00AB69BA" w:rsidDel="007154E3" w:rsidRDefault="00C937CE">
            <w:pPr>
              <w:pStyle w:val="42"/>
              <w:spacing w:after="72"/>
              <w:ind w:left="1133"/>
              <w:rPr>
                <w:del w:id="3584" w:author="阿毛" w:date="2021-05-21T17:49:00Z"/>
                <w:rFonts w:ascii="標楷體" w:hAnsi="標楷體"/>
              </w:rPr>
              <w:pPrChange w:id="3585" w:author="阿毛" w:date="2021-06-02T14:38:00Z">
                <w:pPr/>
              </w:pPrChange>
            </w:pPr>
          </w:p>
        </w:tc>
      </w:tr>
      <w:tr w:rsidR="00C937CE" w:rsidRPr="00AB69BA" w:rsidDel="007154E3" w14:paraId="62BB69DA" w14:textId="1D42EA2E" w:rsidTr="00EC6070">
        <w:trPr>
          <w:trHeight w:val="321"/>
          <w:del w:id="358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538484" w14:textId="0F7E1832" w:rsidR="00C937CE" w:rsidRPr="00AB69BA" w:rsidDel="007154E3" w:rsidRDefault="00C937CE">
            <w:pPr>
              <w:pStyle w:val="42"/>
              <w:spacing w:after="72"/>
              <w:ind w:left="1133"/>
              <w:rPr>
                <w:del w:id="3587" w:author="阿毛" w:date="2021-05-21T17:49:00Z"/>
                <w:rFonts w:ascii="標楷體" w:hAnsi="標楷體"/>
              </w:rPr>
              <w:pPrChange w:id="3588" w:author="阿毛" w:date="2021-06-02T14:38:00Z">
                <w:pPr/>
              </w:pPrChange>
            </w:pPr>
            <w:del w:id="3589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00FA1B5" w14:textId="7372FC38" w:rsidR="00C937CE" w:rsidRPr="00AB69BA" w:rsidDel="007154E3" w:rsidRDefault="00C937CE">
            <w:pPr>
              <w:pStyle w:val="42"/>
              <w:spacing w:after="72"/>
              <w:ind w:left="1133"/>
              <w:rPr>
                <w:del w:id="3590" w:author="阿毛" w:date="2021-05-21T17:49:00Z"/>
                <w:rFonts w:ascii="標楷體" w:hAnsi="標楷體"/>
              </w:rPr>
              <w:pPrChange w:id="3591" w:author="阿毛" w:date="2021-06-02T14:38:00Z">
                <w:pPr/>
              </w:pPrChange>
            </w:pPr>
          </w:p>
        </w:tc>
      </w:tr>
      <w:tr w:rsidR="00C937CE" w:rsidRPr="00AB69BA" w:rsidDel="007154E3" w14:paraId="67180A19" w14:textId="3D742309" w:rsidTr="00EC6070">
        <w:trPr>
          <w:trHeight w:val="1311"/>
          <w:del w:id="35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D8CCE0" w14:textId="52135DD4" w:rsidR="00C937CE" w:rsidRPr="00AB69BA" w:rsidDel="007154E3" w:rsidRDefault="00C937CE">
            <w:pPr>
              <w:pStyle w:val="42"/>
              <w:spacing w:after="72"/>
              <w:ind w:left="1133"/>
              <w:rPr>
                <w:del w:id="3593" w:author="阿毛" w:date="2021-05-21T17:49:00Z"/>
                <w:rFonts w:ascii="標楷體" w:hAnsi="標楷體"/>
              </w:rPr>
              <w:pPrChange w:id="3594" w:author="阿毛" w:date="2021-06-02T14:38:00Z">
                <w:pPr/>
              </w:pPrChange>
            </w:pPr>
            <w:del w:id="3595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A3890CD" w14:textId="4C0380E1" w:rsidR="00C937CE" w:rsidRPr="00AB69BA" w:rsidDel="007154E3" w:rsidRDefault="00C937CE">
            <w:pPr>
              <w:pStyle w:val="42"/>
              <w:spacing w:after="72"/>
              <w:ind w:left="1133"/>
              <w:rPr>
                <w:del w:id="3596" w:author="阿毛" w:date="2021-05-21T17:49:00Z"/>
                <w:rFonts w:ascii="標楷體" w:hAnsi="標楷體"/>
              </w:rPr>
              <w:pPrChange w:id="3597" w:author="阿毛" w:date="2021-06-02T14:38:00Z">
                <w:pPr/>
              </w:pPrChange>
            </w:pPr>
          </w:p>
        </w:tc>
      </w:tr>
      <w:tr w:rsidR="00C937CE" w:rsidRPr="00AB69BA" w:rsidDel="007154E3" w14:paraId="7E3A569C" w14:textId="6A63D038" w:rsidTr="00EC6070">
        <w:trPr>
          <w:trHeight w:val="278"/>
          <w:del w:id="35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0484437" w14:textId="249E32BD" w:rsidR="00C937CE" w:rsidRPr="00AB69BA" w:rsidDel="007154E3" w:rsidRDefault="00C937CE">
            <w:pPr>
              <w:pStyle w:val="42"/>
              <w:spacing w:after="72"/>
              <w:ind w:left="1133"/>
              <w:rPr>
                <w:del w:id="3599" w:author="阿毛" w:date="2021-05-21T17:49:00Z"/>
                <w:rFonts w:ascii="標楷體" w:hAnsi="標楷體"/>
              </w:rPr>
              <w:pPrChange w:id="3600" w:author="阿毛" w:date="2021-06-02T14:38:00Z">
                <w:pPr/>
              </w:pPrChange>
            </w:pPr>
            <w:del w:id="360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F6DB160" w14:textId="640D3980" w:rsidR="00C937CE" w:rsidRPr="00AB69BA" w:rsidDel="007154E3" w:rsidRDefault="00C937CE">
            <w:pPr>
              <w:pStyle w:val="42"/>
              <w:spacing w:after="72"/>
              <w:ind w:left="1133"/>
              <w:rPr>
                <w:del w:id="3602" w:author="阿毛" w:date="2021-05-21T17:49:00Z"/>
                <w:rFonts w:ascii="標楷體" w:hAnsi="標楷體"/>
              </w:rPr>
              <w:pPrChange w:id="3603" w:author="阿毛" w:date="2021-06-02T14:38:00Z">
                <w:pPr/>
              </w:pPrChange>
            </w:pPr>
          </w:p>
        </w:tc>
      </w:tr>
      <w:tr w:rsidR="00C937CE" w:rsidRPr="00AB69BA" w:rsidDel="007154E3" w14:paraId="557039E3" w14:textId="21A3E4B7" w:rsidTr="00EC6070">
        <w:trPr>
          <w:trHeight w:val="358"/>
          <w:del w:id="36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199B5B" w14:textId="0526ADA2" w:rsidR="00C937CE" w:rsidRPr="00AB69BA" w:rsidDel="007154E3" w:rsidRDefault="00C937CE">
            <w:pPr>
              <w:pStyle w:val="42"/>
              <w:spacing w:after="72"/>
              <w:ind w:left="1133"/>
              <w:rPr>
                <w:del w:id="3605" w:author="阿毛" w:date="2021-05-21T17:49:00Z"/>
                <w:rFonts w:ascii="標楷體" w:hAnsi="標楷體"/>
              </w:rPr>
              <w:pPrChange w:id="3606" w:author="阿毛" w:date="2021-06-02T14:38:00Z">
                <w:pPr/>
              </w:pPrChange>
            </w:pPr>
            <w:del w:id="3607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69AF20" w14:textId="37DFD966" w:rsidR="00C937CE" w:rsidRPr="00AB69BA" w:rsidDel="007154E3" w:rsidRDefault="00C937CE">
            <w:pPr>
              <w:pStyle w:val="42"/>
              <w:spacing w:after="72"/>
              <w:ind w:left="1133"/>
              <w:rPr>
                <w:del w:id="3608" w:author="阿毛" w:date="2021-05-21T17:49:00Z"/>
                <w:rFonts w:ascii="標楷體" w:hAnsi="標楷體"/>
              </w:rPr>
              <w:pPrChange w:id="3609" w:author="阿毛" w:date="2021-06-02T14:38:00Z">
                <w:pPr/>
              </w:pPrChange>
            </w:pPr>
          </w:p>
        </w:tc>
      </w:tr>
      <w:tr w:rsidR="00C937CE" w:rsidRPr="00AB69BA" w:rsidDel="007154E3" w14:paraId="0A3A41C8" w14:textId="2897B7F6" w:rsidTr="00EC6070">
        <w:trPr>
          <w:trHeight w:val="278"/>
          <w:del w:id="36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D699C72" w14:textId="597AC72A" w:rsidR="00C937CE" w:rsidRPr="00AB69BA" w:rsidDel="007154E3" w:rsidRDefault="00C937CE">
            <w:pPr>
              <w:pStyle w:val="42"/>
              <w:spacing w:after="72"/>
              <w:ind w:left="1133"/>
              <w:rPr>
                <w:del w:id="3611" w:author="阿毛" w:date="2021-05-21T17:49:00Z"/>
                <w:rFonts w:ascii="標楷體" w:hAnsi="標楷體"/>
              </w:rPr>
              <w:pPrChange w:id="3612" w:author="阿毛" w:date="2021-06-02T14:38:00Z">
                <w:pPr/>
              </w:pPrChange>
            </w:pPr>
            <w:del w:id="361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A3993A" w14:textId="56377531" w:rsidR="00C937CE" w:rsidRPr="00AB69BA" w:rsidDel="007154E3" w:rsidRDefault="00C937CE">
            <w:pPr>
              <w:pStyle w:val="42"/>
              <w:spacing w:after="72"/>
              <w:ind w:left="1133"/>
              <w:rPr>
                <w:del w:id="3614" w:author="阿毛" w:date="2021-05-21T17:49:00Z"/>
                <w:rFonts w:ascii="標楷體" w:hAnsi="標楷體"/>
              </w:rPr>
              <w:pPrChange w:id="3615" w:author="阿毛" w:date="2021-06-02T14:38:00Z">
                <w:pPr/>
              </w:pPrChange>
            </w:pPr>
          </w:p>
        </w:tc>
      </w:tr>
    </w:tbl>
    <w:p w14:paraId="77FA44DC" w14:textId="5F792611" w:rsidR="00C937CE" w:rsidDel="007154E3" w:rsidRDefault="00C937CE">
      <w:pPr>
        <w:pStyle w:val="42"/>
        <w:spacing w:after="72"/>
        <w:ind w:left="1133"/>
        <w:rPr>
          <w:del w:id="3616" w:author="阿毛" w:date="2021-05-21T17:49:00Z"/>
          <w:rFonts w:ascii="標楷體" w:hAnsi="標楷體"/>
        </w:rPr>
        <w:pPrChange w:id="3617" w:author="阿毛" w:date="2021-06-02T14:38:00Z">
          <w:pPr/>
        </w:pPrChange>
      </w:pPr>
    </w:p>
    <w:p w14:paraId="57309665" w14:textId="7C0A1732" w:rsidR="00DF233E" w:rsidDel="007154E3" w:rsidRDefault="00DF233E">
      <w:pPr>
        <w:pStyle w:val="42"/>
        <w:spacing w:after="72"/>
        <w:ind w:left="1133"/>
        <w:rPr>
          <w:del w:id="3618" w:author="阿毛" w:date="2021-05-21T17:49:00Z"/>
          <w:rFonts w:ascii="標楷體" w:hAnsi="標楷體"/>
        </w:rPr>
        <w:pPrChange w:id="3619" w:author="阿毛" w:date="2021-06-02T14:38:00Z">
          <w:pPr>
            <w:widowControl/>
          </w:pPr>
        </w:pPrChange>
      </w:pPr>
      <w:del w:id="3620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7E067EDF" w14:textId="2A28DDCA" w:rsidR="00DF233E" w:rsidRPr="00AB69BA" w:rsidDel="007154E3" w:rsidRDefault="00DF233E">
      <w:pPr>
        <w:pStyle w:val="42"/>
        <w:spacing w:after="72"/>
        <w:ind w:left="1133"/>
        <w:rPr>
          <w:del w:id="3621" w:author="阿毛" w:date="2021-05-21T17:49:00Z"/>
          <w:rFonts w:ascii="標楷體" w:hAnsi="標楷體"/>
        </w:rPr>
        <w:pPrChange w:id="3622" w:author="阿毛" w:date="2021-06-02T14:38:00Z">
          <w:pPr/>
        </w:pPrChange>
      </w:pPr>
    </w:p>
    <w:p w14:paraId="5A3E3D93" w14:textId="42683A55" w:rsidR="00C937CE" w:rsidRPr="00AB69BA" w:rsidDel="007154E3" w:rsidRDefault="00C937CE">
      <w:pPr>
        <w:pStyle w:val="42"/>
        <w:spacing w:after="72"/>
        <w:ind w:left="1133"/>
        <w:rPr>
          <w:del w:id="3623" w:author="阿毛" w:date="2021-05-21T17:49:00Z"/>
        </w:rPr>
        <w:pPrChange w:id="3624" w:author="阿毛" w:date="2021-06-02T14:38:00Z">
          <w:pPr>
            <w:pStyle w:val="a"/>
          </w:pPr>
        </w:pPrChange>
      </w:pPr>
      <w:del w:id="3625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0CD2751" w14:textId="1A122708" w:rsidR="00C937CE" w:rsidRPr="00AB69BA" w:rsidDel="007154E3" w:rsidRDefault="00C937CE">
      <w:pPr>
        <w:pStyle w:val="42"/>
        <w:spacing w:after="72"/>
        <w:ind w:left="1133"/>
        <w:rPr>
          <w:del w:id="3626" w:author="阿毛" w:date="2021-05-21T17:49:00Z"/>
          <w:rFonts w:ascii="標楷體" w:hAnsi="標楷體"/>
        </w:rPr>
        <w:pPrChange w:id="3627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628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96A0C03" w14:textId="6C08270B" w:rsidR="00C937CE" w:rsidDel="007154E3" w:rsidRDefault="00EB300A">
      <w:pPr>
        <w:pStyle w:val="42"/>
        <w:spacing w:after="72"/>
        <w:ind w:left="1133"/>
        <w:rPr>
          <w:del w:id="3629" w:author="阿毛" w:date="2021-05-21T17:49:00Z"/>
          <w:rFonts w:ascii="標楷體" w:hAnsi="標楷體"/>
        </w:rPr>
        <w:pPrChange w:id="3630" w:author="阿毛" w:date="2021-06-02T14:38:00Z">
          <w:pPr>
            <w:autoSpaceDE w:val="0"/>
            <w:autoSpaceDN w:val="0"/>
            <w:adjustRightInd w:val="0"/>
          </w:pPr>
        </w:pPrChange>
      </w:pPr>
      <w:del w:id="3631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0E52B188" wp14:editId="157178BD">
              <wp:extent cx="6750050" cy="2324100"/>
              <wp:effectExtent l="0" t="0" r="0" b="0"/>
              <wp:docPr id="1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0050" cy="2324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5BDB21" w14:textId="090EE7CD" w:rsidR="00C937CE" w:rsidRPr="00AB69BA" w:rsidDel="007154E3" w:rsidRDefault="00D950B2">
      <w:pPr>
        <w:pStyle w:val="42"/>
        <w:spacing w:after="72"/>
        <w:ind w:left="1133"/>
        <w:rPr>
          <w:del w:id="3632" w:author="阿毛" w:date="2021-05-21T17:49:00Z"/>
        </w:rPr>
        <w:pPrChange w:id="3633" w:author="阿毛" w:date="2021-06-02T14:38:00Z">
          <w:pPr>
            <w:pStyle w:val="a"/>
          </w:pPr>
        </w:pPrChange>
      </w:pPr>
      <w:del w:id="3634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6"/>
        <w:gridCol w:w="1186"/>
        <w:gridCol w:w="1779"/>
        <w:gridCol w:w="1186"/>
        <w:gridCol w:w="1186"/>
        <w:gridCol w:w="1186"/>
        <w:gridCol w:w="1271"/>
        <w:gridCol w:w="1440"/>
      </w:tblGrid>
      <w:tr w:rsidR="00DF233E" w:rsidRPr="00CA6569" w:rsidDel="007154E3" w14:paraId="2F0CDC87" w14:textId="087C4498" w:rsidTr="001E674F">
        <w:trPr>
          <w:trHeight w:val="388"/>
          <w:jc w:val="center"/>
          <w:del w:id="3635" w:author="阿毛" w:date="2021-05-21T17:49:00Z"/>
        </w:trPr>
        <w:tc>
          <w:tcPr>
            <w:tcW w:w="483" w:type="dxa"/>
            <w:vMerge w:val="restart"/>
          </w:tcPr>
          <w:p w14:paraId="02F26D90" w14:textId="64538036" w:rsidR="00DF233E" w:rsidRPr="00CA6569" w:rsidDel="007154E3" w:rsidRDefault="00DF233E">
            <w:pPr>
              <w:pStyle w:val="42"/>
              <w:spacing w:after="72"/>
              <w:ind w:left="1133"/>
              <w:rPr>
                <w:del w:id="3636" w:author="阿毛" w:date="2021-05-21T17:49:00Z"/>
                <w:rFonts w:ascii="標楷體" w:hAnsi="標楷體"/>
              </w:rPr>
              <w:pPrChange w:id="3637" w:author="阿毛" w:date="2021-06-02T14:38:00Z">
                <w:pPr/>
              </w:pPrChange>
            </w:pPr>
            <w:del w:id="3638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468" w:type="dxa"/>
            <w:vMerge w:val="restart"/>
          </w:tcPr>
          <w:p w14:paraId="2961E86F" w14:textId="7C131EB2" w:rsidR="00DF233E" w:rsidRPr="00CA6569" w:rsidDel="007154E3" w:rsidRDefault="00DF233E">
            <w:pPr>
              <w:pStyle w:val="42"/>
              <w:spacing w:after="72"/>
              <w:ind w:left="1133"/>
              <w:rPr>
                <w:del w:id="3639" w:author="阿毛" w:date="2021-05-21T17:49:00Z"/>
                <w:rFonts w:ascii="標楷體" w:hAnsi="標楷體"/>
              </w:rPr>
              <w:pPrChange w:id="3640" w:author="阿毛" w:date="2021-06-02T14:38:00Z">
                <w:pPr/>
              </w:pPrChange>
            </w:pPr>
            <w:del w:id="3641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38" w:type="dxa"/>
            <w:gridSpan w:val="5"/>
          </w:tcPr>
          <w:p w14:paraId="2C1EA9DE" w14:textId="42A4CA4C" w:rsidR="00DF233E" w:rsidRPr="00CA6569" w:rsidDel="007154E3" w:rsidRDefault="00DF233E">
            <w:pPr>
              <w:pStyle w:val="42"/>
              <w:spacing w:after="72"/>
              <w:ind w:left="1133"/>
              <w:rPr>
                <w:del w:id="3642" w:author="阿毛" w:date="2021-05-21T17:49:00Z"/>
                <w:rFonts w:ascii="標楷體" w:hAnsi="標楷體"/>
              </w:rPr>
              <w:pPrChange w:id="3643" w:author="阿毛" w:date="2021-06-02T14:38:00Z">
                <w:pPr>
                  <w:jc w:val="center"/>
                </w:pPr>
              </w:pPrChange>
            </w:pPr>
            <w:del w:id="3644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331" w:type="dxa"/>
            <w:vMerge w:val="restart"/>
          </w:tcPr>
          <w:p w14:paraId="2F677554" w14:textId="3E597221" w:rsidR="00DF233E" w:rsidRPr="00CA6569" w:rsidDel="007154E3" w:rsidRDefault="00DF233E">
            <w:pPr>
              <w:pStyle w:val="42"/>
              <w:spacing w:after="72"/>
              <w:ind w:left="1133"/>
              <w:rPr>
                <w:del w:id="3645" w:author="阿毛" w:date="2021-05-21T17:49:00Z"/>
                <w:rFonts w:ascii="標楷體" w:hAnsi="標楷體"/>
              </w:rPr>
              <w:pPrChange w:id="3646" w:author="阿毛" w:date="2021-06-02T14:38:00Z">
                <w:pPr/>
              </w:pPrChange>
            </w:pPr>
            <w:del w:id="3647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DF233E" w:rsidRPr="00CA6569" w:rsidDel="007154E3" w14:paraId="15374139" w14:textId="256EF879" w:rsidTr="001E674F">
        <w:trPr>
          <w:trHeight w:val="244"/>
          <w:jc w:val="center"/>
          <w:del w:id="3648" w:author="阿毛" w:date="2021-05-21T17:49:00Z"/>
        </w:trPr>
        <w:tc>
          <w:tcPr>
            <w:tcW w:w="483" w:type="dxa"/>
            <w:vMerge/>
          </w:tcPr>
          <w:p w14:paraId="1B74E5B0" w14:textId="22601E36" w:rsidR="00DF233E" w:rsidRPr="00CA6569" w:rsidDel="007154E3" w:rsidRDefault="00DF233E">
            <w:pPr>
              <w:pStyle w:val="42"/>
              <w:spacing w:after="72"/>
              <w:ind w:left="1133"/>
              <w:rPr>
                <w:del w:id="3649" w:author="阿毛" w:date="2021-05-21T17:49:00Z"/>
                <w:rFonts w:ascii="標楷體" w:hAnsi="標楷體"/>
              </w:rPr>
              <w:pPrChange w:id="3650" w:author="阿毛" w:date="2021-06-02T14:38:00Z">
                <w:pPr/>
              </w:pPrChange>
            </w:pPr>
          </w:p>
        </w:tc>
        <w:tc>
          <w:tcPr>
            <w:tcW w:w="1468" w:type="dxa"/>
            <w:vMerge/>
          </w:tcPr>
          <w:p w14:paraId="6E9C3EB7" w14:textId="5C73D0C9" w:rsidR="00DF233E" w:rsidRPr="00CA6569" w:rsidDel="007154E3" w:rsidRDefault="00DF233E">
            <w:pPr>
              <w:pStyle w:val="42"/>
              <w:spacing w:after="72"/>
              <w:ind w:left="1133"/>
              <w:rPr>
                <w:del w:id="3651" w:author="阿毛" w:date="2021-05-21T17:49:00Z"/>
                <w:rFonts w:ascii="標楷體" w:hAnsi="標楷體"/>
              </w:rPr>
              <w:pPrChange w:id="3652" w:author="阿毛" w:date="2021-06-02T14:38:00Z">
                <w:pPr/>
              </w:pPrChange>
            </w:pPr>
          </w:p>
        </w:tc>
        <w:tc>
          <w:tcPr>
            <w:tcW w:w="1559" w:type="dxa"/>
          </w:tcPr>
          <w:p w14:paraId="7B1EF201" w14:textId="25AA4878" w:rsidR="00DF233E" w:rsidRPr="00CA6569" w:rsidDel="007154E3" w:rsidRDefault="00DF233E">
            <w:pPr>
              <w:pStyle w:val="42"/>
              <w:spacing w:after="72"/>
              <w:ind w:left="1133"/>
              <w:rPr>
                <w:del w:id="3653" w:author="阿毛" w:date="2021-05-21T17:49:00Z"/>
                <w:rFonts w:ascii="標楷體" w:hAnsi="標楷體"/>
              </w:rPr>
              <w:pPrChange w:id="3654" w:author="阿毛" w:date="2021-06-02T14:38:00Z">
                <w:pPr/>
              </w:pPrChange>
            </w:pPr>
            <w:del w:id="3655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6D37168F" w14:textId="09CC6861" w:rsidR="00DF233E" w:rsidRPr="00CA6569" w:rsidDel="007154E3" w:rsidRDefault="00DF233E">
            <w:pPr>
              <w:pStyle w:val="42"/>
              <w:spacing w:after="72"/>
              <w:ind w:left="1133"/>
              <w:rPr>
                <w:del w:id="3656" w:author="阿毛" w:date="2021-05-21T17:49:00Z"/>
                <w:rFonts w:ascii="標楷體" w:hAnsi="標楷體"/>
              </w:rPr>
              <w:pPrChange w:id="3657" w:author="阿毛" w:date="2021-06-02T14:38:00Z">
                <w:pPr/>
              </w:pPrChange>
            </w:pPr>
            <w:del w:id="3658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856" w:type="dxa"/>
          </w:tcPr>
          <w:p w14:paraId="75695213" w14:textId="33C454ED" w:rsidR="00DF233E" w:rsidRPr="00CA6569" w:rsidDel="007154E3" w:rsidRDefault="00DF233E">
            <w:pPr>
              <w:pStyle w:val="42"/>
              <w:spacing w:after="72"/>
              <w:ind w:left="1133"/>
              <w:rPr>
                <w:del w:id="3659" w:author="阿毛" w:date="2021-05-21T17:49:00Z"/>
                <w:rFonts w:ascii="標楷體" w:hAnsi="標楷體"/>
              </w:rPr>
              <w:pPrChange w:id="3660" w:author="阿毛" w:date="2021-06-02T14:38:00Z">
                <w:pPr/>
              </w:pPrChange>
            </w:pPr>
            <w:del w:id="3661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1" w:type="dxa"/>
          </w:tcPr>
          <w:p w14:paraId="647E92EB" w14:textId="6B113000" w:rsidR="00DF233E" w:rsidRPr="00CA6569" w:rsidDel="007154E3" w:rsidRDefault="00DF233E">
            <w:pPr>
              <w:pStyle w:val="42"/>
              <w:spacing w:after="72"/>
              <w:ind w:left="1133"/>
              <w:rPr>
                <w:del w:id="3662" w:author="阿毛" w:date="2021-05-21T17:49:00Z"/>
                <w:rFonts w:ascii="標楷體" w:hAnsi="標楷體"/>
              </w:rPr>
              <w:pPrChange w:id="3663" w:author="阿毛" w:date="2021-06-02T14:38:00Z">
                <w:pPr/>
              </w:pPrChange>
            </w:pPr>
            <w:del w:id="3664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14" w:type="dxa"/>
          </w:tcPr>
          <w:p w14:paraId="66D7307D" w14:textId="6BB9C3B6" w:rsidR="00DF233E" w:rsidRPr="00CA6569" w:rsidDel="007154E3" w:rsidRDefault="00DF233E">
            <w:pPr>
              <w:pStyle w:val="42"/>
              <w:spacing w:after="72"/>
              <w:ind w:left="1133"/>
              <w:rPr>
                <w:del w:id="3665" w:author="阿毛" w:date="2021-05-21T17:49:00Z"/>
                <w:rFonts w:ascii="標楷體" w:hAnsi="標楷體"/>
              </w:rPr>
              <w:pPrChange w:id="3666" w:author="阿毛" w:date="2021-06-02T14:38:00Z">
                <w:pPr/>
              </w:pPrChange>
            </w:pPr>
            <w:del w:id="3667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331" w:type="dxa"/>
            <w:vMerge/>
          </w:tcPr>
          <w:p w14:paraId="686C138F" w14:textId="5095FF46" w:rsidR="00DF233E" w:rsidRPr="00CA6569" w:rsidDel="007154E3" w:rsidRDefault="00DF233E">
            <w:pPr>
              <w:pStyle w:val="42"/>
              <w:spacing w:after="72"/>
              <w:ind w:left="1133"/>
              <w:rPr>
                <w:del w:id="3668" w:author="阿毛" w:date="2021-05-21T17:49:00Z"/>
                <w:rFonts w:ascii="標楷體" w:hAnsi="標楷體"/>
              </w:rPr>
              <w:pPrChange w:id="3669" w:author="阿毛" w:date="2021-06-02T14:38:00Z">
                <w:pPr/>
              </w:pPrChange>
            </w:pPr>
          </w:p>
        </w:tc>
      </w:tr>
      <w:tr w:rsidR="00DF233E" w:rsidRPr="00CA6569" w:rsidDel="007154E3" w14:paraId="74A395B2" w14:textId="1A0ABBBE" w:rsidTr="001E674F">
        <w:trPr>
          <w:trHeight w:val="291"/>
          <w:jc w:val="center"/>
          <w:del w:id="3670" w:author="阿毛" w:date="2021-05-21T17:49:00Z"/>
        </w:trPr>
        <w:tc>
          <w:tcPr>
            <w:tcW w:w="483" w:type="dxa"/>
          </w:tcPr>
          <w:p w14:paraId="03CDED3F" w14:textId="649D10AC" w:rsidR="00DF233E" w:rsidRPr="00CA6569" w:rsidDel="007154E3" w:rsidRDefault="00DF233E">
            <w:pPr>
              <w:pStyle w:val="42"/>
              <w:spacing w:after="72"/>
              <w:ind w:left="1133"/>
              <w:rPr>
                <w:del w:id="3671" w:author="阿毛" w:date="2021-05-21T17:49:00Z"/>
                <w:rFonts w:ascii="標楷體" w:hAnsi="標楷體"/>
              </w:rPr>
              <w:pPrChange w:id="3672" w:author="阿毛" w:date="2021-06-02T14:38:00Z">
                <w:pPr/>
              </w:pPrChange>
            </w:pPr>
            <w:del w:id="3673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468" w:type="dxa"/>
          </w:tcPr>
          <w:p w14:paraId="0E132C95" w14:textId="1AAC332D" w:rsidR="00DF233E" w:rsidRPr="00CA6569" w:rsidDel="007154E3" w:rsidRDefault="00DF233E">
            <w:pPr>
              <w:pStyle w:val="42"/>
              <w:spacing w:after="72"/>
              <w:ind w:left="1133"/>
              <w:rPr>
                <w:del w:id="3674" w:author="阿毛" w:date="2021-05-21T17:49:00Z"/>
                <w:rFonts w:ascii="標楷體" w:hAnsi="標楷體"/>
              </w:rPr>
              <w:pPrChange w:id="3675" w:author="阿毛" w:date="2021-06-02T14:38:00Z">
                <w:pPr/>
              </w:pPrChange>
            </w:pPr>
            <w:del w:id="3676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559" w:type="dxa"/>
          </w:tcPr>
          <w:p w14:paraId="10A2076E" w14:textId="339426F3" w:rsidR="00DF233E" w:rsidRPr="00CA6569" w:rsidDel="007154E3" w:rsidRDefault="00DF233E">
            <w:pPr>
              <w:pStyle w:val="42"/>
              <w:spacing w:after="72"/>
              <w:ind w:left="1133"/>
              <w:rPr>
                <w:del w:id="3677" w:author="阿毛" w:date="2021-05-21T17:49:00Z"/>
                <w:rFonts w:ascii="標楷體" w:hAnsi="標楷體" w:cs="新細明體"/>
              </w:rPr>
              <w:pPrChange w:id="3678" w:author="阿毛" w:date="2021-06-02T14:38:00Z">
                <w:pPr/>
              </w:pPrChange>
            </w:pPr>
            <w:del w:id="3679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3303BC63" w14:textId="5D21B50A" w:rsidR="00DF233E" w:rsidRPr="00CA6569" w:rsidDel="007154E3" w:rsidRDefault="00DF233E">
            <w:pPr>
              <w:pStyle w:val="42"/>
              <w:spacing w:after="72"/>
              <w:ind w:left="1133"/>
              <w:rPr>
                <w:del w:id="3680" w:author="阿毛" w:date="2021-05-21T17:49:00Z"/>
                <w:rFonts w:ascii="標楷體" w:hAnsi="標楷體"/>
              </w:rPr>
              <w:pPrChange w:id="3681" w:author="阿毛" w:date="2021-06-02T14:38:00Z">
                <w:pPr/>
              </w:pPrChange>
            </w:pPr>
            <w:del w:id="3682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CA6569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315EE900" w14:textId="1FC2AD30" w:rsidR="00DF233E" w:rsidRPr="00CA6569" w:rsidDel="007154E3" w:rsidRDefault="00DF233E">
            <w:pPr>
              <w:pStyle w:val="42"/>
              <w:spacing w:after="72"/>
              <w:ind w:left="1133"/>
              <w:rPr>
                <w:del w:id="3683" w:author="阿毛" w:date="2021-05-21T17:49:00Z"/>
                <w:rFonts w:ascii="標楷體" w:hAnsi="標楷體"/>
              </w:rPr>
              <w:pPrChange w:id="3684" w:author="阿毛" w:date="2021-06-02T14:38:00Z">
                <w:pPr/>
              </w:pPrChange>
            </w:pPr>
            <w:del w:id="3685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856" w:type="dxa"/>
          </w:tcPr>
          <w:p w14:paraId="211D5FF9" w14:textId="0A7AD84B" w:rsidR="00DF233E" w:rsidRPr="00CA6569" w:rsidDel="007154E3" w:rsidRDefault="00DF233E">
            <w:pPr>
              <w:pStyle w:val="42"/>
              <w:spacing w:after="72"/>
              <w:ind w:left="1133"/>
              <w:rPr>
                <w:del w:id="3686" w:author="阿毛" w:date="2021-05-21T17:49:00Z"/>
                <w:rFonts w:ascii="標楷體" w:hAnsi="標楷體"/>
              </w:rPr>
              <w:pPrChange w:id="3687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7EF7850E" w14:textId="12D1051E" w:rsidR="00DF233E" w:rsidRPr="00CA6569" w:rsidDel="007154E3" w:rsidRDefault="00DF233E">
            <w:pPr>
              <w:pStyle w:val="42"/>
              <w:spacing w:after="72"/>
              <w:ind w:left="1133"/>
              <w:rPr>
                <w:del w:id="3688" w:author="阿毛" w:date="2021-05-21T17:49:00Z"/>
                <w:rFonts w:ascii="標楷體" w:hAnsi="標楷體"/>
              </w:rPr>
              <w:pPrChange w:id="3689" w:author="阿毛" w:date="2021-06-02T14:38:00Z">
                <w:pPr/>
              </w:pPrChange>
            </w:pPr>
            <w:del w:id="369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8B873BA" w14:textId="77BE088B" w:rsidR="00DF233E" w:rsidRPr="00CA6569" w:rsidDel="007154E3" w:rsidRDefault="00DF233E">
            <w:pPr>
              <w:pStyle w:val="42"/>
              <w:spacing w:after="72"/>
              <w:ind w:left="1133"/>
              <w:rPr>
                <w:del w:id="3691" w:author="阿毛" w:date="2021-05-21T17:49:00Z"/>
                <w:rFonts w:ascii="標楷體" w:hAnsi="標楷體"/>
              </w:rPr>
              <w:pPrChange w:id="3692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573C9A55" w14:textId="2971266D" w:rsidR="00DF233E" w:rsidRPr="00CA6569" w:rsidDel="007154E3" w:rsidRDefault="00DF233E">
            <w:pPr>
              <w:pStyle w:val="42"/>
              <w:spacing w:after="72"/>
              <w:ind w:left="1133"/>
              <w:rPr>
                <w:del w:id="3693" w:author="阿毛" w:date="2021-05-21T17:49:00Z"/>
                <w:rFonts w:ascii="標楷體" w:hAnsi="標楷體"/>
              </w:rPr>
              <w:pPrChange w:id="3694" w:author="阿毛" w:date="2021-06-02T14:38:00Z">
                <w:pPr/>
              </w:pPrChange>
            </w:pPr>
            <w:del w:id="369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4AF9A125" w14:textId="1CAF00AD" w:rsidR="00DF233E" w:rsidRPr="00CA6569" w:rsidDel="007154E3" w:rsidRDefault="00DF233E">
            <w:pPr>
              <w:pStyle w:val="42"/>
              <w:spacing w:after="72"/>
              <w:ind w:left="1133"/>
              <w:rPr>
                <w:del w:id="3696" w:author="阿毛" w:date="2021-05-21T17:49:00Z"/>
                <w:rFonts w:ascii="標楷體" w:hAnsi="標楷體" w:cs="新細明體"/>
              </w:rPr>
              <w:pPrChange w:id="3697" w:author="阿毛" w:date="2021-06-02T14:38:00Z">
                <w:pPr>
                  <w:ind w:left="240" w:hangingChars="100" w:hanging="240"/>
                </w:pPr>
              </w:pPrChange>
            </w:pPr>
            <w:del w:id="3698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65A7E25A" w14:textId="28E95265" w:rsidR="00DF233E" w:rsidRPr="00CA6569" w:rsidDel="007154E3" w:rsidRDefault="00DF233E">
            <w:pPr>
              <w:pStyle w:val="42"/>
              <w:spacing w:after="72"/>
              <w:ind w:left="1133"/>
              <w:rPr>
                <w:del w:id="3699" w:author="阿毛" w:date="2021-05-21T17:49:00Z"/>
                <w:rFonts w:ascii="標楷體" w:hAnsi="標楷體"/>
              </w:rPr>
              <w:pPrChange w:id="3700" w:author="阿毛" w:date="2021-06-02T14:38:00Z">
                <w:pPr>
                  <w:ind w:left="240" w:hangingChars="100" w:hanging="240"/>
                </w:pPr>
              </w:pPrChange>
            </w:pPr>
            <w:del w:id="3701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CA6569" w:rsidDel="007154E3">
                <w:rPr>
                  <w:rFonts w:ascii="標楷體" w:hAnsi="標楷體" w:hint="eastAsia"/>
                </w:rPr>
                <w:delText>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DF233E" w:rsidRPr="00CA6569" w:rsidDel="007154E3" w14:paraId="68A28F1C" w14:textId="429596B9" w:rsidTr="001E674F">
        <w:trPr>
          <w:trHeight w:val="291"/>
          <w:jc w:val="center"/>
          <w:del w:id="3702" w:author="阿毛" w:date="2021-05-21T17:49:00Z"/>
        </w:trPr>
        <w:tc>
          <w:tcPr>
            <w:tcW w:w="483" w:type="dxa"/>
          </w:tcPr>
          <w:p w14:paraId="42B2C94C" w14:textId="7CB94565" w:rsidR="00DF233E" w:rsidRPr="00CA6569" w:rsidDel="007154E3" w:rsidRDefault="00DF233E">
            <w:pPr>
              <w:pStyle w:val="42"/>
              <w:spacing w:after="72"/>
              <w:ind w:left="1133"/>
              <w:rPr>
                <w:del w:id="3703" w:author="阿毛" w:date="2021-05-21T17:49:00Z"/>
                <w:rFonts w:ascii="標楷體" w:hAnsi="標楷體"/>
              </w:rPr>
              <w:pPrChange w:id="3704" w:author="阿毛" w:date="2021-06-02T14:38:00Z">
                <w:pPr/>
              </w:pPrChange>
            </w:pPr>
            <w:del w:id="3705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1468" w:type="dxa"/>
          </w:tcPr>
          <w:p w14:paraId="5FE1375B" w14:textId="5387F698" w:rsidR="00DF233E" w:rsidRPr="00CA6569" w:rsidDel="007154E3" w:rsidRDefault="00DF233E">
            <w:pPr>
              <w:pStyle w:val="42"/>
              <w:spacing w:after="72"/>
              <w:ind w:left="1133"/>
              <w:rPr>
                <w:del w:id="3706" w:author="阿毛" w:date="2021-05-21T17:49:00Z"/>
                <w:rFonts w:ascii="標楷體" w:hAnsi="標楷體"/>
              </w:rPr>
              <w:pPrChange w:id="3707" w:author="阿毛" w:date="2021-06-02T14:38:00Z">
                <w:pPr/>
              </w:pPrChange>
            </w:pPr>
            <w:del w:id="3708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1559" w:type="dxa"/>
          </w:tcPr>
          <w:p w14:paraId="5E159A97" w14:textId="412AD549" w:rsidR="00DF233E" w:rsidRPr="00CA6569" w:rsidDel="007154E3" w:rsidRDefault="00DF233E">
            <w:pPr>
              <w:pStyle w:val="42"/>
              <w:spacing w:after="72"/>
              <w:ind w:left="1133"/>
              <w:rPr>
                <w:del w:id="3709" w:author="阿毛" w:date="2021-05-21T17:49:00Z"/>
                <w:rFonts w:ascii="標楷體" w:hAnsi="標楷體" w:cs="新細明體"/>
              </w:rPr>
              <w:pPrChange w:id="3710" w:author="阿毛" w:date="2021-06-02T14:38:00Z">
                <w:pPr/>
              </w:pPrChange>
            </w:pPr>
            <w:del w:id="3711" w:author="阿毛" w:date="2021-05-21T17:49:00Z">
              <w:r w:rsidRPr="003C50EB"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1418" w:type="dxa"/>
          </w:tcPr>
          <w:p w14:paraId="7DD86858" w14:textId="234529A3" w:rsidR="00DF233E" w:rsidRPr="00CA6569" w:rsidDel="007154E3" w:rsidRDefault="00DF233E">
            <w:pPr>
              <w:pStyle w:val="42"/>
              <w:spacing w:after="72"/>
              <w:ind w:left="1133"/>
              <w:rPr>
                <w:del w:id="3712" w:author="阿毛" w:date="2021-05-21T17:49:00Z"/>
                <w:rFonts w:ascii="標楷體" w:hAnsi="標楷體" w:cs="新細明體"/>
              </w:rPr>
              <w:pPrChange w:id="3713" w:author="阿毛" w:date="2021-06-02T14:38:00Z">
                <w:pPr/>
              </w:pPrChange>
            </w:pPr>
          </w:p>
        </w:tc>
        <w:tc>
          <w:tcPr>
            <w:tcW w:w="856" w:type="dxa"/>
          </w:tcPr>
          <w:p w14:paraId="722801D6" w14:textId="2F5B1D12" w:rsidR="00DF233E" w:rsidRPr="00CA6569" w:rsidDel="007154E3" w:rsidRDefault="00DF233E">
            <w:pPr>
              <w:pStyle w:val="42"/>
              <w:spacing w:after="72"/>
              <w:ind w:left="1133"/>
              <w:rPr>
                <w:del w:id="3714" w:author="阿毛" w:date="2021-05-21T17:49:00Z"/>
                <w:rFonts w:ascii="標楷體" w:hAnsi="標楷體"/>
              </w:rPr>
              <w:pPrChange w:id="3715" w:author="阿毛" w:date="2021-06-02T14:38:00Z">
                <w:pPr/>
              </w:pPrChange>
            </w:pPr>
          </w:p>
        </w:tc>
        <w:tc>
          <w:tcPr>
            <w:tcW w:w="691" w:type="dxa"/>
          </w:tcPr>
          <w:p w14:paraId="03DB50FA" w14:textId="515FBFBC" w:rsidR="00DF233E" w:rsidRPr="00CA6569" w:rsidDel="007154E3" w:rsidRDefault="00DF233E">
            <w:pPr>
              <w:pStyle w:val="42"/>
              <w:spacing w:after="72"/>
              <w:ind w:left="1133"/>
              <w:rPr>
                <w:del w:id="3716" w:author="阿毛" w:date="2021-05-21T17:49:00Z"/>
                <w:rFonts w:ascii="標楷體" w:hAnsi="標楷體"/>
              </w:rPr>
              <w:pPrChange w:id="3717" w:author="阿毛" w:date="2021-06-02T14:38:00Z">
                <w:pPr/>
              </w:pPrChange>
            </w:pPr>
            <w:del w:id="371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0FBE3F65" w14:textId="614B5F52" w:rsidR="00DF233E" w:rsidRPr="00CA6569" w:rsidDel="007154E3" w:rsidRDefault="00DF233E">
            <w:pPr>
              <w:pStyle w:val="42"/>
              <w:spacing w:after="72"/>
              <w:ind w:left="1133"/>
              <w:rPr>
                <w:del w:id="3719" w:author="阿毛" w:date="2021-05-21T17:49:00Z"/>
                <w:rFonts w:ascii="標楷體" w:hAnsi="標楷體"/>
              </w:rPr>
              <w:pPrChange w:id="3720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1092BE7E" w14:textId="18BDC0AE" w:rsidR="00DF233E" w:rsidRPr="00CA6569" w:rsidDel="007154E3" w:rsidRDefault="00DF233E">
            <w:pPr>
              <w:pStyle w:val="42"/>
              <w:spacing w:after="72"/>
              <w:ind w:left="1133"/>
              <w:rPr>
                <w:del w:id="3721" w:author="阿毛" w:date="2021-05-21T17:49:00Z"/>
                <w:rFonts w:ascii="標楷體" w:hAnsi="標楷體"/>
              </w:rPr>
              <w:pPrChange w:id="3722" w:author="阿毛" w:date="2021-06-02T14:38:00Z">
                <w:pPr/>
              </w:pPrChange>
            </w:pPr>
            <w:del w:id="372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DF233E" w:rsidRPr="00CA6569" w:rsidDel="007154E3" w14:paraId="02EBDB70" w14:textId="0618465A" w:rsidTr="001E674F">
        <w:trPr>
          <w:trHeight w:val="291"/>
          <w:jc w:val="center"/>
          <w:del w:id="3724" w:author="阿毛" w:date="2021-05-21T17:49:00Z"/>
        </w:trPr>
        <w:tc>
          <w:tcPr>
            <w:tcW w:w="483" w:type="dxa"/>
          </w:tcPr>
          <w:p w14:paraId="3F590CDF" w14:textId="1DD7C1AA" w:rsidR="00DF233E" w:rsidRPr="00CA6569" w:rsidDel="007154E3" w:rsidRDefault="00DF233E">
            <w:pPr>
              <w:pStyle w:val="42"/>
              <w:spacing w:after="72"/>
              <w:ind w:left="1133"/>
              <w:rPr>
                <w:del w:id="3725" w:author="阿毛" w:date="2021-05-21T17:49:00Z"/>
                <w:rFonts w:ascii="標楷體" w:hAnsi="標楷體"/>
              </w:rPr>
              <w:pPrChange w:id="3726" w:author="阿毛" w:date="2021-06-02T14:38:00Z">
                <w:pPr/>
              </w:pPrChange>
            </w:pPr>
            <w:del w:id="3727" w:author="阿毛" w:date="2021-05-21T17:49:00Z">
              <w:r w:rsidRPr="00CA6569" w:rsidDel="007154E3">
                <w:rPr>
                  <w:rFonts w:ascii="標楷體" w:hAnsi="標楷體" w:hint="eastAsia"/>
                </w:rPr>
                <w:delText>3</w:delText>
              </w:r>
            </w:del>
          </w:p>
        </w:tc>
        <w:tc>
          <w:tcPr>
            <w:tcW w:w="1468" w:type="dxa"/>
          </w:tcPr>
          <w:p w14:paraId="564FAFD6" w14:textId="5E0EFD38" w:rsidR="00DF233E" w:rsidRPr="00CA6569" w:rsidDel="007154E3" w:rsidRDefault="00DF233E">
            <w:pPr>
              <w:pStyle w:val="42"/>
              <w:spacing w:after="72"/>
              <w:ind w:left="1133"/>
              <w:rPr>
                <w:del w:id="3728" w:author="阿毛" w:date="2021-05-21T17:49:00Z"/>
                <w:rFonts w:ascii="標楷體" w:hAnsi="標楷體"/>
              </w:rPr>
              <w:pPrChange w:id="3729" w:author="阿毛" w:date="2021-06-02T14:38:00Z">
                <w:pPr/>
              </w:pPrChange>
            </w:pPr>
            <w:del w:id="3730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選擇條件一</w:delText>
              </w:r>
            </w:del>
          </w:p>
        </w:tc>
        <w:tc>
          <w:tcPr>
            <w:tcW w:w="1559" w:type="dxa"/>
          </w:tcPr>
          <w:p w14:paraId="4A198300" w14:textId="49F6E06E" w:rsidR="00DF233E" w:rsidRPr="00CA6569" w:rsidDel="007154E3" w:rsidRDefault="00DF233E">
            <w:pPr>
              <w:pStyle w:val="42"/>
              <w:spacing w:after="72"/>
              <w:ind w:left="1133"/>
              <w:rPr>
                <w:del w:id="3731" w:author="阿毛" w:date="2021-05-21T17:49:00Z"/>
                <w:rFonts w:ascii="標楷體" w:hAnsi="標楷體"/>
              </w:rPr>
              <w:pPrChange w:id="3732" w:author="阿毛" w:date="2021-06-02T14:38:00Z">
                <w:pPr/>
              </w:pPrChange>
            </w:pPr>
            <w:del w:id="3733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FC3842B" w14:textId="479002CC" w:rsidR="00DF233E" w:rsidRPr="00CA6569" w:rsidDel="007154E3" w:rsidRDefault="00DF233E">
            <w:pPr>
              <w:pStyle w:val="42"/>
              <w:spacing w:after="72"/>
              <w:ind w:left="1133"/>
              <w:rPr>
                <w:del w:id="3734" w:author="阿毛" w:date="2021-05-21T17:49:00Z"/>
                <w:rFonts w:ascii="標楷體" w:hAnsi="標楷體"/>
              </w:rPr>
              <w:pPrChange w:id="3735" w:author="阿毛" w:date="2021-06-02T14:38:00Z">
                <w:pPr/>
              </w:pPrChange>
            </w:pPr>
            <w:del w:id="3736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AB2586A" w14:textId="6A287B2C" w:rsidR="00DF233E" w:rsidRPr="00CA6569" w:rsidDel="007154E3" w:rsidRDefault="00DF233E">
            <w:pPr>
              <w:pStyle w:val="42"/>
              <w:spacing w:after="72"/>
              <w:ind w:left="1133"/>
              <w:rPr>
                <w:del w:id="3737" w:author="阿毛" w:date="2021-05-21T17:49:00Z"/>
                <w:rFonts w:ascii="標楷體" w:hAnsi="標楷體"/>
              </w:rPr>
              <w:pPrChange w:id="3738" w:author="阿毛" w:date="2021-06-02T14:38:00Z">
                <w:pPr/>
              </w:pPrChange>
            </w:pPr>
            <w:del w:id="3739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46F69879" w14:textId="5A3A5B0A" w:rsidR="00DF233E" w:rsidRPr="00CA6569" w:rsidDel="007154E3" w:rsidRDefault="00DF233E">
            <w:pPr>
              <w:pStyle w:val="42"/>
              <w:spacing w:after="72"/>
              <w:ind w:left="1133"/>
              <w:rPr>
                <w:del w:id="3740" w:author="阿毛" w:date="2021-05-21T17:49:00Z"/>
                <w:rFonts w:ascii="標楷體" w:hAnsi="標楷體"/>
              </w:rPr>
              <w:pPrChange w:id="3741" w:author="阿毛" w:date="2021-06-02T14:38:00Z">
                <w:pPr/>
              </w:pPrChange>
            </w:pPr>
            <w:del w:id="374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7D443C1C" w14:textId="0BC38480" w:rsidR="00DF233E" w:rsidRPr="00CA6569" w:rsidDel="007154E3" w:rsidRDefault="00DF233E">
            <w:pPr>
              <w:pStyle w:val="42"/>
              <w:spacing w:after="72"/>
              <w:ind w:left="1133"/>
              <w:rPr>
                <w:del w:id="3743" w:author="阿毛" w:date="2021-05-21T17:49:00Z"/>
                <w:rFonts w:ascii="標楷體" w:hAnsi="標楷體"/>
              </w:rPr>
              <w:pPrChange w:id="3744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DC2FC6D" w14:textId="40889BFC" w:rsidR="00DF233E" w:rsidRPr="00CA6569" w:rsidDel="007154E3" w:rsidRDefault="00DF233E">
            <w:pPr>
              <w:pStyle w:val="42"/>
              <w:spacing w:after="72"/>
              <w:ind w:left="1133"/>
              <w:rPr>
                <w:del w:id="3745" w:author="阿毛" w:date="2021-05-21T17:49:00Z"/>
                <w:rFonts w:ascii="標楷體" w:hAnsi="標楷體"/>
              </w:rPr>
              <w:pPrChange w:id="3746" w:author="阿毛" w:date="2021-06-02T14:38:00Z">
                <w:pPr/>
              </w:pPrChange>
            </w:pPr>
            <w:del w:id="374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7C5ABDFB" w14:textId="649BB792" w:rsidR="00DF233E" w:rsidRPr="003C50EB" w:rsidDel="007154E3" w:rsidRDefault="00DF233E">
            <w:pPr>
              <w:pStyle w:val="42"/>
              <w:spacing w:after="72"/>
              <w:ind w:left="1133"/>
              <w:rPr>
                <w:del w:id="3748" w:author="阿毛" w:date="2021-05-21T17:49:00Z"/>
                <w:rFonts w:ascii="標楷體" w:hAnsi="標楷體" w:cs="新細明體"/>
              </w:rPr>
              <w:pPrChange w:id="3749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0" w:author="阿毛" w:date="2021-05-21T17:49:00Z">
              <w:r w:rsidRPr="003C50EB" w:rsidDel="007154E3">
                <w:rPr>
                  <w:rFonts w:ascii="標楷體" w:hAnsi="標楷體" w:cs="新細明體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3C50EB" w:rsidDel="007154E3">
                <w:rPr>
                  <w:rFonts w:ascii="標楷體" w:hAnsi="標楷體" w:cs="新細明體"/>
                </w:rPr>
                <w:delText xml:space="preserve">  </w:delText>
              </w:r>
            </w:del>
          </w:p>
          <w:p w14:paraId="403744F6" w14:textId="02C6A480" w:rsidR="00DF233E" w:rsidRPr="003C50EB" w:rsidDel="007154E3" w:rsidRDefault="00DF233E">
            <w:pPr>
              <w:pStyle w:val="42"/>
              <w:spacing w:after="72"/>
              <w:ind w:left="1133"/>
              <w:rPr>
                <w:del w:id="3751" w:author="阿毛" w:date="2021-05-21T17:49:00Z"/>
                <w:rFonts w:ascii="標楷體" w:hAnsi="標楷體" w:cs="新細明體"/>
              </w:rPr>
              <w:pPrChange w:id="3752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3" w:author="阿毛" w:date="2021-05-21T17:49:00Z">
              <w:r w:rsidRPr="003C50EB" w:rsidDel="007154E3">
                <w:rPr>
                  <w:rFonts w:ascii="標楷體" w:hAnsi="標楷體" w:cs="新細明體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新貸戶</w:delText>
              </w:r>
            </w:del>
          </w:p>
          <w:p w14:paraId="235D7819" w14:textId="0FE3B309" w:rsidR="00DF233E" w:rsidRPr="003C50EB" w:rsidDel="007154E3" w:rsidRDefault="00DF233E">
            <w:pPr>
              <w:pStyle w:val="42"/>
              <w:spacing w:after="72"/>
              <w:ind w:left="1133"/>
              <w:rPr>
                <w:del w:id="3754" w:author="阿毛" w:date="2021-05-21T17:49:00Z"/>
                <w:rFonts w:ascii="標楷體" w:hAnsi="標楷體" w:cs="新細明體"/>
              </w:rPr>
              <w:pPrChange w:id="3755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6" w:author="阿毛" w:date="2021-05-21T17:49:00Z">
              <w:r w:rsidRPr="003C50EB" w:rsidDel="007154E3">
                <w:rPr>
                  <w:rFonts w:ascii="標楷體" w:hAnsi="標楷體" w:cs="新細明體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應繳日變更</w:delText>
              </w:r>
            </w:del>
          </w:p>
          <w:p w14:paraId="53D50BAE" w14:textId="47708CEA" w:rsidR="00DF233E" w:rsidRPr="003C50EB" w:rsidDel="007154E3" w:rsidRDefault="00DF233E">
            <w:pPr>
              <w:pStyle w:val="42"/>
              <w:spacing w:after="72"/>
              <w:ind w:left="1133"/>
              <w:rPr>
                <w:del w:id="3757" w:author="阿毛" w:date="2021-05-21T17:49:00Z"/>
                <w:rFonts w:ascii="標楷體" w:hAnsi="標楷體" w:cs="新細明體"/>
              </w:rPr>
              <w:pPrChange w:id="3758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59" w:author="阿毛" w:date="2021-05-21T17:49:00Z">
              <w:r w:rsidRPr="003C50EB" w:rsidDel="007154E3">
                <w:rPr>
                  <w:rFonts w:ascii="標楷體" w:hAnsi="標楷體" w:cs="新細明體"/>
                </w:rPr>
                <w:delText>3.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利率變動</w:delText>
              </w:r>
              <w:r w:rsidRPr="003C50EB" w:rsidDel="007154E3">
                <w:rPr>
                  <w:rFonts w:ascii="標楷體" w:hAnsi="標楷體" w:cs="新細明體"/>
                </w:rPr>
                <w:delText xml:space="preserve">  </w:delText>
              </w:r>
            </w:del>
          </w:p>
          <w:p w14:paraId="2F2DFFAF" w14:textId="4DE496E3" w:rsidR="00DF233E" w:rsidRPr="003C50EB" w:rsidDel="007154E3" w:rsidRDefault="00DF233E">
            <w:pPr>
              <w:pStyle w:val="42"/>
              <w:spacing w:after="72"/>
              <w:ind w:left="1133"/>
              <w:rPr>
                <w:del w:id="3760" w:author="阿毛" w:date="2021-05-21T17:49:00Z"/>
                <w:rFonts w:ascii="標楷體" w:hAnsi="標楷體" w:cs="新細明體"/>
              </w:rPr>
              <w:pPrChange w:id="3761" w:author="阿毛" w:date="2021-06-02T14:38:00Z">
                <w:pPr/>
              </w:pPrChange>
            </w:pPr>
            <w:del w:id="3762" w:author="阿毛" w:date="2021-05-21T17:49:00Z">
              <w:r w:rsidRPr="003C50EB" w:rsidDel="007154E3">
                <w:rPr>
                  <w:rFonts w:ascii="標楷體" w:hAnsi="標楷體" w:cs="新細明體"/>
                </w:rPr>
                <w:delText>4.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部份還款</w:delText>
              </w:r>
              <w:r w:rsidRPr="003C50EB" w:rsidDel="007154E3">
                <w:rPr>
                  <w:rFonts w:ascii="標楷體" w:hAnsi="標楷體" w:cs="新細明體"/>
                </w:rPr>
                <w:delText xml:space="preserve">  </w:delText>
              </w:r>
            </w:del>
          </w:p>
          <w:p w14:paraId="12B69E84" w14:textId="3EF98962" w:rsidR="00DF233E" w:rsidRPr="00CA6569" w:rsidDel="007154E3" w:rsidRDefault="00DF233E">
            <w:pPr>
              <w:pStyle w:val="42"/>
              <w:spacing w:after="72"/>
              <w:ind w:left="1133"/>
              <w:rPr>
                <w:del w:id="3763" w:author="阿毛" w:date="2021-05-21T17:49:00Z"/>
                <w:rFonts w:ascii="標楷體" w:hAnsi="標楷體"/>
              </w:rPr>
              <w:pPrChange w:id="3764" w:author="阿毛" w:date="2021-06-02T14:38:00Z">
                <w:pPr/>
              </w:pPrChange>
            </w:pPr>
            <w:del w:id="3765" w:author="阿毛" w:date="2021-05-21T17:49:00Z">
              <w:r w:rsidRPr="003C50EB" w:rsidDel="007154E3">
                <w:rPr>
                  <w:rFonts w:ascii="標楷體" w:hAnsi="標楷體" w:cs="新細明體"/>
                </w:rPr>
                <w:delText>5.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償還方式變更</w:delText>
              </w:r>
            </w:del>
          </w:p>
        </w:tc>
      </w:tr>
      <w:tr w:rsidR="00DF233E" w:rsidRPr="00CA6569" w:rsidDel="007154E3" w14:paraId="7B0F80EE" w14:textId="5A53CDB4" w:rsidTr="001E674F">
        <w:trPr>
          <w:trHeight w:val="291"/>
          <w:jc w:val="center"/>
          <w:del w:id="3766" w:author="阿毛" w:date="2021-05-21T17:49:00Z"/>
        </w:trPr>
        <w:tc>
          <w:tcPr>
            <w:tcW w:w="483" w:type="dxa"/>
          </w:tcPr>
          <w:p w14:paraId="2D4E14FB" w14:textId="466DE468" w:rsidR="00DF233E" w:rsidRPr="00CA6569" w:rsidDel="007154E3" w:rsidRDefault="00DF233E">
            <w:pPr>
              <w:pStyle w:val="42"/>
              <w:spacing w:after="72"/>
              <w:ind w:left="1133"/>
              <w:rPr>
                <w:del w:id="3767" w:author="阿毛" w:date="2021-05-21T17:49:00Z"/>
                <w:rFonts w:ascii="標楷體" w:hAnsi="標楷體"/>
              </w:rPr>
              <w:pPrChange w:id="3768" w:author="阿毛" w:date="2021-06-02T14:38:00Z">
                <w:pPr/>
              </w:pPrChange>
            </w:pPr>
            <w:del w:id="3769" w:author="阿毛" w:date="2021-05-21T17:49:00Z">
              <w:r w:rsidRPr="00CA6569" w:rsidDel="007154E3">
                <w:rPr>
                  <w:rFonts w:ascii="標楷體" w:hAnsi="標楷體" w:hint="eastAsia"/>
                </w:rPr>
                <w:delText>4</w:delText>
              </w:r>
            </w:del>
          </w:p>
        </w:tc>
        <w:tc>
          <w:tcPr>
            <w:tcW w:w="1468" w:type="dxa"/>
          </w:tcPr>
          <w:p w14:paraId="2787AAFE" w14:textId="3483D3F9" w:rsidR="00DF233E" w:rsidRPr="00CA6569" w:rsidDel="007154E3" w:rsidRDefault="00DF233E">
            <w:pPr>
              <w:pStyle w:val="42"/>
              <w:spacing w:after="72"/>
              <w:ind w:left="1133"/>
              <w:rPr>
                <w:del w:id="3770" w:author="阿毛" w:date="2021-05-21T17:49:00Z"/>
                <w:rFonts w:ascii="標楷體" w:hAnsi="標楷體"/>
              </w:rPr>
              <w:pPrChange w:id="3771" w:author="阿毛" w:date="2021-06-02T14:38:00Z">
                <w:pPr/>
              </w:pPrChange>
            </w:pPr>
            <w:del w:id="3772" w:author="阿毛" w:date="2021-05-21T17:49:00Z">
              <w:r w:rsidRPr="00CA6569" w:rsidDel="007154E3">
                <w:rPr>
                  <w:rFonts w:ascii="標楷體" w:hAnsi="標楷體" w:hint="eastAsia"/>
                  <w:lang w:val="zh-TW" w:eastAsia="zh-HK"/>
                </w:rPr>
                <w:delText>選擇條件二</w:delText>
              </w:r>
            </w:del>
          </w:p>
        </w:tc>
        <w:tc>
          <w:tcPr>
            <w:tcW w:w="1559" w:type="dxa"/>
          </w:tcPr>
          <w:p w14:paraId="1AB79988" w14:textId="672ECC4D" w:rsidR="00DF233E" w:rsidRPr="00CA6569" w:rsidDel="007154E3" w:rsidRDefault="00DF233E">
            <w:pPr>
              <w:pStyle w:val="42"/>
              <w:spacing w:after="72"/>
              <w:ind w:left="1133"/>
              <w:rPr>
                <w:del w:id="3773" w:author="阿毛" w:date="2021-05-21T17:49:00Z"/>
                <w:rFonts w:ascii="標楷體" w:hAnsi="標楷體"/>
              </w:rPr>
              <w:pPrChange w:id="3774" w:author="阿毛" w:date="2021-06-02T14:38:00Z">
                <w:pPr/>
              </w:pPrChange>
            </w:pPr>
            <w:del w:id="3775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1089C648" w14:textId="5A38D083" w:rsidR="00DF233E" w:rsidRPr="00CA6569" w:rsidDel="007154E3" w:rsidRDefault="00DF233E">
            <w:pPr>
              <w:pStyle w:val="42"/>
              <w:spacing w:after="72"/>
              <w:ind w:left="1133"/>
              <w:rPr>
                <w:del w:id="3776" w:author="阿毛" w:date="2021-05-21T17:49:00Z"/>
                <w:rFonts w:ascii="標楷體" w:hAnsi="標楷體"/>
              </w:rPr>
              <w:pPrChange w:id="3777" w:author="阿毛" w:date="2021-06-02T14:38:00Z">
                <w:pPr/>
              </w:pPrChange>
            </w:pPr>
            <w:del w:id="3778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108883C3" w14:textId="4259D57C" w:rsidR="00DF233E" w:rsidRPr="00CA6569" w:rsidDel="007154E3" w:rsidRDefault="00DF233E">
            <w:pPr>
              <w:pStyle w:val="42"/>
              <w:spacing w:after="72"/>
              <w:ind w:left="1133"/>
              <w:rPr>
                <w:del w:id="3779" w:author="阿毛" w:date="2021-05-21T17:49:00Z"/>
                <w:rFonts w:ascii="標楷體" w:hAnsi="標楷體"/>
              </w:rPr>
              <w:pPrChange w:id="3780" w:author="阿毛" w:date="2021-06-02T14:38:00Z">
                <w:pPr/>
              </w:pPrChange>
            </w:pPr>
            <w:del w:id="3781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60338DE1" w14:textId="7455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782" w:author="阿毛" w:date="2021-05-21T17:49:00Z"/>
                <w:rFonts w:ascii="標楷體" w:hAnsi="標楷體"/>
              </w:rPr>
              <w:pPrChange w:id="3783" w:author="阿毛" w:date="2021-06-02T14:38:00Z">
                <w:pPr/>
              </w:pPrChange>
            </w:pPr>
            <w:del w:id="3784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4D6D9DD" w14:textId="0E117C8E" w:rsidR="00DF233E" w:rsidRPr="00CA6569" w:rsidDel="007154E3" w:rsidRDefault="00DF233E">
            <w:pPr>
              <w:pStyle w:val="42"/>
              <w:spacing w:after="72"/>
              <w:ind w:left="1133"/>
              <w:rPr>
                <w:del w:id="3785" w:author="阿毛" w:date="2021-05-21T17:49:00Z"/>
                <w:rFonts w:ascii="標楷體" w:hAnsi="標楷體"/>
              </w:rPr>
              <w:pPrChange w:id="3786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170C70E" w14:textId="7CCFA160" w:rsidR="00DF233E" w:rsidRPr="00CA6569" w:rsidDel="007154E3" w:rsidRDefault="00DF233E">
            <w:pPr>
              <w:pStyle w:val="42"/>
              <w:spacing w:after="72"/>
              <w:ind w:left="1133"/>
              <w:rPr>
                <w:del w:id="3787" w:author="阿毛" w:date="2021-05-21T17:49:00Z"/>
                <w:rFonts w:ascii="標楷體" w:hAnsi="標楷體"/>
              </w:rPr>
              <w:pPrChange w:id="3788" w:author="阿毛" w:date="2021-06-02T14:38:00Z">
                <w:pPr/>
              </w:pPrChange>
            </w:pPr>
            <w:del w:id="3789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  <w:p w14:paraId="4E9140C6" w14:textId="4231308D" w:rsidR="00DF233E" w:rsidRPr="003C50EB" w:rsidDel="007154E3" w:rsidRDefault="00DF233E">
            <w:pPr>
              <w:pStyle w:val="42"/>
              <w:spacing w:after="72"/>
              <w:ind w:left="1133"/>
              <w:rPr>
                <w:del w:id="3790" w:author="阿毛" w:date="2021-05-21T17:49:00Z"/>
                <w:rFonts w:ascii="標楷體" w:hAnsi="標楷體" w:cs="新細明體"/>
              </w:rPr>
              <w:pPrChange w:id="3791" w:author="阿毛" w:date="2021-06-02T14:38:00Z">
                <w:pPr>
                  <w:autoSpaceDE w:val="0"/>
                  <w:autoSpaceDN w:val="0"/>
                  <w:adjustRightInd w:val="0"/>
                </w:pPr>
              </w:pPrChange>
            </w:pPr>
            <w:del w:id="3792" w:author="阿毛" w:date="2021-05-21T17:49:00Z">
              <w:r w:rsidRPr="003C50EB" w:rsidDel="007154E3">
                <w:rPr>
                  <w:rFonts w:ascii="標楷體" w:hAnsi="標楷體" w:cs="新細明體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全部</w:delText>
              </w:r>
              <w:r w:rsidRPr="003C50EB" w:rsidDel="007154E3">
                <w:rPr>
                  <w:rFonts w:ascii="標楷體" w:hAnsi="標楷體" w:cs="新細明體"/>
                </w:rPr>
                <w:delText xml:space="preserve">  </w:delText>
              </w:r>
            </w:del>
          </w:p>
          <w:p w14:paraId="356EB9DB" w14:textId="6061C259" w:rsidR="00DF233E" w:rsidRPr="003C50EB" w:rsidDel="007154E3" w:rsidRDefault="00DF233E">
            <w:pPr>
              <w:pStyle w:val="42"/>
              <w:spacing w:after="72"/>
              <w:ind w:left="1133"/>
              <w:rPr>
                <w:del w:id="3793" w:author="阿毛" w:date="2021-05-21T17:49:00Z"/>
                <w:rFonts w:ascii="標楷體" w:hAnsi="標楷體" w:cs="新細明體"/>
              </w:rPr>
              <w:pPrChange w:id="3794" w:author="阿毛" w:date="2021-06-02T14:38:00Z">
                <w:pPr/>
              </w:pPrChange>
            </w:pPr>
            <w:del w:id="3795" w:author="阿毛" w:date="2021-05-21T17:49:00Z">
              <w:r w:rsidRPr="003C50EB" w:rsidDel="007154E3">
                <w:rPr>
                  <w:rFonts w:ascii="標楷體" w:hAnsi="標楷體" w:cs="新細明體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匯款支票不印</w:delText>
              </w:r>
              <w:r w:rsidRPr="003C50EB" w:rsidDel="007154E3">
                <w:rPr>
                  <w:rFonts w:ascii="標楷體" w:hAnsi="標楷體" w:cs="新細明體"/>
                </w:rPr>
                <w:delText xml:space="preserve"> </w:delText>
              </w:r>
            </w:del>
          </w:p>
          <w:p w14:paraId="73DCDCCC" w14:textId="4F8C743B" w:rsidR="00DF233E" w:rsidRPr="00CA6569" w:rsidDel="007154E3" w:rsidRDefault="00DF233E">
            <w:pPr>
              <w:pStyle w:val="42"/>
              <w:spacing w:after="72"/>
              <w:ind w:left="1133"/>
              <w:rPr>
                <w:del w:id="3796" w:author="阿毛" w:date="2021-05-21T17:49:00Z"/>
                <w:rFonts w:ascii="標楷體" w:hAnsi="標楷體"/>
              </w:rPr>
              <w:pPrChange w:id="3797" w:author="阿毛" w:date="2021-06-02T14:38:00Z">
                <w:pPr/>
              </w:pPrChange>
            </w:pPr>
            <w:del w:id="3798" w:author="阿毛" w:date="2021-05-21T17:49:00Z">
              <w:r w:rsidRPr="003C50EB" w:rsidDel="007154E3">
                <w:rPr>
                  <w:rFonts w:ascii="標楷體" w:hAnsi="標楷體" w:cs="新細明體"/>
                </w:rPr>
                <w:delText>2.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銀扣不印</w:delText>
              </w:r>
            </w:del>
          </w:p>
        </w:tc>
      </w:tr>
      <w:tr w:rsidR="00DF233E" w:rsidRPr="00CA6569" w:rsidDel="007154E3" w14:paraId="3F897931" w14:textId="50ADCF63" w:rsidTr="001E674F">
        <w:trPr>
          <w:trHeight w:val="291"/>
          <w:jc w:val="center"/>
          <w:del w:id="3799" w:author="阿毛" w:date="2021-05-21T17:49:00Z"/>
        </w:trPr>
        <w:tc>
          <w:tcPr>
            <w:tcW w:w="483" w:type="dxa"/>
          </w:tcPr>
          <w:p w14:paraId="1CD2305C" w14:textId="218DE7E1" w:rsidR="00DF233E" w:rsidRPr="00CA6569" w:rsidDel="007154E3" w:rsidRDefault="00DF233E">
            <w:pPr>
              <w:pStyle w:val="42"/>
              <w:spacing w:after="72"/>
              <w:ind w:left="1133"/>
              <w:rPr>
                <w:del w:id="3800" w:author="阿毛" w:date="2021-05-21T17:49:00Z"/>
                <w:rFonts w:ascii="標楷體" w:hAnsi="標楷體"/>
              </w:rPr>
              <w:pPrChange w:id="3801" w:author="阿毛" w:date="2021-06-02T14:38:00Z">
                <w:pPr/>
              </w:pPrChange>
            </w:pPr>
            <w:del w:id="3802" w:author="阿毛" w:date="2021-05-21T17:49:00Z">
              <w:r w:rsidRPr="00CA6569" w:rsidDel="007154E3">
                <w:rPr>
                  <w:rFonts w:ascii="標楷體" w:hAnsi="標楷體" w:hint="eastAsia"/>
                </w:rPr>
                <w:delText>5</w:delText>
              </w:r>
            </w:del>
          </w:p>
        </w:tc>
        <w:tc>
          <w:tcPr>
            <w:tcW w:w="1468" w:type="dxa"/>
          </w:tcPr>
          <w:p w14:paraId="469603AD" w14:textId="57DF9E94" w:rsidR="00DF233E" w:rsidRPr="00CA6569" w:rsidDel="007154E3" w:rsidRDefault="00DF233E">
            <w:pPr>
              <w:pStyle w:val="42"/>
              <w:spacing w:after="72"/>
              <w:ind w:left="1133"/>
              <w:rPr>
                <w:del w:id="3803" w:author="阿毛" w:date="2021-05-21T17:49:00Z"/>
                <w:rFonts w:ascii="標楷體" w:hAnsi="標楷體"/>
                <w:lang w:eastAsia="zh-HK"/>
              </w:rPr>
              <w:pPrChange w:id="3804" w:author="阿毛" w:date="2021-06-02T14:38:00Z">
                <w:pPr/>
              </w:pPrChange>
            </w:pPr>
            <w:del w:id="3805" w:author="阿毛" w:date="2021-05-21T17:49:00Z">
              <w:r w:rsidRPr="00CA6569" w:rsidDel="007154E3">
                <w:rPr>
                  <w:rFonts w:ascii="標楷體" w:hAnsi="標楷體" w:hint="eastAsia"/>
                  <w:lang w:eastAsia="zh-HK"/>
                </w:rPr>
                <w:delText>戶別</w:delText>
              </w:r>
            </w:del>
          </w:p>
        </w:tc>
        <w:tc>
          <w:tcPr>
            <w:tcW w:w="1559" w:type="dxa"/>
          </w:tcPr>
          <w:p w14:paraId="0417DDEA" w14:textId="2179EC7C" w:rsidR="00DF233E" w:rsidRPr="00CA6569" w:rsidDel="007154E3" w:rsidRDefault="00DF233E">
            <w:pPr>
              <w:pStyle w:val="42"/>
              <w:spacing w:after="72"/>
              <w:ind w:left="1133"/>
              <w:rPr>
                <w:del w:id="3806" w:author="阿毛" w:date="2021-05-21T17:49:00Z"/>
                <w:rFonts w:ascii="標楷體" w:hAnsi="標楷體"/>
              </w:rPr>
              <w:pPrChange w:id="3807" w:author="阿毛" w:date="2021-06-02T14:38:00Z">
                <w:pPr/>
              </w:pPrChange>
            </w:pPr>
            <w:del w:id="3808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2A91A39" w14:textId="7B664BDD" w:rsidR="00DF233E" w:rsidRPr="00CA6569" w:rsidDel="007154E3" w:rsidRDefault="00DF233E">
            <w:pPr>
              <w:pStyle w:val="42"/>
              <w:spacing w:after="72"/>
              <w:ind w:left="1133"/>
              <w:rPr>
                <w:del w:id="3809" w:author="阿毛" w:date="2021-05-21T17:49:00Z"/>
                <w:rFonts w:ascii="標楷體" w:hAnsi="標楷體"/>
              </w:rPr>
              <w:pPrChange w:id="3810" w:author="阿毛" w:date="2021-06-02T14:38:00Z">
                <w:pPr/>
              </w:pPrChange>
            </w:pPr>
            <w:del w:id="3811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4C5FC9BC" w14:textId="30C51901" w:rsidR="00DF233E" w:rsidRPr="00CA6569" w:rsidDel="007154E3" w:rsidRDefault="00DF233E">
            <w:pPr>
              <w:pStyle w:val="42"/>
              <w:spacing w:after="72"/>
              <w:ind w:left="1133"/>
              <w:rPr>
                <w:del w:id="3812" w:author="阿毛" w:date="2021-05-21T17:49:00Z"/>
                <w:rFonts w:ascii="標楷體" w:hAnsi="標楷體"/>
              </w:rPr>
              <w:pPrChange w:id="3813" w:author="阿毛" w:date="2021-06-02T14:38:00Z">
                <w:pPr/>
              </w:pPrChange>
            </w:pPr>
            <w:del w:id="3814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11CB00A6" w14:textId="4F543C79" w:rsidR="00DF233E" w:rsidRPr="00CA6569" w:rsidDel="007154E3" w:rsidRDefault="00DF233E">
            <w:pPr>
              <w:pStyle w:val="42"/>
              <w:spacing w:after="72"/>
              <w:ind w:left="1133"/>
              <w:rPr>
                <w:del w:id="3815" w:author="阿毛" w:date="2021-05-21T17:49:00Z"/>
                <w:rFonts w:ascii="標楷體" w:hAnsi="標楷體"/>
              </w:rPr>
              <w:pPrChange w:id="3816" w:author="阿毛" w:date="2021-06-02T14:38:00Z">
                <w:pPr/>
              </w:pPrChange>
            </w:pPr>
            <w:del w:id="3817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33E4A17E" w14:textId="6DA0BAD5" w:rsidR="00DF233E" w:rsidRPr="00CA6569" w:rsidDel="007154E3" w:rsidRDefault="00DF233E">
            <w:pPr>
              <w:pStyle w:val="42"/>
              <w:spacing w:after="72"/>
              <w:ind w:left="1133"/>
              <w:rPr>
                <w:del w:id="3818" w:author="阿毛" w:date="2021-05-21T17:49:00Z"/>
                <w:rFonts w:ascii="標楷體" w:hAnsi="標楷體"/>
              </w:rPr>
              <w:pPrChange w:id="3819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651439A9" w14:textId="2431790A" w:rsidR="00DF233E" w:rsidRPr="00CA6569" w:rsidDel="007154E3" w:rsidRDefault="00DF233E">
            <w:pPr>
              <w:pStyle w:val="42"/>
              <w:spacing w:after="72"/>
              <w:ind w:left="1133"/>
              <w:rPr>
                <w:del w:id="3820" w:author="阿毛" w:date="2021-05-21T17:49:00Z"/>
                <w:rFonts w:ascii="標楷體" w:hAnsi="標楷體"/>
              </w:rPr>
              <w:pPrChange w:id="3821" w:author="阿毛" w:date="2021-06-02T14:38:00Z">
                <w:pPr/>
              </w:pPrChange>
            </w:pPr>
            <w:del w:id="3822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53F4EEE5" w14:textId="397347D1" w:rsidR="00DF233E" w:rsidRPr="00CA6569" w:rsidDel="007154E3" w:rsidRDefault="00DF233E">
            <w:pPr>
              <w:pStyle w:val="42"/>
              <w:spacing w:after="72"/>
              <w:ind w:left="1133"/>
              <w:rPr>
                <w:del w:id="3823" w:author="阿毛" w:date="2021-05-21T17:49:00Z"/>
                <w:rFonts w:ascii="標楷體" w:hAnsi="標楷體"/>
              </w:rPr>
              <w:pPrChange w:id="3824" w:author="阿毛" w:date="2021-06-02T14:38:00Z">
                <w:pPr/>
              </w:pPrChange>
            </w:pPr>
            <w:del w:id="3825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767DB39C" w14:textId="0105A13F" w:rsidR="00DF233E" w:rsidRPr="00CA6569" w:rsidDel="007154E3" w:rsidRDefault="00DF233E">
            <w:pPr>
              <w:pStyle w:val="42"/>
              <w:spacing w:after="72"/>
              <w:ind w:left="1133"/>
              <w:rPr>
                <w:del w:id="3826" w:author="阿毛" w:date="2021-05-21T17:49:00Z"/>
                <w:rFonts w:ascii="標楷體" w:hAnsi="標楷體"/>
              </w:rPr>
              <w:pPrChange w:id="3827" w:author="阿毛" w:date="2021-06-02T14:38:00Z">
                <w:pPr/>
              </w:pPrChange>
            </w:pPr>
            <w:del w:id="382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自然人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4F606181" w14:textId="18A01762" w:rsidR="00DF233E" w:rsidRPr="00CA6569" w:rsidDel="007154E3" w:rsidRDefault="00DF233E">
            <w:pPr>
              <w:pStyle w:val="42"/>
              <w:spacing w:after="72"/>
              <w:ind w:left="1133"/>
              <w:rPr>
                <w:del w:id="3829" w:author="阿毛" w:date="2021-05-21T17:49:00Z"/>
                <w:rFonts w:ascii="標楷體" w:hAnsi="標楷體"/>
              </w:rPr>
              <w:pPrChange w:id="3830" w:author="阿毛" w:date="2021-06-02T14:38:00Z">
                <w:pPr/>
              </w:pPrChange>
            </w:pPr>
            <w:del w:id="383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法人</w:delText>
              </w:r>
            </w:del>
          </w:p>
        </w:tc>
      </w:tr>
      <w:tr w:rsidR="00DF233E" w:rsidRPr="00CA6569" w:rsidDel="007154E3" w14:paraId="3D2F6C92" w14:textId="3C24AEC0" w:rsidTr="001E674F">
        <w:trPr>
          <w:trHeight w:val="291"/>
          <w:jc w:val="center"/>
          <w:del w:id="3832" w:author="阿毛" w:date="2021-05-21T17:49:00Z"/>
        </w:trPr>
        <w:tc>
          <w:tcPr>
            <w:tcW w:w="483" w:type="dxa"/>
          </w:tcPr>
          <w:p w14:paraId="17FB12C9" w14:textId="2A091B52" w:rsidR="00DF233E" w:rsidRPr="00CA6569" w:rsidDel="007154E3" w:rsidRDefault="00DF233E">
            <w:pPr>
              <w:pStyle w:val="42"/>
              <w:spacing w:after="72"/>
              <w:ind w:left="1133"/>
              <w:rPr>
                <w:del w:id="3833" w:author="阿毛" w:date="2021-05-21T17:49:00Z"/>
                <w:rFonts w:ascii="標楷體" w:hAnsi="標楷體"/>
              </w:rPr>
              <w:pPrChange w:id="3834" w:author="阿毛" w:date="2021-06-02T14:38:00Z">
                <w:pPr/>
              </w:pPrChange>
            </w:pPr>
            <w:del w:id="3835" w:author="阿毛" w:date="2021-05-21T17:49:00Z">
              <w:r w:rsidRPr="00CA6569" w:rsidDel="007154E3">
                <w:rPr>
                  <w:rFonts w:ascii="標楷體" w:hAnsi="標楷體" w:hint="eastAsia"/>
                </w:rPr>
                <w:delText>6</w:delText>
              </w:r>
            </w:del>
          </w:p>
        </w:tc>
        <w:tc>
          <w:tcPr>
            <w:tcW w:w="1468" w:type="dxa"/>
          </w:tcPr>
          <w:p w14:paraId="160C7586" w14:textId="3FA9FCE9" w:rsidR="00DF233E" w:rsidRPr="00CA6569" w:rsidDel="007154E3" w:rsidRDefault="00DF233E">
            <w:pPr>
              <w:pStyle w:val="42"/>
              <w:spacing w:after="72"/>
              <w:ind w:left="1133"/>
              <w:rPr>
                <w:del w:id="3836" w:author="阿毛" w:date="2021-05-21T17:49:00Z"/>
                <w:rFonts w:ascii="標楷體" w:hAnsi="標楷體"/>
                <w:lang w:eastAsia="zh-HK"/>
              </w:rPr>
              <w:pPrChange w:id="3837" w:author="阿毛" w:date="2021-06-02T14:38:00Z">
                <w:pPr/>
              </w:pPrChange>
            </w:pPr>
            <w:del w:id="3838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別</w:delText>
              </w:r>
            </w:del>
          </w:p>
        </w:tc>
        <w:tc>
          <w:tcPr>
            <w:tcW w:w="1559" w:type="dxa"/>
          </w:tcPr>
          <w:p w14:paraId="77055A9C" w14:textId="0EFDFA49" w:rsidR="00DF233E" w:rsidRPr="00CA6569" w:rsidDel="007154E3" w:rsidRDefault="00DF233E">
            <w:pPr>
              <w:pStyle w:val="42"/>
              <w:spacing w:after="72"/>
              <w:ind w:left="1133"/>
              <w:rPr>
                <w:del w:id="3839" w:author="阿毛" w:date="2021-05-21T17:49:00Z"/>
                <w:rFonts w:ascii="標楷體" w:hAnsi="標楷體"/>
              </w:rPr>
              <w:pPrChange w:id="3840" w:author="阿毛" w:date="2021-06-02T14:38:00Z">
                <w:pPr/>
              </w:pPrChange>
            </w:pPr>
            <w:del w:id="3841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23721712" w14:textId="45046622" w:rsidR="00DF233E" w:rsidRPr="00CA6569" w:rsidDel="007154E3" w:rsidRDefault="00DF233E">
            <w:pPr>
              <w:pStyle w:val="42"/>
              <w:spacing w:after="72"/>
              <w:ind w:left="1133"/>
              <w:rPr>
                <w:del w:id="3842" w:author="阿毛" w:date="2021-05-21T17:49:00Z"/>
                <w:rFonts w:ascii="標楷體" w:hAnsi="標楷體"/>
              </w:rPr>
              <w:pPrChange w:id="3843" w:author="阿毛" w:date="2021-06-02T14:38:00Z">
                <w:pPr/>
              </w:pPrChange>
            </w:pPr>
            <w:del w:id="3844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6AEBE5E1" w14:textId="22F3F8BC" w:rsidR="00DF233E" w:rsidRPr="00CA6569" w:rsidDel="007154E3" w:rsidRDefault="00DF233E">
            <w:pPr>
              <w:pStyle w:val="42"/>
              <w:spacing w:after="72"/>
              <w:ind w:left="1133"/>
              <w:rPr>
                <w:del w:id="3845" w:author="阿毛" w:date="2021-05-21T17:49:00Z"/>
                <w:rFonts w:ascii="標楷體" w:hAnsi="標楷體"/>
              </w:rPr>
              <w:pPrChange w:id="3846" w:author="阿毛" w:date="2021-06-02T14:38:00Z">
                <w:pPr/>
              </w:pPrChange>
            </w:pPr>
            <w:del w:id="3847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76DEC87E" w14:textId="25948CA2" w:rsidR="00DF233E" w:rsidRPr="00CA6569" w:rsidDel="007154E3" w:rsidRDefault="00DF233E">
            <w:pPr>
              <w:pStyle w:val="42"/>
              <w:spacing w:after="72"/>
              <w:ind w:left="1133"/>
              <w:rPr>
                <w:del w:id="3848" w:author="阿毛" w:date="2021-05-21T17:49:00Z"/>
                <w:rFonts w:ascii="標楷體" w:hAnsi="標楷體"/>
              </w:rPr>
              <w:pPrChange w:id="3849" w:author="阿毛" w:date="2021-06-02T14:38:00Z">
                <w:pPr/>
              </w:pPrChange>
            </w:pPr>
            <w:del w:id="385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5BBE8F5F" w14:textId="4EE3E829" w:rsidR="00DF233E" w:rsidRPr="00CA6569" w:rsidDel="007154E3" w:rsidRDefault="00DF233E">
            <w:pPr>
              <w:pStyle w:val="42"/>
              <w:spacing w:after="72"/>
              <w:ind w:left="1133"/>
              <w:rPr>
                <w:del w:id="3851" w:author="阿毛" w:date="2021-05-21T17:49:00Z"/>
                <w:rFonts w:ascii="標楷體" w:hAnsi="標楷體"/>
              </w:rPr>
              <w:pPrChange w:id="3852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388F0442" w14:textId="0E164ACF" w:rsidR="00DF233E" w:rsidRPr="00CA6569" w:rsidDel="007154E3" w:rsidRDefault="00DF233E">
            <w:pPr>
              <w:pStyle w:val="42"/>
              <w:spacing w:after="72"/>
              <w:ind w:left="1133"/>
              <w:rPr>
                <w:del w:id="3853" w:author="阿毛" w:date="2021-05-21T17:49:00Z"/>
                <w:rFonts w:ascii="標楷體" w:hAnsi="標楷體"/>
              </w:rPr>
              <w:pPrChange w:id="3854" w:author="阿毛" w:date="2021-06-02T14:38:00Z">
                <w:pPr/>
              </w:pPrChange>
            </w:pPr>
            <w:del w:id="385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61A31C29" w14:textId="3525DB36" w:rsidR="00DF233E" w:rsidRPr="003C50EB" w:rsidDel="007154E3" w:rsidRDefault="00DF233E">
            <w:pPr>
              <w:pStyle w:val="42"/>
              <w:spacing w:after="72"/>
              <w:ind w:left="1133"/>
              <w:rPr>
                <w:del w:id="3856" w:author="阿毛" w:date="2021-05-21T17:49:00Z"/>
                <w:rFonts w:ascii="標楷體" w:hAnsi="標楷體" w:cs="新細明體"/>
              </w:rPr>
              <w:pPrChange w:id="3857" w:author="阿毛" w:date="2021-06-02T14:38:00Z">
                <w:pPr/>
              </w:pPrChange>
            </w:pPr>
            <w:del w:id="385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非企金件</w:delText>
              </w:r>
              <w:r w:rsidRPr="003C50EB" w:rsidDel="007154E3">
                <w:rPr>
                  <w:rFonts w:ascii="標楷體" w:hAnsi="標楷體" w:cs="新細明體"/>
                </w:rPr>
                <w:delText xml:space="preserve">       </w:delText>
              </w:r>
            </w:del>
          </w:p>
          <w:p w14:paraId="497C35F9" w14:textId="7993F4D6" w:rsidR="00DF233E" w:rsidRPr="00CA6569" w:rsidDel="007154E3" w:rsidRDefault="00DF233E">
            <w:pPr>
              <w:pStyle w:val="42"/>
              <w:spacing w:after="72"/>
              <w:ind w:left="1133"/>
              <w:rPr>
                <w:del w:id="3859" w:author="阿毛" w:date="2021-05-21T17:49:00Z"/>
                <w:rFonts w:ascii="標楷體" w:hAnsi="標楷體"/>
              </w:rPr>
              <w:pPrChange w:id="3860" w:author="阿毛" w:date="2021-06-02T14:38:00Z">
                <w:pPr/>
              </w:pPrChange>
            </w:pPr>
            <w:del w:id="386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企金件</w:delText>
              </w:r>
            </w:del>
          </w:p>
        </w:tc>
      </w:tr>
      <w:tr w:rsidR="00DF233E" w:rsidRPr="00CA6569" w:rsidDel="007154E3" w14:paraId="1EFA44E8" w14:textId="11FBC047" w:rsidTr="001E674F">
        <w:trPr>
          <w:trHeight w:val="291"/>
          <w:jc w:val="center"/>
          <w:del w:id="3862" w:author="阿毛" w:date="2021-05-21T17:49:00Z"/>
        </w:trPr>
        <w:tc>
          <w:tcPr>
            <w:tcW w:w="483" w:type="dxa"/>
          </w:tcPr>
          <w:p w14:paraId="5F64F215" w14:textId="48243C40" w:rsidR="00DF233E" w:rsidRPr="00CA6569" w:rsidDel="007154E3" w:rsidRDefault="00DF233E">
            <w:pPr>
              <w:pStyle w:val="42"/>
              <w:spacing w:after="72"/>
              <w:ind w:left="1133"/>
              <w:rPr>
                <w:del w:id="3863" w:author="阿毛" w:date="2021-05-21T17:49:00Z"/>
                <w:rFonts w:ascii="標楷體" w:hAnsi="標楷體"/>
              </w:rPr>
              <w:pPrChange w:id="3864" w:author="阿毛" w:date="2021-06-02T14:38:00Z">
                <w:pPr/>
              </w:pPrChange>
            </w:pPr>
            <w:del w:id="3865" w:author="阿毛" w:date="2021-05-21T17:49:00Z">
              <w:r w:rsidRPr="00CA6569" w:rsidDel="007154E3">
                <w:rPr>
                  <w:rFonts w:ascii="標楷體" w:hAnsi="標楷體" w:hint="eastAsia"/>
                </w:rPr>
                <w:delText>7</w:delText>
              </w:r>
            </w:del>
          </w:p>
        </w:tc>
        <w:tc>
          <w:tcPr>
            <w:tcW w:w="1468" w:type="dxa"/>
          </w:tcPr>
          <w:p w14:paraId="3EA7EFB0" w14:textId="6DBCC40B" w:rsidR="00DF233E" w:rsidRPr="00CA6569" w:rsidDel="007154E3" w:rsidRDefault="00DF233E">
            <w:pPr>
              <w:pStyle w:val="42"/>
              <w:spacing w:after="72"/>
              <w:ind w:left="1133"/>
              <w:rPr>
                <w:del w:id="3866" w:author="阿毛" w:date="2021-05-21T17:49:00Z"/>
                <w:rFonts w:ascii="標楷體" w:hAnsi="標楷體"/>
                <w:lang w:eastAsia="zh-HK"/>
              </w:rPr>
              <w:pPrChange w:id="3867" w:author="阿毛" w:date="2021-06-02T14:38:00Z">
                <w:pPr/>
              </w:pPrChange>
            </w:pPr>
            <w:del w:id="3868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業務科目</w:delText>
              </w:r>
            </w:del>
          </w:p>
        </w:tc>
        <w:tc>
          <w:tcPr>
            <w:tcW w:w="1559" w:type="dxa"/>
          </w:tcPr>
          <w:p w14:paraId="4BA30788" w14:textId="5E95A108" w:rsidR="00DF233E" w:rsidRPr="00CA6569" w:rsidDel="007154E3" w:rsidRDefault="00DF233E">
            <w:pPr>
              <w:pStyle w:val="42"/>
              <w:spacing w:after="72"/>
              <w:ind w:left="1133"/>
              <w:rPr>
                <w:del w:id="3869" w:author="阿毛" w:date="2021-05-21T17:49:00Z"/>
                <w:rFonts w:ascii="標楷體" w:hAnsi="標楷體"/>
              </w:rPr>
              <w:pPrChange w:id="3870" w:author="阿毛" w:date="2021-06-02T14:38:00Z">
                <w:pPr/>
              </w:pPrChange>
            </w:pPr>
            <w:del w:id="3871" w:author="阿毛" w:date="2021-05-21T17:49:00Z">
              <w:r w:rsidDel="007154E3">
                <w:rPr>
                  <w:rFonts w:ascii="標楷體" w:hAnsi="標楷體"/>
                </w:rPr>
                <w:delText>9</w:delText>
              </w:r>
            </w:del>
          </w:p>
        </w:tc>
        <w:tc>
          <w:tcPr>
            <w:tcW w:w="1418" w:type="dxa"/>
          </w:tcPr>
          <w:p w14:paraId="4864C904" w14:textId="604A2BB6" w:rsidR="00DF233E" w:rsidRPr="00CA6569" w:rsidDel="007154E3" w:rsidRDefault="00DF233E">
            <w:pPr>
              <w:pStyle w:val="42"/>
              <w:spacing w:after="72"/>
              <w:ind w:left="1133"/>
              <w:rPr>
                <w:del w:id="3872" w:author="阿毛" w:date="2021-05-21T17:49:00Z"/>
                <w:rFonts w:ascii="標楷體" w:hAnsi="標楷體"/>
              </w:rPr>
              <w:pPrChange w:id="3873" w:author="阿毛" w:date="2021-06-02T14:38:00Z">
                <w:pPr/>
              </w:pPrChange>
            </w:pPr>
            <w:del w:id="3874" w:author="阿毛" w:date="2021-05-21T17:49:00Z">
              <w:r w:rsidRPr="00CA6569" w:rsidDel="007154E3">
                <w:rPr>
                  <w:rFonts w:ascii="標楷體" w:hAnsi="標楷體"/>
                </w:rPr>
                <w:delText>0</w:delText>
              </w:r>
            </w:del>
          </w:p>
        </w:tc>
        <w:tc>
          <w:tcPr>
            <w:tcW w:w="856" w:type="dxa"/>
          </w:tcPr>
          <w:p w14:paraId="5D808BC6" w14:textId="609E348D" w:rsidR="00DF233E" w:rsidRPr="00CA6569" w:rsidDel="007154E3" w:rsidRDefault="00DF233E">
            <w:pPr>
              <w:pStyle w:val="42"/>
              <w:spacing w:after="72"/>
              <w:ind w:left="1133"/>
              <w:rPr>
                <w:del w:id="3875" w:author="阿毛" w:date="2021-05-21T17:49:00Z"/>
                <w:rFonts w:ascii="標楷體" w:hAnsi="標楷體"/>
              </w:rPr>
              <w:pPrChange w:id="3876" w:author="阿毛" w:date="2021-06-02T14:38:00Z">
                <w:pPr/>
              </w:pPrChange>
            </w:pPr>
            <w:del w:id="3877" w:author="阿毛" w:date="2021-05-21T17:49:00Z">
              <w:r w:rsidRPr="00CA6569" w:rsidDel="007154E3">
                <w:rPr>
                  <w:rFonts w:ascii="標楷體" w:hAnsi="標楷體" w:hint="eastAsia"/>
                </w:rPr>
                <w:delText>下拉式選單</w:delText>
              </w:r>
            </w:del>
          </w:p>
        </w:tc>
        <w:tc>
          <w:tcPr>
            <w:tcW w:w="691" w:type="dxa"/>
          </w:tcPr>
          <w:p w14:paraId="277F054C" w14:textId="77EDA757" w:rsidR="00DF233E" w:rsidRPr="00CA6569" w:rsidDel="007154E3" w:rsidRDefault="00DF233E">
            <w:pPr>
              <w:pStyle w:val="42"/>
              <w:spacing w:after="72"/>
              <w:ind w:left="1133"/>
              <w:rPr>
                <w:del w:id="3878" w:author="阿毛" w:date="2021-05-21T17:49:00Z"/>
                <w:rFonts w:ascii="標楷體" w:hAnsi="標楷體"/>
              </w:rPr>
              <w:pPrChange w:id="3879" w:author="阿毛" w:date="2021-06-02T14:38:00Z">
                <w:pPr/>
              </w:pPrChange>
            </w:pPr>
            <w:del w:id="3880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14" w:type="dxa"/>
          </w:tcPr>
          <w:p w14:paraId="4EFAEA55" w14:textId="7339B840" w:rsidR="00DF233E" w:rsidRPr="00CA6569" w:rsidDel="007154E3" w:rsidRDefault="00DF233E">
            <w:pPr>
              <w:pStyle w:val="42"/>
              <w:spacing w:after="72"/>
              <w:ind w:left="1133"/>
              <w:rPr>
                <w:del w:id="3881" w:author="阿毛" w:date="2021-05-21T17:49:00Z"/>
                <w:rFonts w:ascii="標楷體" w:hAnsi="標楷體"/>
              </w:rPr>
              <w:pPrChange w:id="3882" w:author="阿毛" w:date="2021-06-02T14:38:00Z">
                <w:pPr/>
              </w:pPrChange>
            </w:pPr>
          </w:p>
        </w:tc>
        <w:tc>
          <w:tcPr>
            <w:tcW w:w="3331" w:type="dxa"/>
          </w:tcPr>
          <w:p w14:paraId="0AFCA1CA" w14:textId="2ABB3D52" w:rsidR="00DF233E" w:rsidRPr="00CA6569" w:rsidDel="007154E3" w:rsidRDefault="00DF233E">
            <w:pPr>
              <w:pStyle w:val="42"/>
              <w:spacing w:after="72"/>
              <w:ind w:left="1133"/>
              <w:rPr>
                <w:del w:id="3883" w:author="阿毛" w:date="2021-05-21T17:49:00Z"/>
                <w:rFonts w:ascii="標楷體" w:hAnsi="標楷體"/>
              </w:rPr>
              <w:pPrChange w:id="3884" w:author="阿毛" w:date="2021-06-02T14:38:00Z">
                <w:pPr/>
              </w:pPrChange>
            </w:pPr>
            <w:del w:id="3885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必須輸入；</w:delText>
              </w:r>
            </w:del>
          </w:p>
          <w:p w14:paraId="18D76CDF" w14:textId="1FAD61CA" w:rsidR="00DF233E" w:rsidRPr="00CA6569" w:rsidDel="007154E3" w:rsidRDefault="00DF233E">
            <w:pPr>
              <w:pStyle w:val="42"/>
              <w:spacing w:after="72"/>
              <w:ind w:left="1133"/>
              <w:rPr>
                <w:del w:id="3886" w:author="阿毛" w:date="2021-05-21T17:49:00Z"/>
                <w:rFonts w:ascii="標楷體" w:hAnsi="標楷體"/>
              </w:rPr>
              <w:pPrChange w:id="3887" w:author="阿毛" w:date="2021-06-02T14:38:00Z">
                <w:pPr/>
              </w:pPrChange>
            </w:pPr>
            <w:del w:id="3888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0.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全部</w:delText>
              </w:r>
              <w:r w:rsidRPr="00CA6569" w:rsidDel="007154E3">
                <w:rPr>
                  <w:rFonts w:ascii="標楷體" w:hAnsi="標楷體"/>
                  <w:lang w:eastAsia="zh-HK"/>
                </w:rPr>
                <w:delText xml:space="preserve">  </w:delText>
              </w:r>
            </w:del>
          </w:p>
          <w:p w14:paraId="1B785A1E" w14:textId="4438A768" w:rsidR="00DF233E" w:rsidRPr="00CA6569" w:rsidDel="007154E3" w:rsidRDefault="00DF233E">
            <w:pPr>
              <w:pStyle w:val="42"/>
              <w:spacing w:after="72"/>
              <w:ind w:left="1133"/>
              <w:rPr>
                <w:del w:id="3889" w:author="阿毛" w:date="2021-05-21T17:49:00Z"/>
                <w:rFonts w:ascii="標楷體" w:hAnsi="標楷體"/>
              </w:rPr>
              <w:pPrChange w:id="3890" w:author="阿毛" w:date="2021-06-02T14:38:00Z">
                <w:pPr/>
              </w:pPrChange>
            </w:pPr>
            <w:del w:id="3891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1.</w:delText>
              </w:r>
              <w:r w:rsidRPr="003C50EB" w:rsidDel="007154E3">
                <w:rPr>
                  <w:rFonts w:ascii="標楷體" w:hAnsi="標楷體" w:cs="新細明體" w:hint="eastAsia"/>
                </w:rPr>
                <w:delText xml:space="preserve">310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短期擔保放款</w:delText>
              </w:r>
            </w:del>
          </w:p>
          <w:p w14:paraId="7325DFBA" w14:textId="6551D664" w:rsidR="00DF233E" w:rsidRPr="00CA6569" w:rsidDel="007154E3" w:rsidRDefault="00DF233E">
            <w:pPr>
              <w:pStyle w:val="42"/>
              <w:spacing w:after="72"/>
              <w:ind w:left="1133"/>
              <w:rPr>
                <w:del w:id="3892" w:author="阿毛" w:date="2021-05-21T17:49:00Z"/>
                <w:rFonts w:ascii="標楷體" w:hAnsi="標楷體"/>
              </w:rPr>
              <w:pPrChange w:id="3893" w:author="阿毛" w:date="2021-06-02T14:38:00Z">
                <w:pPr/>
              </w:pPrChange>
            </w:pPr>
            <w:del w:id="3894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2.</w:delText>
              </w:r>
              <w:r w:rsidRPr="003C50EB" w:rsidDel="007154E3">
                <w:rPr>
                  <w:rFonts w:ascii="標楷體" w:hAnsi="標楷體" w:cs="新細明體" w:hint="eastAsia"/>
                </w:rPr>
                <w:delText xml:space="preserve">320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中期擔保放款</w:delText>
              </w:r>
            </w:del>
          </w:p>
          <w:p w14:paraId="0F04D091" w14:textId="481B11EB" w:rsidR="00DF233E" w:rsidRPr="00CA6569" w:rsidDel="007154E3" w:rsidRDefault="00DF233E">
            <w:pPr>
              <w:pStyle w:val="42"/>
              <w:spacing w:after="72"/>
              <w:ind w:left="1133"/>
              <w:rPr>
                <w:del w:id="3895" w:author="阿毛" w:date="2021-05-21T17:49:00Z"/>
                <w:rFonts w:ascii="標楷體" w:hAnsi="標楷體"/>
              </w:rPr>
              <w:pPrChange w:id="3896" w:author="阿毛" w:date="2021-06-02T14:38:00Z">
                <w:pPr/>
              </w:pPrChange>
            </w:pPr>
            <w:del w:id="3897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3.</w:delText>
              </w:r>
              <w:r w:rsidRPr="003C50EB" w:rsidDel="007154E3">
                <w:rPr>
                  <w:rFonts w:ascii="標楷體" w:hAnsi="標楷體" w:cs="新細明體" w:hint="eastAsia"/>
                </w:rPr>
                <w:delText xml:space="preserve">330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長期擔保放款</w:delText>
              </w:r>
            </w:del>
          </w:p>
          <w:p w14:paraId="46C21707" w14:textId="303C3CF8" w:rsidR="00DF233E" w:rsidRPr="00CA6569" w:rsidDel="007154E3" w:rsidRDefault="00DF233E">
            <w:pPr>
              <w:pStyle w:val="42"/>
              <w:spacing w:after="72"/>
              <w:ind w:left="1133"/>
              <w:rPr>
                <w:del w:id="3898" w:author="阿毛" w:date="2021-05-21T17:49:00Z"/>
                <w:rFonts w:ascii="標楷體" w:hAnsi="標楷體"/>
              </w:rPr>
              <w:pPrChange w:id="3899" w:author="阿毛" w:date="2021-06-02T14:38:00Z">
                <w:pPr/>
              </w:pPrChange>
            </w:pPr>
            <w:del w:id="3900" w:author="阿毛" w:date="2021-05-21T17:49:00Z">
              <w:r w:rsidRPr="00CA6569" w:rsidDel="007154E3">
                <w:rPr>
                  <w:rFonts w:ascii="標楷體" w:hAnsi="標楷體"/>
                  <w:lang w:eastAsia="zh-HK"/>
                </w:rPr>
                <w:delText>4.</w:delText>
              </w:r>
              <w:r w:rsidRPr="003C50EB" w:rsidDel="007154E3">
                <w:rPr>
                  <w:rFonts w:ascii="標楷體" w:hAnsi="標楷體" w:cs="新細明體" w:hint="eastAsia"/>
                </w:rPr>
                <w:delText xml:space="preserve">340 </w:delText>
              </w:r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三十年房貸</w:delText>
              </w:r>
            </w:del>
          </w:p>
        </w:tc>
      </w:tr>
    </w:tbl>
    <w:p w14:paraId="02323833" w14:textId="020C1087" w:rsidR="00C937CE" w:rsidDel="007154E3" w:rsidRDefault="00C937CE">
      <w:pPr>
        <w:pStyle w:val="42"/>
        <w:spacing w:after="72"/>
        <w:ind w:left="1133"/>
        <w:rPr>
          <w:del w:id="3901" w:author="阿毛" w:date="2021-05-21T17:49:00Z"/>
        </w:rPr>
        <w:pPrChange w:id="3902" w:author="阿毛" w:date="2021-06-02T14:38:00Z">
          <w:pPr/>
        </w:pPrChange>
      </w:pPr>
    </w:p>
    <w:p w14:paraId="5BA2ADAE" w14:textId="4407A2BD" w:rsidR="00DF233E" w:rsidDel="007154E3" w:rsidRDefault="00DF233E">
      <w:pPr>
        <w:pStyle w:val="42"/>
        <w:spacing w:after="72"/>
        <w:ind w:left="1133"/>
        <w:rPr>
          <w:del w:id="3903" w:author="阿毛" w:date="2021-05-21T17:49:00Z"/>
          <w:rFonts w:ascii="標楷體" w:hAnsi="標楷體"/>
        </w:rPr>
        <w:pPrChange w:id="3904" w:author="阿毛" w:date="2021-06-02T14:38:00Z">
          <w:pPr>
            <w:pStyle w:val="42"/>
            <w:spacing w:after="72"/>
            <w:ind w:leftChars="0" w:left="0"/>
          </w:pPr>
        </w:pPrChange>
      </w:pPr>
      <w:del w:id="3905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C937CE" w:rsidDel="007154E3">
          <w:rPr>
            <w:rFonts w:ascii="標楷體" w:hAnsi="標楷體" w:hint="eastAsia"/>
            <w:lang w:eastAsia="zh-HK"/>
          </w:rPr>
          <w:delText>放款本息攤還表暨繳息通知單</w:delText>
        </w:r>
      </w:del>
    </w:p>
    <w:p w14:paraId="0AEDCC0D" w14:textId="3512BB57" w:rsidR="00DF233E" w:rsidRPr="00DF233E" w:rsidDel="007154E3" w:rsidRDefault="00DF233E">
      <w:pPr>
        <w:pStyle w:val="42"/>
        <w:spacing w:after="72"/>
        <w:ind w:left="1133"/>
        <w:rPr>
          <w:del w:id="3906" w:author="阿毛" w:date="2021-05-21T17:49:00Z"/>
          <w:rFonts w:ascii="標楷體" w:hAnsi="標楷體"/>
        </w:rPr>
        <w:pPrChange w:id="3907" w:author="阿毛" w:date="2021-06-02T14:38:00Z">
          <w:pPr>
            <w:pStyle w:val="42"/>
            <w:spacing w:after="72"/>
            <w:ind w:leftChars="0" w:left="0"/>
          </w:pPr>
        </w:pPrChange>
      </w:pPr>
      <w:del w:id="3908" w:author="阿毛" w:date="2021-05-21T17:49:00Z">
        <w:r w:rsidDel="007154E3">
          <w:rPr>
            <w:rFonts w:ascii="標楷體" w:hAnsi="標楷體" w:hint="eastAsia"/>
          </w:rPr>
          <w:delText>參考附件：</w:delText>
        </w:r>
      </w:del>
      <w:ins w:id="3909" w:author="ST1" w:date="2020-06-15T13:18:00Z">
        <w:del w:id="3910" w:author="阿毛" w:date="2021-05-21T17:49:00Z">
          <w:r w:rsidR="00C666F8" w:rsidRPr="006F0B88" w:rsidDel="007154E3">
            <w:rPr>
              <w:rFonts w:ascii="標楷體" w:hAnsi="標楷體"/>
            </w:rPr>
            <w:delText xml:space="preserve"> </w:delText>
          </w:r>
        </w:del>
      </w:ins>
      <w:del w:id="3911" w:author="阿毛" w:date="2021-05-21T17:49:00Z">
        <w:r w:rsidR="00E6200A" w:rsidRPr="006F0B88" w:rsidDel="007154E3">
          <w:rPr>
            <w:rFonts w:ascii="標楷體" w:hAnsi="標楷體"/>
            <w:sz w:val="32"/>
            <w:szCs w:val="20"/>
          </w:rPr>
          <w:object w:dxaOrig="1376" w:dyaOrig="844" w14:anchorId="3D31A554">
            <v:shape id="_x0000_i1039" type="#_x0000_t75" style="width:69.6pt;height:42pt" o:ole="">
              <v:imagedata r:id="rId64" o:title=""/>
            </v:shape>
            <o:OLEObject Type="Embed" ProgID="Acrobat.Document.DC" ShapeID="_x0000_i1039" DrawAspect="Icon" ObjectID="_1744797246" r:id="rId65"/>
          </w:object>
        </w:r>
      </w:del>
      <w:ins w:id="3912" w:author="ST1" w:date="2020-06-15T13:17:00Z">
        <w:del w:id="3913" w:author="阿毛" w:date="2021-05-21T17:49:00Z">
          <w:r w:rsidR="007A1A27" w:rsidDel="007154E3">
            <w:rPr>
              <w:sz w:val="32"/>
              <w:szCs w:val="20"/>
            </w:rPr>
            <w:object w:dxaOrig="1287" w:dyaOrig="878" w14:anchorId="1AE9AAF0">
              <v:shape id="_x0000_i1040" type="#_x0000_t75" style="width:64.2pt;height:44.4pt" o:ole="">
                <v:imagedata r:id="rId66" o:title=""/>
              </v:shape>
              <o:OLEObject Type="Embed" ProgID="Acrobat.Document.DC" ShapeID="_x0000_i1040" DrawAspect="Icon" ObjectID="_1744797247" r:id="rId67"/>
            </w:object>
          </w:r>
        </w:del>
      </w:ins>
    </w:p>
    <w:p w14:paraId="5FB9BF0D" w14:textId="5338A300" w:rsidR="00CE30A9" w:rsidRPr="00D545F1" w:rsidDel="007154E3" w:rsidRDefault="00F430ED">
      <w:pPr>
        <w:pStyle w:val="42"/>
        <w:spacing w:after="72"/>
        <w:ind w:left="1133"/>
        <w:rPr>
          <w:del w:id="3914" w:author="阿毛" w:date="2021-05-21T17:49:00Z"/>
          <w:rFonts w:ascii="標楷體" w:hAnsi="標楷體"/>
        </w:rPr>
        <w:pPrChange w:id="3915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3916" w:author="阿毛" w:date="2021-05-21T17:49:00Z">
        <w:r w:rsidDel="007154E3">
          <w:br w:type="page"/>
        </w:r>
        <w:r w:rsidR="00CE30A9" w:rsidRPr="00D545F1" w:rsidDel="007154E3">
          <w:rPr>
            <w:rFonts w:ascii="標楷體" w:hAnsi="標楷體"/>
          </w:rPr>
          <w:delText>L9</w:delText>
        </w:r>
        <w:r w:rsidR="00CE30A9" w:rsidDel="007154E3">
          <w:rPr>
            <w:rFonts w:ascii="標楷體" w:hAnsi="標楷體" w:hint="eastAsia"/>
          </w:rPr>
          <w:delText>7</w:delText>
        </w:r>
        <w:r w:rsidR="00CE30A9" w:rsidRPr="00D545F1" w:rsidDel="007154E3">
          <w:rPr>
            <w:rFonts w:ascii="標楷體" w:hAnsi="標楷體" w:hint="eastAsia"/>
          </w:rPr>
          <w:delText>0</w:delText>
        </w:r>
        <w:r w:rsidR="00CE30A9" w:rsidDel="007154E3">
          <w:rPr>
            <w:rFonts w:ascii="標楷體" w:hAnsi="標楷體" w:hint="eastAsia"/>
          </w:rPr>
          <w:delText>6</w:delText>
        </w:r>
        <w:r w:rsidR="00CE30A9" w:rsidRPr="00CE30A9" w:rsidDel="007154E3">
          <w:rPr>
            <w:rFonts w:ascii="標楷體" w:hAnsi="標楷體" w:hint="eastAsia"/>
          </w:rPr>
          <w:delText>貸款餘額證明書</w:delText>
        </w:r>
      </w:del>
    </w:p>
    <w:p w14:paraId="73E335A1" w14:textId="7CC7B761" w:rsidR="00CE30A9" w:rsidRPr="00AB69BA" w:rsidDel="007154E3" w:rsidRDefault="00CE30A9">
      <w:pPr>
        <w:pStyle w:val="42"/>
        <w:spacing w:after="72"/>
        <w:ind w:left="1133"/>
        <w:rPr>
          <w:del w:id="3917" w:author="阿毛" w:date="2021-05-21T17:49:00Z"/>
        </w:rPr>
        <w:pPrChange w:id="3918" w:author="阿毛" w:date="2021-06-02T14:38:00Z">
          <w:pPr>
            <w:pStyle w:val="a"/>
          </w:pPr>
        </w:pPrChange>
      </w:pPr>
      <w:del w:id="3919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CE30A9" w:rsidRPr="00AB69BA" w:rsidDel="007154E3" w14:paraId="661E81E9" w14:textId="1B601736" w:rsidTr="00EC6070">
        <w:trPr>
          <w:trHeight w:val="277"/>
          <w:del w:id="39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8D4E82" w14:textId="2A2B12F1" w:rsidR="00CE30A9" w:rsidRPr="00AB69BA" w:rsidDel="007154E3" w:rsidRDefault="00CE30A9">
            <w:pPr>
              <w:pStyle w:val="42"/>
              <w:spacing w:after="72"/>
              <w:ind w:left="1133"/>
              <w:rPr>
                <w:del w:id="3921" w:author="阿毛" w:date="2021-05-21T17:49:00Z"/>
                <w:rFonts w:ascii="標楷體" w:hAnsi="標楷體"/>
              </w:rPr>
              <w:pPrChange w:id="3922" w:author="阿毛" w:date="2021-06-02T14:38:00Z">
                <w:pPr/>
              </w:pPrChange>
            </w:pPr>
            <w:del w:id="3923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E09B628" w14:textId="16882C8E" w:rsidR="00CE30A9" w:rsidDel="007154E3" w:rsidRDefault="00CE30A9">
            <w:pPr>
              <w:pStyle w:val="42"/>
              <w:spacing w:after="72"/>
              <w:ind w:left="1133"/>
              <w:rPr>
                <w:del w:id="3924" w:author="阿毛" w:date="2021-05-21T17:49:00Z"/>
                <w:rFonts w:ascii="標楷體" w:hAnsi="標楷體"/>
              </w:rPr>
              <w:pPrChange w:id="3925" w:author="阿毛" w:date="2021-06-02T14:38:00Z">
                <w:pPr/>
              </w:pPrChange>
            </w:pPr>
            <w:del w:id="3926" w:author="阿毛" w:date="2021-05-21T17:49:00Z">
              <w:r w:rsidRPr="00CE30A9" w:rsidDel="007154E3">
                <w:rPr>
                  <w:rFonts w:ascii="標楷體" w:hAnsi="標楷體" w:hint="eastAsia"/>
                  <w:lang w:eastAsia="zh-HK"/>
                </w:rPr>
                <w:delText>貸款餘額證明書</w:delText>
              </w:r>
            </w:del>
          </w:p>
          <w:p w14:paraId="159DE9C9" w14:textId="1CE514EA" w:rsidR="00CE30A9" w:rsidRPr="003E2496" w:rsidDel="007154E3" w:rsidRDefault="00644FC4">
            <w:pPr>
              <w:pStyle w:val="42"/>
              <w:spacing w:after="72"/>
              <w:ind w:left="1133"/>
              <w:rPr>
                <w:del w:id="3927" w:author="阿毛" w:date="2021-05-21T17:49:00Z"/>
                <w:rFonts w:ascii="標楷體" w:hAnsi="標楷體"/>
              </w:rPr>
              <w:pPrChange w:id="3928" w:author="阿毛" w:date="2021-06-02T14:38:00Z">
                <w:pPr/>
              </w:pPrChange>
            </w:pPr>
            <w:del w:id="3929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日期為</w:delText>
              </w:r>
              <w:r w:rsidRPr="00644FC4" w:rsidDel="007154E3">
                <w:rPr>
                  <w:rFonts w:ascii="標楷體" w:hAnsi="標楷體" w:hint="eastAsia"/>
                </w:rPr>
                <w:delText>截至本日或結清日</w:delText>
              </w:r>
            </w:del>
          </w:p>
        </w:tc>
      </w:tr>
      <w:tr w:rsidR="00CE30A9" w:rsidRPr="00AB69BA" w:rsidDel="007154E3" w14:paraId="5E3D5543" w14:textId="21190002" w:rsidTr="00EC6070">
        <w:trPr>
          <w:trHeight w:val="277"/>
          <w:del w:id="393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6AA2D5" w14:textId="200F09C0" w:rsidR="00CE30A9" w:rsidRPr="00AB69BA" w:rsidDel="007154E3" w:rsidRDefault="00CE30A9">
            <w:pPr>
              <w:pStyle w:val="42"/>
              <w:spacing w:after="72"/>
              <w:ind w:left="1133"/>
              <w:rPr>
                <w:del w:id="3931" w:author="阿毛" w:date="2021-05-21T17:49:00Z"/>
                <w:rFonts w:ascii="標楷體" w:hAnsi="標楷體"/>
              </w:rPr>
              <w:pPrChange w:id="3932" w:author="阿毛" w:date="2021-06-02T14:38:00Z">
                <w:pPr/>
              </w:pPrChange>
            </w:pPr>
            <w:del w:id="3933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F5A165" w14:textId="7BF5D5D3" w:rsidR="00CE30A9" w:rsidRPr="00AB69BA" w:rsidDel="007154E3" w:rsidRDefault="00CE30A9">
            <w:pPr>
              <w:pStyle w:val="42"/>
              <w:spacing w:after="72"/>
              <w:ind w:left="1133"/>
              <w:rPr>
                <w:del w:id="3934" w:author="阿毛" w:date="2021-05-21T17:49:00Z"/>
                <w:rFonts w:ascii="標楷體" w:hAnsi="標楷體"/>
              </w:rPr>
              <w:pPrChange w:id="3935" w:author="阿毛" w:date="2021-06-02T14:38:00Z">
                <w:pPr/>
              </w:pPrChange>
            </w:pPr>
          </w:p>
        </w:tc>
      </w:tr>
      <w:tr w:rsidR="00CE30A9" w:rsidRPr="00AB69BA" w:rsidDel="007154E3" w14:paraId="03233932" w14:textId="76AD03EE" w:rsidTr="00EC6070">
        <w:trPr>
          <w:trHeight w:val="773"/>
          <w:del w:id="393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FCE6AB" w14:textId="1DED5D2D" w:rsidR="00CE30A9" w:rsidRPr="00AB69BA" w:rsidDel="007154E3" w:rsidRDefault="00CE30A9">
            <w:pPr>
              <w:pStyle w:val="42"/>
              <w:spacing w:after="72"/>
              <w:ind w:left="1133"/>
              <w:rPr>
                <w:del w:id="3937" w:author="阿毛" w:date="2021-05-21T17:49:00Z"/>
                <w:rFonts w:ascii="標楷體" w:hAnsi="標楷體"/>
              </w:rPr>
              <w:pPrChange w:id="3938" w:author="阿毛" w:date="2021-06-02T14:38:00Z">
                <w:pPr/>
              </w:pPrChange>
            </w:pPr>
            <w:del w:id="393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2A2D94" w14:textId="361C4C6F" w:rsidR="00CE30A9" w:rsidRPr="00AB69BA" w:rsidDel="007154E3" w:rsidRDefault="00CE30A9">
            <w:pPr>
              <w:pStyle w:val="42"/>
              <w:spacing w:after="72"/>
              <w:ind w:left="1133"/>
              <w:rPr>
                <w:del w:id="3940" w:author="阿毛" w:date="2021-05-21T17:49:00Z"/>
                <w:rFonts w:ascii="標楷體" w:hAnsi="標楷體"/>
              </w:rPr>
              <w:pPrChange w:id="3941" w:author="阿毛" w:date="2021-06-02T14:38:00Z">
                <w:pPr/>
              </w:pPrChange>
            </w:pPr>
          </w:p>
        </w:tc>
      </w:tr>
      <w:tr w:rsidR="00CE30A9" w:rsidRPr="00AB69BA" w:rsidDel="007154E3" w14:paraId="264B82FA" w14:textId="34FAC95C" w:rsidTr="00EC6070">
        <w:trPr>
          <w:trHeight w:val="321"/>
          <w:del w:id="394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55F001" w14:textId="59A5D95F" w:rsidR="00CE30A9" w:rsidRPr="00AB69BA" w:rsidDel="007154E3" w:rsidRDefault="00CE30A9">
            <w:pPr>
              <w:pStyle w:val="42"/>
              <w:spacing w:after="72"/>
              <w:ind w:left="1133"/>
              <w:rPr>
                <w:del w:id="3943" w:author="阿毛" w:date="2021-05-21T17:49:00Z"/>
                <w:rFonts w:ascii="標楷體" w:hAnsi="標楷體"/>
              </w:rPr>
              <w:pPrChange w:id="3944" w:author="阿毛" w:date="2021-06-02T14:38:00Z">
                <w:pPr/>
              </w:pPrChange>
            </w:pPr>
            <w:del w:id="3945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0E54315" w14:textId="4A90EDAC" w:rsidR="00CE30A9" w:rsidRPr="00AB69BA" w:rsidDel="007154E3" w:rsidRDefault="00CE30A9">
            <w:pPr>
              <w:pStyle w:val="42"/>
              <w:spacing w:after="72"/>
              <w:ind w:left="1133"/>
              <w:rPr>
                <w:del w:id="3946" w:author="阿毛" w:date="2021-05-21T17:49:00Z"/>
                <w:rFonts w:ascii="標楷體" w:hAnsi="標楷體"/>
              </w:rPr>
              <w:pPrChange w:id="3947" w:author="阿毛" w:date="2021-06-02T14:38:00Z">
                <w:pPr/>
              </w:pPrChange>
            </w:pPr>
          </w:p>
        </w:tc>
      </w:tr>
      <w:tr w:rsidR="00CE30A9" w:rsidRPr="00AB69BA" w:rsidDel="007154E3" w14:paraId="6B742E47" w14:textId="67EA096C" w:rsidTr="00EC6070">
        <w:trPr>
          <w:trHeight w:val="1311"/>
          <w:del w:id="394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EC7E86" w14:textId="1C4BDAA5" w:rsidR="00CE30A9" w:rsidRPr="00AB69BA" w:rsidDel="007154E3" w:rsidRDefault="00CE30A9">
            <w:pPr>
              <w:pStyle w:val="42"/>
              <w:spacing w:after="72"/>
              <w:ind w:left="1133"/>
              <w:rPr>
                <w:del w:id="3949" w:author="阿毛" w:date="2021-05-21T17:49:00Z"/>
                <w:rFonts w:ascii="標楷體" w:hAnsi="標楷體"/>
              </w:rPr>
              <w:pPrChange w:id="3950" w:author="阿毛" w:date="2021-06-02T14:38:00Z">
                <w:pPr/>
              </w:pPrChange>
            </w:pPr>
            <w:del w:id="3951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0BE9C04" w14:textId="250FBD9D" w:rsidR="00CE30A9" w:rsidRPr="00AB69BA" w:rsidDel="007154E3" w:rsidRDefault="00CE30A9">
            <w:pPr>
              <w:pStyle w:val="42"/>
              <w:spacing w:after="72"/>
              <w:ind w:left="1133"/>
              <w:rPr>
                <w:del w:id="3952" w:author="阿毛" w:date="2021-05-21T17:49:00Z"/>
                <w:rFonts w:ascii="標楷體" w:hAnsi="標楷體"/>
              </w:rPr>
              <w:pPrChange w:id="3953" w:author="阿毛" w:date="2021-06-02T14:38:00Z">
                <w:pPr/>
              </w:pPrChange>
            </w:pPr>
          </w:p>
        </w:tc>
      </w:tr>
      <w:tr w:rsidR="00CE30A9" w:rsidRPr="00AB69BA" w:rsidDel="007154E3" w14:paraId="0A59D85D" w14:textId="542207F1" w:rsidTr="00EC6070">
        <w:trPr>
          <w:trHeight w:val="278"/>
          <w:del w:id="395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20380D" w14:textId="454C8BC2" w:rsidR="00CE30A9" w:rsidRPr="00AB69BA" w:rsidDel="007154E3" w:rsidRDefault="00CE30A9">
            <w:pPr>
              <w:pStyle w:val="42"/>
              <w:spacing w:after="72"/>
              <w:ind w:left="1133"/>
              <w:rPr>
                <w:del w:id="3955" w:author="阿毛" w:date="2021-05-21T17:49:00Z"/>
                <w:rFonts w:ascii="標楷體" w:hAnsi="標楷體"/>
              </w:rPr>
              <w:pPrChange w:id="3956" w:author="阿毛" w:date="2021-06-02T14:38:00Z">
                <w:pPr/>
              </w:pPrChange>
            </w:pPr>
            <w:del w:id="395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13380B" w14:textId="249A725C" w:rsidR="00CE30A9" w:rsidRPr="00AB69BA" w:rsidDel="007154E3" w:rsidRDefault="00CE30A9">
            <w:pPr>
              <w:pStyle w:val="42"/>
              <w:spacing w:after="72"/>
              <w:ind w:left="1133"/>
              <w:rPr>
                <w:del w:id="3958" w:author="阿毛" w:date="2021-05-21T17:49:00Z"/>
                <w:rFonts w:ascii="標楷體" w:hAnsi="標楷體"/>
              </w:rPr>
              <w:pPrChange w:id="3959" w:author="阿毛" w:date="2021-06-02T14:38:00Z">
                <w:pPr/>
              </w:pPrChange>
            </w:pPr>
          </w:p>
        </w:tc>
      </w:tr>
      <w:tr w:rsidR="00CE30A9" w:rsidRPr="00AB69BA" w:rsidDel="007154E3" w14:paraId="3F05D433" w14:textId="3EBB5C33" w:rsidTr="00EC6070">
        <w:trPr>
          <w:trHeight w:val="358"/>
          <w:del w:id="396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CE1D83" w14:textId="26D10F3E" w:rsidR="00CE30A9" w:rsidRPr="00AB69BA" w:rsidDel="007154E3" w:rsidRDefault="00CE30A9">
            <w:pPr>
              <w:pStyle w:val="42"/>
              <w:spacing w:after="72"/>
              <w:ind w:left="1133"/>
              <w:rPr>
                <w:del w:id="3961" w:author="阿毛" w:date="2021-05-21T17:49:00Z"/>
                <w:rFonts w:ascii="標楷體" w:hAnsi="標楷體"/>
              </w:rPr>
              <w:pPrChange w:id="3962" w:author="阿毛" w:date="2021-06-02T14:38:00Z">
                <w:pPr/>
              </w:pPrChange>
            </w:pPr>
            <w:del w:id="3963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EE723" w14:textId="3D429783" w:rsidR="00CE30A9" w:rsidRPr="00AB69BA" w:rsidDel="007154E3" w:rsidRDefault="00CE30A9">
            <w:pPr>
              <w:pStyle w:val="42"/>
              <w:spacing w:after="72"/>
              <w:ind w:left="1133"/>
              <w:rPr>
                <w:del w:id="3964" w:author="阿毛" w:date="2021-05-21T17:49:00Z"/>
                <w:rFonts w:ascii="標楷體" w:hAnsi="標楷體"/>
              </w:rPr>
              <w:pPrChange w:id="3965" w:author="阿毛" w:date="2021-06-02T14:38:00Z">
                <w:pPr/>
              </w:pPrChange>
            </w:pPr>
          </w:p>
        </w:tc>
      </w:tr>
      <w:tr w:rsidR="00CE30A9" w:rsidRPr="00AB69BA" w:rsidDel="007154E3" w14:paraId="35B63D3A" w14:textId="77C9E0A2" w:rsidTr="00EC6070">
        <w:trPr>
          <w:trHeight w:val="278"/>
          <w:del w:id="396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DAA81FE" w14:textId="4DF9FB5C" w:rsidR="00CE30A9" w:rsidRPr="00AB69BA" w:rsidDel="007154E3" w:rsidRDefault="00CE30A9">
            <w:pPr>
              <w:pStyle w:val="42"/>
              <w:spacing w:after="72"/>
              <w:ind w:left="1133"/>
              <w:rPr>
                <w:del w:id="3967" w:author="阿毛" w:date="2021-05-21T17:49:00Z"/>
                <w:rFonts w:ascii="標楷體" w:hAnsi="標楷體"/>
              </w:rPr>
              <w:pPrChange w:id="3968" w:author="阿毛" w:date="2021-06-02T14:38:00Z">
                <w:pPr/>
              </w:pPrChange>
            </w:pPr>
            <w:del w:id="396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49C277" w14:textId="0A2CE7EB" w:rsidR="00CE30A9" w:rsidRPr="00AB69BA" w:rsidDel="007154E3" w:rsidRDefault="00CE30A9">
            <w:pPr>
              <w:pStyle w:val="42"/>
              <w:spacing w:after="72"/>
              <w:ind w:left="1133"/>
              <w:rPr>
                <w:del w:id="3970" w:author="阿毛" w:date="2021-05-21T17:49:00Z"/>
                <w:rFonts w:ascii="標楷體" w:hAnsi="標楷體"/>
              </w:rPr>
              <w:pPrChange w:id="3971" w:author="阿毛" w:date="2021-06-02T14:38:00Z">
                <w:pPr/>
              </w:pPrChange>
            </w:pPr>
          </w:p>
        </w:tc>
      </w:tr>
    </w:tbl>
    <w:p w14:paraId="2B57A66D" w14:textId="16BBA4E2" w:rsidR="00CE30A9" w:rsidDel="007154E3" w:rsidRDefault="00CE30A9">
      <w:pPr>
        <w:pStyle w:val="42"/>
        <w:spacing w:after="72"/>
        <w:ind w:left="1133"/>
        <w:rPr>
          <w:del w:id="3972" w:author="阿毛" w:date="2021-05-21T17:49:00Z"/>
          <w:rFonts w:ascii="標楷體" w:hAnsi="標楷體"/>
        </w:rPr>
        <w:pPrChange w:id="3973" w:author="阿毛" w:date="2021-06-02T14:38:00Z">
          <w:pPr/>
        </w:pPrChange>
      </w:pPr>
    </w:p>
    <w:p w14:paraId="5C985A98" w14:textId="24FDCDC8" w:rsidR="00BB5548" w:rsidDel="007154E3" w:rsidRDefault="00BB5548">
      <w:pPr>
        <w:pStyle w:val="42"/>
        <w:spacing w:after="72"/>
        <w:ind w:left="1133"/>
        <w:rPr>
          <w:del w:id="3974" w:author="阿毛" w:date="2021-05-21T17:49:00Z"/>
          <w:rFonts w:ascii="標楷體" w:hAnsi="標楷體"/>
        </w:rPr>
        <w:pPrChange w:id="3975" w:author="阿毛" w:date="2021-06-02T14:38:00Z">
          <w:pPr>
            <w:widowControl/>
          </w:pPr>
        </w:pPrChange>
      </w:pPr>
      <w:del w:id="397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BD85F7F" w14:textId="37CC2CC7" w:rsidR="00BB5548" w:rsidRPr="00AB69BA" w:rsidDel="007154E3" w:rsidRDefault="00BB5548">
      <w:pPr>
        <w:pStyle w:val="42"/>
        <w:spacing w:after="72"/>
        <w:ind w:left="1133"/>
        <w:rPr>
          <w:del w:id="3977" w:author="阿毛" w:date="2021-05-21T17:49:00Z"/>
          <w:rFonts w:ascii="標楷體" w:hAnsi="標楷體"/>
        </w:rPr>
        <w:pPrChange w:id="3978" w:author="阿毛" w:date="2021-06-02T14:38:00Z">
          <w:pPr/>
        </w:pPrChange>
      </w:pPr>
    </w:p>
    <w:p w14:paraId="16D462A8" w14:textId="6D9A79F2" w:rsidR="00CE30A9" w:rsidRPr="00AB69BA" w:rsidDel="007154E3" w:rsidRDefault="00CE30A9">
      <w:pPr>
        <w:pStyle w:val="42"/>
        <w:spacing w:after="72"/>
        <w:ind w:left="1133"/>
        <w:rPr>
          <w:del w:id="3979" w:author="阿毛" w:date="2021-05-21T17:49:00Z"/>
        </w:rPr>
        <w:pPrChange w:id="3980" w:author="阿毛" w:date="2021-06-02T14:38:00Z">
          <w:pPr>
            <w:pStyle w:val="a"/>
          </w:pPr>
        </w:pPrChange>
      </w:pPr>
      <w:del w:id="3981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6CD98080" w14:textId="2879F604" w:rsidR="00CE30A9" w:rsidRPr="00AB69BA" w:rsidDel="007154E3" w:rsidRDefault="00CE30A9">
      <w:pPr>
        <w:pStyle w:val="42"/>
        <w:spacing w:after="72"/>
        <w:ind w:left="1133"/>
        <w:rPr>
          <w:del w:id="3982" w:author="阿毛" w:date="2021-05-21T17:49:00Z"/>
          <w:rFonts w:ascii="標楷體" w:hAnsi="標楷體"/>
        </w:rPr>
        <w:pPrChange w:id="3983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3984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6F23948D" w14:textId="46AA073E" w:rsidR="00CE30A9" w:rsidRPr="003C50EB" w:rsidDel="007154E3" w:rsidRDefault="00CE30A9">
      <w:pPr>
        <w:pStyle w:val="42"/>
        <w:spacing w:after="72"/>
        <w:ind w:left="1133"/>
        <w:rPr>
          <w:del w:id="3985" w:author="阿毛" w:date="2021-05-21T17:49:00Z"/>
          <w:rFonts w:ascii="新細明體" w:cs="新細明體"/>
          <w:sz w:val="22"/>
        </w:rPr>
        <w:pPrChange w:id="3986" w:author="阿毛" w:date="2021-06-02T14:38:00Z">
          <w:pPr>
            <w:autoSpaceDE w:val="0"/>
            <w:autoSpaceDN w:val="0"/>
            <w:adjustRightInd w:val="0"/>
          </w:pPr>
        </w:pPrChange>
      </w:pPr>
      <w:del w:id="3987" w:author="阿毛" w:date="2021-05-21T17:49:00Z">
        <w:r w:rsidRPr="003C50EB" w:rsidDel="007154E3">
          <w:rPr>
            <w:rFonts w:ascii="新細明體" w:cs="新細明體"/>
            <w:sz w:val="22"/>
          </w:rPr>
          <w:delText xml:space="preserve">                                                                             </w:delText>
        </w:r>
      </w:del>
    </w:p>
    <w:p w14:paraId="4306CE59" w14:textId="09DF3452" w:rsidR="00CE30A9" w:rsidDel="007154E3" w:rsidRDefault="00EB300A">
      <w:pPr>
        <w:pStyle w:val="42"/>
        <w:spacing w:after="72"/>
        <w:ind w:left="1133"/>
        <w:rPr>
          <w:del w:id="3988" w:author="阿毛" w:date="2021-05-21T17:49:00Z"/>
          <w:rFonts w:ascii="標楷體" w:hAnsi="標楷體"/>
        </w:rPr>
        <w:pPrChange w:id="3989" w:author="阿毛" w:date="2021-06-02T14:38:00Z">
          <w:pPr>
            <w:autoSpaceDE w:val="0"/>
            <w:autoSpaceDN w:val="0"/>
            <w:adjustRightInd w:val="0"/>
          </w:pPr>
        </w:pPrChange>
      </w:pPr>
      <w:del w:id="3990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34A069F9" wp14:editId="090E42DD">
              <wp:extent cx="6769100" cy="1289050"/>
              <wp:effectExtent l="0" t="0" r="0" b="6350"/>
              <wp:docPr id="1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6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910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727002C" w14:textId="01847B0A" w:rsidR="00CE30A9" w:rsidRPr="00AB69BA" w:rsidDel="007154E3" w:rsidRDefault="00D950B2">
      <w:pPr>
        <w:pStyle w:val="42"/>
        <w:spacing w:after="72"/>
        <w:ind w:left="1133"/>
        <w:rPr>
          <w:del w:id="3991" w:author="阿毛" w:date="2021-05-21T17:49:00Z"/>
        </w:rPr>
        <w:pPrChange w:id="3992" w:author="阿毛" w:date="2021-06-02T14:38:00Z">
          <w:pPr>
            <w:pStyle w:val="a"/>
          </w:pPr>
        </w:pPrChange>
      </w:pPr>
      <w:del w:id="3993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1990B3A2" w14:textId="784CC615" w:rsidTr="005C14EF">
        <w:trPr>
          <w:trHeight w:val="388"/>
          <w:jc w:val="center"/>
          <w:del w:id="3994" w:author="阿毛" w:date="2021-05-21T17:49:00Z"/>
        </w:trPr>
        <w:tc>
          <w:tcPr>
            <w:tcW w:w="486" w:type="dxa"/>
            <w:vMerge w:val="restart"/>
          </w:tcPr>
          <w:p w14:paraId="2E3EA201" w14:textId="4E7CCAE8" w:rsidR="00BB5548" w:rsidRPr="00CA6569" w:rsidDel="007154E3" w:rsidRDefault="00BB5548">
            <w:pPr>
              <w:pStyle w:val="42"/>
              <w:spacing w:after="72"/>
              <w:ind w:left="1133"/>
              <w:rPr>
                <w:del w:id="3995" w:author="阿毛" w:date="2021-05-21T17:49:00Z"/>
                <w:rFonts w:ascii="標楷體" w:hAnsi="標楷體"/>
              </w:rPr>
              <w:pPrChange w:id="3996" w:author="阿毛" w:date="2021-06-02T14:38:00Z">
                <w:pPr/>
              </w:pPrChange>
            </w:pPr>
            <w:del w:id="3997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2018" w:type="dxa"/>
            <w:vMerge w:val="restart"/>
          </w:tcPr>
          <w:p w14:paraId="33D9CA52" w14:textId="04B7ADE2" w:rsidR="00BB5548" w:rsidRPr="00CA6569" w:rsidDel="007154E3" w:rsidRDefault="00BB5548">
            <w:pPr>
              <w:pStyle w:val="42"/>
              <w:spacing w:after="72"/>
              <w:ind w:left="1133"/>
              <w:rPr>
                <w:del w:id="3998" w:author="阿毛" w:date="2021-05-21T17:49:00Z"/>
                <w:rFonts w:ascii="標楷體" w:hAnsi="標楷體"/>
              </w:rPr>
              <w:pPrChange w:id="3999" w:author="阿毛" w:date="2021-06-02T14:38:00Z">
                <w:pPr/>
              </w:pPrChange>
            </w:pPr>
            <w:del w:id="4000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647" w:type="dxa"/>
            <w:gridSpan w:val="5"/>
          </w:tcPr>
          <w:p w14:paraId="453369FB" w14:textId="49356266" w:rsidR="00BB5548" w:rsidRPr="00CA6569" w:rsidDel="007154E3" w:rsidRDefault="00BB5548">
            <w:pPr>
              <w:pStyle w:val="42"/>
              <w:spacing w:after="72"/>
              <w:ind w:left="1133"/>
              <w:rPr>
                <w:del w:id="4001" w:author="阿毛" w:date="2021-05-21T17:49:00Z"/>
                <w:rFonts w:ascii="標楷體" w:hAnsi="標楷體"/>
              </w:rPr>
              <w:pPrChange w:id="4002" w:author="阿毛" w:date="2021-06-02T14:38:00Z">
                <w:pPr>
                  <w:jc w:val="center"/>
                </w:pPr>
              </w:pPrChange>
            </w:pPr>
            <w:del w:id="4003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680" w:type="dxa"/>
            <w:vMerge w:val="restart"/>
          </w:tcPr>
          <w:p w14:paraId="607592E1" w14:textId="24E82128" w:rsidR="00BB5548" w:rsidRPr="00CA6569" w:rsidDel="007154E3" w:rsidRDefault="00BB5548">
            <w:pPr>
              <w:pStyle w:val="42"/>
              <w:spacing w:after="72"/>
              <w:ind w:left="1133"/>
              <w:rPr>
                <w:del w:id="4004" w:author="阿毛" w:date="2021-05-21T17:49:00Z"/>
                <w:rFonts w:ascii="標楷體" w:hAnsi="標楷體"/>
              </w:rPr>
              <w:pPrChange w:id="4005" w:author="阿毛" w:date="2021-06-02T14:38:00Z">
                <w:pPr/>
              </w:pPrChange>
            </w:pPr>
            <w:del w:id="4006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4F11908C" w14:textId="2562D543" w:rsidTr="00BB5548">
        <w:trPr>
          <w:trHeight w:val="244"/>
          <w:jc w:val="center"/>
          <w:del w:id="4007" w:author="阿毛" w:date="2021-05-21T17:49:00Z"/>
        </w:trPr>
        <w:tc>
          <w:tcPr>
            <w:tcW w:w="486" w:type="dxa"/>
            <w:vMerge/>
          </w:tcPr>
          <w:p w14:paraId="5F4804EC" w14:textId="34580991" w:rsidR="00BB5548" w:rsidRPr="00CA6569" w:rsidDel="007154E3" w:rsidRDefault="00BB5548">
            <w:pPr>
              <w:pStyle w:val="42"/>
              <w:spacing w:after="72"/>
              <w:ind w:left="1133"/>
              <w:rPr>
                <w:del w:id="4008" w:author="阿毛" w:date="2021-05-21T17:49:00Z"/>
                <w:rFonts w:ascii="標楷體" w:hAnsi="標楷體"/>
              </w:rPr>
              <w:pPrChange w:id="4009" w:author="阿毛" w:date="2021-06-02T14:38:00Z">
                <w:pPr/>
              </w:pPrChange>
            </w:pPr>
          </w:p>
        </w:tc>
        <w:tc>
          <w:tcPr>
            <w:tcW w:w="2018" w:type="dxa"/>
            <w:vMerge/>
          </w:tcPr>
          <w:p w14:paraId="68F1BEFA" w14:textId="3073D5EB" w:rsidR="00BB5548" w:rsidRPr="00CA6569" w:rsidDel="007154E3" w:rsidRDefault="00BB5548">
            <w:pPr>
              <w:pStyle w:val="42"/>
              <w:spacing w:after="72"/>
              <w:ind w:left="1133"/>
              <w:rPr>
                <w:del w:id="4010" w:author="阿毛" w:date="2021-05-21T17:49:00Z"/>
                <w:rFonts w:ascii="標楷體" w:hAnsi="標楷體"/>
              </w:rPr>
              <w:pPrChange w:id="4011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1D387695" w14:textId="18A8EEC4" w:rsidR="00BB5548" w:rsidRPr="00CA6569" w:rsidDel="007154E3" w:rsidRDefault="00BB5548">
            <w:pPr>
              <w:pStyle w:val="42"/>
              <w:spacing w:after="72"/>
              <w:ind w:left="1133"/>
              <w:rPr>
                <w:del w:id="4012" w:author="阿毛" w:date="2021-05-21T17:49:00Z"/>
                <w:rFonts w:ascii="標楷體" w:hAnsi="標楷體"/>
              </w:rPr>
              <w:pPrChange w:id="4013" w:author="阿毛" w:date="2021-06-02T14:38:00Z">
                <w:pPr/>
              </w:pPrChange>
            </w:pPr>
            <w:del w:id="4014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57" w:type="dxa"/>
          </w:tcPr>
          <w:p w14:paraId="1A29EBFA" w14:textId="5FC49DC0" w:rsidR="00BB5548" w:rsidRPr="00CA6569" w:rsidDel="007154E3" w:rsidRDefault="00BB5548">
            <w:pPr>
              <w:pStyle w:val="42"/>
              <w:spacing w:after="72"/>
              <w:ind w:left="1133"/>
              <w:rPr>
                <w:del w:id="4015" w:author="阿毛" w:date="2021-05-21T17:49:00Z"/>
                <w:rFonts w:ascii="標楷體" w:hAnsi="標楷體"/>
              </w:rPr>
              <w:pPrChange w:id="4016" w:author="阿毛" w:date="2021-06-02T14:38:00Z">
                <w:pPr/>
              </w:pPrChange>
            </w:pPr>
            <w:del w:id="4017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56" w:type="dxa"/>
          </w:tcPr>
          <w:p w14:paraId="554E91FD" w14:textId="258E7EB9" w:rsidR="00BB5548" w:rsidRPr="00CA6569" w:rsidDel="007154E3" w:rsidRDefault="00BB5548">
            <w:pPr>
              <w:pStyle w:val="42"/>
              <w:spacing w:after="72"/>
              <w:ind w:left="1133"/>
              <w:rPr>
                <w:del w:id="4018" w:author="阿毛" w:date="2021-05-21T17:49:00Z"/>
                <w:rFonts w:ascii="標楷體" w:hAnsi="標楷體"/>
              </w:rPr>
              <w:pPrChange w:id="4019" w:author="阿毛" w:date="2021-06-02T14:38:00Z">
                <w:pPr/>
              </w:pPrChange>
            </w:pPr>
            <w:del w:id="4020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92" w:type="dxa"/>
          </w:tcPr>
          <w:p w14:paraId="42436B48" w14:textId="2FE6DA25" w:rsidR="00BB5548" w:rsidRPr="00CA6569" w:rsidDel="007154E3" w:rsidRDefault="00BB5548">
            <w:pPr>
              <w:pStyle w:val="42"/>
              <w:spacing w:after="72"/>
              <w:ind w:left="1133"/>
              <w:rPr>
                <w:del w:id="4021" w:author="阿毛" w:date="2021-05-21T17:49:00Z"/>
                <w:rFonts w:ascii="標楷體" w:hAnsi="標楷體"/>
              </w:rPr>
              <w:pPrChange w:id="4022" w:author="阿毛" w:date="2021-06-02T14:38:00Z">
                <w:pPr/>
              </w:pPrChange>
            </w:pPr>
            <w:del w:id="4023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700" w:type="dxa"/>
          </w:tcPr>
          <w:p w14:paraId="2F7770DD" w14:textId="5C5F1DAE" w:rsidR="00BB5548" w:rsidRPr="00CA6569" w:rsidDel="007154E3" w:rsidRDefault="00BB5548">
            <w:pPr>
              <w:pStyle w:val="42"/>
              <w:spacing w:after="72"/>
              <w:ind w:left="1133"/>
              <w:rPr>
                <w:del w:id="4024" w:author="阿毛" w:date="2021-05-21T17:49:00Z"/>
                <w:rFonts w:ascii="標楷體" w:hAnsi="標楷體"/>
              </w:rPr>
              <w:pPrChange w:id="4025" w:author="阿毛" w:date="2021-06-02T14:38:00Z">
                <w:pPr/>
              </w:pPrChange>
            </w:pPr>
            <w:del w:id="4026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680" w:type="dxa"/>
            <w:vMerge/>
          </w:tcPr>
          <w:p w14:paraId="1431A19C" w14:textId="48029033" w:rsidR="00BB5548" w:rsidRPr="00CA6569" w:rsidDel="007154E3" w:rsidRDefault="00BB5548">
            <w:pPr>
              <w:pStyle w:val="42"/>
              <w:spacing w:after="72"/>
              <w:ind w:left="1133"/>
              <w:rPr>
                <w:del w:id="4027" w:author="阿毛" w:date="2021-05-21T17:49:00Z"/>
                <w:rFonts w:ascii="標楷體" w:hAnsi="標楷體"/>
              </w:rPr>
              <w:pPrChange w:id="4028" w:author="阿毛" w:date="2021-06-02T14:38:00Z">
                <w:pPr/>
              </w:pPrChange>
            </w:pPr>
          </w:p>
        </w:tc>
      </w:tr>
      <w:tr w:rsidR="00BB5548" w:rsidRPr="00CA6569" w:rsidDel="007154E3" w14:paraId="72431ABA" w14:textId="73509F7A" w:rsidTr="00BB5548">
        <w:trPr>
          <w:trHeight w:val="291"/>
          <w:jc w:val="center"/>
          <w:del w:id="4029" w:author="阿毛" w:date="2021-05-21T17:49:00Z"/>
        </w:trPr>
        <w:tc>
          <w:tcPr>
            <w:tcW w:w="486" w:type="dxa"/>
          </w:tcPr>
          <w:p w14:paraId="6FE33182" w14:textId="1234089F" w:rsidR="00BB5548" w:rsidRPr="00CA6569" w:rsidDel="007154E3" w:rsidRDefault="00BB5548">
            <w:pPr>
              <w:pStyle w:val="42"/>
              <w:spacing w:after="72"/>
              <w:ind w:left="1133"/>
              <w:rPr>
                <w:del w:id="4030" w:author="阿毛" w:date="2021-05-21T17:49:00Z"/>
                <w:rFonts w:ascii="標楷體" w:hAnsi="標楷體"/>
              </w:rPr>
              <w:pPrChange w:id="4031" w:author="阿毛" w:date="2021-06-02T14:38:00Z">
                <w:pPr/>
              </w:pPrChange>
            </w:pPr>
            <w:del w:id="4032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2018" w:type="dxa"/>
          </w:tcPr>
          <w:p w14:paraId="79EF4295" w14:textId="13940164" w:rsidR="00BB5548" w:rsidRPr="00CA6569" w:rsidDel="007154E3" w:rsidRDefault="00BB5548">
            <w:pPr>
              <w:pStyle w:val="42"/>
              <w:spacing w:after="72"/>
              <w:ind w:left="1133"/>
              <w:rPr>
                <w:del w:id="4033" w:author="阿毛" w:date="2021-05-21T17:49:00Z"/>
                <w:rFonts w:ascii="標楷體" w:hAnsi="標楷體"/>
              </w:rPr>
              <w:pPrChange w:id="4034" w:author="阿毛" w:date="2021-06-02T14:38:00Z">
                <w:pPr/>
              </w:pPrChange>
            </w:pPr>
            <w:del w:id="4035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942" w:type="dxa"/>
          </w:tcPr>
          <w:p w14:paraId="6ADA3FCB" w14:textId="74737D81" w:rsidR="00BB5548" w:rsidRPr="00CA6569" w:rsidDel="007154E3" w:rsidRDefault="00BB5548">
            <w:pPr>
              <w:pStyle w:val="42"/>
              <w:spacing w:after="72"/>
              <w:ind w:left="1133"/>
              <w:rPr>
                <w:del w:id="4036" w:author="阿毛" w:date="2021-05-21T17:49:00Z"/>
                <w:rFonts w:ascii="標楷體" w:hAnsi="標楷體" w:cs="新細明體"/>
              </w:rPr>
              <w:pPrChange w:id="4037" w:author="阿毛" w:date="2021-06-02T14:38:00Z">
                <w:pPr/>
              </w:pPrChange>
            </w:pPr>
            <w:del w:id="4038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57" w:type="dxa"/>
          </w:tcPr>
          <w:p w14:paraId="51CE3DB7" w14:textId="34AAC338" w:rsidR="00BB5548" w:rsidRPr="00CA6569" w:rsidDel="007154E3" w:rsidRDefault="00BB5548">
            <w:pPr>
              <w:pStyle w:val="42"/>
              <w:spacing w:after="72"/>
              <w:ind w:left="1133"/>
              <w:rPr>
                <w:del w:id="4039" w:author="阿毛" w:date="2021-05-21T17:49:00Z"/>
                <w:rFonts w:ascii="標楷體" w:hAnsi="標楷體"/>
              </w:rPr>
              <w:pPrChange w:id="4040" w:author="阿毛" w:date="2021-06-02T14:38:00Z">
                <w:pPr/>
              </w:pPrChange>
            </w:pPr>
            <w:del w:id="4041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56" w:type="dxa"/>
          </w:tcPr>
          <w:p w14:paraId="70226FC4" w14:textId="16101B8E" w:rsidR="00BB5548" w:rsidRPr="00CA6569" w:rsidDel="007154E3" w:rsidRDefault="00BB5548">
            <w:pPr>
              <w:pStyle w:val="42"/>
              <w:spacing w:after="72"/>
              <w:ind w:left="1133"/>
              <w:rPr>
                <w:del w:id="4042" w:author="阿毛" w:date="2021-05-21T17:49:00Z"/>
                <w:rFonts w:ascii="標楷體" w:hAnsi="標楷體"/>
              </w:rPr>
              <w:pPrChange w:id="4043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426ADAF" w14:textId="5E8B0A7B" w:rsidR="00BB5548" w:rsidRPr="00CA6569" w:rsidDel="007154E3" w:rsidRDefault="00BB5548">
            <w:pPr>
              <w:pStyle w:val="42"/>
              <w:spacing w:after="72"/>
              <w:ind w:left="1133"/>
              <w:rPr>
                <w:del w:id="4044" w:author="阿毛" w:date="2021-05-21T17:49:00Z"/>
                <w:rFonts w:ascii="標楷體" w:hAnsi="標楷體"/>
              </w:rPr>
              <w:pPrChange w:id="4045" w:author="阿毛" w:date="2021-06-02T14:38:00Z">
                <w:pPr/>
              </w:pPrChange>
            </w:pPr>
            <w:del w:id="4046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0AE1F99B" w14:textId="171DFEC2" w:rsidR="00BB5548" w:rsidRPr="00CA6569" w:rsidDel="007154E3" w:rsidRDefault="00BB5548">
            <w:pPr>
              <w:pStyle w:val="42"/>
              <w:spacing w:after="72"/>
              <w:ind w:left="1133"/>
              <w:rPr>
                <w:del w:id="4047" w:author="阿毛" w:date="2021-05-21T17:49:00Z"/>
                <w:rFonts w:ascii="標楷體" w:hAnsi="標楷體"/>
              </w:rPr>
              <w:pPrChange w:id="4048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1A31597F" w14:textId="54A905CE" w:rsidR="00BB5548" w:rsidRPr="00CA6569" w:rsidDel="007154E3" w:rsidRDefault="00BB5548">
            <w:pPr>
              <w:pStyle w:val="42"/>
              <w:spacing w:after="72"/>
              <w:ind w:left="1133"/>
              <w:rPr>
                <w:del w:id="4049" w:author="阿毛" w:date="2021-05-21T17:49:00Z"/>
                <w:rFonts w:ascii="標楷體" w:hAnsi="標楷體"/>
              </w:rPr>
              <w:pPrChange w:id="4050" w:author="阿毛" w:date="2021-06-02T14:38:00Z">
                <w:pPr/>
              </w:pPrChange>
            </w:pPr>
            <w:del w:id="4051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  <w:tr w:rsidR="00BB5548" w:rsidRPr="00CA6569" w:rsidDel="007154E3" w14:paraId="26D08A97" w14:textId="4DC55FD1" w:rsidTr="00BB5548">
        <w:trPr>
          <w:trHeight w:val="291"/>
          <w:jc w:val="center"/>
          <w:del w:id="4052" w:author="阿毛" w:date="2021-05-21T17:49:00Z"/>
        </w:trPr>
        <w:tc>
          <w:tcPr>
            <w:tcW w:w="486" w:type="dxa"/>
          </w:tcPr>
          <w:p w14:paraId="13653740" w14:textId="48D2BCF7" w:rsidR="00BB5548" w:rsidRPr="00CA6569" w:rsidDel="007154E3" w:rsidRDefault="00BB5548">
            <w:pPr>
              <w:pStyle w:val="42"/>
              <w:spacing w:after="72"/>
              <w:ind w:left="1133"/>
              <w:rPr>
                <w:del w:id="4053" w:author="阿毛" w:date="2021-05-21T17:49:00Z"/>
                <w:rFonts w:ascii="標楷體" w:hAnsi="標楷體"/>
              </w:rPr>
              <w:pPrChange w:id="4054" w:author="阿毛" w:date="2021-06-02T14:38:00Z">
                <w:pPr/>
              </w:pPrChange>
            </w:pPr>
            <w:del w:id="4055" w:author="阿毛" w:date="2021-05-21T17:49:00Z">
              <w:r w:rsidRPr="00CA6569" w:rsidDel="007154E3">
                <w:rPr>
                  <w:rFonts w:ascii="標楷體" w:hAnsi="標楷體" w:hint="eastAsia"/>
                </w:rPr>
                <w:delText>2</w:delText>
              </w:r>
            </w:del>
          </w:p>
        </w:tc>
        <w:tc>
          <w:tcPr>
            <w:tcW w:w="2018" w:type="dxa"/>
          </w:tcPr>
          <w:p w14:paraId="2D055876" w14:textId="67B76A13" w:rsidR="00BB5548" w:rsidRPr="00CA6569" w:rsidDel="007154E3" w:rsidRDefault="00BB5548">
            <w:pPr>
              <w:pStyle w:val="42"/>
              <w:spacing w:after="72"/>
              <w:ind w:left="1133"/>
              <w:rPr>
                <w:del w:id="4056" w:author="阿毛" w:date="2021-05-21T17:49:00Z"/>
                <w:rFonts w:ascii="標楷體" w:hAnsi="標楷體"/>
              </w:rPr>
              <w:pPrChange w:id="4057" w:author="阿毛" w:date="2021-06-02T14:38:00Z">
                <w:pPr/>
              </w:pPrChange>
            </w:pPr>
            <w:del w:id="4058" w:author="阿毛" w:date="2021-05-21T17:49:00Z">
              <w:r w:rsidRPr="00CA6569" w:rsidDel="007154E3">
                <w:rPr>
                  <w:rFonts w:ascii="標楷體" w:hAnsi="標楷體" w:cs="新細明體" w:hint="eastAsia"/>
                  <w:lang w:val="zh-TW"/>
                </w:rPr>
                <w:delText>戶號</w:delText>
              </w:r>
            </w:del>
          </w:p>
        </w:tc>
        <w:tc>
          <w:tcPr>
            <w:tcW w:w="942" w:type="dxa"/>
          </w:tcPr>
          <w:p w14:paraId="411F61E9" w14:textId="33F19EA9" w:rsidR="00BB5548" w:rsidRPr="00CA6569" w:rsidDel="007154E3" w:rsidRDefault="00BB5548">
            <w:pPr>
              <w:pStyle w:val="42"/>
              <w:spacing w:after="72"/>
              <w:ind w:left="1133"/>
              <w:rPr>
                <w:del w:id="4059" w:author="阿毛" w:date="2021-05-21T17:49:00Z"/>
                <w:rFonts w:ascii="標楷體" w:hAnsi="標楷體" w:cs="新細明體"/>
              </w:rPr>
              <w:pPrChange w:id="4060" w:author="阿毛" w:date="2021-06-02T14:38:00Z">
                <w:pPr/>
              </w:pPrChange>
            </w:pPr>
            <w:del w:id="4061" w:author="阿毛" w:date="2021-05-21T17:49:00Z">
              <w:r w:rsidDel="007154E3">
                <w:rPr>
                  <w:rFonts w:ascii="標楷體" w:hAnsi="標楷體" w:cs="新細明體"/>
                </w:rPr>
                <w:delText>9999999</w:delText>
              </w:r>
            </w:del>
          </w:p>
        </w:tc>
        <w:tc>
          <w:tcPr>
            <w:tcW w:w="957" w:type="dxa"/>
          </w:tcPr>
          <w:p w14:paraId="6BFC0694" w14:textId="5760867F" w:rsidR="00BB5548" w:rsidRPr="00CA6569" w:rsidDel="007154E3" w:rsidRDefault="00BB5548">
            <w:pPr>
              <w:pStyle w:val="42"/>
              <w:spacing w:after="72"/>
              <w:ind w:left="1133"/>
              <w:rPr>
                <w:del w:id="4062" w:author="阿毛" w:date="2021-05-21T17:49:00Z"/>
                <w:rFonts w:ascii="標楷體" w:hAnsi="標楷體" w:cs="新細明體"/>
              </w:rPr>
              <w:pPrChange w:id="4063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3E953AED" w14:textId="2D14A375" w:rsidR="00BB5548" w:rsidRPr="00CA6569" w:rsidDel="007154E3" w:rsidRDefault="00BB5548">
            <w:pPr>
              <w:pStyle w:val="42"/>
              <w:spacing w:after="72"/>
              <w:ind w:left="1133"/>
              <w:rPr>
                <w:del w:id="4064" w:author="阿毛" w:date="2021-05-21T17:49:00Z"/>
                <w:rFonts w:ascii="標楷體" w:hAnsi="標楷體"/>
              </w:rPr>
              <w:pPrChange w:id="4065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7E0263F2" w14:textId="364EB5BC" w:rsidR="00BB5548" w:rsidRPr="00CA6569" w:rsidDel="007154E3" w:rsidRDefault="00BB5548">
            <w:pPr>
              <w:pStyle w:val="42"/>
              <w:spacing w:after="72"/>
              <w:ind w:left="1133"/>
              <w:rPr>
                <w:del w:id="4066" w:author="阿毛" w:date="2021-05-21T17:49:00Z"/>
                <w:rFonts w:ascii="標楷體" w:hAnsi="標楷體"/>
              </w:rPr>
              <w:pPrChange w:id="4067" w:author="阿毛" w:date="2021-06-02T14:38:00Z">
                <w:pPr/>
              </w:pPrChange>
            </w:pPr>
            <w:del w:id="4068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700" w:type="dxa"/>
          </w:tcPr>
          <w:p w14:paraId="3CC1308D" w14:textId="049ED035" w:rsidR="00BB5548" w:rsidRPr="00CA6569" w:rsidDel="007154E3" w:rsidRDefault="00BB5548">
            <w:pPr>
              <w:pStyle w:val="42"/>
              <w:spacing w:after="72"/>
              <w:ind w:left="1133"/>
              <w:rPr>
                <w:del w:id="4069" w:author="阿毛" w:date="2021-05-21T17:49:00Z"/>
                <w:rFonts w:ascii="標楷體" w:hAnsi="標楷體"/>
              </w:rPr>
              <w:pPrChange w:id="4070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5A7071F4" w14:textId="10E8CB21" w:rsidR="00BB5548" w:rsidRPr="00CA6569" w:rsidDel="007154E3" w:rsidRDefault="00BB5548">
            <w:pPr>
              <w:pStyle w:val="42"/>
              <w:spacing w:after="72"/>
              <w:ind w:left="1133"/>
              <w:rPr>
                <w:del w:id="4071" w:author="阿毛" w:date="2021-05-21T17:49:00Z"/>
                <w:rFonts w:ascii="標楷體" w:hAnsi="標楷體"/>
              </w:rPr>
              <w:pPrChange w:id="4072" w:author="阿毛" w:date="2021-06-02T14:38:00Z">
                <w:pPr/>
              </w:pPrChange>
            </w:pPr>
            <w:del w:id="4073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</w:delText>
              </w:r>
            </w:del>
          </w:p>
        </w:tc>
      </w:tr>
      <w:tr w:rsidR="00BB5548" w:rsidRPr="00CA6569" w:rsidDel="007154E3" w14:paraId="4127C9F2" w14:textId="5548854E" w:rsidTr="00BB5548">
        <w:trPr>
          <w:trHeight w:val="291"/>
          <w:jc w:val="center"/>
          <w:del w:id="4074" w:author="阿毛" w:date="2021-05-21T17:49:00Z"/>
        </w:trPr>
        <w:tc>
          <w:tcPr>
            <w:tcW w:w="486" w:type="dxa"/>
          </w:tcPr>
          <w:p w14:paraId="29617A61" w14:textId="27F9C2EC" w:rsidR="00BB5548" w:rsidRPr="00CA6569" w:rsidDel="007154E3" w:rsidRDefault="00BB5548">
            <w:pPr>
              <w:pStyle w:val="42"/>
              <w:spacing w:after="72"/>
              <w:ind w:left="1133"/>
              <w:rPr>
                <w:del w:id="4075" w:author="阿毛" w:date="2021-05-21T17:49:00Z"/>
                <w:rFonts w:ascii="標楷體" w:hAnsi="標楷體"/>
              </w:rPr>
              <w:pPrChange w:id="4076" w:author="阿毛" w:date="2021-06-02T14:38:00Z">
                <w:pPr/>
              </w:pPrChange>
            </w:pPr>
          </w:p>
        </w:tc>
        <w:tc>
          <w:tcPr>
            <w:tcW w:w="2018" w:type="dxa"/>
          </w:tcPr>
          <w:p w14:paraId="1BA0A592" w14:textId="33B7A416" w:rsidR="00BB5548" w:rsidRPr="00CA6569" w:rsidDel="007154E3" w:rsidRDefault="00BB5548">
            <w:pPr>
              <w:pStyle w:val="42"/>
              <w:spacing w:after="72"/>
              <w:ind w:left="1133"/>
              <w:rPr>
                <w:del w:id="4077" w:author="阿毛" w:date="2021-05-21T17:49:00Z"/>
                <w:rFonts w:ascii="標楷體" w:hAnsi="標楷體"/>
              </w:rPr>
              <w:pPrChange w:id="4078" w:author="阿毛" w:date="2021-06-02T14:38:00Z">
                <w:pPr/>
              </w:pPrChange>
            </w:pPr>
          </w:p>
        </w:tc>
        <w:tc>
          <w:tcPr>
            <w:tcW w:w="942" w:type="dxa"/>
          </w:tcPr>
          <w:p w14:paraId="7CFC8CB4" w14:textId="271EBD5B" w:rsidR="00BB5548" w:rsidRPr="00CA6569" w:rsidDel="007154E3" w:rsidRDefault="00BB5548">
            <w:pPr>
              <w:pStyle w:val="42"/>
              <w:spacing w:after="72"/>
              <w:ind w:left="1133"/>
              <w:rPr>
                <w:del w:id="4079" w:author="阿毛" w:date="2021-05-21T17:49:00Z"/>
                <w:rFonts w:ascii="標楷體" w:hAnsi="標楷體"/>
              </w:rPr>
              <w:pPrChange w:id="4080" w:author="阿毛" w:date="2021-06-02T14:38:00Z">
                <w:pPr/>
              </w:pPrChange>
            </w:pPr>
          </w:p>
        </w:tc>
        <w:tc>
          <w:tcPr>
            <w:tcW w:w="957" w:type="dxa"/>
          </w:tcPr>
          <w:p w14:paraId="7FAEDE35" w14:textId="61530BF9" w:rsidR="00BB5548" w:rsidRPr="00CA6569" w:rsidDel="007154E3" w:rsidRDefault="00BB5548">
            <w:pPr>
              <w:pStyle w:val="42"/>
              <w:spacing w:after="72"/>
              <w:ind w:left="1133"/>
              <w:rPr>
                <w:del w:id="4081" w:author="阿毛" w:date="2021-05-21T17:49:00Z"/>
                <w:rFonts w:ascii="標楷體" w:hAnsi="標楷體"/>
              </w:rPr>
              <w:pPrChange w:id="4082" w:author="阿毛" w:date="2021-06-02T14:38:00Z">
                <w:pPr/>
              </w:pPrChange>
            </w:pPr>
          </w:p>
        </w:tc>
        <w:tc>
          <w:tcPr>
            <w:tcW w:w="1356" w:type="dxa"/>
          </w:tcPr>
          <w:p w14:paraId="728F8B2A" w14:textId="49FF26F9" w:rsidR="00BB5548" w:rsidRPr="00CA6569" w:rsidDel="007154E3" w:rsidRDefault="00BB5548">
            <w:pPr>
              <w:pStyle w:val="42"/>
              <w:spacing w:after="72"/>
              <w:ind w:left="1133"/>
              <w:rPr>
                <w:del w:id="4083" w:author="阿毛" w:date="2021-05-21T17:49:00Z"/>
                <w:rFonts w:ascii="標楷體" w:hAnsi="標楷體"/>
              </w:rPr>
              <w:pPrChange w:id="4084" w:author="阿毛" w:date="2021-06-02T14:38:00Z">
                <w:pPr/>
              </w:pPrChange>
            </w:pPr>
          </w:p>
        </w:tc>
        <w:tc>
          <w:tcPr>
            <w:tcW w:w="692" w:type="dxa"/>
          </w:tcPr>
          <w:p w14:paraId="07DACA77" w14:textId="5C86FE4A" w:rsidR="00BB5548" w:rsidRPr="00CA6569" w:rsidDel="007154E3" w:rsidRDefault="00BB5548">
            <w:pPr>
              <w:pStyle w:val="42"/>
              <w:spacing w:after="72"/>
              <w:ind w:left="1133"/>
              <w:rPr>
                <w:del w:id="4085" w:author="阿毛" w:date="2021-05-21T17:49:00Z"/>
                <w:rFonts w:ascii="標楷體" w:hAnsi="標楷體"/>
              </w:rPr>
              <w:pPrChange w:id="4086" w:author="阿毛" w:date="2021-06-02T14:38:00Z">
                <w:pPr/>
              </w:pPrChange>
            </w:pPr>
          </w:p>
        </w:tc>
        <w:tc>
          <w:tcPr>
            <w:tcW w:w="700" w:type="dxa"/>
          </w:tcPr>
          <w:p w14:paraId="6F95E29D" w14:textId="41D642EF" w:rsidR="00BB5548" w:rsidRPr="00CA6569" w:rsidDel="007154E3" w:rsidRDefault="00BB5548">
            <w:pPr>
              <w:pStyle w:val="42"/>
              <w:spacing w:after="72"/>
              <w:ind w:left="1133"/>
              <w:rPr>
                <w:del w:id="4087" w:author="阿毛" w:date="2021-05-21T17:49:00Z"/>
                <w:rFonts w:ascii="標楷體" w:hAnsi="標楷體"/>
              </w:rPr>
              <w:pPrChange w:id="4088" w:author="阿毛" w:date="2021-06-02T14:38:00Z">
                <w:pPr/>
              </w:pPrChange>
            </w:pPr>
          </w:p>
        </w:tc>
        <w:tc>
          <w:tcPr>
            <w:tcW w:w="3680" w:type="dxa"/>
          </w:tcPr>
          <w:p w14:paraId="64238164" w14:textId="53D2B3CC" w:rsidR="00BB5548" w:rsidRPr="00CA6569" w:rsidDel="007154E3" w:rsidRDefault="00BB5548">
            <w:pPr>
              <w:pStyle w:val="42"/>
              <w:spacing w:after="72"/>
              <w:ind w:left="1133"/>
              <w:rPr>
                <w:del w:id="4089" w:author="阿毛" w:date="2021-05-21T17:49:00Z"/>
                <w:rFonts w:ascii="標楷體" w:hAnsi="標楷體"/>
              </w:rPr>
              <w:pPrChange w:id="4090" w:author="阿毛" w:date="2021-06-02T14:38:00Z">
                <w:pPr/>
              </w:pPrChange>
            </w:pPr>
          </w:p>
        </w:tc>
      </w:tr>
    </w:tbl>
    <w:p w14:paraId="2E7B22FB" w14:textId="5A2EE643" w:rsidR="00CE30A9" w:rsidDel="007154E3" w:rsidRDefault="00CE30A9">
      <w:pPr>
        <w:pStyle w:val="42"/>
        <w:spacing w:after="72"/>
        <w:ind w:left="1133"/>
        <w:rPr>
          <w:del w:id="4091" w:author="阿毛" w:date="2021-05-21T17:49:00Z"/>
        </w:rPr>
        <w:pPrChange w:id="4092" w:author="阿毛" w:date="2021-06-02T14:38:00Z">
          <w:pPr/>
        </w:pPrChange>
      </w:pPr>
    </w:p>
    <w:p w14:paraId="44F9B766" w14:textId="64B71406" w:rsidR="00BB5548" w:rsidRPr="00BB5548" w:rsidDel="007154E3" w:rsidRDefault="00BB5548">
      <w:pPr>
        <w:pStyle w:val="42"/>
        <w:spacing w:after="72"/>
        <w:ind w:left="1133"/>
        <w:rPr>
          <w:del w:id="4093" w:author="阿毛" w:date="2021-05-21T17:49:00Z"/>
          <w:rFonts w:ascii="標楷體" w:hAnsi="標楷體"/>
        </w:rPr>
        <w:pPrChange w:id="4094" w:author="阿毛" w:date="2021-06-02T14:38:00Z">
          <w:pPr>
            <w:pStyle w:val="42"/>
            <w:spacing w:after="72"/>
            <w:ind w:leftChars="0" w:left="0"/>
          </w:pPr>
        </w:pPrChange>
      </w:pPr>
      <w:del w:id="4095" w:author="阿毛" w:date="2021-05-21T17:49:00Z">
        <w:r w:rsidRPr="00BB5548" w:rsidDel="007154E3">
          <w:rPr>
            <w:rFonts w:ascii="標楷體" w:hAnsi="標楷體" w:hint="eastAsia"/>
          </w:rPr>
          <w:delText>輸出報表：貸款餘額證明書</w:delText>
        </w:r>
      </w:del>
    </w:p>
    <w:p w14:paraId="3AFD9115" w14:textId="18340AD0" w:rsidR="00C937CE" w:rsidDel="007154E3" w:rsidRDefault="00BB5548">
      <w:pPr>
        <w:pStyle w:val="42"/>
        <w:spacing w:after="72"/>
        <w:ind w:left="1133"/>
        <w:rPr>
          <w:del w:id="4096" w:author="阿毛" w:date="2021-05-21T17:49:00Z"/>
          <w:rFonts w:ascii="標楷體" w:hAnsi="標楷體"/>
        </w:rPr>
        <w:pPrChange w:id="4097" w:author="阿毛" w:date="2021-06-02T14:38:00Z">
          <w:pPr/>
        </w:pPrChange>
      </w:pPr>
      <w:del w:id="4098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0327BDC1">
            <v:shape id="_x0000_i1041" type="#_x0000_t75" style="width:76.8pt;height:46.2pt" o:ole="">
              <v:imagedata r:id="rId69" o:title=""/>
            </v:shape>
            <o:OLEObject Type="Embed" ProgID="Acrobat.Document.DC" ShapeID="_x0000_i1041" DrawAspect="Icon" ObjectID="_1744797248" r:id="rId70"/>
          </w:object>
        </w:r>
      </w:del>
    </w:p>
    <w:p w14:paraId="2CB3A1FB" w14:textId="1F8F91D3" w:rsidR="00BB5548" w:rsidRPr="00BB5548" w:rsidDel="007154E3" w:rsidRDefault="00BB5548">
      <w:pPr>
        <w:pStyle w:val="42"/>
        <w:spacing w:after="72"/>
        <w:ind w:left="1133"/>
        <w:rPr>
          <w:del w:id="4099" w:author="阿毛" w:date="2021-05-21T17:49:00Z"/>
          <w:rFonts w:ascii="標楷體" w:hAnsi="標楷體"/>
        </w:rPr>
        <w:pPrChange w:id="4100" w:author="阿毛" w:date="2021-06-02T14:38:00Z">
          <w:pPr/>
        </w:pPrChange>
      </w:pPr>
    </w:p>
    <w:p w14:paraId="0259DB60" w14:textId="116605C6" w:rsidR="002D67E7" w:rsidRPr="00D545F1" w:rsidDel="007154E3" w:rsidRDefault="002D67E7">
      <w:pPr>
        <w:pStyle w:val="42"/>
        <w:spacing w:after="72"/>
        <w:ind w:left="1133"/>
        <w:rPr>
          <w:del w:id="4101" w:author="阿毛" w:date="2021-05-21T17:49:00Z"/>
          <w:rFonts w:ascii="標楷體" w:hAnsi="標楷體"/>
        </w:rPr>
        <w:pPrChange w:id="4102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103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7</w:delText>
        </w:r>
        <w:r w:rsidRPr="002D67E7" w:rsidDel="007154E3">
          <w:rPr>
            <w:rFonts w:ascii="標楷體" w:hAnsi="標楷體" w:hint="eastAsia"/>
          </w:rPr>
          <w:delText>新增逾放案件明細</w:delText>
        </w:r>
        <w:r w:rsidDel="007154E3">
          <w:rPr>
            <w:rFonts w:ascii="標楷體" w:hAnsi="標楷體" w:hint="eastAsia"/>
            <w:lang w:eastAsia="zh-HK"/>
          </w:rPr>
          <w:delText>資料</w:delText>
        </w:r>
      </w:del>
    </w:p>
    <w:p w14:paraId="4C41A666" w14:textId="5CC80510" w:rsidR="002D67E7" w:rsidRPr="00AB69BA" w:rsidDel="007154E3" w:rsidRDefault="002D67E7">
      <w:pPr>
        <w:pStyle w:val="42"/>
        <w:spacing w:after="72"/>
        <w:ind w:left="1133"/>
        <w:rPr>
          <w:del w:id="4104" w:author="阿毛" w:date="2021-05-21T17:49:00Z"/>
        </w:rPr>
        <w:pPrChange w:id="4105" w:author="阿毛" w:date="2021-06-02T14:38:00Z">
          <w:pPr>
            <w:pStyle w:val="a"/>
          </w:pPr>
        </w:pPrChange>
      </w:pPr>
      <w:del w:id="4106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2D67E7" w:rsidRPr="00AB69BA" w:rsidDel="007154E3" w14:paraId="52D7F843" w14:textId="7E3667BD" w:rsidTr="00EC6070">
        <w:trPr>
          <w:trHeight w:val="277"/>
          <w:del w:id="410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D997D90" w14:textId="249CA080" w:rsidR="002D67E7" w:rsidRPr="00AB69BA" w:rsidDel="007154E3" w:rsidRDefault="002D67E7">
            <w:pPr>
              <w:pStyle w:val="42"/>
              <w:spacing w:after="72"/>
              <w:ind w:left="1133"/>
              <w:rPr>
                <w:del w:id="4108" w:author="阿毛" w:date="2021-05-21T17:49:00Z"/>
                <w:rFonts w:ascii="標楷體" w:hAnsi="標楷體"/>
              </w:rPr>
              <w:pPrChange w:id="4109" w:author="阿毛" w:date="2021-06-02T14:38:00Z">
                <w:pPr/>
              </w:pPrChange>
            </w:pPr>
            <w:del w:id="4110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72B402" w14:textId="5F4E37AE" w:rsidR="002D67E7" w:rsidDel="007154E3" w:rsidRDefault="002D67E7">
            <w:pPr>
              <w:pStyle w:val="42"/>
              <w:spacing w:after="72"/>
              <w:ind w:left="1133"/>
              <w:rPr>
                <w:del w:id="4111" w:author="阿毛" w:date="2021-05-21T17:49:00Z"/>
                <w:rFonts w:ascii="標楷體" w:hAnsi="標楷體"/>
              </w:rPr>
              <w:pPrChange w:id="4112" w:author="阿毛" w:date="2021-06-02T14:38:00Z">
                <w:pPr/>
              </w:pPrChange>
            </w:pPr>
            <w:del w:id="4113" w:author="阿毛" w:date="2021-05-21T17:49:00Z">
              <w:r w:rsidRPr="002D67E7" w:rsidDel="007154E3">
                <w:rPr>
                  <w:rFonts w:ascii="標楷體" w:hAnsi="標楷體" w:hint="eastAsia"/>
                  <w:lang w:eastAsia="zh-HK"/>
                </w:rPr>
                <w:delText>新增逾放案件明細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資料</w:delText>
              </w:r>
            </w:del>
          </w:p>
          <w:p w14:paraId="4F70A17E" w14:textId="02CF8F60" w:rsidR="002D67E7" w:rsidDel="007154E3" w:rsidRDefault="002D67E7">
            <w:pPr>
              <w:pStyle w:val="42"/>
              <w:spacing w:after="72"/>
              <w:ind w:left="1133"/>
              <w:rPr>
                <w:del w:id="4114" w:author="阿毛" w:date="2021-05-21T17:49:00Z"/>
                <w:rFonts w:ascii="標楷體" w:hAnsi="標楷體"/>
              </w:rPr>
              <w:pPrChange w:id="4115" w:author="阿毛" w:date="2021-06-02T14:38:00Z">
                <w:pPr/>
              </w:pPrChange>
            </w:pPr>
            <w:del w:id="4116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</w:delText>
              </w:r>
              <w:r w:rsidRPr="002D67E7" w:rsidDel="007154E3">
                <w:rPr>
                  <w:rFonts w:ascii="標楷體" w:hAnsi="標楷體" w:hint="eastAsia"/>
                  <w:lang w:eastAsia="zh-HK"/>
                </w:rPr>
                <w:delText>三年內，曾經逾期90天之第一次明細資料</w:delText>
              </w:r>
            </w:del>
          </w:p>
          <w:p w14:paraId="2EF046C6" w14:textId="57D0BED9" w:rsidR="002D67E7" w:rsidRPr="002D67E7" w:rsidDel="007154E3" w:rsidRDefault="002D67E7">
            <w:pPr>
              <w:pStyle w:val="42"/>
              <w:spacing w:after="72"/>
              <w:ind w:left="1133"/>
              <w:rPr>
                <w:del w:id="4117" w:author="阿毛" w:date="2021-05-21T17:49:00Z"/>
                <w:rFonts w:ascii="標楷體" w:hAnsi="標楷體"/>
              </w:rPr>
              <w:pPrChange w:id="4118" w:author="阿毛" w:date="2021-06-02T14:38:00Z">
                <w:pPr/>
              </w:pPrChange>
            </w:pPr>
            <w:del w:id="4119" w:author="阿毛" w:date="2021-05-21T17:49:00Z">
              <w:r w:rsidRPr="002871E1" w:rsidDel="007154E3">
                <w:rPr>
                  <w:rFonts w:ascii="標楷體" w:hAnsi="標楷體" w:hint="eastAsia"/>
                </w:rPr>
                <w:delText>2.</w:delText>
              </w:r>
              <w:r w:rsidRPr="002871E1" w:rsidDel="007154E3">
                <w:rPr>
                  <w:rFonts w:ascii="標楷體" w:hAnsi="標楷體" w:hint="eastAsia"/>
                  <w:lang w:eastAsia="zh-HK"/>
                </w:rPr>
                <w:delText>產出xlsx檔案</w:delText>
              </w:r>
            </w:del>
          </w:p>
        </w:tc>
      </w:tr>
      <w:tr w:rsidR="002D67E7" w:rsidRPr="00AB69BA" w:rsidDel="007154E3" w14:paraId="1818B29E" w14:textId="16C69B24" w:rsidTr="00EC6070">
        <w:trPr>
          <w:trHeight w:val="277"/>
          <w:del w:id="412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5C167B" w14:textId="38778983" w:rsidR="002D67E7" w:rsidRPr="00AB69BA" w:rsidDel="007154E3" w:rsidRDefault="002D67E7">
            <w:pPr>
              <w:pStyle w:val="42"/>
              <w:spacing w:after="72"/>
              <w:ind w:left="1133"/>
              <w:rPr>
                <w:del w:id="4121" w:author="阿毛" w:date="2021-05-21T17:49:00Z"/>
                <w:rFonts w:ascii="標楷體" w:hAnsi="標楷體"/>
              </w:rPr>
              <w:pPrChange w:id="4122" w:author="阿毛" w:date="2021-06-02T14:38:00Z">
                <w:pPr/>
              </w:pPrChange>
            </w:pPr>
            <w:del w:id="4123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1D734FD" w14:textId="5CE34B24" w:rsidR="002D67E7" w:rsidRPr="00AB69BA" w:rsidDel="007154E3" w:rsidRDefault="002D67E7">
            <w:pPr>
              <w:pStyle w:val="42"/>
              <w:spacing w:after="72"/>
              <w:ind w:left="1133"/>
              <w:rPr>
                <w:del w:id="4124" w:author="阿毛" w:date="2021-05-21T17:49:00Z"/>
                <w:rFonts w:ascii="標楷體" w:hAnsi="標楷體"/>
              </w:rPr>
              <w:pPrChange w:id="4125" w:author="阿毛" w:date="2021-06-02T14:38:00Z">
                <w:pPr/>
              </w:pPrChange>
            </w:pPr>
          </w:p>
        </w:tc>
      </w:tr>
      <w:tr w:rsidR="002D67E7" w:rsidRPr="00AB69BA" w:rsidDel="007154E3" w14:paraId="332FEFC1" w14:textId="441B0913" w:rsidTr="00EC6070">
        <w:trPr>
          <w:trHeight w:val="773"/>
          <w:del w:id="412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890FAC" w14:textId="2D607845" w:rsidR="002D67E7" w:rsidRPr="00AB69BA" w:rsidDel="007154E3" w:rsidRDefault="002D67E7">
            <w:pPr>
              <w:pStyle w:val="42"/>
              <w:spacing w:after="72"/>
              <w:ind w:left="1133"/>
              <w:rPr>
                <w:del w:id="4127" w:author="阿毛" w:date="2021-05-21T17:49:00Z"/>
                <w:rFonts w:ascii="標楷體" w:hAnsi="標楷體"/>
              </w:rPr>
              <w:pPrChange w:id="4128" w:author="阿毛" w:date="2021-06-02T14:38:00Z">
                <w:pPr/>
              </w:pPrChange>
            </w:pPr>
            <w:del w:id="412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2AFCC5" w14:textId="68F2C276" w:rsidR="002D67E7" w:rsidRPr="00AB69BA" w:rsidDel="007154E3" w:rsidRDefault="002D67E7">
            <w:pPr>
              <w:pStyle w:val="42"/>
              <w:spacing w:after="72"/>
              <w:ind w:left="1133"/>
              <w:rPr>
                <w:del w:id="4130" w:author="阿毛" w:date="2021-05-21T17:49:00Z"/>
                <w:rFonts w:ascii="標楷體" w:hAnsi="標楷體"/>
              </w:rPr>
              <w:pPrChange w:id="4131" w:author="阿毛" w:date="2021-06-02T14:38:00Z">
                <w:pPr/>
              </w:pPrChange>
            </w:pPr>
          </w:p>
        </w:tc>
      </w:tr>
      <w:tr w:rsidR="002D67E7" w:rsidRPr="00AB69BA" w:rsidDel="007154E3" w14:paraId="6C084064" w14:textId="74FFD9E7" w:rsidTr="00EC6070">
        <w:trPr>
          <w:trHeight w:val="321"/>
          <w:del w:id="413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0D7EF4" w14:textId="6B7576B1" w:rsidR="002D67E7" w:rsidRPr="00AB69BA" w:rsidDel="007154E3" w:rsidRDefault="002D67E7">
            <w:pPr>
              <w:pStyle w:val="42"/>
              <w:spacing w:after="72"/>
              <w:ind w:left="1133"/>
              <w:rPr>
                <w:del w:id="4133" w:author="阿毛" w:date="2021-05-21T17:49:00Z"/>
                <w:rFonts w:ascii="標楷體" w:hAnsi="標楷體"/>
              </w:rPr>
              <w:pPrChange w:id="4134" w:author="阿毛" w:date="2021-06-02T14:38:00Z">
                <w:pPr/>
              </w:pPrChange>
            </w:pPr>
            <w:del w:id="4135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DCC2731" w14:textId="14575260" w:rsidR="002D67E7" w:rsidRPr="00AB69BA" w:rsidDel="007154E3" w:rsidRDefault="002D67E7">
            <w:pPr>
              <w:pStyle w:val="42"/>
              <w:spacing w:after="72"/>
              <w:ind w:left="1133"/>
              <w:rPr>
                <w:del w:id="4136" w:author="阿毛" w:date="2021-05-21T17:49:00Z"/>
                <w:rFonts w:ascii="標楷體" w:hAnsi="標楷體"/>
              </w:rPr>
              <w:pPrChange w:id="4137" w:author="阿毛" w:date="2021-06-02T14:38:00Z">
                <w:pPr/>
              </w:pPrChange>
            </w:pPr>
          </w:p>
        </w:tc>
      </w:tr>
      <w:tr w:rsidR="002D67E7" w:rsidRPr="00AB69BA" w:rsidDel="007154E3" w14:paraId="2A83EE3C" w14:textId="06B65472" w:rsidTr="00EC6070">
        <w:trPr>
          <w:trHeight w:val="1311"/>
          <w:del w:id="413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39B2202" w14:textId="34DC92F1" w:rsidR="002D67E7" w:rsidRPr="00AB69BA" w:rsidDel="007154E3" w:rsidRDefault="002D67E7">
            <w:pPr>
              <w:pStyle w:val="42"/>
              <w:spacing w:after="72"/>
              <w:ind w:left="1133"/>
              <w:rPr>
                <w:del w:id="4139" w:author="阿毛" w:date="2021-05-21T17:49:00Z"/>
                <w:rFonts w:ascii="標楷體" w:hAnsi="標楷體"/>
              </w:rPr>
              <w:pPrChange w:id="4140" w:author="阿毛" w:date="2021-06-02T14:38:00Z">
                <w:pPr/>
              </w:pPrChange>
            </w:pPr>
            <w:del w:id="4141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746CEF" w14:textId="0CFDFBEC" w:rsidR="002D67E7" w:rsidRPr="00AB69BA" w:rsidDel="007154E3" w:rsidRDefault="002D67E7">
            <w:pPr>
              <w:pStyle w:val="42"/>
              <w:spacing w:after="72"/>
              <w:ind w:left="1133"/>
              <w:rPr>
                <w:del w:id="4142" w:author="阿毛" w:date="2021-05-21T17:49:00Z"/>
                <w:rFonts w:ascii="標楷體" w:hAnsi="標楷體"/>
              </w:rPr>
              <w:pPrChange w:id="4143" w:author="阿毛" w:date="2021-06-02T14:38:00Z">
                <w:pPr/>
              </w:pPrChange>
            </w:pPr>
          </w:p>
        </w:tc>
      </w:tr>
      <w:tr w:rsidR="002D67E7" w:rsidRPr="00AB69BA" w:rsidDel="007154E3" w14:paraId="1A2F3167" w14:textId="21D15F7B" w:rsidTr="00EC6070">
        <w:trPr>
          <w:trHeight w:val="278"/>
          <w:del w:id="414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572C5F" w14:textId="48E54367" w:rsidR="002D67E7" w:rsidRPr="00AB69BA" w:rsidDel="007154E3" w:rsidRDefault="002D67E7">
            <w:pPr>
              <w:pStyle w:val="42"/>
              <w:spacing w:after="72"/>
              <w:ind w:left="1133"/>
              <w:rPr>
                <w:del w:id="4145" w:author="阿毛" w:date="2021-05-21T17:49:00Z"/>
                <w:rFonts w:ascii="標楷體" w:hAnsi="標楷體"/>
              </w:rPr>
              <w:pPrChange w:id="4146" w:author="阿毛" w:date="2021-06-02T14:38:00Z">
                <w:pPr/>
              </w:pPrChange>
            </w:pPr>
            <w:del w:id="4147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4DF150" w14:textId="1E579A91" w:rsidR="002D67E7" w:rsidRPr="00AB69BA" w:rsidDel="007154E3" w:rsidRDefault="002D67E7">
            <w:pPr>
              <w:pStyle w:val="42"/>
              <w:spacing w:after="72"/>
              <w:ind w:left="1133"/>
              <w:rPr>
                <w:del w:id="4148" w:author="阿毛" w:date="2021-05-21T17:49:00Z"/>
                <w:rFonts w:ascii="標楷體" w:hAnsi="標楷體"/>
              </w:rPr>
              <w:pPrChange w:id="4149" w:author="阿毛" w:date="2021-06-02T14:38:00Z">
                <w:pPr/>
              </w:pPrChange>
            </w:pPr>
          </w:p>
        </w:tc>
      </w:tr>
      <w:tr w:rsidR="002D67E7" w:rsidRPr="00AB69BA" w:rsidDel="007154E3" w14:paraId="5BA07E72" w14:textId="7EABED37" w:rsidTr="00EC6070">
        <w:trPr>
          <w:trHeight w:val="358"/>
          <w:del w:id="415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F86FDC2" w14:textId="16D51D7B" w:rsidR="002D67E7" w:rsidRPr="00AB69BA" w:rsidDel="007154E3" w:rsidRDefault="002D67E7">
            <w:pPr>
              <w:pStyle w:val="42"/>
              <w:spacing w:after="72"/>
              <w:ind w:left="1133"/>
              <w:rPr>
                <w:del w:id="4151" w:author="阿毛" w:date="2021-05-21T17:49:00Z"/>
                <w:rFonts w:ascii="標楷體" w:hAnsi="標楷體"/>
              </w:rPr>
              <w:pPrChange w:id="4152" w:author="阿毛" w:date="2021-06-02T14:38:00Z">
                <w:pPr/>
              </w:pPrChange>
            </w:pPr>
            <w:del w:id="4153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8C1BDF1" w14:textId="08D8C28A" w:rsidR="002D67E7" w:rsidRPr="00AB69BA" w:rsidDel="007154E3" w:rsidRDefault="002D67E7">
            <w:pPr>
              <w:pStyle w:val="42"/>
              <w:spacing w:after="72"/>
              <w:ind w:left="1133"/>
              <w:rPr>
                <w:del w:id="4154" w:author="阿毛" w:date="2021-05-21T17:49:00Z"/>
                <w:rFonts w:ascii="標楷體" w:hAnsi="標楷體"/>
              </w:rPr>
              <w:pPrChange w:id="4155" w:author="阿毛" w:date="2021-06-02T14:38:00Z">
                <w:pPr/>
              </w:pPrChange>
            </w:pPr>
          </w:p>
        </w:tc>
      </w:tr>
      <w:tr w:rsidR="002D67E7" w:rsidRPr="00AB69BA" w:rsidDel="007154E3" w14:paraId="2A0091B4" w14:textId="30F08FB8" w:rsidTr="00EC6070">
        <w:trPr>
          <w:trHeight w:val="278"/>
          <w:del w:id="415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1FC896" w14:textId="6BBEE52A" w:rsidR="002D67E7" w:rsidRPr="00AB69BA" w:rsidDel="007154E3" w:rsidRDefault="002D67E7">
            <w:pPr>
              <w:pStyle w:val="42"/>
              <w:spacing w:after="72"/>
              <w:ind w:left="1133"/>
              <w:rPr>
                <w:del w:id="4157" w:author="阿毛" w:date="2021-05-21T17:49:00Z"/>
                <w:rFonts w:ascii="標楷體" w:hAnsi="標楷體"/>
              </w:rPr>
              <w:pPrChange w:id="4158" w:author="阿毛" w:date="2021-06-02T14:38:00Z">
                <w:pPr/>
              </w:pPrChange>
            </w:pPr>
            <w:del w:id="415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EEEEB" w14:textId="156A7AAA" w:rsidR="002D67E7" w:rsidRPr="00AB69BA" w:rsidDel="007154E3" w:rsidRDefault="002D67E7">
            <w:pPr>
              <w:pStyle w:val="42"/>
              <w:spacing w:after="72"/>
              <w:ind w:left="1133"/>
              <w:rPr>
                <w:del w:id="4160" w:author="阿毛" w:date="2021-05-21T17:49:00Z"/>
                <w:rFonts w:ascii="標楷體" w:hAnsi="標楷體"/>
              </w:rPr>
              <w:pPrChange w:id="4161" w:author="阿毛" w:date="2021-06-02T14:38:00Z">
                <w:pPr/>
              </w:pPrChange>
            </w:pPr>
          </w:p>
        </w:tc>
      </w:tr>
    </w:tbl>
    <w:p w14:paraId="72E2622E" w14:textId="17C65605" w:rsidR="002D67E7" w:rsidDel="007154E3" w:rsidRDefault="002D67E7">
      <w:pPr>
        <w:pStyle w:val="42"/>
        <w:spacing w:after="72"/>
        <w:ind w:left="1133"/>
        <w:rPr>
          <w:del w:id="4162" w:author="阿毛" w:date="2021-05-21T17:49:00Z"/>
          <w:rFonts w:ascii="標楷體" w:hAnsi="標楷體"/>
        </w:rPr>
        <w:pPrChange w:id="4163" w:author="阿毛" w:date="2021-06-02T14:38:00Z">
          <w:pPr/>
        </w:pPrChange>
      </w:pPr>
    </w:p>
    <w:p w14:paraId="71DD7CF6" w14:textId="324F8462" w:rsidR="000D67DF" w:rsidDel="007154E3" w:rsidRDefault="000D67DF">
      <w:pPr>
        <w:pStyle w:val="42"/>
        <w:spacing w:after="72"/>
        <w:ind w:left="1133"/>
        <w:rPr>
          <w:del w:id="4164" w:author="阿毛" w:date="2021-05-21T17:49:00Z"/>
          <w:rFonts w:ascii="標楷體" w:hAnsi="標楷體"/>
        </w:rPr>
        <w:pPrChange w:id="4165" w:author="阿毛" w:date="2021-06-02T14:38:00Z">
          <w:pPr>
            <w:widowControl/>
          </w:pPr>
        </w:pPrChange>
      </w:pPr>
      <w:del w:id="4166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590FEC1E" w14:textId="2F9667DD" w:rsidR="000D67DF" w:rsidRPr="00AB69BA" w:rsidDel="007154E3" w:rsidRDefault="000D67DF">
      <w:pPr>
        <w:pStyle w:val="42"/>
        <w:spacing w:after="72"/>
        <w:ind w:left="1133"/>
        <w:rPr>
          <w:del w:id="4167" w:author="阿毛" w:date="2021-05-21T17:49:00Z"/>
          <w:rFonts w:ascii="標楷體" w:hAnsi="標楷體"/>
        </w:rPr>
        <w:pPrChange w:id="4168" w:author="阿毛" w:date="2021-06-02T14:38:00Z">
          <w:pPr/>
        </w:pPrChange>
      </w:pPr>
    </w:p>
    <w:p w14:paraId="52E21363" w14:textId="5066BC69" w:rsidR="002D67E7" w:rsidRPr="00AB69BA" w:rsidDel="007154E3" w:rsidRDefault="002D67E7">
      <w:pPr>
        <w:pStyle w:val="42"/>
        <w:spacing w:after="72"/>
        <w:ind w:left="1133"/>
        <w:rPr>
          <w:del w:id="4169" w:author="阿毛" w:date="2021-05-21T17:49:00Z"/>
        </w:rPr>
        <w:pPrChange w:id="4170" w:author="阿毛" w:date="2021-06-02T14:38:00Z">
          <w:pPr>
            <w:pStyle w:val="a"/>
          </w:pPr>
        </w:pPrChange>
      </w:pPr>
      <w:del w:id="4171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460EAAA9" w14:textId="708FCD8F" w:rsidR="002D67E7" w:rsidRPr="00AB69BA" w:rsidDel="007154E3" w:rsidRDefault="002D67E7">
      <w:pPr>
        <w:pStyle w:val="42"/>
        <w:spacing w:after="72"/>
        <w:ind w:left="1133"/>
        <w:rPr>
          <w:del w:id="4172" w:author="阿毛" w:date="2021-05-21T17:49:00Z"/>
          <w:rFonts w:ascii="標楷體" w:hAnsi="標楷體"/>
        </w:rPr>
        <w:pPrChange w:id="4173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174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3BB5EC3D" w14:textId="6FA2A3D3" w:rsidR="002D67E7" w:rsidDel="007154E3" w:rsidRDefault="00EB300A">
      <w:pPr>
        <w:pStyle w:val="42"/>
        <w:spacing w:after="72"/>
        <w:ind w:left="1133"/>
        <w:rPr>
          <w:del w:id="4175" w:author="阿毛" w:date="2021-05-21T17:49:00Z"/>
          <w:rFonts w:ascii="標楷體" w:hAnsi="標楷體"/>
        </w:rPr>
        <w:pPrChange w:id="4176" w:author="阿毛" w:date="2021-06-02T14:38:00Z">
          <w:pPr>
            <w:autoSpaceDE w:val="0"/>
            <w:autoSpaceDN w:val="0"/>
            <w:adjustRightInd w:val="0"/>
          </w:pPr>
        </w:pPrChange>
      </w:pPr>
      <w:del w:id="4177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6A741B3" wp14:editId="7990266D">
              <wp:extent cx="6851650" cy="1187450"/>
              <wp:effectExtent l="0" t="0" r="6350" b="0"/>
              <wp:docPr id="1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1650" cy="118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34A7A4" w14:textId="7016A1EC" w:rsidR="002D67E7" w:rsidRPr="00AB69BA" w:rsidDel="007154E3" w:rsidRDefault="00D950B2">
      <w:pPr>
        <w:pStyle w:val="42"/>
        <w:spacing w:after="72"/>
        <w:ind w:left="1133"/>
        <w:rPr>
          <w:del w:id="4178" w:author="阿毛" w:date="2021-05-21T17:49:00Z"/>
        </w:rPr>
        <w:pPrChange w:id="4179" w:author="阿毛" w:date="2021-06-02T14:38:00Z">
          <w:pPr>
            <w:pStyle w:val="a"/>
          </w:pPr>
        </w:pPrChange>
      </w:pPr>
      <w:del w:id="4180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B5548" w:rsidRPr="00CA6569" w:rsidDel="007154E3" w14:paraId="31E61EEE" w14:textId="739FF662" w:rsidTr="00BB5548">
        <w:trPr>
          <w:trHeight w:val="388"/>
          <w:jc w:val="center"/>
          <w:del w:id="4181" w:author="阿毛" w:date="2021-05-21T17:49:00Z"/>
        </w:trPr>
        <w:tc>
          <w:tcPr>
            <w:tcW w:w="484" w:type="dxa"/>
            <w:vMerge w:val="restart"/>
          </w:tcPr>
          <w:p w14:paraId="7810235B" w14:textId="7B3B48A8" w:rsidR="00BB5548" w:rsidRPr="00CA6569" w:rsidDel="007154E3" w:rsidRDefault="00BB5548">
            <w:pPr>
              <w:pStyle w:val="42"/>
              <w:spacing w:after="72"/>
              <w:ind w:left="1133"/>
              <w:rPr>
                <w:del w:id="4182" w:author="阿毛" w:date="2021-05-21T17:49:00Z"/>
                <w:rFonts w:ascii="標楷體" w:hAnsi="標楷體"/>
              </w:rPr>
              <w:pPrChange w:id="4183" w:author="阿毛" w:date="2021-06-02T14:38:00Z">
                <w:pPr/>
              </w:pPrChange>
            </w:pPr>
            <w:del w:id="4184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673" w:type="dxa"/>
            <w:vMerge w:val="restart"/>
          </w:tcPr>
          <w:p w14:paraId="1E293FAA" w14:textId="61E53EA4" w:rsidR="00BB5548" w:rsidRPr="00CA6569" w:rsidDel="007154E3" w:rsidRDefault="00BB5548">
            <w:pPr>
              <w:pStyle w:val="42"/>
              <w:spacing w:after="72"/>
              <w:ind w:left="1133"/>
              <w:rPr>
                <w:del w:id="4185" w:author="阿毛" w:date="2021-05-21T17:49:00Z"/>
                <w:rFonts w:ascii="標楷體" w:hAnsi="標楷體"/>
              </w:rPr>
              <w:pPrChange w:id="4186" w:author="阿毛" w:date="2021-06-02T14:38:00Z">
                <w:pPr/>
              </w:pPrChange>
            </w:pPr>
            <w:del w:id="4187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5161" w:type="dxa"/>
            <w:gridSpan w:val="5"/>
          </w:tcPr>
          <w:p w14:paraId="2F7C1BEC" w14:textId="661125BC" w:rsidR="00BB5548" w:rsidRPr="00CA6569" w:rsidDel="007154E3" w:rsidRDefault="00BB5548">
            <w:pPr>
              <w:pStyle w:val="42"/>
              <w:spacing w:after="72"/>
              <w:ind w:left="1133"/>
              <w:rPr>
                <w:del w:id="4188" w:author="阿毛" w:date="2021-05-21T17:49:00Z"/>
                <w:rFonts w:ascii="標楷體" w:hAnsi="標楷體"/>
              </w:rPr>
              <w:pPrChange w:id="4189" w:author="阿毛" w:date="2021-06-02T14:38:00Z">
                <w:pPr>
                  <w:jc w:val="center"/>
                </w:pPr>
              </w:pPrChange>
            </w:pPr>
            <w:del w:id="4190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47480B4B" w14:textId="7BC5F048" w:rsidR="00BB5548" w:rsidRPr="00CA6569" w:rsidDel="007154E3" w:rsidRDefault="00BB5548">
            <w:pPr>
              <w:pStyle w:val="42"/>
              <w:spacing w:after="72"/>
              <w:ind w:left="1133"/>
              <w:rPr>
                <w:del w:id="4191" w:author="阿毛" w:date="2021-05-21T17:49:00Z"/>
                <w:rFonts w:ascii="標楷體" w:hAnsi="標楷體"/>
              </w:rPr>
              <w:pPrChange w:id="4192" w:author="阿毛" w:date="2021-06-02T14:38:00Z">
                <w:pPr/>
              </w:pPrChange>
            </w:pPr>
            <w:del w:id="4193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B5548" w:rsidRPr="00CA6569" w:rsidDel="007154E3" w14:paraId="079CD769" w14:textId="719AFEC5" w:rsidTr="000D67DF">
        <w:trPr>
          <w:trHeight w:val="244"/>
          <w:jc w:val="center"/>
          <w:del w:id="4194" w:author="阿毛" w:date="2021-05-21T17:49:00Z"/>
        </w:trPr>
        <w:tc>
          <w:tcPr>
            <w:tcW w:w="484" w:type="dxa"/>
            <w:vMerge/>
          </w:tcPr>
          <w:p w14:paraId="643D4C67" w14:textId="5ABC1419" w:rsidR="00BB5548" w:rsidRPr="00CA6569" w:rsidDel="007154E3" w:rsidRDefault="00BB5548">
            <w:pPr>
              <w:pStyle w:val="42"/>
              <w:spacing w:after="72"/>
              <w:ind w:left="1133"/>
              <w:rPr>
                <w:del w:id="4195" w:author="阿毛" w:date="2021-05-21T17:49:00Z"/>
                <w:rFonts w:ascii="標楷體" w:hAnsi="標楷體"/>
              </w:rPr>
              <w:pPrChange w:id="4196" w:author="阿毛" w:date="2021-06-02T14:38:00Z">
                <w:pPr/>
              </w:pPrChange>
            </w:pPr>
          </w:p>
        </w:tc>
        <w:tc>
          <w:tcPr>
            <w:tcW w:w="1673" w:type="dxa"/>
            <w:vMerge/>
          </w:tcPr>
          <w:p w14:paraId="1EA8F13F" w14:textId="7C5BDEB7" w:rsidR="00BB5548" w:rsidRPr="00CA6569" w:rsidDel="007154E3" w:rsidRDefault="00BB5548">
            <w:pPr>
              <w:pStyle w:val="42"/>
              <w:spacing w:after="72"/>
              <w:ind w:left="1133"/>
              <w:rPr>
                <w:del w:id="4197" w:author="阿毛" w:date="2021-05-21T17:49:00Z"/>
                <w:rFonts w:ascii="標楷體" w:hAnsi="標楷體"/>
              </w:rPr>
              <w:pPrChange w:id="4198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523BD1F5" w14:textId="12BD2BB3" w:rsidR="00BB5548" w:rsidRPr="00CA6569" w:rsidDel="007154E3" w:rsidRDefault="00BB5548">
            <w:pPr>
              <w:pStyle w:val="42"/>
              <w:spacing w:after="72"/>
              <w:ind w:left="1133"/>
              <w:rPr>
                <w:del w:id="4199" w:author="阿毛" w:date="2021-05-21T17:49:00Z"/>
                <w:rFonts w:ascii="標楷體" w:hAnsi="標楷體"/>
              </w:rPr>
              <w:pPrChange w:id="4200" w:author="阿毛" w:date="2021-06-02T14:38:00Z">
                <w:pPr/>
              </w:pPrChange>
            </w:pPr>
            <w:del w:id="4201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1418" w:type="dxa"/>
          </w:tcPr>
          <w:p w14:paraId="5BF27633" w14:textId="4C5A83E1" w:rsidR="00BB5548" w:rsidRPr="00CA6569" w:rsidDel="007154E3" w:rsidRDefault="00BB5548">
            <w:pPr>
              <w:pStyle w:val="42"/>
              <w:spacing w:after="72"/>
              <w:ind w:left="1133"/>
              <w:rPr>
                <w:del w:id="4202" w:author="阿毛" w:date="2021-05-21T17:49:00Z"/>
                <w:rFonts w:ascii="標楷體" w:hAnsi="標楷體"/>
              </w:rPr>
              <w:pPrChange w:id="4203" w:author="阿毛" w:date="2021-06-02T14:38:00Z">
                <w:pPr/>
              </w:pPrChange>
            </w:pPr>
            <w:del w:id="4204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708" w:type="dxa"/>
          </w:tcPr>
          <w:p w14:paraId="7FAD6654" w14:textId="656D1DAE" w:rsidR="00BB5548" w:rsidRPr="00CA6569" w:rsidDel="007154E3" w:rsidRDefault="00BB5548">
            <w:pPr>
              <w:pStyle w:val="42"/>
              <w:spacing w:after="72"/>
              <w:ind w:left="1133"/>
              <w:rPr>
                <w:del w:id="4205" w:author="阿毛" w:date="2021-05-21T17:49:00Z"/>
                <w:rFonts w:ascii="標楷體" w:hAnsi="標楷體"/>
              </w:rPr>
              <w:pPrChange w:id="4206" w:author="阿毛" w:date="2021-06-02T14:38:00Z">
                <w:pPr/>
              </w:pPrChange>
            </w:pPr>
            <w:del w:id="4207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41" w:type="dxa"/>
          </w:tcPr>
          <w:p w14:paraId="3A3BA29F" w14:textId="1621C39E" w:rsidR="00BB5548" w:rsidRPr="00CA6569" w:rsidDel="007154E3" w:rsidRDefault="00BB5548">
            <w:pPr>
              <w:pStyle w:val="42"/>
              <w:spacing w:after="72"/>
              <w:ind w:left="1133"/>
              <w:rPr>
                <w:del w:id="4208" w:author="阿毛" w:date="2021-05-21T17:49:00Z"/>
                <w:rFonts w:ascii="標楷體" w:hAnsi="標楷體"/>
              </w:rPr>
              <w:pPrChange w:id="4209" w:author="阿毛" w:date="2021-06-02T14:38:00Z">
                <w:pPr/>
              </w:pPrChange>
            </w:pPr>
            <w:del w:id="4210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CDA7C37" w14:textId="2A8B421D" w:rsidR="00BB5548" w:rsidRPr="00CA6569" w:rsidDel="007154E3" w:rsidRDefault="00BB5548">
            <w:pPr>
              <w:pStyle w:val="42"/>
              <w:spacing w:after="72"/>
              <w:ind w:left="1133"/>
              <w:rPr>
                <w:del w:id="4211" w:author="阿毛" w:date="2021-05-21T17:49:00Z"/>
                <w:rFonts w:ascii="標楷體" w:hAnsi="標楷體"/>
              </w:rPr>
              <w:pPrChange w:id="4212" w:author="阿毛" w:date="2021-06-02T14:38:00Z">
                <w:pPr/>
              </w:pPrChange>
            </w:pPr>
            <w:del w:id="4213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04DC0447" w14:textId="3B742422" w:rsidR="00BB5548" w:rsidRPr="00CA6569" w:rsidDel="007154E3" w:rsidRDefault="00BB5548">
            <w:pPr>
              <w:pStyle w:val="42"/>
              <w:spacing w:after="72"/>
              <w:ind w:left="1133"/>
              <w:rPr>
                <w:del w:id="4214" w:author="阿毛" w:date="2021-05-21T17:49:00Z"/>
                <w:rFonts w:ascii="標楷體" w:hAnsi="標楷體"/>
              </w:rPr>
              <w:pPrChange w:id="4215" w:author="阿毛" w:date="2021-06-02T14:38:00Z">
                <w:pPr/>
              </w:pPrChange>
            </w:pPr>
          </w:p>
        </w:tc>
      </w:tr>
      <w:tr w:rsidR="00BB5548" w:rsidRPr="00CA6569" w:rsidDel="007154E3" w14:paraId="6B1398E9" w14:textId="44A2C117" w:rsidTr="000D67DF">
        <w:trPr>
          <w:trHeight w:val="291"/>
          <w:jc w:val="center"/>
          <w:del w:id="4216" w:author="阿毛" w:date="2021-05-21T17:49:00Z"/>
        </w:trPr>
        <w:tc>
          <w:tcPr>
            <w:tcW w:w="484" w:type="dxa"/>
          </w:tcPr>
          <w:p w14:paraId="270092CA" w14:textId="6A72A33E" w:rsidR="00BB5548" w:rsidRPr="00CA6569" w:rsidDel="007154E3" w:rsidRDefault="00BB5548">
            <w:pPr>
              <w:pStyle w:val="42"/>
              <w:spacing w:after="72"/>
              <w:ind w:left="1133"/>
              <w:rPr>
                <w:del w:id="4217" w:author="阿毛" w:date="2021-05-21T17:49:00Z"/>
                <w:rFonts w:ascii="標楷體" w:hAnsi="標楷體"/>
              </w:rPr>
              <w:pPrChange w:id="4218" w:author="阿毛" w:date="2021-06-02T14:38:00Z">
                <w:pPr/>
              </w:pPrChange>
            </w:pPr>
            <w:del w:id="4219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673" w:type="dxa"/>
          </w:tcPr>
          <w:p w14:paraId="5C0C1956" w14:textId="14153411" w:rsidR="00BB5548" w:rsidRPr="00AB69BA" w:rsidDel="007154E3" w:rsidRDefault="00BB5548">
            <w:pPr>
              <w:pStyle w:val="42"/>
              <w:spacing w:after="72"/>
              <w:ind w:left="1133"/>
              <w:rPr>
                <w:del w:id="4220" w:author="阿毛" w:date="2021-05-21T17:49:00Z"/>
                <w:rFonts w:ascii="標楷體" w:hAnsi="標楷體"/>
              </w:rPr>
              <w:pPrChange w:id="4221" w:author="阿毛" w:date="2021-06-02T14:38:00Z">
                <w:pPr/>
              </w:pPrChange>
            </w:pPr>
            <w:del w:id="4222" w:author="阿毛" w:date="2021-05-21T17:49:00Z">
              <w:r w:rsidRPr="00362205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701" w:type="dxa"/>
          </w:tcPr>
          <w:p w14:paraId="5734DCCB" w14:textId="52F3E369" w:rsidR="00BB5548" w:rsidRPr="00362205" w:rsidDel="007154E3" w:rsidRDefault="00BB5548">
            <w:pPr>
              <w:pStyle w:val="42"/>
              <w:spacing w:after="72"/>
              <w:ind w:left="1133"/>
              <w:rPr>
                <w:del w:id="4223" w:author="阿毛" w:date="2021-05-21T17:49:00Z"/>
                <w:rFonts w:ascii="標楷體" w:hAnsi="標楷體" w:cs="新細明體"/>
              </w:rPr>
              <w:pPrChange w:id="4224" w:author="阿毛" w:date="2021-06-02T14:38:00Z">
                <w:pPr/>
              </w:pPrChange>
            </w:pPr>
            <w:del w:id="4225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999/99/99～999/99/99</w:delText>
              </w:r>
            </w:del>
          </w:p>
        </w:tc>
        <w:tc>
          <w:tcPr>
            <w:tcW w:w="1418" w:type="dxa"/>
          </w:tcPr>
          <w:p w14:paraId="22074ECF" w14:textId="10E0D2BE" w:rsidR="00BB5548" w:rsidRPr="00362205" w:rsidDel="007154E3" w:rsidRDefault="00BB5548">
            <w:pPr>
              <w:pStyle w:val="42"/>
              <w:spacing w:after="72"/>
              <w:ind w:left="1133"/>
              <w:rPr>
                <w:del w:id="4226" w:author="阿毛" w:date="2021-05-21T17:49:00Z"/>
                <w:rFonts w:ascii="標楷體" w:hAnsi="標楷體"/>
              </w:rPr>
              <w:pPrChange w:id="4227" w:author="阿毛" w:date="2021-06-02T14:38:00Z">
                <w:pPr/>
              </w:pPrChange>
            </w:pPr>
            <w:del w:id="4228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本月1日</w:delText>
              </w:r>
              <w:r w:rsidRPr="00362205" w:rsidDel="007154E3">
                <w:rPr>
                  <w:rFonts w:ascii="標楷體" w:hAnsi="標楷體" w:hint="eastAsia"/>
                </w:rPr>
                <w:delText>～</w:delText>
              </w:r>
            </w:del>
          </w:p>
          <w:p w14:paraId="0D6726BB" w14:textId="0184A326" w:rsidR="00BB5548" w:rsidRPr="00AB69BA" w:rsidDel="007154E3" w:rsidRDefault="00BB5548">
            <w:pPr>
              <w:pStyle w:val="42"/>
              <w:spacing w:after="72"/>
              <w:ind w:left="1133"/>
              <w:rPr>
                <w:del w:id="4229" w:author="阿毛" w:date="2021-05-21T17:49:00Z"/>
                <w:rFonts w:ascii="標楷體" w:hAnsi="標楷體"/>
              </w:rPr>
              <w:pPrChange w:id="4230" w:author="阿毛" w:date="2021-06-02T14:38:00Z">
                <w:pPr/>
              </w:pPrChange>
            </w:pPr>
            <w:del w:id="4231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708" w:type="dxa"/>
          </w:tcPr>
          <w:p w14:paraId="49458B01" w14:textId="58738A85" w:rsidR="00BB5548" w:rsidRPr="00AB69BA" w:rsidDel="007154E3" w:rsidRDefault="00BB5548">
            <w:pPr>
              <w:pStyle w:val="42"/>
              <w:spacing w:after="72"/>
              <w:ind w:left="1133"/>
              <w:rPr>
                <w:del w:id="4232" w:author="阿毛" w:date="2021-05-21T17:49:00Z"/>
                <w:rFonts w:ascii="標楷體" w:hAnsi="標楷體"/>
              </w:rPr>
              <w:pPrChange w:id="4233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0BF2929D" w14:textId="0D836CC9" w:rsidR="00BB5548" w:rsidRPr="00AB69BA" w:rsidDel="007154E3" w:rsidRDefault="00BB5548">
            <w:pPr>
              <w:pStyle w:val="42"/>
              <w:spacing w:after="72"/>
              <w:ind w:left="1133"/>
              <w:rPr>
                <w:del w:id="4234" w:author="阿毛" w:date="2021-05-21T17:49:00Z"/>
                <w:rFonts w:ascii="標楷體" w:hAnsi="標楷體"/>
              </w:rPr>
              <w:pPrChange w:id="4235" w:author="阿毛" w:date="2021-06-02T14:38:00Z">
                <w:pPr/>
              </w:pPrChange>
            </w:pPr>
            <w:del w:id="4236" w:author="阿毛" w:date="2021-05-21T17:49:00Z">
              <w:r w:rsidRPr="00362205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73EF3E10" w14:textId="05F1152B" w:rsidR="00BB5548" w:rsidRPr="00AB69BA" w:rsidDel="007154E3" w:rsidRDefault="00BB5548">
            <w:pPr>
              <w:pStyle w:val="42"/>
              <w:spacing w:after="72"/>
              <w:ind w:left="1133"/>
              <w:rPr>
                <w:del w:id="4237" w:author="阿毛" w:date="2021-05-21T17:49:00Z"/>
                <w:rFonts w:ascii="標楷體" w:hAnsi="標楷體"/>
              </w:rPr>
              <w:pPrChange w:id="4238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3C2CF262" w14:textId="3C411D39" w:rsidR="00BB5548" w:rsidRPr="00362205" w:rsidDel="007154E3" w:rsidRDefault="00BB5548">
            <w:pPr>
              <w:pStyle w:val="42"/>
              <w:spacing w:after="72"/>
              <w:ind w:left="1133"/>
              <w:rPr>
                <w:del w:id="4239" w:author="阿毛" w:date="2021-05-21T17:49:00Z"/>
                <w:rFonts w:ascii="標楷體" w:hAnsi="標楷體"/>
              </w:rPr>
              <w:pPrChange w:id="4240" w:author="阿毛" w:date="2021-06-02T14:38:00Z">
                <w:pPr/>
              </w:pPrChange>
            </w:pPr>
            <w:del w:id="4241" w:author="阿毛" w:date="2021-05-21T17:49:00Z">
              <w:r w:rsidRPr="00362205" w:rsidDel="007154E3">
                <w:rPr>
                  <w:rFonts w:ascii="標楷體" w:hAnsi="標楷體" w:hint="eastAsia"/>
                </w:rPr>
                <w:delText>必須輸入，可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</w:del>
          </w:p>
          <w:p w14:paraId="235B7C22" w14:textId="731B9C8B" w:rsidR="00BB5548" w:rsidRPr="00362205" w:rsidDel="007154E3" w:rsidRDefault="00BB5548">
            <w:pPr>
              <w:pStyle w:val="42"/>
              <w:spacing w:after="72"/>
              <w:ind w:left="1133"/>
              <w:rPr>
                <w:del w:id="4242" w:author="阿毛" w:date="2021-05-21T17:49:00Z"/>
                <w:rFonts w:ascii="標楷體" w:hAnsi="標楷體" w:cs="新細明體"/>
              </w:rPr>
              <w:pPrChange w:id="4243" w:author="阿毛" w:date="2021-06-02T14:38:00Z">
                <w:pPr>
                  <w:ind w:left="240" w:hangingChars="100" w:hanging="240"/>
                </w:pPr>
              </w:pPrChange>
            </w:pPr>
            <w:del w:id="4244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1.查詢起日預設值為本月1日，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。</w:delText>
              </w:r>
            </w:del>
          </w:p>
          <w:p w14:paraId="07B5F8B9" w14:textId="2A66CBBC" w:rsidR="00BB5548" w:rsidRPr="00AB69BA" w:rsidDel="007154E3" w:rsidRDefault="00BB5548">
            <w:pPr>
              <w:pStyle w:val="42"/>
              <w:spacing w:after="72"/>
              <w:ind w:left="1133"/>
              <w:rPr>
                <w:del w:id="4245" w:author="阿毛" w:date="2021-05-21T17:49:00Z"/>
                <w:rFonts w:ascii="標楷體" w:hAnsi="標楷體"/>
              </w:rPr>
              <w:pPrChange w:id="4246" w:author="阿毛" w:date="2021-06-02T14:38:00Z">
                <w:pPr>
                  <w:ind w:left="240" w:hangingChars="100" w:hanging="240"/>
                </w:pPr>
              </w:pPrChange>
            </w:pPr>
            <w:del w:id="4247" w:author="阿毛" w:date="2021-05-21T17:49:00Z">
              <w:r w:rsidRPr="00362205" w:rsidDel="007154E3">
                <w:rPr>
                  <w:rFonts w:ascii="標楷體" w:hAnsi="標楷體" w:cs="新細明體" w:hint="eastAsia"/>
                </w:rPr>
                <w:delText>2.查詢止日預設值為本營業日，</w:delText>
              </w:r>
              <w:r w:rsidRPr="00362205" w:rsidDel="007154E3">
                <w:rPr>
                  <w:rFonts w:ascii="標楷體" w:hAnsi="標楷體" w:hint="eastAsia"/>
                </w:rPr>
                <w:delText>可</w:delText>
              </w:r>
              <w:r w:rsidRPr="00362205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362205" w:rsidDel="007154E3">
                <w:rPr>
                  <w:rFonts w:ascii="標楷體" w:hAnsi="標楷體" w:hint="eastAsia"/>
                </w:rPr>
                <w:delText>改</w:delText>
              </w:r>
              <w:r w:rsidRPr="00362205" w:rsidDel="007154E3">
                <w:rPr>
                  <w:rFonts w:ascii="標楷體" w:hAnsi="標楷體" w:cs="新細明體" w:hint="eastAsia"/>
                </w:rPr>
                <w:delText>，不可小於查詢起日，不可大於本營業日。</w:delText>
              </w:r>
            </w:del>
          </w:p>
        </w:tc>
      </w:tr>
      <w:tr w:rsidR="00BB5548" w:rsidRPr="00CA6569" w:rsidDel="007154E3" w14:paraId="0D04AE7D" w14:textId="640EFCD5" w:rsidTr="000D67DF">
        <w:trPr>
          <w:trHeight w:val="291"/>
          <w:jc w:val="center"/>
          <w:del w:id="4248" w:author="阿毛" w:date="2021-05-21T17:49:00Z"/>
        </w:trPr>
        <w:tc>
          <w:tcPr>
            <w:tcW w:w="484" w:type="dxa"/>
          </w:tcPr>
          <w:p w14:paraId="69DE1C53" w14:textId="32D6685F" w:rsidR="00BB5548" w:rsidRPr="00CA6569" w:rsidDel="007154E3" w:rsidRDefault="00BB5548">
            <w:pPr>
              <w:pStyle w:val="42"/>
              <w:spacing w:after="72"/>
              <w:ind w:left="1133"/>
              <w:rPr>
                <w:del w:id="4249" w:author="阿毛" w:date="2021-05-21T17:49:00Z"/>
                <w:rFonts w:ascii="標楷體" w:hAnsi="標楷體"/>
              </w:rPr>
              <w:pPrChange w:id="4250" w:author="阿毛" w:date="2021-06-02T14:38:00Z">
                <w:pPr/>
              </w:pPrChange>
            </w:pPr>
          </w:p>
        </w:tc>
        <w:tc>
          <w:tcPr>
            <w:tcW w:w="1673" w:type="dxa"/>
          </w:tcPr>
          <w:p w14:paraId="08F19BC2" w14:textId="666ED642" w:rsidR="00BB5548" w:rsidRPr="00CA6569" w:rsidDel="007154E3" w:rsidRDefault="00BB5548">
            <w:pPr>
              <w:pStyle w:val="42"/>
              <w:spacing w:after="72"/>
              <w:ind w:left="1133"/>
              <w:rPr>
                <w:del w:id="4251" w:author="阿毛" w:date="2021-05-21T17:49:00Z"/>
                <w:rFonts w:ascii="標楷體" w:hAnsi="標楷體"/>
              </w:rPr>
              <w:pPrChange w:id="4252" w:author="阿毛" w:date="2021-06-02T14:38:00Z">
                <w:pPr/>
              </w:pPrChange>
            </w:pPr>
          </w:p>
        </w:tc>
        <w:tc>
          <w:tcPr>
            <w:tcW w:w="1701" w:type="dxa"/>
          </w:tcPr>
          <w:p w14:paraId="37F121C4" w14:textId="451E8256" w:rsidR="00BB5548" w:rsidRPr="00CA6569" w:rsidDel="007154E3" w:rsidRDefault="00BB5548">
            <w:pPr>
              <w:pStyle w:val="42"/>
              <w:spacing w:after="72"/>
              <w:ind w:left="1133"/>
              <w:rPr>
                <w:del w:id="4253" w:author="阿毛" w:date="2021-05-21T17:49:00Z"/>
                <w:rFonts w:ascii="標楷體" w:hAnsi="標楷體"/>
              </w:rPr>
              <w:pPrChange w:id="4254" w:author="阿毛" w:date="2021-06-02T14:38:00Z">
                <w:pPr/>
              </w:pPrChange>
            </w:pPr>
          </w:p>
        </w:tc>
        <w:tc>
          <w:tcPr>
            <w:tcW w:w="1418" w:type="dxa"/>
          </w:tcPr>
          <w:p w14:paraId="38A93033" w14:textId="3E7AE759" w:rsidR="00BB5548" w:rsidRPr="00CA6569" w:rsidDel="007154E3" w:rsidRDefault="00BB5548">
            <w:pPr>
              <w:pStyle w:val="42"/>
              <w:spacing w:after="72"/>
              <w:ind w:left="1133"/>
              <w:rPr>
                <w:del w:id="4255" w:author="阿毛" w:date="2021-05-21T17:49:00Z"/>
                <w:rFonts w:ascii="標楷體" w:hAnsi="標楷體"/>
              </w:rPr>
              <w:pPrChange w:id="4256" w:author="阿毛" w:date="2021-06-02T14:38:00Z">
                <w:pPr/>
              </w:pPrChange>
            </w:pPr>
          </w:p>
        </w:tc>
        <w:tc>
          <w:tcPr>
            <w:tcW w:w="708" w:type="dxa"/>
          </w:tcPr>
          <w:p w14:paraId="4DAADFC1" w14:textId="0C0A0D76" w:rsidR="00BB5548" w:rsidRPr="00CA6569" w:rsidDel="007154E3" w:rsidRDefault="00BB5548">
            <w:pPr>
              <w:pStyle w:val="42"/>
              <w:spacing w:after="72"/>
              <w:ind w:left="1133"/>
              <w:rPr>
                <w:del w:id="4257" w:author="阿毛" w:date="2021-05-21T17:49:00Z"/>
                <w:rFonts w:ascii="標楷體" w:hAnsi="標楷體"/>
              </w:rPr>
              <w:pPrChange w:id="4258" w:author="阿毛" w:date="2021-06-02T14:38:00Z">
                <w:pPr/>
              </w:pPrChange>
            </w:pPr>
          </w:p>
        </w:tc>
        <w:tc>
          <w:tcPr>
            <w:tcW w:w="641" w:type="dxa"/>
          </w:tcPr>
          <w:p w14:paraId="2F56D70A" w14:textId="78B33052" w:rsidR="00BB5548" w:rsidRPr="00CA6569" w:rsidDel="007154E3" w:rsidRDefault="00BB5548">
            <w:pPr>
              <w:pStyle w:val="42"/>
              <w:spacing w:after="72"/>
              <w:ind w:left="1133"/>
              <w:rPr>
                <w:del w:id="4259" w:author="阿毛" w:date="2021-05-21T17:49:00Z"/>
                <w:rFonts w:ascii="標楷體" w:hAnsi="標楷體"/>
              </w:rPr>
              <w:pPrChange w:id="4260" w:author="阿毛" w:date="2021-06-02T14:38:00Z">
                <w:pPr/>
              </w:pPrChange>
            </w:pPr>
          </w:p>
        </w:tc>
        <w:tc>
          <w:tcPr>
            <w:tcW w:w="693" w:type="dxa"/>
          </w:tcPr>
          <w:p w14:paraId="31847200" w14:textId="0D51AC6F" w:rsidR="00BB5548" w:rsidRPr="00CA6569" w:rsidDel="007154E3" w:rsidRDefault="00BB5548">
            <w:pPr>
              <w:pStyle w:val="42"/>
              <w:spacing w:after="72"/>
              <w:ind w:left="1133"/>
              <w:rPr>
                <w:del w:id="4261" w:author="阿毛" w:date="2021-05-21T17:49:00Z"/>
                <w:rFonts w:ascii="標楷體" w:hAnsi="標楷體"/>
              </w:rPr>
              <w:pPrChange w:id="4262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41163BE6" w14:textId="1150CE82" w:rsidR="00BB5548" w:rsidRPr="00CA6569" w:rsidDel="007154E3" w:rsidRDefault="00BB5548">
            <w:pPr>
              <w:pStyle w:val="42"/>
              <w:spacing w:after="72"/>
              <w:ind w:left="1133"/>
              <w:rPr>
                <w:del w:id="4263" w:author="阿毛" w:date="2021-05-21T17:49:00Z"/>
                <w:rFonts w:ascii="標楷體" w:hAnsi="標楷體"/>
              </w:rPr>
              <w:pPrChange w:id="4264" w:author="阿毛" w:date="2021-06-02T14:38:00Z">
                <w:pPr/>
              </w:pPrChange>
            </w:pPr>
          </w:p>
        </w:tc>
      </w:tr>
    </w:tbl>
    <w:p w14:paraId="07A6B347" w14:textId="2E066CA5" w:rsidR="001D0E4A" w:rsidDel="007154E3" w:rsidRDefault="001D0E4A">
      <w:pPr>
        <w:pStyle w:val="42"/>
        <w:spacing w:after="72"/>
        <w:ind w:left="1133"/>
        <w:rPr>
          <w:del w:id="4265" w:author="阿毛" w:date="2021-05-21T17:49:00Z"/>
        </w:rPr>
        <w:pPrChange w:id="4266" w:author="阿毛" w:date="2021-06-02T14:38:00Z">
          <w:pPr/>
        </w:pPrChange>
      </w:pPr>
    </w:p>
    <w:p w14:paraId="2138514F" w14:textId="4782B3AF" w:rsidR="00BB5548" w:rsidDel="007154E3" w:rsidRDefault="00BB5548">
      <w:pPr>
        <w:pStyle w:val="42"/>
        <w:spacing w:after="72"/>
        <w:ind w:left="1133"/>
        <w:rPr>
          <w:del w:id="4267" w:author="阿毛" w:date="2021-05-21T17:49:00Z"/>
        </w:rPr>
        <w:pPrChange w:id="4268" w:author="阿毛" w:date="2021-06-02T14:38:00Z">
          <w:pPr/>
        </w:pPrChange>
      </w:pPr>
    </w:p>
    <w:p w14:paraId="0894051E" w14:textId="72C0E2E5" w:rsidR="00BB5548" w:rsidRPr="00BB5548" w:rsidDel="007154E3" w:rsidRDefault="00BB5548">
      <w:pPr>
        <w:pStyle w:val="42"/>
        <w:spacing w:after="72"/>
        <w:ind w:left="1133"/>
        <w:rPr>
          <w:del w:id="4269" w:author="阿毛" w:date="2021-05-21T17:49:00Z"/>
          <w:rFonts w:ascii="標楷體" w:hAnsi="標楷體"/>
        </w:rPr>
        <w:pPrChange w:id="4270" w:author="阿毛" w:date="2021-06-02T14:38:00Z">
          <w:pPr>
            <w:pStyle w:val="42"/>
            <w:spacing w:after="72"/>
            <w:ind w:leftChars="0" w:left="0"/>
          </w:pPr>
        </w:pPrChange>
      </w:pPr>
      <w:del w:id="4271" w:author="阿毛" w:date="2021-05-21T17:49:00Z">
        <w:r w:rsidRPr="00BB5548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  <w:lang w:eastAsia="zh-HK"/>
          </w:rPr>
          <w:delText>檔案</w:delText>
        </w:r>
        <w:r w:rsidRPr="00BB5548" w:rsidDel="007154E3">
          <w:rPr>
            <w:rFonts w:ascii="標楷體" w:hAnsi="標楷體" w:hint="eastAsia"/>
          </w:rPr>
          <w:delText>：新增逾放案件明細</w:delText>
        </w:r>
        <w:r w:rsidDel="007154E3">
          <w:rPr>
            <w:rFonts w:ascii="標楷體" w:hAnsi="標楷體" w:hint="eastAsia"/>
            <w:lang w:eastAsia="zh-HK"/>
          </w:rPr>
          <w:delText>檔</w:delText>
        </w:r>
      </w:del>
    </w:p>
    <w:p w14:paraId="3194F2F7" w14:textId="66BA1E64" w:rsidR="00BB5548" w:rsidDel="007154E3" w:rsidRDefault="00BB5548">
      <w:pPr>
        <w:pStyle w:val="42"/>
        <w:spacing w:after="72"/>
        <w:ind w:left="1133"/>
        <w:rPr>
          <w:del w:id="4272" w:author="阿毛" w:date="2021-05-21T17:49:00Z"/>
          <w:rFonts w:ascii="標楷體" w:hAnsi="標楷體"/>
        </w:rPr>
        <w:pPrChange w:id="4273" w:author="阿毛" w:date="2021-06-02T14:38:00Z">
          <w:pPr/>
        </w:pPrChange>
      </w:pPr>
      <w:del w:id="4274" w:author="阿毛" w:date="2021-05-21T17:49:00Z">
        <w:r w:rsidRPr="00BB5548" w:rsidDel="007154E3">
          <w:rPr>
            <w:rFonts w:ascii="標楷體" w:hAnsi="標楷體" w:hint="eastAsia"/>
          </w:rPr>
          <w:delText>參考附件：</w:delText>
        </w:r>
        <w:r w:rsidDel="007154E3">
          <w:rPr>
            <w:rFonts w:ascii="標楷體" w:hAnsi="標楷體" w:hint="eastAsia"/>
          </w:rPr>
          <w:delText xml:space="preserve"> </w:delText>
        </w:r>
        <w:r w:rsidRPr="00BB5548" w:rsidDel="007154E3">
          <w:rPr>
            <w:rFonts w:ascii="標楷體" w:hAnsi="標楷體" w:hint="eastAsia"/>
          </w:rPr>
          <w:delText>Dashboard_Query_9701212_新增逾放案件明細</w:delText>
        </w:r>
        <w:r w:rsidDel="007154E3">
          <w:rPr>
            <w:rFonts w:ascii="標楷體" w:hAnsi="標楷體" w:hint="eastAsia"/>
          </w:rPr>
          <w:delText>.</w:delText>
        </w:r>
        <w:r w:rsidRPr="00BB5548" w:rsidDel="007154E3">
          <w:rPr>
            <w:rFonts w:ascii="標楷體" w:hAnsi="標楷體"/>
          </w:rPr>
          <w:delText>xlsx</w:delText>
        </w:r>
      </w:del>
    </w:p>
    <w:p w14:paraId="3A39C7DF" w14:textId="0D2CDD37" w:rsidR="00BB5548" w:rsidDel="007154E3" w:rsidRDefault="00BB5548">
      <w:pPr>
        <w:pStyle w:val="42"/>
        <w:spacing w:after="72"/>
        <w:ind w:left="1133"/>
        <w:rPr>
          <w:del w:id="4275" w:author="阿毛" w:date="2021-05-21T17:49:00Z"/>
        </w:rPr>
        <w:pPrChange w:id="4276" w:author="阿毛" w:date="2021-06-02T14:38:00Z">
          <w:pPr/>
        </w:pPrChange>
      </w:pPr>
    </w:p>
    <w:p w14:paraId="55B57D31" w14:textId="2926A439" w:rsidR="001D0E4A" w:rsidRPr="00D545F1" w:rsidDel="007154E3" w:rsidRDefault="001D0E4A">
      <w:pPr>
        <w:pStyle w:val="42"/>
        <w:spacing w:after="72"/>
        <w:ind w:left="1133"/>
        <w:rPr>
          <w:del w:id="4277" w:author="阿毛" w:date="2021-05-21T17:49:00Z"/>
          <w:rFonts w:ascii="標楷體" w:hAnsi="標楷體"/>
        </w:rPr>
        <w:pPrChange w:id="4278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279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Del="007154E3">
          <w:rPr>
            <w:rFonts w:ascii="標楷體" w:hAnsi="標楷體" w:hint="eastAsia"/>
          </w:rPr>
          <w:delText>8</w:delText>
        </w:r>
        <w:r w:rsidDel="007154E3">
          <w:rPr>
            <w:rFonts w:ascii="標楷體" w:hAnsi="標楷體" w:hint="eastAsia"/>
            <w:lang w:eastAsia="zh-HK"/>
          </w:rPr>
          <w:delText>貸</w:delText>
        </w:r>
        <w:r w:rsidDel="007154E3">
          <w:rPr>
            <w:rFonts w:ascii="標楷體" w:hAnsi="標楷體" w:hint="eastAsia"/>
          </w:rPr>
          <w:delText>款</w:delText>
        </w:r>
        <w:r w:rsidDel="007154E3">
          <w:rPr>
            <w:rFonts w:ascii="標楷體" w:hAnsi="標楷體" w:hint="eastAsia"/>
            <w:lang w:eastAsia="zh-HK"/>
          </w:rPr>
          <w:delText>自動轉帳申請書明細表</w:delText>
        </w:r>
      </w:del>
    </w:p>
    <w:p w14:paraId="2E90B012" w14:textId="5FBE6F7B" w:rsidR="001D0E4A" w:rsidRPr="00AB69BA" w:rsidDel="007154E3" w:rsidRDefault="001D0E4A">
      <w:pPr>
        <w:pStyle w:val="42"/>
        <w:spacing w:after="72"/>
        <w:ind w:left="1133"/>
        <w:rPr>
          <w:del w:id="4280" w:author="阿毛" w:date="2021-05-21T17:49:00Z"/>
        </w:rPr>
        <w:pPrChange w:id="4281" w:author="阿毛" w:date="2021-06-02T14:38:00Z">
          <w:pPr>
            <w:pStyle w:val="a"/>
          </w:pPr>
        </w:pPrChange>
      </w:pPr>
      <w:del w:id="4282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1D0E4A" w:rsidRPr="00AB69BA" w:rsidDel="007154E3" w14:paraId="40CE0611" w14:textId="212ECD8A" w:rsidTr="00EC6070">
        <w:trPr>
          <w:trHeight w:val="277"/>
          <w:del w:id="428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BF7242" w14:textId="649D4590" w:rsidR="001D0E4A" w:rsidRPr="00AB69BA" w:rsidDel="007154E3" w:rsidRDefault="001D0E4A">
            <w:pPr>
              <w:pStyle w:val="42"/>
              <w:spacing w:after="72"/>
              <w:ind w:left="1133"/>
              <w:rPr>
                <w:del w:id="4284" w:author="阿毛" w:date="2021-05-21T17:49:00Z"/>
                <w:rFonts w:ascii="標楷體" w:hAnsi="標楷體"/>
              </w:rPr>
              <w:pPrChange w:id="4285" w:author="阿毛" w:date="2021-06-02T14:38:00Z">
                <w:pPr/>
              </w:pPrChange>
            </w:pPr>
            <w:del w:id="428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E8F585E" w14:textId="2B4056BA" w:rsidR="001D0E4A" w:rsidDel="007154E3" w:rsidRDefault="001D0E4A">
            <w:pPr>
              <w:pStyle w:val="42"/>
              <w:spacing w:after="72"/>
              <w:ind w:left="1133"/>
              <w:rPr>
                <w:del w:id="4287" w:author="阿毛" w:date="2021-05-21T17:49:00Z"/>
                <w:rFonts w:ascii="標楷體" w:hAnsi="標楷體"/>
              </w:rPr>
              <w:pPrChange w:id="4288" w:author="阿毛" w:date="2021-06-02T14:38:00Z">
                <w:pPr/>
              </w:pPrChange>
            </w:pPr>
            <w:del w:id="4289" w:author="阿毛" w:date="2021-05-21T17:49:00Z">
              <w:r w:rsidRPr="001D0E4A" w:rsidDel="007154E3">
                <w:rPr>
                  <w:rFonts w:ascii="標楷體" w:hAnsi="標楷體" w:hint="eastAsia"/>
                </w:rPr>
                <w:delText>貸款自動轉帳申請書明細表</w:delText>
              </w:r>
            </w:del>
          </w:p>
          <w:p w14:paraId="0C3DFADF" w14:textId="5E4BE8CC" w:rsidR="001D0E4A" w:rsidRPr="003E2496" w:rsidDel="007154E3" w:rsidRDefault="001D0E4A">
            <w:pPr>
              <w:pStyle w:val="42"/>
              <w:spacing w:after="72"/>
              <w:ind w:left="1133"/>
              <w:rPr>
                <w:del w:id="4290" w:author="阿毛" w:date="2021-05-21T17:49:00Z"/>
                <w:rFonts w:ascii="標楷體" w:hAnsi="標楷體"/>
              </w:rPr>
              <w:pPrChange w:id="4291" w:author="阿毛" w:date="2021-06-02T14:38:00Z">
                <w:pPr/>
              </w:pPrChange>
            </w:pPr>
          </w:p>
        </w:tc>
      </w:tr>
      <w:tr w:rsidR="001D0E4A" w:rsidRPr="00AB69BA" w:rsidDel="007154E3" w14:paraId="46F5D070" w14:textId="5AF171B2" w:rsidTr="00EC6070">
        <w:trPr>
          <w:trHeight w:val="277"/>
          <w:del w:id="429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CB97D6" w14:textId="7A96EF43" w:rsidR="001D0E4A" w:rsidRPr="00AB69BA" w:rsidDel="007154E3" w:rsidRDefault="001D0E4A">
            <w:pPr>
              <w:pStyle w:val="42"/>
              <w:spacing w:after="72"/>
              <w:ind w:left="1133"/>
              <w:rPr>
                <w:del w:id="4293" w:author="阿毛" w:date="2021-05-21T17:49:00Z"/>
                <w:rFonts w:ascii="標楷體" w:hAnsi="標楷體"/>
              </w:rPr>
              <w:pPrChange w:id="4294" w:author="阿毛" w:date="2021-06-02T14:38:00Z">
                <w:pPr/>
              </w:pPrChange>
            </w:pPr>
            <w:del w:id="4295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8CC888" w14:textId="0B65C98A" w:rsidR="001D0E4A" w:rsidRPr="00AB69BA" w:rsidDel="007154E3" w:rsidRDefault="001D0E4A">
            <w:pPr>
              <w:pStyle w:val="42"/>
              <w:spacing w:after="72"/>
              <w:ind w:left="1133"/>
              <w:rPr>
                <w:del w:id="4296" w:author="阿毛" w:date="2021-05-21T17:49:00Z"/>
                <w:rFonts w:ascii="標楷體" w:hAnsi="標楷體"/>
              </w:rPr>
              <w:pPrChange w:id="4297" w:author="阿毛" w:date="2021-06-02T14:38:00Z">
                <w:pPr/>
              </w:pPrChange>
            </w:pPr>
          </w:p>
        </w:tc>
      </w:tr>
      <w:tr w:rsidR="001D0E4A" w:rsidRPr="00AB69BA" w:rsidDel="007154E3" w14:paraId="579E40EF" w14:textId="799F9B78" w:rsidTr="00EC6070">
        <w:trPr>
          <w:trHeight w:val="773"/>
          <w:del w:id="42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4A3A05" w14:textId="7FC07ABA" w:rsidR="001D0E4A" w:rsidRPr="00AB69BA" w:rsidDel="007154E3" w:rsidRDefault="001D0E4A">
            <w:pPr>
              <w:pStyle w:val="42"/>
              <w:spacing w:after="72"/>
              <w:ind w:left="1133"/>
              <w:rPr>
                <w:del w:id="4299" w:author="阿毛" w:date="2021-05-21T17:49:00Z"/>
                <w:rFonts w:ascii="標楷體" w:hAnsi="標楷體"/>
              </w:rPr>
              <w:pPrChange w:id="4300" w:author="阿毛" w:date="2021-06-02T14:38:00Z">
                <w:pPr/>
              </w:pPrChange>
            </w:pPr>
            <w:del w:id="430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A0A9C8" w14:textId="16313A8B" w:rsidR="001D0E4A" w:rsidRPr="00AB69BA" w:rsidDel="007154E3" w:rsidRDefault="001D0E4A">
            <w:pPr>
              <w:pStyle w:val="42"/>
              <w:spacing w:after="72"/>
              <w:ind w:left="1133"/>
              <w:rPr>
                <w:del w:id="4302" w:author="阿毛" w:date="2021-05-21T17:49:00Z"/>
                <w:rFonts w:ascii="標楷體" w:hAnsi="標楷體"/>
              </w:rPr>
              <w:pPrChange w:id="4303" w:author="阿毛" w:date="2021-06-02T14:38:00Z">
                <w:pPr/>
              </w:pPrChange>
            </w:pPr>
          </w:p>
        </w:tc>
      </w:tr>
      <w:tr w:rsidR="001D0E4A" w:rsidRPr="00AB69BA" w:rsidDel="007154E3" w14:paraId="78DC02B3" w14:textId="1754B905" w:rsidTr="00EC6070">
        <w:trPr>
          <w:trHeight w:val="321"/>
          <w:del w:id="430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D2E0483" w14:textId="04188C58" w:rsidR="001D0E4A" w:rsidRPr="00AB69BA" w:rsidDel="007154E3" w:rsidRDefault="001D0E4A">
            <w:pPr>
              <w:pStyle w:val="42"/>
              <w:spacing w:after="72"/>
              <w:ind w:left="1133"/>
              <w:rPr>
                <w:del w:id="4305" w:author="阿毛" w:date="2021-05-21T17:49:00Z"/>
                <w:rFonts w:ascii="標楷體" w:hAnsi="標楷體"/>
              </w:rPr>
              <w:pPrChange w:id="4306" w:author="阿毛" w:date="2021-06-02T14:38:00Z">
                <w:pPr/>
              </w:pPrChange>
            </w:pPr>
            <w:del w:id="4307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7000D1" w14:textId="3CCCC956" w:rsidR="001D0E4A" w:rsidRPr="00AB69BA" w:rsidDel="007154E3" w:rsidRDefault="001D0E4A">
            <w:pPr>
              <w:pStyle w:val="42"/>
              <w:spacing w:after="72"/>
              <w:ind w:left="1133"/>
              <w:rPr>
                <w:del w:id="4308" w:author="阿毛" w:date="2021-05-21T17:49:00Z"/>
                <w:rFonts w:ascii="標楷體" w:hAnsi="標楷體"/>
              </w:rPr>
              <w:pPrChange w:id="4309" w:author="阿毛" w:date="2021-06-02T14:38:00Z">
                <w:pPr/>
              </w:pPrChange>
            </w:pPr>
          </w:p>
        </w:tc>
      </w:tr>
      <w:tr w:rsidR="001D0E4A" w:rsidRPr="00AB69BA" w:rsidDel="007154E3" w14:paraId="67E1470D" w14:textId="69B76931" w:rsidTr="00EC6070">
        <w:trPr>
          <w:trHeight w:val="1311"/>
          <w:del w:id="431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6096BF" w14:textId="520D6397" w:rsidR="001D0E4A" w:rsidRPr="00AB69BA" w:rsidDel="007154E3" w:rsidRDefault="001D0E4A">
            <w:pPr>
              <w:pStyle w:val="42"/>
              <w:spacing w:after="72"/>
              <w:ind w:left="1133"/>
              <w:rPr>
                <w:del w:id="4311" w:author="阿毛" w:date="2021-05-21T17:49:00Z"/>
                <w:rFonts w:ascii="標楷體" w:hAnsi="標楷體"/>
              </w:rPr>
              <w:pPrChange w:id="4312" w:author="阿毛" w:date="2021-06-02T14:38:00Z">
                <w:pPr/>
              </w:pPrChange>
            </w:pPr>
            <w:del w:id="4313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383F1D5" w14:textId="66B28579" w:rsidR="001D0E4A" w:rsidRPr="00AB69BA" w:rsidDel="007154E3" w:rsidRDefault="001D0E4A">
            <w:pPr>
              <w:pStyle w:val="42"/>
              <w:spacing w:after="72"/>
              <w:ind w:left="1133"/>
              <w:rPr>
                <w:del w:id="4314" w:author="阿毛" w:date="2021-05-21T17:49:00Z"/>
                <w:rFonts w:ascii="標楷體" w:hAnsi="標楷體"/>
              </w:rPr>
              <w:pPrChange w:id="4315" w:author="阿毛" w:date="2021-06-02T14:38:00Z">
                <w:pPr/>
              </w:pPrChange>
            </w:pPr>
          </w:p>
        </w:tc>
      </w:tr>
      <w:tr w:rsidR="001D0E4A" w:rsidRPr="00AB69BA" w:rsidDel="007154E3" w14:paraId="5E8CE87B" w14:textId="0680EB69" w:rsidTr="00EC6070">
        <w:trPr>
          <w:trHeight w:val="278"/>
          <w:del w:id="431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6FB349" w14:textId="58DFD86F" w:rsidR="001D0E4A" w:rsidRPr="00AB69BA" w:rsidDel="007154E3" w:rsidRDefault="001D0E4A">
            <w:pPr>
              <w:pStyle w:val="42"/>
              <w:spacing w:after="72"/>
              <w:ind w:left="1133"/>
              <w:rPr>
                <w:del w:id="4317" w:author="阿毛" w:date="2021-05-21T17:49:00Z"/>
                <w:rFonts w:ascii="標楷體" w:hAnsi="標楷體"/>
              </w:rPr>
              <w:pPrChange w:id="4318" w:author="阿毛" w:date="2021-06-02T14:38:00Z">
                <w:pPr/>
              </w:pPrChange>
            </w:pPr>
            <w:del w:id="4319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3DD123" w14:textId="1E7EEE19" w:rsidR="001D0E4A" w:rsidRPr="00AB69BA" w:rsidDel="007154E3" w:rsidRDefault="001D0E4A">
            <w:pPr>
              <w:pStyle w:val="42"/>
              <w:spacing w:after="72"/>
              <w:ind w:left="1133"/>
              <w:rPr>
                <w:del w:id="4320" w:author="阿毛" w:date="2021-05-21T17:49:00Z"/>
                <w:rFonts w:ascii="標楷體" w:hAnsi="標楷體"/>
              </w:rPr>
              <w:pPrChange w:id="4321" w:author="阿毛" w:date="2021-06-02T14:38:00Z">
                <w:pPr/>
              </w:pPrChange>
            </w:pPr>
          </w:p>
        </w:tc>
      </w:tr>
      <w:tr w:rsidR="001D0E4A" w:rsidRPr="00AB69BA" w:rsidDel="007154E3" w14:paraId="19CD9FDF" w14:textId="0A63AC78" w:rsidTr="00EC6070">
        <w:trPr>
          <w:trHeight w:val="358"/>
          <w:del w:id="432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BF9C70" w14:textId="48E16FFF" w:rsidR="001D0E4A" w:rsidRPr="00AB69BA" w:rsidDel="007154E3" w:rsidRDefault="001D0E4A">
            <w:pPr>
              <w:pStyle w:val="42"/>
              <w:spacing w:after="72"/>
              <w:ind w:left="1133"/>
              <w:rPr>
                <w:del w:id="4323" w:author="阿毛" w:date="2021-05-21T17:49:00Z"/>
                <w:rFonts w:ascii="標楷體" w:hAnsi="標楷體"/>
              </w:rPr>
              <w:pPrChange w:id="4324" w:author="阿毛" w:date="2021-06-02T14:38:00Z">
                <w:pPr/>
              </w:pPrChange>
            </w:pPr>
            <w:del w:id="4325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1502C" w14:textId="0B92661A" w:rsidR="001D0E4A" w:rsidRPr="00AB69BA" w:rsidDel="007154E3" w:rsidRDefault="001D0E4A">
            <w:pPr>
              <w:pStyle w:val="42"/>
              <w:spacing w:after="72"/>
              <w:ind w:left="1133"/>
              <w:rPr>
                <w:del w:id="4326" w:author="阿毛" w:date="2021-05-21T17:49:00Z"/>
                <w:rFonts w:ascii="標楷體" w:hAnsi="標楷體"/>
              </w:rPr>
              <w:pPrChange w:id="4327" w:author="阿毛" w:date="2021-06-02T14:38:00Z">
                <w:pPr/>
              </w:pPrChange>
            </w:pPr>
          </w:p>
        </w:tc>
      </w:tr>
      <w:tr w:rsidR="001D0E4A" w:rsidRPr="00AB69BA" w:rsidDel="007154E3" w14:paraId="74103E07" w14:textId="782A24A3" w:rsidTr="00EC6070">
        <w:trPr>
          <w:trHeight w:val="278"/>
          <w:del w:id="432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07AF978" w14:textId="7D1B0D36" w:rsidR="001D0E4A" w:rsidRPr="00AB69BA" w:rsidDel="007154E3" w:rsidRDefault="001D0E4A">
            <w:pPr>
              <w:pStyle w:val="42"/>
              <w:spacing w:after="72"/>
              <w:ind w:left="1133"/>
              <w:rPr>
                <w:del w:id="4329" w:author="阿毛" w:date="2021-05-21T17:49:00Z"/>
                <w:rFonts w:ascii="標楷體" w:hAnsi="標楷體"/>
              </w:rPr>
              <w:pPrChange w:id="4330" w:author="阿毛" w:date="2021-06-02T14:38:00Z">
                <w:pPr/>
              </w:pPrChange>
            </w:pPr>
            <w:del w:id="4331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C120B4" w14:textId="11D6CAAE" w:rsidR="001D0E4A" w:rsidRPr="00AB69BA" w:rsidDel="007154E3" w:rsidRDefault="001D0E4A">
            <w:pPr>
              <w:pStyle w:val="42"/>
              <w:spacing w:after="72"/>
              <w:ind w:left="1133"/>
              <w:rPr>
                <w:del w:id="4332" w:author="阿毛" w:date="2021-05-21T17:49:00Z"/>
                <w:rFonts w:ascii="標楷體" w:hAnsi="標楷體"/>
              </w:rPr>
              <w:pPrChange w:id="4333" w:author="阿毛" w:date="2021-06-02T14:38:00Z">
                <w:pPr/>
              </w:pPrChange>
            </w:pPr>
          </w:p>
        </w:tc>
      </w:tr>
    </w:tbl>
    <w:p w14:paraId="2E28976E" w14:textId="03CC8099" w:rsidR="001D0E4A" w:rsidDel="007154E3" w:rsidRDefault="001D0E4A">
      <w:pPr>
        <w:pStyle w:val="42"/>
        <w:spacing w:after="72"/>
        <w:ind w:left="1133"/>
        <w:rPr>
          <w:del w:id="4334" w:author="阿毛" w:date="2021-05-21T17:49:00Z"/>
          <w:rFonts w:ascii="標楷體" w:hAnsi="標楷體"/>
        </w:rPr>
        <w:pPrChange w:id="4335" w:author="阿毛" w:date="2021-06-02T14:38:00Z">
          <w:pPr/>
        </w:pPrChange>
      </w:pPr>
    </w:p>
    <w:p w14:paraId="66462303" w14:textId="35C09C17" w:rsidR="00BE3738" w:rsidDel="007154E3" w:rsidRDefault="00BE3738">
      <w:pPr>
        <w:pStyle w:val="42"/>
        <w:spacing w:after="72"/>
        <w:ind w:left="1133"/>
        <w:rPr>
          <w:del w:id="4336" w:author="阿毛" w:date="2021-05-21T17:49:00Z"/>
          <w:rFonts w:ascii="標楷體" w:hAnsi="標楷體"/>
        </w:rPr>
        <w:pPrChange w:id="4337" w:author="阿毛" w:date="2021-06-02T14:38:00Z">
          <w:pPr>
            <w:widowControl/>
          </w:pPr>
        </w:pPrChange>
      </w:pPr>
      <w:del w:id="4338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2BBA11F1" w14:textId="3930E876" w:rsidR="00BE3738" w:rsidRPr="00AB69BA" w:rsidDel="007154E3" w:rsidRDefault="00BE3738">
      <w:pPr>
        <w:pStyle w:val="42"/>
        <w:spacing w:after="72"/>
        <w:ind w:left="1133"/>
        <w:rPr>
          <w:del w:id="4339" w:author="阿毛" w:date="2021-05-21T17:49:00Z"/>
          <w:rFonts w:ascii="標楷體" w:hAnsi="標楷體"/>
        </w:rPr>
        <w:pPrChange w:id="4340" w:author="阿毛" w:date="2021-06-02T14:38:00Z">
          <w:pPr/>
        </w:pPrChange>
      </w:pPr>
    </w:p>
    <w:p w14:paraId="1C4F1AF4" w14:textId="6AA559FE" w:rsidR="001D0E4A" w:rsidRPr="00AB69BA" w:rsidDel="007154E3" w:rsidRDefault="001D0E4A">
      <w:pPr>
        <w:pStyle w:val="42"/>
        <w:spacing w:after="72"/>
        <w:ind w:left="1133"/>
        <w:rPr>
          <w:del w:id="4341" w:author="阿毛" w:date="2021-05-21T17:49:00Z"/>
        </w:rPr>
        <w:pPrChange w:id="4342" w:author="阿毛" w:date="2021-06-02T14:38:00Z">
          <w:pPr>
            <w:pStyle w:val="a"/>
          </w:pPr>
        </w:pPrChange>
      </w:pPr>
      <w:del w:id="4343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21C9B24C" w14:textId="460F90F1" w:rsidR="001D0E4A" w:rsidRPr="00AB69BA" w:rsidDel="007154E3" w:rsidRDefault="001D0E4A">
      <w:pPr>
        <w:pStyle w:val="42"/>
        <w:spacing w:after="72"/>
        <w:ind w:left="1133"/>
        <w:rPr>
          <w:del w:id="4344" w:author="阿毛" w:date="2021-05-21T17:49:00Z"/>
          <w:rFonts w:ascii="標楷體" w:hAnsi="標楷體"/>
        </w:rPr>
        <w:pPrChange w:id="4345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346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51C9D52A" w14:textId="277A13F4" w:rsidR="001D0E4A" w:rsidDel="007154E3" w:rsidRDefault="00EB300A">
      <w:pPr>
        <w:pStyle w:val="42"/>
        <w:spacing w:after="72"/>
        <w:ind w:left="1133"/>
        <w:rPr>
          <w:del w:id="4347" w:author="阿毛" w:date="2021-05-21T17:49:00Z"/>
          <w:rFonts w:ascii="標楷體" w:hAnsi="標楷體"/>
        </w:rPr>
        <w:pPrChange w:id="4348" w:author="阿毛" w:date="2021-06-02T14:38:00Z">
          <w:pPr>
            <w:autoSpaceDE w:val="0"/>
            <w:autoSpaceDN w:val="0"/>
            <w:adjustRightInd w:val="0"/>
          </w:pPr>
        </w:pPrChange>
      </w:pPr>
      <w:del w:id="4349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2A1F0F7F" wp14:editId="04A24432">
              <wp:extent cx="6775450" cy="1289050"/>
              <wp:effectExtent l="0" t="0" r="6350" b="6350"/>
              <wp:docPr id="1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1289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7039801" w14:textId="1A619361" w:rsidR="001D0E4A" w:rsidRPr="00AB69BA" w:rsidDel="007154E3" w:rsidRDefault="00D950B2">
      <w:pPr>
        <w:pStyle w:val="42"/>
        <w:spacing w:after="72"/>
        <w:ind w:left="1133"/>
        <w:rPr>
          <w:del w:id="4350" w:author="阿毛" w:date="2021-05-21T17:49:00Z"/>
        </w:rPr>
        <w:pPrChange w:id="4351" w:author="阿毛" w:date="2021-06-02T14:38:00Z">
          <w:pPr>
            <w:pStyle w:val="a"/>
          </w:pPr>
        </w:pPrChange>
      </w:pPr>
      <w:del w:id="4352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478FECCA" w14:textId="2E544234" w:rsidTr="00BE3738">
        <w:trPr>
          <w:trHeight w:val="388"/>
          <w:jc w:val="center"/>
          <w:del w:id="4353" w:author="阿毛" w:date="2021-05-21T17:49:00Z"/>
        </w:trPr>
        <w:tc>
          <w:tcPr>
            <w:tcW w:w="484" w:type="dxa"/>
            <w:vMerge w:val="restart"/>
          </w:tcPr>
          <w:p w14:paraId="6FEB3FD8" w14:textId="6F5FCF63" w:rsidR="00BE3738" w:rsidRPr="00CA6569" w:rsidDel="007154E3" w:rsidRDefault="00BE3738">
            <w:pPr>
              <w:pStyle w:val="42"/>
              <w:spacing w:after="72"/>
              <w:ind w:left="1133"/>
              <w:rPr>
                <w:del w:id="4354" w:author="阿毛" w:date="2021-05-21T17:49:00Z"/>
                <w:rFonts w:ascii="標楷體" w:hAnsi="標楷體"/>
              </w:rPr>
              <w:pPrChange w:id="4355" w:author="阿毛" w:date="2021-06-02T14:38:00Z">
                <w:pPr/>
              </w:pPrChange>
            </w:pPr>
            <w:del w:id="4356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2EFD275F" w14:textId="32D2E175" w:rsidR="00BE3738" w:rsidRPr="00CA6569" w:rsidDel="007154E3" w:rsidRDefault="00BE3738">
            <w:pPr>
              <w:pStyle w:val="42"/>
              <w:spacing w:after="72"/>
              <w:ind w:left="1133"/>
              <w:rPr>
                <w:del w:id="4357" w:author="阿毛" w:date="2021-05-21T17:49:00Z"/>
                <w:rFonts w:ascii="標楷體" w:hAnsi="標楷體"/>
              </w:rPr>
              <w:pPrChange w:id="4358" w:author="阿毛" w:date="2021-06-02T14:38:00Z">
                <w:pPr/>
              </w:pPrChange>
            </w:pPr>
            <w:del w:id="4359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0DC428D" w14:textId="6E6DA3FE" w:rsidR="00BE3738" w:rsidRPr="00CA6569" w:rsidDel="007154E3" w:rsidRDefault="00BE3738">
            <w:pPr>
              <w:pStyle w:val="42"/>
              <w:spacing w:after="72"/>
              <w:ind w:left="1133"/>
              <w:rPr>
                <w:del w:id="4360" w:author="阿毛" w:date="2021-05-21T17:49:00Z"/>
                <w:rFonts w:ascii="標楷體" w:hAnsi="標楷體"/>
              </w:rPr>
              <w:pPrChange w:id="4361" w:author="阿毛" w:date="2021-06-02T14:38:00Z">
                <w:pPr>
                  <w:jc w:val="center"/>
                </w:pPr>
              </w:pPrChange>
            </w:pPr>
            <w:del w:id="4362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5CF1E94C" w14:textId="5050297B" w:rsidR="00BE3738" w:rsidRPr="00CA6569" w:rsidDel="007154E3" w:rsidRDefault="00BE3738">
            <w:pPr>
              <w:pStyle w:val="42"/>
              <w:spacing w:after="72"/>
              <w:ind w:left="1133"/>
              <w:rPr>
                <w:del w:id="4363" w:author="阿毛" w:date="2021-05-21T17:49:00Z"/>
                <w:rFonts w:ascii="標楷體" w:hAnsi="標楷體"/>
              </w:rPr>
              <w:pPrChange w:id="4364" w:author="阿毛" w:date="2021-06-02T14:38:00Z">
                <w:pPr/>
              </w:pPrChange>
            </w:pPr>
            <w:del w:id="4365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16D7D755" w14:textId="04D1DCB9" w:rsidTr="00BE3738">
        <w:trPr>
          <w:trHeight w:val="244"/>
          <w:jc w:val="center"/>
          <w:del w:id="4366" w:author="阿毛" w:date="2021-05-21T17:49:00Z"/>
        </w:trPr>
        <w:tc>
          <w:tcPr>
            <w:tcW w:w="484" w:type="dxa"/>
            <w:vMerge/>
          </w:tcPr>
          <w:p w14:paraId="777BD599" w14:textId="717C9BA8" w:rsidR="00BE3738" w:rsidRPr="00CA6569" w:rsidDel="007154E3" w:rsidRDefault="00BE3738">
            <w:pPr>
              <w:pStyle w:val="42"/>
              <w:spacing w:after="72"/>
              <w:ind w:left="1133"/>
              <w:rPr>
                <w:del w:id="4367" w:author="阿毛" w:date="2021-05-21T17:49:00Z"/>
                <w:rFonts w:ascii="標楷體" w:hAnsi="標楷體"/>
              </w:rPr>
              <w:pPrChange w:id="4368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64BE5514" w14:textId="546C62E8" w:rsidR="00BE3738" w:rsidRPr="00CA6569" w:rsidDel="007154E3" w:rsidRDefault="00BE3738">
            <w:pPr>
              <w:pStyle w:val="42"/>
              <w:spacing w:after="72"/>
              <w:ind w:left="1133"/>
              <w:rPr>
                <w:del w:id="4369" w:author="阿毛" w:date="2021-05-21T17:49:00Z"/>
                <w:rFonts w:ascii="標楷體" w:hAnsi="標楷體"/>
              </w:rPr>
              <w:pPrChange w:id="4370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74D2BBE6" w14:textId="7A8974CE" w:rsidR="00BE3738" w:rsidRPr="00CA6569" w:rsidDel="007154E3" w:rsidRDefault="00BE3738">
            <w:pPr>
              <w:pStyle w:val="42"/>
              <w:spacing w:after="72"/>
              <w:ind w:left="1133"/>
              <w:rPr>
                <w:del w:id="4371" w:author="阿毛" w:date="2021-05-21T17:49:00Z"/>
                <w:rFonts w:ascii="標楷體" w:hAnsi="標楷體"/>
              </w:rPr>
              <w:pPrChange w:id="4372" w:author="阿毛" w:date="2021-06-02T14:38:00Z">
                <w:pPr/>
              </w:pPrChange>
            </w:pPr>
            <w:del w:id="4373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537F6C60" w14:textId="3B51D53D" w:rsidR="00BE3738" w:rsidRPr="00CA6569" w:rsidDel="007154E3" w:rsidRDefault="00BE3738">
            <w:pPr>
              <w:pStyle w:val="42"/>
              <w:spacing w:after="72"/>
              <w:ind w:left="1133"/>
              <w:rPr>
                <w:del w:id="4374" w:author="阿毛" w:date="2021-05-21T17:49:00Z"/>
                <w:rFonts w:ascii="標楷體" w:hAnsi="標楷體"/>
              </w:rPr>
              <w:pPrChange w:id="4375" w:author="阿毛" w:date="2021-06-02T14:38:00Z">
                <w:pPr/>
              </w:pPrChange>
            </w:pPr>
            <w:del w:id="4376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A6D8899" w14:textId="1FCEE2B3" w:rsidR="00BE3738" w:rsidRPr="00CA6569" w:rsidDel="007154E3" w:rsidRDefault="00BE3738">
            <w:pPr>
              <w:pStyle w:val="42"/>
              <w:spacing w:after="72"/>
              <w:ind w:left="1133"/>
              <w:rPr>
                <w:del w:id="4377" w:author="阿毛" w:date="2021-05-21T17:49:00Z"/>
                <w:rFonts w:ascii="標楷體" w:hAnsi="標楷體"/>
              </w:rPr>
              <w:pPrChange w:id="4378" w:author="阿毛" w:date="2021-06-02T14:38:00Z">
                <w:pPr/>
              </w:pPrChange>
            </w:pPr>
            <w:del w:id="4379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371E3ABC" w14:textId="2AFCA2C9" w:rsidR="00BE3738" w:rsidRPr="00CA6569" w:rsidDel="007154E3" w:rsidRDefault="00BE3738">
            <w:pPr>
              <w:pStyle w:val="42"/>
              <w:spacing w:after="72"/>
              <w:ind w:left="1133"/>
              <w:rPr>
                <w:del w:id="4380" w:author="阿毛" w:date="2021-05-21T17:49:00Z"/>
                <w:rFonts w:ascii="標楷體" w:hAnsi="標楷體"/>
              </w:rPr>
              <w:pPrChange w:id="4381" w:author="阿毛" w:date="2021-06-02T14:38:00Z">
                <w:pPr/>
              </w:pPrChange>
            </w:pPr>
            <w:del w:id="4382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1DC02061" w14:textId="7BD43BFF" w:rsidR="00BE3738" w:rsidRPr="00CA6569" w:rsidDel="007154E3" w:rsidRDefault="00BE3738">
            <w:pPr>
              <w:pStyle w:val="42"/>
              <w:spacing w:after="72"/>
              <w:ind w:left="1133"/>
              <w:rPr>
                <w:del w:id="4383" w:author="阿毛" w:date="2021-05-21T17:49:00Z"/>
                <w:rFonts w:ascii="標楷體" w:hAnsi="標楷體"/>
              </w:rPr>
              <w:pPrChange w:id="4384" w:author="阿毛" w:date="2021-06-02T14:38:00Z">
                <w:pPr/>
              </w:pPrChange>
            </w:pPr>
            <w:del w:id="4385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EA6FA29" w14:textId="180EA4B8" w:rsidR="00BE3738" w:rsidRPr="00CA6569" w:rsidDel="007154E3" w:rsidRDefault="00BE3738">
            <w:pPr>
              <w:pStyle w:val="42"/>
              <w:spacing w:after="72"/>
              <w:ind w:left="1133"/>
              <w:rPr>
                <w:del w:id="4386" w:author="阿毛" w:date="2021-05-21T17:49:00Z"/>
                <w:rFonts w:ascii="標楷體" w:hAnsi="標楷體"/>
              </w:rPr>
              <w:pPrChange w:id="4387" w:author="阿毛" w:date="2021-06-02T14:38:00Z">
                <w:pPr/>
              </w:pPrChange>
            </w:pPr>
          </w:p>
        </w:tc>
      </w:tr>
      <w:tr w:rsidR="00BE3738" w:rsidRPr="00CA6569" w:rsidDel="007154E3" w14:paraId="0B9673BB" w14:textId="4F9E954E" w:rsidTr="00BE3738">
        <w:trPr>
          <w:trHeight w:val="291"/>
          <w:jc w:val="center"/>
          <w:del w:id="4388" w:author="阿毛" w:date="2021-05-21T17:49:00Z"/>
        </w:trPr>
        <w:tc>
          <w:tcPr>
            <w:tcW w:w="484" w:type="dxa"/>
          </w:tcPr>
          <w:p w14:paraId="716C82A9" w14:textId="52C2BDC2" w:rsidR="00BE3738" w:rsidRPr="00CA6569" w:rsidDel="007154E3" w:rsidRDefault="00BE3738">
            <w:pPr>
              <w:pStyle w:val="42"/>
              <w:spacing w:after="72"/>
              <w:ind w:left="1133"/>
              <w:rPr>
                <w:del w:id="4389" w:author="阿毛" w:date="2021-05-21T17:49:00Z"/>
                <w:rFonts w:ascii="標楷體" w:hAnsi="標楷體"/>
              </w:rPr>
              <w:pPrChange w:id="4390" w:author="阿毛" w:date="2021-06-02T14:38:00Z">
                <w:pPr/>
              </w:pPrChange>
            </w:pPr>
            <w:del w:id="4391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6ADD82BB" w14:textId="75D98C73" w:rsidR="00BE3738" w:rsidRPr="00CA6569" w:rsidDel="007154E3" w:rsidRDefault="00BE3738">
            <w:pPr>
              <w:pStyle w:val="42"/>
              <w:spacing w:after="72"/>
              <w:ind w:left="1133"/>
              <w:rPr>
                <w:del w:id="4392" w:author="阿毛" w:date="2021-05-21T17:49:00Z"/>
                <w:rFonts w:ascii="標楷體" w:hAnsi="標楷體"/>
              </w:rPr>
              <w:pPrChange w:id="4393" w:author="阿毛" w:date="2021-06-02T14:38:00Z">
                <w:pPr/>
              </w:pPrChange>
            </w:pPr>
            <w:del w:id="4394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4EED2B28" w14:textId="0B56FBB5" w:rsidR="00BE3738" w:rsidRPr="00CA6569" w:rsidDel="007154E3" w:rsidRDefault="00BE3738">
            <w:pPr>
              <w:pStyle w:val="42"/>
              <w:spacing w:after="72"/>
              <w:ind w:left="1133"/>
              <w:rPr>
                <w:del w:id="4395" w:author="阿毛" w:date="2021-05-21T17:49:00Z"/>
                <w:rFonts w:ascii="標楷體" w:hAnsi="標楷體" w:cs="新細明體"/>
              </w:rPr>
              <w:pPrChange w:id="4396" w:author="阿毛" w:date="2021-06-02T14:38:00Z">
                <w:pPr/>
              </w:pPrChange>
            </w:pPr>
            <w:del w:id="4397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7B9D74AB" w14:textId="4781ABB3" w:rsidR="00BE3738" w:rsidRPr="00CA6569" w:rsidDel="007154E3" w:rsidRDefault="00BE3738">
            <w:pPr>
              <w:pStyle w:val="42"/>
              <w:spacing w:after="72"/>
              <w:ind w:left="1133"/>
              <w:rPr>
                <w:del w:id="4398" w:author="阿毛" w:date="2021-05-21T17:49:00Z"/>
                <w:rFonts w:ascii="標楷體" w:hAnsi="標楷體"/>
              </w:rPr>
              <w:pPrChange w:id="4399" w:author="阿毛" w:date="2021-06-02T14:38:00Z">
                <w:pPr/>
              </w:pPrChange>
            </w:pPr>
            <w:del w:id="4400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6291CDD6" w14:textId="54A4BA68" w:rsidR="00BE3738" w:rsidRPr="00CA6569" w:rsidDel="007154E3" w:rsidRDefault="00BE3738">
            <w:pPr>
              <w:pStyle w:val="42"/>
              <w:spacing w:after="72"/>
              <w:ind w:left="1133"/>
              <w:rPr>
                <w:del w:id="4401" w:author="阿毛" w:date="2021-05-21T17:49:00Z"/>
                <w:rFonts w:ascii="標楷體" w:hAnsi="標楷體"/>
              </w:rPr>
              <w:pPrChange w:id="4402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0E92858E" w14:textId="084723A8" w:rsidR="00BE3738" w:rsidRPr="00CA6569" w:rsidDel="007154E3" w:rsidRDefault="00BE3738">
            <w:pPr>
              <w:pStyle w:val="42"/>
              <w:spacing w:after="72"/>
              <w:ind w:left="1133"/>
              <w:rPr>
                <w:del w:id="4403" w:author="阿毛" w:date="2021-05-21T17:49:00Z"/>
                <w:rFonts w:ascii="標楷體" w:hAnsi="標楷體"/>
              </w:rPr>
              <w:pPrChange w:id="4404" w:author="阿毛" w:date="2021-06-02T14:38:00Z">
                <w:pPr/>
              </w:pPrChange>
            </w:pPr>
            <w:del w:id="4405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261A40E6" w14:textId="2C2FA7B1" w:rsidR="00BE3738" w:rsidRPr="00CA6569" w:rsidDel="007154E3" w:rsidRDefault="00BE3738">
            <w:pPr>
              <w:pStyle w:val="42"/>
              <w:spacing w:after="72"/>
              <w:ind w:left="1133"/>
              <w:rPr>
                <w:del w:id="4406" w:author="阿毛" w:date="2021-05-21T17:49:00Z"/>
                <w:rFonts w:ascii="標楷體" w:hAnsi="標楷體"/>
              </w:rPr>
              <w:pPrChange w:id="4407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83886C1" w14:textId="4B532426" w:rsidR="00BE3738" w:rsidRPr="00CA6569" w:rsidDel="007154E3" w:rsidRDefault="00BE3738">
            <w:pPr>
              <w:pStyle w:val="42"/>
              <w:spacing w:after="72"/>
              <w:ind w:left="1133"/>
              <w:rPr>
                <w:del w:id="4408" w:author="阿毛" w:date="2021-05-21T17:49:00Z"/>
                <w:rFonts w:ascii="標楷體" w:hAnsi="標楷體"/>
              </w:rPr>
              <w:pPrChange w:id="4409" w:author="阿毛" w:date="2021-06-02T14:38:00Z">
                <w:pPr/>
              </w:pPrChange>
            </w:pPr>
            <w:del w:id="4410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25E289B4" w14:textId="11D2A077" w:rsidR="00BE3738" w:rsidRPr="00BE3738" w:rsidDel="007154E3" w:rsidRDefault="00BE3738">
      <w:pPr>
        <w:pStyle w:val="42"/>
        <w:spacing w:after="72"/>
        <w:ind w:left="1133"/>
        <w:rPr>
          <w:del w:id="4411" w:author="阿毛" w:date="2021-05-21T17:49:00Z"/>
        </w:rPr>
        <w:pPrChange w:id="4412" w:author="阿毛" w:date="2021-06-02T14:38:00Z">
          <w:pPr/>
        </w:pPrChange>
      </w:pPr>
    </w:p>
    <w:p w14:paraId="7EC97DC7" w14:textId="5862A183" w:rsidR="00BE3738" w:rsidDel="007154E3" w:rsidRDefault="00BE3738">
      <w:pPr>
        <w:pStyle w:val="42"/>
        <w:spacing w:after="72"/>
        <w:ind w:left="1133"/>
        <w:rPr>
          <w:del w:id="4413" w:author="阿毛" w:date="2021-05-21T17:49:00Z"/>
        </w:rPr>
        <w:pPrChange w:id="4414" w:author="阿毛" w:date="2021-06-02T14:38:00Z">
          <w:pPr/>
        </w:pPrChange>
      </w:pPr>
    </w:p>
    <w:p w14:paraId="12EB2EC3" w14:textId="1E43F9A1" w:rsidR="00BE3738" w:rsidDel="007154E3" w:rsidRDefault="00BE3738">
      <w:pPr>
        <w:pStyle w:val="42"/>
        <w:spacing w:after="72"/>
        <w:ind w:left="1133"/>
        <w:rPr>
          <w:del w:id="4415" w:author="阿毛" w:date="2021-05-21T17:49:00Z"/>
          <w:rFonts w:ascii="標楷體" w:hAnsi="標楷體"/>
        </w:rPr>
        <w:pPrChange w:id="4416" w:author="阿毛" w:date="2021-06-02T14:38:00Z">
          <w:pPr>
            <w:pStyle w:val="42"/>
            <w:spacing w:after="72"/>
            <w:ind w:leftChars="0" w:left="0"/>
          </w:pPr>
        </w:pPrChange>
      </w:pPr>
      <w:del w:id="4417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1D0E4A" w:rsidDel="007154E3">
          <w:rPr>
            <w:rFonts w:ascii="標楷體" w:hAnsi="標楷體" w:hint="eastAsia"/>
          </w:rPr>
          <w:delText>貸款自動轉帳申請書明細表</w:delText>
        </w:r>
      </w:del>
    </w:p>
    <w:p w14:paraId="636D9EDE" w14:textId="44B95234" w:rsidR="00BE3738" w:rsidRPr="00DF233E" w:rsidDel="007154E3" w:rsidRDefault="00BE3738">
      <w:pPr>
        <w:pStyle w:val="42"/>
        <w:spacing w:after="72"/>
        <w:ind w:left="1133"/>
        <w:rPr>
          <w:del w:id="4418" w:author="阿毛" w:date="2021-05-21T17:49:00Z"/>
          <w:rFonts w:ascii="標楷體" w:hAnsi="標楷體"/>
        </w:rPr>
        <w:pPrChange w:id="4419" w:author="阿毛" w:date="2021-06-02T14:38:00Z">
          <w:pPr>
            <w:pStyle w:val="42"/>
            <w:spacing w:after="72"/>
            <w:ind w:leftChars="0" w:left="0"/>
          </w:pPr>
        </w:pPrChange>
      </w:pPr>
      <w:del w:id="4420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601EE976">
            <v:shape id="_x0000_i1042" type="#_x0000_t75" style="width:76.8pt;height:46.2pt" o:ole="">
              <v:imagedata r:id="rId73" o:title=""/>
            </v:shape>
            <o:OLEObject Type="Embed" ProgID="Acrobat.Document.DC" ShapeID="_x0000_i1042" DrawAspect="Icon" ObjectID="_1744797249" r:id="rId74"/>
          </w:object>
        </w:r>
      </w:del>
    </w:p>
    <w:p w14:paraId="7F74950B" w14:textId="14936F55" w:rsidR="002D67E7" w:rsidDel="007154E3" w:rsidRDefault="002D67E7">
      <w:pPr>
        <w:pStyle w:val="42"/>
        <w:spacing w:after="72"/>
        <w:ind w:left="1133"/>
        <w:rPr>
          <w:del w:id="4421" w:author="阿毛" w:date="2021-05-21T17:49:00Z"/>
        </w:rPr>
        <w:pPrChange w:id="4422" w:author="阿毛" w:date="2021-06-02T14:38:00Z">
          <w:pPr/>
        </w:pPrChange>
      </w:pPr>
    </w:p>
    <w:p w14:paraId="3686C480" w14:textId="0EA82C55" w:rsidR="005F0CEC" w:rsidRPr="00D545F1" w:rsidDel="007154E3" w:rsidRDefault="005F0CEC">
      <w:pPr>
        <w:pStyle w:val="42"/>
        <w:spacing w:after="72"/>
        <w:ind w:left="1133"/>
        <w:rPr>
          <w:del w:id="4423" w:author="阿毛" w:date="2021-05-21T17:49:00Z"/>
          <w:rFonts w:ascii="標楷體" w:hAnsi="標楷體"/>
        </w:rPr>
        <w:pPrChange w:id="4424" w:author="阿毛" w:date="2021-06-02T14:38:00Z">
          <w:pPr>
            <w:pStyle w:val="3"/>
            <w:numPr>
              <w:ilvl w:val="2"/>
              <w:numId w:val="6"/>
            </w:numPr>
            <w:tabs>
              <w:tab w:val="num" w:pos="1701"/>
            </w:tabs>
            <w:ind w:left="1701" w:hanging="1134"/>
          </w:pPr>
        </w:pPrChange>
      </w:pPr>
      <w:del w:id="4425" w:author="阿毛" w:date="2021-05-21T17:49:00Z">
        <w:r w:rsidDel="007154E3">
          <w:br w:type="page"/>
        </w:r>
        <w:r w:rsidRPr="00D545F1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7</w:delText>
        </w:r>
        <w:r w:rsidRPr="00D545F1" w:rsidDel="007154E3">
          <w:rPr>
            <w:rFonts w:ascii="標楷體" w:hAnsi="標楷體" w:hint="eastAsia"/>
          </w:rPr>
          <w:delText>0</w:delText>
        </w:r>
        <w:r w:rsidR="00C93E4D" w:rsidDel="007154E3">
          <w:rPr>
            <w:rFonts w:ascii="標楷體" w:hAnsi="標楷體" w:hint="eastAsia"/>
          </w:rPr>
          <w:delText>9</w:delText>
        </w:r>
        <w:r w:rsidR="00C93E4D" w:rsidRPr="00C93E4D" w:rsidDel="007154E3">
          <w:rPr>
            <w:rFonts w:ascii="標楷體" w:hAnsi="標楷體" w:hint="eastAsia"/>
            <w:lang w:eastAsia="zh-HK"/>
          </w:rPr>
          <w:delText>暫收放貸核心傳票檔資料</w:delText>
        </w:r>
      </w:del>
    </w:p>
    <w:p w14:paraId="6B2D45ED" w14:textId="3DB19AE9" w:rsidR="005F0CEC" w:rsidRPr="00AB69BA" w:rsidDel="007154E3" w:rsidRDefault="005F0CEC">
      <w:pPr>
        <w:pStyle w:val="42"/>
        <w:spacing w:after="72"/>
        <w:ind w:left="1133"/>
        <w:rPr>
          <w:del w:id="4426" w:author="阿毛" w:date="2021-05-21T17:49:00Z"/>
        </w:rPr>
        <w:pPrChange w:id="4427" w:author="阿毛" w:date="2021-06-02T14:38:00Z">
          <w:pPr>
            <w:pStyle w:val="a"/>
          </w:pPr>
        </w:pPrChange>
      </w:pPr>
      <w:del w:id="4428" w:author="阿毛" w:date="2021-05-21T17:49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F0CEC" w:rsidRPr="00AB69BA" w:rsidDel="007154E3" w14:paraId="5EE215BD" w14:textId="3142CB6A" w:rsidTr="00EC6070">
        <w:trPr>
          <w:trHeight w:val="277"/>
          <w:del w:id="44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E096B9" w14:textId="0355AD13" w:rsidR="005F0CEC" w:rsidRPr="00AB69BA" w:rsidDel="007154E3" w:rsidRDefault="005F0CEC">
            <w:pPr>
              <w:pStyle w:val="42"/>
              <w:spacing w:after="72"/>
              <w:ind w:left="1133"/>
              <w:rPr>
                <w:del w:id="4430" w:author="阿毛" w:date="2021-05-21T17:49:00Z"/>
                <w:rFonts w:ascii="標楷體" w:hAnsi="標楷體"/>
              </w:rPr>
              <w:pPrChange w:id="4431" w:author="阿毛" w:date="2021-06-02T14:38:00Z">
                <w:pPr/>
              </w:pPrChange>
            </w:pPr>
            <w:del w:id="4432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D031A56" w14:textId="31A39F1C" w:rsidR="005F0CEC" w:rsidDel="007154E3" w:rsidRDefault="00C93E4D">
            <w:pPr>
              <w:pStyle w:val="42"/>
              <w:spacing w:after="72"/>
              <w:ind w:left="1133"/>
              <w:rPr>
                <w:del w:id="4433" w:author="阿毛" w:date="2021-05-21T17:49:00Z"/>
                <w:rFonts w:ascii="標楷體" w:hAnsi="標楷體"/>
              </w:rPr>
              <w:pPrChange w:id="4434" w:author="阿毛" w:date="2021-06-02T14:38:00Z">
                <w:pPr/>
              </w:pPrChange>
            </w:pPr>
            <w:del w:id="4435" w:author="阿毛" w:date="2021-05-21T17:49:00Z">
              <w:r w:rsidRPr="00C93E4D" w:rsidDel="007154E3">
                <w:rPr>
                  <w:rFonts w:ascii="標楷體" w:hAnsi="標楷體" w:hint="eastAsia"/>
                </w:rPr>
                <w:delText>暫收放貸核心傳票檔資料</w:delText>
              </w:r>
            </w:del>
          </w:p>
          <w:p w14:paraId="3B163AFF" w14:textId="75B1637E" w:rsidR="005F0CEC" w:rsidRPr="003E2496" w:rsidDel="007154E3" w:rsidRDefault="00C93E4D">
            <w:pPr>
              <w:pStyle w:val="42"/>
              <w:spacing w:after="72"/>
              <w:ind w:left="1133"/>
              <w:rPr>
                <w:del w:id="4436" w:author="阿毛" w:date="2021-05-21T17:49:00Z"/>
                <w:rFonts w:ascii="標楷體" w:hAnsi="標楷體"/>
              </w:rPr>
              <w:pPrChange w:id="4437" w:author="阿毛" w:date="2021-06-02T14:38:00Z">
                <w:pPr/>
              </w:pPrChange>
            </w:pPr>
            <w:del w:id="4438" w:author="阿毛" w:date="2021-05-21T17:49:00Z">
              <w:r w:rsidDel="007154E3">
                <w:rPr>
                  <w:rFonts w:ascii="標楷體" w:hAnsi="標楷體" w:hint="eastAsia"/>
                  <w:lang w:eastAsia="zh-HK"/>
                </w:rPr>
                <w:delText>1.限月底日執行</w:delText>
              </w:r>
            </w:del>
          </w:p>
        </w:tc>
      </w:tr>
      <w:tr w:rsidR="005F0CEC" w:rsidRPr="00AB69BA" w:rsidDel="007154E3" w14:paraId="4D67F583" w14:textId="2054636B" w:rsidTr="00EC6070">
        <w:trPr>
          <w:trHeight w:val="277"/>
          <w:del w:id="44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68C9FB" w14:textId="2A445CB2" w:rsidR="005F0CEC" w:rsidRPr="00AB69BA" w:rsidDel="007154E3" w:rsidRDefault="005F0CEC">
            <w:pPr>
              <w:pStyle w:val="42"/>
              <w:spacing w:after="72"/>
              <w:ind w:left="1133"/>
              <w:rPr>
                <w:del w:id="4440" w:author="阿毛" w:date="2021-05-21T17:49:00Z"/>
                <w:rFonts w:ascii="標楷體" w:hAnsi="標楷體"/>
              </w:rPr>
              <w:pPrChange w:id="4441" w:author="阿毛" w:date="2021-06-02T14:38:00Z">
                <w:pPr/>
              </w:pPrChange>
            </w:pPr>
            <w:del w:id="4442" w:author="阿毛" w:date="2021-05-21T17:49:00Z">
              <w:r w:rsidRPr="00AB69BA" w:rsidDel="007154E3">
                <w:rPr>
                  <w:rFonts w:ascii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195F40" w14:textId="1BA4E791" w:rsidR="005F0CEC" w:rsidRPr="00AB69BA" w:rsidDel="007154E3" w:rsidRDefault="005F0CEC">
            <w:pPr>
              <w:pStyle w:val="42"/>
              <w:spacing w:after="72"/>
              <w:ind w:left="1133"/>
              <w:rPr>
                <w:del w:id="4443" w:author="阿毛" w:date="2021-05-21T17:49:00Z"/>
                <w:rFonts w:ascii="標楷體" w:hAnsi="標楷體"/>
              </w:rPr>
              <w:pPrChange w:id="4444" w:author="阿毛" w:date="2021-06-02T14:38:00Z">
                <w:pPr/>
              </w:pPrChange>
            </w:pPr>
          </w:p>
        </w:tc>
      </w:tr>
      <w:tr w:rsidR="005F0CEC" w:rsidRPr="00AB69BA" w:rsidDel="007154E3" w14:paraId="1185EBE8" w14:textId="7B26F04A" w:rsidTr="00EC6070">
        <w:trPr>
          <w:trHeight w:val="773"/>
          <w:del w:id="44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28592" w14:textId="70755D23" w:rsidR="005F0CEC" w:rsidRPr="00AB69BA" w:rsidDel="007154E3" w:rsidRDefault="005F0CEC">
            <w:pPr>
              <w:pStyle w:val="42"/>
              <w:spacing w:after="72"/>
              <w:ind w:left="1133"/>
              <w:rPr>
                <w:del w:id="4446" w:author="阿毛" w:date="2021-05-21T17:49:00Z"/>
                <w:rFonts w:ascii="標楷體" w:hAnsi="標楷體"/>
              </w:rPr>
              <w:pPrChange w:id="4447" w:author="阿毛" w:date="2021-06-02T14:38:00Z">
                <w:pPr/>
              </w:pPrChange>
            </w:pPr>
            <w:del w:id="444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0B09DC" w14:textId="61830A17" w:rsidR="005F0CEC" w:rsidRPr="00AB69BA" w:rsidDel="007154E3" w:rsidRDefault="005F0CEC">
            <w:pPr>
              <w:pStyle w:val="42"/>
              <w:spacing w:after="72"/>
              <w:ind w:left="1133"/>
              <w:rPr>
                <w:del w:id="4449" w:author="阿毛" w:date="2021-05-21T17:49:00Z"/>
                <w:rFonts w:ascii="標楷體" w:hAnsi="標楷體"/>
              </w:rPr>
              <w:pPrChange w:id="4450" w:author="阿毛" w:date="2021-06-02T14:38:00Z">
                <w:pPr/>
              </w:pPrChange>
            </w:pPr>
          </w:p>
        </w:tc>
      </w:tr>
      <w:tr w:rsidR="005F0CEC" w:rsidRPr="00AB69BA" w:rsidDel="007154E3" w14:paraId="77C9D16C" w14:textId="7A5745A1" w:rsidTr="00EC6070">
        <w:trPr>
          <w:trHeight w:val="321"/>
          <w:del w:id="445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9B7D27C" w14:textId="06421139" w:rsidR="005F0CEC" w:rsidRPr="00AB69BA" w:rsidDel="007154E3" w:rsidRDefault="005F0CEC">
            <w:pPr>
              <w:pStyle w:val="42"/>
              <w:spacing w:after="72"/>
              <w:ind w:left="1133"/>
              <w:rPr>
                <w:del w:id="4452" w:author="阿毛" w:date="2021-05-21T17:49:00Z"/>
                <w:rFonts w:ascii="標楷體" w:hAnsi="標楷體"/>
              </w:rPr>
              <w:pPrChange w:id="4453" w:author="阿毛" w:date="2021-06-02T14:38:00Z">
                <w:pPr/>
              </w:pPrChange>
            </w:pPr>
            <w:del w:id="4454" w:author="阿毛" w:date="2021-05-21T17:49:00Z">
              <w:r w:rsidRPr="00AB69BA" w:rsidDel="007154E3">
                <w:rPr>
                  <w:rFonts w:ascii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12C984" w14:textId="2F9B77FF" w:rsidR="005F0CEC" w:rsidRPr="00AB69BA" w:rsidDel="007154E3" w:rsidRDefault="005F0CEC">
            <w:pPr>
              <w:pStyle w:val="42"/>
              <w:spacing w:after="72"/>
              <w:ind w:left="1133"/>
              <w:rPr>
                <w:del w:id="4455" w:author="阿毛" w:date="2021-05-21T17:49:00Z"/>
                <w:rFonts w:ascii="標楷體" w:hAnsi="標楷體"/>
              </w:rPr>
              <w:pPrChange w:id="4456" w:author="阿毛" w:date="2021-06-02T14:38:00Z">
                <w:pPr/>
              </w:pPrChange>
            </w:pPr>
          </w:p>
        </w:tc>
      </w:tr>
      <w:tr w:rsidR="005F0CEC" w:rsidRPr="00AB69BA" w:rsidDel="007154E3" w14:paraId="095E38D0" w14:textId="3835700F" w:rsidTr="00EC6070">
        <w:trPr>
          <w:trHeight w:val="1311"/>
          <w:del w:id="445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7421D6" w14:textId="6FA99E30" w:rsidR="005F0CEC" w:rsidRPr="00AB69BA" w:rsidDel="007154E3" w:rsidRDefault="005F0CEC">
            <w:pPr>
              <w:pStyle w:val="42"/>
              <w:spacing w:after="72"/>
              <w:ind w:left="1133"/>
              <w:rPr>
                <w:del w:id="4458" w:author="阿毛" w:date="2021-05-21T17:49:00Z"/>
                <w:rFonts w:ascii="標楷體" w:hAnsi="標楷體"/>
              </w:rPr>
              <w:pPrChange w:id="4459" w:author="阿毛" w:date="2021-06-02T14:38:00Z">
                <w:pPr/>
              </w:pPrChange>
            </w:pPr>
            <w:del w:id="4460" w:author="阿毛" w:date="2021-05-21T17:49:00Z">
              <w:r w:rsidRPr="00AB69BA" w:rsidDel="007154E3">
                <w:rPr>
                  <w:rFonts w:ascii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642BD1F" w14:textId="5926952B" w:rsidR="005F0CEC" w:rsidRPr="00AB69BA" w:rsidDel="007154E3" w:rsidRDefault="005F0CEC">
            <w:pPr>
              <w:pStyle w:val="42"/>
              <w:spacing w:after="72"/>
              <w:ind w:left="1133"/>
              <w:rPr>
                <w:del w:id="4461" w:author="阿毛" w:date="2021-05-21T17:49:00Z"/>
                <w:rFonts w:ascii="標楷體" w:hAnsi="標楷體"/>
              </w:rPr>
              <w:pPrChange w:id="4462" w:author="阿毛" w:date="2021-06-02T14:38:00Z">
                <w:pPr/>
              </w:pPrChange>
            </w:pPr>
          </w:p>
        </w:tc>
      </w:tr>
      <w:tr w:rsidR="005F0CEC" w:rsidRPr="00AB69BA" w:rsidDel="007154E3" w14:paraId="39403153" w14:textId="521EFBA5" w:rsidTr="00EC6070">
        <w:trPr>
          <w:trHeight w:val="278"/>
          <w:del w:id="44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B64246" w14:textId="378593B7" w:rsidR="005F0CEC" w:rsidRPr="00AB69BA" w:rsidDel="007154E3" w:rsidRDefault="005F0CEC">
            <w:pPr>
              <w:pStyle w:val="42"/>
              <w:spacing w:after="72"/>
              <w:ind w:left="1133"/>
              <w:rPr>
                <w:del w:id="4464" w:author="阿毛" w:date="2021-05-21T17:49:00Z"/>
                <w:rFonts w:ascii="標楷體" w:hAnsi="標楷體"/>
              </w:rPr>
              <w:pPrChange w:id="4465" w:author="阿毛" w:date="2021-06-02T14:38:00Z">
                <w:pPr/>
              </w:pPrChange>
            </w:pPr>
            <w:del w:id="4466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11978E8" w14:textId="1A80969E" w:rsidR="005F0CEC" w:rsidRPr="00AB69BA" w:rsidDel="007154E3" w:rsidRDefault="005F0CEC">
            <w:pPr>
              <w:pStyle w:val="42"/>
              <w:spacing w:after="72"/>
              <w:ind w:left="1133"/>
              <w:rPr>
                <w:del w:id="4467" w:author="阿毛" w:date="2021-05-21T17:49:00Z"/>
                <w:rFonts w:ascii="標楷體" w:hAnsi="標楷體"/>
              </w:rPr>
              <w:pPrChange w:id="4468" w:author="阿毛" w:date="2021-06-02T14:38:00Z">
                <w:pPr/>
              </w:pPrChange>
            </w:pPr>
          </w:p>
        </w:tc>
      </w:tr>
      <w:tr w:rsidR="005F0CEC" w:rsidRPr="00AB69BA" w:rsidDel="007154E3" w14:paraId="5B2F754D" w14:textId="54777144" w:rsidTr="00EC6070">
        <w:trPr>
          <w:trHeight w:val="358"/>
          <w:del w:id="446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EB11D35" w14:textId="2D5BC0C4" w:rsidR="005F0CEC" w:rsidRPr="00AB69BA" w:rsidDel="007154E3" w:rsidRDefault="005F0CEC">
            <w:pPr>
              <w:pStyle w:val="42"/>
              <w:spacing w:after="72"/>
              <w:ind w:left="1133"/>
              <w:rPr>
                <w:del w:id="4470" w:author="阿毛" w:date="2021-05-21T17:49:00Z"/>
                <w:rFonts w:ascii="標楷體" w:hAnsi="標楷體"/>
              </w:rPr>
              <w:pPrChange w:id="4471" w:author="阿毛" w:date="2021-06-02T14:38:00Z">
                <w:pPr/>
              </w:pPrChange>
            </w:pPr>
            <w:del w:id="4472" w:author="阿毛" w:date="2021-05-21T17:49:00Z">
              <w:r w:rsidRPr="00AB69BA" w:rsidDel="007154E3">
                <w:rPr>
                  <w:rFonts w:ascii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BA7537" w14:textId="33FEE3D7" w:rsidR="005F0CEC" w:rsidRPr="00AB69BA" w:rsidDel="007154E3" w:rsidRDefault="005F0CEC">
            <w:pPr>
              <w:pStyle w:val="42"/>
              <w:spacing w:after="72"/>
              <w:ind w:left="1133"/>
              <w:rPr>
                <w:del w:id="4473" w:author="阿毛" w:date="2021-05-21T17:49:00Z"/>
                <w:rFonts w:ascii="標楷體" w:hAnsi="標楷體"/>
              </w:rPr>
              <w:pPrChange w:id="4474" w:author="阿毛" w:date="2021-06-02T14:38:00Z">
                <w:pPr/>
              </w:pPrChange>
            </w:pPr>
          </w:p>
        </w:tc>
      </w:tr>
      <w:tr w:rsidR="005F0CEC" w:rsidRPr="00AB69BA" w:rsidDel="007154E3" w14:paraId="7F48C796" w14:textId="00D8DE9D" w:rsidTr="00EC6070">
        <w:trPr>
          <w:trHeight w:val="278"/>
          <w:del w:id="447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6B3FF43" w14:textId="04C2F842" w:rsidR="005F0CEC" w:rsidRPr="00AB69BA" w:rsidDel="007154E3" w:rsidRDefault="005F0CEC">
            <w:pPr>
              <w:pStyle w:val="42"/>
              <w:spacing w:after="72"/>
              <w:ind w:left="1133"/>
              <w:rPr>
                <w:del w:id="4476" w:author="阿毛" w:date="2021-05-21T17:49:00Z"/>
                <w:rFonts w:ascii="標楷體" w:hAnsi="標楷體"/>
              </w:rPr>
              <w:pPrChange w:id="4477" w:author="阿毛" w:date="2021-06-02T14:38:00Z">
                <w:pPr/>
              </w:pPrChange>
            </w:pPr>
            <w:del w:id="4478" w:author="阿毛" w:date="2021-05-21T17:49:00Z">
              <w:r w:rsidRPr="00AB69BA" w:rsidDel="007154E3">
                <w:rPr>
                  <w:rFonts w:ascii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548396" w14:textId="46BAA1AA" w:rsidR="005F0CEC" w:rsidRPr="00AB69BA" w:rsidDel="007154E3" w:rsidRDefault="005F0CEC">
            <w:pPr>
              <w:pStyle w:val="42"/>
              <w:spacing w:after="72"/>
              <w:ind w:left="1133"/>
              <w:rPr>
                <w:del w:id="4479" w:author="阿毛" w:date="2021-05-21T17:49:00Z"/>
                <w:rFonts w:ascii="標楷體" w:hAnsi="標楷體"/>
              </w:rPr>
              <w:pPrChange w:id="4480" w:author="阿毛" w:date="2021-06-02T14:38:00Z">
                <w:pPr/>
              </w:pPrChange>
            </w:pPr>
          </w:p>
        </w:tc>
      </w:tr>
    </w:tbl>
    <w:p w14:paraId="261DCB3E" w14:textId="1AE0D713" w:rsidR="005F0CEC" w:rsidDel="007154E3" w:rsidRDefault="005F0CEC">
      <w:pPr>
        <w:pStyle w:val="42"/>
        <w:spacing w:after="72"/>
        <w:ind w:left="1133"/>
        <w:rPr>
          <w:del w:id="4481" w:author="阿毛" w:date="2021-05-21T17:49:00Z"/>
          <w:rFonts w:ascii="標楷體" w:hAnsi="標楷體"/>
        </w:rPr>
        <w:pPrChange w:id="4482" w:author="阿毛" w:date="2021-06-02T14:38:00Z">
          <w:pPr/>
        </w:pPrChange>
      </w:pPr>
    </w:p>
    <w:p w14:paraId="600ADCC4" w14:textId="403A7802" w:rsidR="00BE3738" w:rsidDel="007154E3" w:rsidRDefault="00BE3738">
      <w:pPr>
        <w:pStyle w:val="42"/>
        <w:spacing w:after="72"/>
        <w:ind w:left="1133"/>
        <w:rPr>
          <w:del w:id="4483" w:author="阿毛" w:date="2021-05-21T17:49:00Z"/>
          <w:rFonts w:ascii="標楷體" w:hAnsi="標楷體"/>
        </w:rPr>
        <w:pPrChange w:id="4484" w:author="阿毛" w:date="2021-06-02T14:38:00Z">
          <w:pPr>
            <w:widowControl/>
          </w:pPr>
        </w:pPrChange>
      </w:pPr>
      <w:del w:id="4485" w:author="阿毛" w:date="2021-05-21T17:49:00Z">
        <w:r w:rsidDel="007154E3">
          <w:rPr>
            <w:rFonts w:ascii="標楷體" w:hAnsi="標楷體"/>
          </w:rPr>
          <w:br w:type="page"/>
        </w:r>
      </w:del>
    </w:p>
    <w:p w14:paraId="1BC443D7" w14:textId="1E1AB8CC" w:rsidR="00BE3738" w:rsidRPr="00AB69BA" w:rsidDel="007154E3" w:rsidRDefault="00BE3738">
      <w:pPr>
        <w:pStyle w:val="42"/>
        <w:spacing w:after="72"/>
        <w:ind w:left="1133"/>
        <w:rPr>
          <w:del w:id="4486" w:author="阿毛" w:date="2021-05-21T17:49:00Z"/>
          <w:rFonts w:ascii="標楷體" w:hAnsi="標楷體"/>
        </w:rPr>
        <w:pPrChange w:id="4487" w:author="阿毛" w:date="2021-06-02T14:38:00Z">
          <w:pPr/>
        </w:pPrChange>
      </w:pPr>
    </w:p>
    <w:p w14:paraId="536B5384" w14:textId="31231CD3" w:rsidR="005F0CEC" w:rsidRPr="00AB69BA" w:rsidDel="007154E3" w:rsidRDefault="005F0CEC">
      <w:pPr>
        <w:pStyle w:val="42"/>
        <w:spacing w:after="72"/>
        <w:ind w:left="1133"/>
        <w:rPr>
          <w:del w:id="4488" w:author="阿毛" w:date="2021-05-21T17:49:00Z"/>
        </w:rPr>
        <w:pPrChange w:id="4489" w:author="阿毛" w:date="2021-06-02T14:38:00Z">
          <w:pPr>
            <w:pStyle w:val="a"/>
          </w:pPr>
        </w:pPrChange>
      </w:pPr>
      <w:del w:id="4490" w:author="阿毛" w:date="2021-05-21T17:49:00Z">
        <w:r w:rsidRPr="00AB69BA" w:rsidDel="007154E3">
          <w:delText>UI</w:delText>
        </w:r>
        <w:r w:rsidRPr="00AB69BA" w:rsidDel="007154E3">
          <w:delText>畫面</w:delText>
        </w:r>
      </w:del>
    </w:p>
    <w:p w14:paraId="576FC292" w14:textId="744F35BE" w:rsidR="005F0CEC" w:rsidRPr="00AB69BA" w:rsidDel="007154E3" w:rsidRDefault="005F0CEC">
      <w:pPr>
        <w:pStyle w:val="42"/>
        <w:spacing w:after="72"/>
        <w:ind w:left="1133"/>
        <w:rPr>
          <w:del w:id="4491" w:author="阿毛" w:date="2021-05-21T17:49:00Z"/>
          <w:rFonts w:ascii="標楷體" w:hAnsi="標楷體"/>
        </w:rPr>
        <w:pPrChange w:id="4492" w:author="阿毛" w:date="2021-06-02T14:38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del w:id="4493" w:author="阿毛" w:date="2021-05-21T17:49:00Z">
        <w:r w:rsidRPr="00AB69BA" w:rsidDel="007154E3">
          <w:rPr>
            <w:rFonts w:ascii="標楷體" w:hAnsi="標楷體" w:hint="eastAsia"/>
          </w:rPr>
          <w:delText>輸入畫面：</w:delText>
        </w:r>
      </w:del>
    </w:p>
    <w:p w14:paraId="75885026" w14:textId="68BB666B" w:rsidR="005F0CEC" w:rsidDel="007154E3" w:rsidRDefault="00EB300A">
      <w:pPr>
        <w:pStyle w:val="42"/>
        <w:spacing w:after="72"/>
        <w:ind w:left="1133"/>
        <w:rPr>
          <w:del w:id="4494" w:author="阿毛" w:date="2021-05-21T17:49:00Z"/>
          <w:rFonts w:ascii="標楷體" w:hAnsi="標楷體"/>
        </w:rPr>
        <w:pPrChange w:id="4495" w:author="阿毛" w:date="2021-06-02T14:38:00Z">
          <w:pPr>
            <w:autoSpaceDE w:val="0"/>
            <w:autoSpaceDN w:val="0"/>
            <w:adjustRightInd w:val="0"/>
          </w:pPr>
        </w:pPrChange>
      </w:pPr>
      <w:del w:id="4496" w:author="阿毛" w:date="2021-05-21T17:49:00Z">
        <w:r w:rsidDel="007154E3">
          <w:rPr>
            <w:rFonts w:ascii="標楷體" w:hAnsi="標楷體"/>
            <w:noProof/>
            <w:sz w:val="32"/>
            <w:szCs w:val="20"/>
          </w:rPr>
          <w:drawing>
            <wp:inline distT="0" distB="0" distL="0" distR="0" wp14:anchorId="1CEF2FA8" wp14:editId="1F040711">
              <wp:extent cx="6819900" cy="1250950"/>
              <wp:effectExtent l="0" t="0" r="0" b="6350"/>
              <wp:docPr id="1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7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19900" cy="1250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977BE57" w14:textId="723AF2E4" w:rsidR="005F0CEC" w:rsidRPr="00AB69BA" w:rsidDel="007154E3" w:rsidRDefault="00D950B2">
      <w:pPr>
        <w:pStyle w:val="42"/>
        <w:spacing w:after="72"/>
        <w:ind w:left="1133"/>
        <w:rPr>
          <w:del w:id="4497" w:author="阿毛" w:date="2021-05-21T17:49:00Z"/>
        </w:rPr>
        <w:pPrChange w:id="4498" w:author="阿毛" w:date="2021-06-02T14:38:00Z">
          <w:pPr>
            <w:pStyle w:val="a"/>
          </w:pPr>
        </w:pPrChange>
      </w:pPr>
      <w:del w:id="4499" w:author="阿毛" w:date="2021-05-21T17:49:00Z">
        <w:r w:rsidDel="007154E3">
          <w:delText>輸入畫面資料說明</w:delText>
        </w:r>
      </w:del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96"/>
        <w:gridCol w:w="1196"/>
        <w:gridCol w:w="1795"/>
        <w:gridCol w:w="1195"/>
        <w:gridCol w:w="1195"/>
        <w:gridCol w:w="1195"/>
        <w:gridCol w:w="1281"/>
        <w:gridCol w:w="1367"/>
      </w:tblGrid>
      <w:tr w:rsidR="00BE3738" w:rsidRPr="00CA6569" w:rsidDel="007154E3" w14:paraId="24BEE92E" w14:textId="627C8DB7" w:rsidTr="005C14EF">
        <w:trPr>
          <w:trHeight w:val="388"/>
          <w:jc w:val="center"/>
          <w:del w:id="4500" w:author="阿毛" w:date="2021-05-21T17:49:00Z"/>
        </w:trPr>
        <w:tc>
          <w:tcPr>
            <w:tcW w:w="484" w:type="dxa"/>
            <w:vMerge w:val="restart"/>
          </w:tcPr>
          <w:p w14:paraId="51CDBEE2" w14:textId="3ED52208" w:rsidR="00BE3738" w:rsidRPr="00CA6569" w:rsidDel="007154E3" w:rsidRDefault="00BE3738">
            <w:pPr>
              <w:pStyle w:val="42"/>
              <w:spacing w:after="72"/>
              <w:ind w:left="1133"/>
              <w:rPr>
                <w:del w:id="4501" w:author="阿毛" w:date="2021-05-21T17:49:00Z"/>
                <w:rFonts w:ascii="標楷體" w:hAnsi="標楷體"/>
              </w:rPr>
              <w:pPrChange w:id="4502" w:author="阿毛" w:date="2021-06-02T14:38:00Z">
                <w:pPr/>
              </w:pPrChange>
            </w:pPr>
            <w:del w:id="4503" w:author="阿毛" w:date="2021-05-21T17:49:00Z">
              <w:r w:rsidRPr="00CA6569" w:rsidDel="007154E3">
                <w:rPr>
                  <w:rFonts w:ascii="標楷體" w:hAnsi="標楷體"/>
                </w:rPr>
                <w:delText>序號</w:delText>
              </w:r>
            </w:del>
          </w:p>
        </w:tc>
        <w:tc>
          <w:tcPr>
            <w:tcW w:w="1931" w:type="dxa"/>
            <w:vMerge w:val="restart"/>
          </w:tcPr>
          <w:p w14:paraId="5D20D58B" w14:textId="136C1454" w:rsidR="00BE3738" w:rsidRPr="00CA6569" w:rsidDel="007154E3" w:rsidRDefault="00BE3738">
            <w:pPr>
              <w:pStyle w:val="42"/>
              <w:spacing w:after="72"/>
              <w:ind w:left="1133"/>
              <w:rPr>
                <w:del w:id="4504" w:author="阿毛" w:date="2021-05-21T17:49:00Z"/>
                <w:rFonts w:ascii="標楷體" w:hAnsi="標楷體"/>
              </w:rPr>
              <w:pPrChange w:id="4505" w:author="阿毛" w:date="2021-06-02T14:38:00Z">
                <w:pPr/>
              </w:pPrChange>
            </w:pPr>
            <w:del w:id="4506" w:author="阿毛" w:date="2021-05-21T17:49:00Z">
              <w:r w:rsidRPr="00CA6569" w:rsidDel="007154E3">
                <w:rPr>
                  <w:rFonts w:ascii="標楷體" w:hAnsi="標楷體"/>
                </w:rPr>
                <w:delText>欄位</w:delText>
              </w:r>
            </w:del>
          </w:p>
        </w:tc>
        <w:tc>
          <w:tcPr>
            <w:tcW w:w="4903" w:type="dxa"/>
            <w:gridSpan w:val="5"/>
          </w:tcPr>
          <w:p w14:paraId="4FAD0F7C" w14:textId="2B427629" w:rsidR="00BE3738" w:rsidRPr="00CA6569" w:rsidDel="007154E3" w:rsidRDefault="00BE3738">
            <w:pPr>
              <w:pStyle w:val="42"/>
              <w:spacing w:after="72"/>
              <w:ind w:left="1133"/>
              <w:rPr>
                <w:del w:id="4507" w:author="阿毛" w:date="2021-05-21T17:49:00Z"/>
                <w:rFonts w:ascii="標楷體" w:hAnsi="標楷體"/>
              </w:rPr>
              <w:pPrChange w:id="4508" w:author="阿毛" w:date="2021-06-02T14:38:00Z">
                <w:pPr>
                  <w:jc w:val="center"/>
                </w:pPr>
              </w:pPrChange>
            </w:pPr>
            <w:del w:id="4509" w:author="阿毛" w:date="2021-05-21T17:49:00Z">
              <w:r w:rsidRPr="00CA6569" w:rsidDel="007154E3">
                <w:rPr>
                  <w:rFonts w:ascii="標楷體" w:hAnsi="標楷體"/>
                </w:rPr>
                <w:delText>說明</w:delText>
              </w:r>
            </w:del>
          </w:p>
        </w:tc>
        <w:tc>
          <w:tcPr>
            <w:tcW w:w="3513" w:type="dxa"/>
            <w:vMerge w:val="restart"/>
          </w:tcPr>
          <w:p w14:paraId="3D37E7A8" w14:textId="55240910" w:rsidR="00BE3738" w:rsidRPr="00CA6569" w:rsidDel="007154E3" w:rsidRDefault="00BE3738">
            <w:pPr>
              <w:pStyle w:val="42"/>
              <w:spacing w:after="72"/>
              <w:ind w:left="1133"/>
              <w:rPr>
                <w:del w:id="4510" w:author="阿毛" w:date="2021-05-21T17:49:00Z"/>
                <w:rFonts w:ascii="標楷體" w:hAnsi="標楷體"/>
              </w:rPr>
              <w:pPrChange w:id="4511" w:author="阿毛" w:date="2021-06-02T14:38:00Z">
                <w:pPr/>
              </w:pPrChange>
            </w:pPr>
            <w:del w:id="4512" w:author="阿毛" w:date="2021-05-21T17:49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</w:del>
          </w:p>
        </w:tc>
      </w:tr>
      <w:tr w:rsidR="00BE3738" w:rsidRPr="00CA6569" w:rsidDel="007154E3" w14:paraId="62C795E0" w14:textId="582A782E" w:rsidTr="005C14EF">
        <w:trPr>
          <w:trHeight w:val="244"/>
          <w:jc w:val="center"/>
          <w:del w:id="4513" w:author="阿毛" w:date="2021-05-21T17:49:00Z"/>
        </w:trPr>
        <w:tc>
          <w:tcPr>
            <w:tcW w:w="484" w:type="dxa"/>
            <w:vMerge/>
          </w:tcPr>
          <w:p w14:paraId="4B0458AF" w14:textId="5F559CB1" w:rsidR="00BE3738" w:rsidRPr="00CA6569" w:rsidDel="007154E3" w:rsidRDefault="00BE3738">
            <w:pPr>
              <w:pStyle w:val="42"/>
              <w:spacing w:after="72"/>
              <w:ind w:left="1133"/>
              <w:rPr>
                <w:del w:id="4514" w:author="阿毛" w:date="2021-05-21T17:49:00Z"/>
                <w:rFonts w:ascii="標楷體" w:hAnsi="標楷體"/>
              </w:rPr>
              <w:pPrChange w:id="4515" w:author="阿毛" w:date="2021-06-02T14:38:00Z">
                <w:pPr/>
              </w:pPrChange>
            </w:pPr>
          </w:p>
        </w:tc>
        <w:tc>
          <w:tcPr>
            <w:tcW w:w="1931" w:type="dxa"/>
            <w:vMerge/>
          </w:tcPr>
          <w:p w14:paraId="00CB1CA7" w14:textId="72690BC3" w:rsidR="00BE3738" w:rsidRPr="00CA6569" w:rsidDel="007154E3" w:rsidRDefault="00BE3738">
            <w:pPr>
              <w:pStyle w:val="42"/>
              <w:spacing w:after="72"/>
              <w:ind w:left="1133"/>
              <w:rPr>
                <w:del w:id="4516" w:author="阿毛" w:date="2021-05-21T17:49:00Z"/>
                <w:rFonts w:ascii="標楷體" w:hAnsi="標楷體"/>
              </w:rPr>
              <w:pPrChange w:id="4517" w:author="阿毛" w:date="2021-06-02T14:38:00Z">
                <w:pPr/>
              </w:pPrChange>
            </w:pPr>
          </w:p>
        </w:tc>
        <w:tc>
          <w:tcPr>
            <w:tcW w:w="1296" w:type="dxa"/>
          </w:tcPr>
          <w:p w14:paraId="0B16D570" w14:textId="53C197C3" w:rsidR="00BE3738" w:rsidRPr="00CA6569" w:rsidDel="007154E3" w:rsidRDefault="00BE3738">
            <w:pPr>
              <w:pStyle w:val="42"/>
              <w:spacing w:after="72"/>
              <w:ind w:left="1133"/>
              <w:rPr>
                <w:del w:id="4518" w:author="阿毛" w:date="2021-05-21T17:49:00Z"/>
                <w:rFonts w:ascii="標楷體" w:hAnsi="標楷體"/>
              </w:rPr>
              <w:pPrChange w:id="4519" w:author="阿毛" w:date="2021-06-02T14:38:00Z">
                <w:pPr/>
              </w:pPrChange>
            </w:pPr>
            <w:del w:id="4520" w:author="阿毛" w:date="2021-05-21T17:49:00Z">
              <w:r w:rsidRPr="005676FB" w:rsidDel="007154E3">
                <w:rPr>
                  <w:rFonts w:hint="eastAsia"/>
                </w:rPr>
                <w:delText>資料型態長度</w:delText>
              </w:r>
            </w:del>
          </w:p>
        </w:tc>
        <w:tc>
          <w:tcPr>
            <w:tcW w:w="929" w:type="dxa"/>
          </w:tcPr>
          <w:p w14:paraId="0606E7F5" w14:textId="0F9BE923" w:rsidR="00BE3738" w:rsidRPr="00CA6569" w:rsidDel="007154E3" w:rsidRDefault="00BE3738">
            <w:pPr>
              <w:pStyle w:val="42"/>
              <w:spacing w:after="72"/>
              <w:ind w:left="1133"/>
              <w:rPr>
                <w:del w:id="4521" w:author="阿毛" w:date="2021-05-21T17:49:00Z"/>
                <w:rFonts w:ascii="標楷體" w:hAnsi="標楷體"/>
              </w:rPr>
              <w:pPrChange w:id="4522" w:author="阿毛" w:date="2021-06-02T14:38:00Z">
                <w:pPr/>
              </w:pPrChange>
            </w:pPr>
            <w:del w:id="4523" w:author="阿毛" w:date="2021-05-21T17:49:00Z">
              <w:r w:rsidRPr="00CA6569" w:rsidDel="007154E3">
                <w:rPr>
                  <w:rFonts w:ascii="標楷體" w:hAnsi="標楷體"/>
                </w:rPr>
                <w:delText>預設值</w:delText>
              </w:r>
            </w:del>
          </w:p>
        </w:tc>
        <w:tc>
          <w:tcPr>
            <w:tcW w:w="1306" w:type="dxa"/>
          </w:tcPr>
          <w:p w14:paraId="51FD5ECF" w14:textId="4FDF8E5B" w:rsidR="00BE3738" w:rsidRPr="00CA6569" w:rsidDel="007154E3" w:rsidRDefault="00BE3738">
            <w:pPr>
              <w:pStyle w:val="42"/>
              <w:spacing w:after="72"/>
              <w:ind w:left="1133"/>
              <w:rPr>
                <w:del w:id="4524" w:author="阿毛" w:date="2021-05-21T17:49:00Z"/>
                <w:rFonts w:ascii="標楷體" w:hAnsi="標楷體"/>
              </w:rPr>
              <w:pPrChange w:id="4525" w:author="阿毛" w:date="2021-06-02T14:38:00Z">
                <w:pPr/>
              </w:pPrChange>
            </w:pPr>
            <w:del w:id="4526" w:author="阿毛" w:date="2021-05-21T17:49:00Z">
              <w:r w:rsidRPr="00CA6569" w:rsidDel="007154E3">
                <w:rPr>
                  <w:rFonts w:ascii="標楷體" w:hAnsi="標楷體"/>
                </w:rPr>
                <w:delText>選單內容</w:delText>
              </w:r>
            </w:del>
          </w:p>
        </w:tc>
        <w:tc>
          <w:tcPr>
            <w:tcW w:w="679" w:type="dxa"/>
          </w:tcPr>
          <w:p w14:paraId="002B0142" w14:textId="1A24EA1B" w:rsidR="00BE3738" w:rsidRPr="00CA6569" w:rsidDel="007154E3" w:rsidRDefault="00BE3738">
            <w:pPr>
              <w:pStyle w:val="42"/>
              <w:spacing w:after="72"/>
              <w:ind w:left="1133"/>
              <w:rPr>
                <w:del w:id="4527" w:author="阿毛" w:date="2021-05-21T17:49:00Z"/>
                <w:rFonts w:ascii="標楷體" w:hAnsi="標楷體"/>
              </w:rPr>
              <w:pPrChange w:id="4528" w:author="阿毛" w:date="2021-06-02T14:38:00Z">
                <w:pPr/>
              </w:pPrChange>
            </w:pPr>
            <w:del w:id="4529" w:author="阿毛" w:date="2021-05-21T17:49:00Z">
              <w:r w:rsidRPr="00CA6569" w:rsidDel="007154E3">
                <w:rPr>
                  <w:rFonts w:ascii="標楷體" w:hAnsi="標楷體"/>
                </w:rPr>
                <w:delText>必填</w:delText>
              </w:r>
            </w:del>
          </w:p>
        </w:tc>
        <w:tc>
          <w:tcPr>
            <w:tcW w:w="693" w:type="dxa"/>
          </w:tcPr>
          <w:p w14:paraId="0CDBF8E0" w14:textId="4947EA92" w:rsidR="00BE3738" w:rsidRPr="00CA6569" w:rsidDel="007154E3" w:rsidRDefault="00BE3738">
            <w:pPr>
              <w:pStyle w:val="42"/>
              <w:spacing w:after="72"/>
              <w:ind w:left="1133"/>
              <w:rPr>
                <w:del w:id="4530" w:author="阿毛" w:date="2021-05-21T17:49:00Z"/>
                <w:rFonts w:ascii="標楷體" w:hAnsi="標楷體"/>
              </w:rPr>
              <w:pPrChange w:id="4531" w:author="阿毛" w:date="2021-06-02T14:38:00Z">
                <w:pPr/>
              </w:pPrChange>
            </w:pPr>
            <w:del w:id="4532" w:author="阿毛" w:date="2021-05-21T17:49:00Z">
              <w:r w:rsidRPr="00CA6569" w:rsidDel="007154E3">
                <w:rPr>
                  <w:rFonts w:ascii="標楷體" w:hAnsi="標楷體"/>
                </w:rPr>
                <w:delText>R/W</w:delText>
              </w:r>
            </w:del>
          </w:p>
        </w:tc>
        <w:tc>
          <w:tcPr>
            <w:tcW w:w="3513" w:type="dxa"/>
            <w:vMerge/>
          </w:tcPr>
          <w:p w14:paraId="6DE7702E" w14:textId="66FECDCF" w:rsidR="00BE3738" w:rsidRPr="00CA6569" w:rsidDel="007154E3" w:rsidRDefault="00BE3738">
            <w:pPr>
              <w:pStyle w:val="42"/>
              <w:spacing w:after="72"/>
              <w:ind w:left="1133"/>
              <w:rPr>
                <w:del w:id="4533" w:author="阿毛" w:date="2021-05-21T17:49:00Z"/>
                <w:rFonts w:ascii="標楷體" w:hAnsi="標楷體"/>
              </w:rPr>
              <w:pPrChange w:id="4534" w:author="阿毛" w:date="2021-06-02T14:38:00Z">
                <w:pPr/>
              </w:pPrChange>
            </w:pPr>
          </w:p>
        </w:tc>
      </w:tr>
      <w:tr w:rsidR="00BE3738" w:rsidRPr="00CA6569" w:rsidDel="007154E3" w14:paraId="6A63C708" w14:textId="20C8E63B" w:rsidTr="005C14EF">
        <w:trPr>
          <w:trHeight w:val="291"/>
          <w:jc w:val="center"/>
          <w:del w:id="4535" w:author="阿毛" w:date="2021-05-21T17:49:00Z"/>
        </w:trPr>
        <w:tc>
          <w:tcPr>
            <w:tcW w:w="484" w:type="dxa"/>
          </w:tcPr>
          <w:p w14:paraId="1DCDA924" w14:textId="7F8881D1" w:rsidR="00BE3738" w:rsidRPr="00CA6569" w:rsidDel="007154E3" w:rsidRDefault="00BE3738">
            <w:pPr>
              <w:pStyle w:val="42"/>
              <w:spacing w:after="72"/>
              <w:ind w:left="1133"/>
              <w:rPr>
                <w:del w:id="4536" w:author="阿毛" w:date="2021-05-21T17:49:00Z"/>
                <w:rFonts w:ascii="標楷體" w:hAnsi="標楷體"/>
              </w:rPr>
              <w:pPrChange w:id="4537" w:author="阿毛" w:date="2021-06-02T14:38:00Z">
                <w:pPr/>
              </w:pPrChange>
            </w:pPr>
            <w:del w:id="4538" w:author="阿毛" w:date="2021-05-21T17:49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</w:del>
          </w:p>
        </w:tc>
        <w:tc>
          <w:tcPr>
            <w:tcW w:w="1931" w:type="dxa"/>
          </w:tcPr>
          <w:p w14:paraId="75DE79BB" w14:textId="3620DDFA" w:rsidR="00BE3738" w:rsidRPr="00CA6569" w:rsidDel="007154E3" w:rsidRDefault="00BE3738">
            <w:pPr>
              <w:pStyle w:val="42"/>
              <w:spacing w:after="72"/>
              <w:ind w:left="1133"/>
              <w:rPr>
                <w:del w:id="4539" w:author="阿毛" w:date="2021-05-21T17:49:00Z"/>
                <w:rFonts w:ascii="標楷體" w:hAnsi="標楷體"/>
              </w:rPr>
              <w:pPrChange w:id="4540" w:author="阿毛" w:date="2021-06-02T14:38:00Z">
                <w:pPr/>
              </w:pPrChange>
            </w:pPr>
            <w:del w:id="4541" w:author="阿毛" w:date="2021-05-21T17:49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72F0E8DA" w14:textId="1B54CDC8" w:rsidR="00BE3738" w:rsidRPr="00CA6569" w:rsidDel="007154E3" w:rsidRDefault="00BE3738">
            <w:pPr>
              <w:pStyle w:val="42"/>
              <w:spacing w:after="72"/>
              <w:ind w:left="1133"/>
              <w:rPr>
                <w:del w:id="4542" w:author="阿毛" w:date="2021-05-21T17:49:00Z"/>
                <w:rFonts w:ascii="標楷體" w:hAnsi="標楷體" w:cs="新細明體"/>
              </w:rPr>
              <w:pPrChange w:id="4543" w:author="阿毛" w:date="2021-06-02T14:38:00Z">
                <w:pPr/>
              </w:pPrChange>
            </w:pPr>
            <w:del w:id="4544" w:author="阿毛" w:date="2021-05-21T17:49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</w:del>
          </w:p>
        </w:tc>
        <w:tc>
          <w:tcPr>
            <w:tcW w:w="929" w:type="dxa"/>
          </w:tcPr>
          <w:p w14:paraId="1F21DF05" w14:textId="5789072A" w:rsidR="00BE3738" w:rsidRPr="00CA6569" w:rsidDel="007154E3" w:rsidRDefault="00BE3738">
            <w:pPr>
              <w:pStyle w:val="42"/>
              <w:spacing w:after="72"/>
              <w:ind w:left="1133"/>
              <w:rPr>
                <w:del w:id="4545" w:author="阿毛" w:date="2021-05-21T17:49:00Z"/>
                <w:rFonts w:ascii="標楷體" w:hAnsi="標楷體"/>
              </w:rPr>
              <w:pPrChange w:id="4546" w:author="阿毛" w:date="2021-06-02T14:38:00Z">
                <w:pPr/>
              </w:pPrChange>
            </w:pPr>
            <w:del w:id="4547" w:author="阿毛" w:date="2021-05-21T17:49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306" w:type="dxa"/>
          </w:tcPr>
          <w:p w14:paraId="717584FA" w14:textId="3EE4ACBA" w:rsidR="00BE3738" w:rsidRPr="00CA6569" w:rsidDel="007154E3" w:rsidRDefault="00BE3738">
            <w:pPr>
              <w:pStyle w:val="42"/>
              <w:spacing w:after="72"/>
              <w:ind w:left="1133"/>
              <w:rPr>
                <w:del w:id="4548" w:author="阿毛" w:date="2021-05-21T17:49:00Z"/>
                <w:rFonts w:ascii="標楷體" w:hAnsi="標楷體"/>
              </w:rPr>
              <w:pPrChange w:id="4549" w:author="阿毛" w:date="2021-06-02T14:38:00Z">
                <w:pPr/>
              </w:pPrChange>
            </w:pPr>
          </w:p>
        </w:tc>
        <w:tc>
          <w:tcPr>
            <w:tcW w:w="679" w:type="dxa"/>
          </w:tcPr>
          <w:p w14:paraId="447B5392" w14:textId="0AABA86D" w:rsidR="00BE3738" w:rsidRPr="00CA6569" w:rsidDel="007154E3" w:rsidRDefault="00BE3738">
            <w:pPr>
              <w:pStyle w:val="42"/>
              <w:spacing w:after="72"/>
              <w:ind w:left="1133"/>
              <w:rPr>
                <w:del w:id="4550" w:author="阿毛" w:date="2021-05-21T17:49:00Z"/>
                <w:rFonts w:ascii="標楷體" w:hAnsi="標楷體"/>
              </w:rPr>
              <w:pPrChange w:id="4551" w:author="阿毛" w:date="2021-06-02T14:38:00Z">
                <w:pPr/>
              </w:pPrChange>
            </w:pPr>
            <w:del w:id="4552" w:author="阿毛" w:date="2021-05-21T17:49:00Z">
              <w:r w:rsidRPr="00CA6569" w:rsidDel="007154E3">
                <w:rPr>
                  <w:rFonts w:ascii="標楷體" w:hAnsi="標楷體" w:hint="eastAsia"/>
                </w:rPr>
                <w:delText>V</w:delText>
              </w:r>
            </w:del>
          </w:p>
        </w:tc>
        <w:tc>
          <w:tcPr>
            <w:tcW w:w="693" w:type="dxa"/>
          </w:tcPr>
          <w:p w14:paraId="4A41DF7B" w14:textId="76691AF6" w:rsidR="00BE3738" w:rsidRPr="00CA6569" w:rsidDel="007154E3" w:rsidRDefault="00BE3738">
            <w:pPr>
              <w:pStyle w:val="42"/>
              <w:spacing w:after="72"/>
              <w:ind w:left="1133"/>
              <w:rPr>
                <w:del w:id="4553" w:author="阿毛" w:date="2021-05-21T17:49:00Z"/>
                <w:rFonts w:ascii="標楷體" w:hAnsi="標楷體"/>
              </w:rPr>
              <w:pPrChange w:id="4554" w:author="阿毛" w:date="2021-06-02T14:38:00Z">
                <w:pPr/>
              </w:pPrChange>
            </w:pPr>
          </w:p>
        </w:tc>
        <w:tc>
          <w:tcPr>
            <w:tcW w:w="3513" w:type="dxa"/>
          </w:tcPr>
          <w:p w14:paraId="5C274A8C" w14:textId="6E67D7A6" w:rsidR="00BE3738" w:rsidRPr="00CA6569" w:rsidDel="007154E3" w:rsidRDefault="00BE3738">
            <w:pPr>
              <w:pStyle w:val="42"/>
              <w:spacing w:after="72"/>
              <w:ind w:left="1133"/>
              <w:rPr>
                <w:del w:id="4555" w:author="阿毛" w:date="2021-05-21T17:49:00Z"/>
                <w:rFonts w:ascii="標楷體" w:hAnsi="標楷體"/>
              </w:rPr>
              <w:pPrChange w:id="4556" w:author="阿毛" w:date="2021-06-02T14:38:00Z">
                <w:pPr/>
              </w:pPrChange>
            </w:pPr>
            <w:del w:id="4557" w:author="阿毛" w:date="2021-05-21T17:49:00Z">
              <w:r w:rsidRPr="00CA6569" w:rsidDel="007154E3">
                <w:rPr>
                  <w:rFonts w:ascii="標楷體" w:hAnsi="標楷體" w:hint="eastAsia"/>
                </w:rPr>
                <w:delText>必須輸入，可</w:delText>
              </w:r>
              <w:r w:rsidRPr="00CA6569" w:rsidDel="007154E3">
                <w:rPr>
                  <w:rFonts w:ascii="標楷體" w:hAnsi="標楷體" w:hint="eastAsia"/>
                  <w:lang w:eastAsia="zh-HK"/>
                </w:rPr>
                <w:delText>修</w:delText>
              </w:r>
              <w:r w:rsidRPr="00CA6569" w:rsidDel="007154E3">
                <w:rPr>
                  <w:rFonts w:ascii="標楷體" w:hAnsi="標楷體" w:hint="eastAsia"/>
                </w:rPr>
                <w:delText>改</w:delText>
              </w:r>
              <w:r w:rsidRPr="00CA6569" w:rsidDel="007154E3">
                <w:rPr>
                  <w:rFonts w:ascii="標楷體" w:hAnsi="標楷體" w:cs="新細明體" w:hint="eastAsia"/>
                </w:rPr>
                <w:delText>，不可大於本營業日。</w:delText>
              </w:r>
            </w:del>
          </w:p>
        </w:tc>
      </w:tr>
    </w:tbl>
    <w:p w14:paraId="10D76682" w14:textId="563520B3" w:rsidR="00BE3738" w:rsidRPr="00BE3738" w:rsidDel="007154E3" w:rsidRDefault="00BE3738">
      <w:pPr>
        <w:pStyle w:val="42"/>
        <w:spacing w:after="72"/>
        <w:ind w:left="1133"/>
        <w:rPr>
          <w:del w:id="4558" w:author="阿毛" w:date="2021-05-21T17:49:00Z"/>
        </w:rPr>
        <w:pPrChange w:id="4559" w:author="阿毛" w:date="2021-06-02T14:38:00Z">
          <w:pPr/>
        </w:pPrChange>
      </w:pPr>
    </w:p>
    <w:p w14:paraId="32845295" w14:textId="2BB84EFC" w:rsidR="0003749E" w:rsidDel="007154E3" w:rsidRDefault="0003749E">
      <w:pPr>
        <w:pStyle w:val="42"/>
        <w:spacing w:after="72"/>
        <w:ind w:left="1133"/>
        <w:rPr>
          <w:del w:id="4560" w:author="阿毛" w:date="2021-05-21T17:49:00Z"/>
          <w:rFonts w:ascii="標楷體" w:hAnsi="標楷體"/>
        </w:rPr>
        <w:pPrChange w:id="4561" w:author="阿毛" w:date="2021-06-02T14:38:00Z">
          <w:pPr>
            <w:pStyle w:val="42"/>
            <w:spacing w:after="72"/>
            <w:ind w:leftChars="0" w:left="0"/>
          </w:pPr>
        </w:pPrChange>
      </w:pPr>
      <w:del w:id="4562" w:author="阿毛" w:date="2021-05-21T17:49:00Z">
        <w:r w:rsidRPr="00B830D9" w:rsidDel="007154E3">
          <w:rPr>
            <w:rFonts w:ascii="標楷體" w:hAnsi="標楷體" w:hint="eastAsia"/>
          </w:rPr>
          <w:delText>輸出</w:delText>
        </w:r>
        <w:r w:rsidDel="007154E3">
          <w:rPr>
            <w:rFonts w:ascii="標楷體" w:hAnsi="標楷體" w:hint="eastAsia"/>
          </w:rPr>
          <w:delText>報表</w:delText>
        </w:r>
        <w:r w:rsidRPr="00B830D9" w:rsidDel="007154E3">
          <w:rPr>
            <w:rFonts w:ascii="標楷體" w:hAnsi="標楷體" w:hint="eastAsia"/>
          </w:rPr>
          <w:delText>：</w:delText>
        </w:r>
        <w:r w:rsidRPr="0003749E" w:rsidDel="007154E3">
          <w:rPr>
            <w:rFonts w:ascii="標楷體" w:hAnsi="標楷體" w:hint="eastAsia"/>
          </w:rPr>
          <w:delText>暫收放貸核心傳票檔資料</w:delText>
        </w:r>
      </w:del>
    </w:p>
    <w:p w14:paraId="1960F14D" w14:textId="682F41AA" w:rsidR="0003749E" w:rsidRPr="00DF233E" w:rsidDel="007154E3" w:rsidRDefault="0003749E">
      <w:pPr>
        <w:pStyle w:val="42"/>
        <w:spacing w:after="72"/>
        <w:ind w:left="1133"/>
        <w:rPr>
          <w:del w:id="4563" w:author="阿毛" w:date="2021-05-21T17:49:00Z"/>
          <w:rFonts w:ascii="標楷體" w:hAnsi="標楷體"/>
        </w:rPr>
        <w:pPrChange w:id="4564" w:author="阿毛" w:date="2021-06-02T14:38:00Z">
          <w:pPr>
            <w:pStyle w:val="42"/>
            <w:spacing w:after="72"/>
            <w:ind w:leftChars="0" w:left="0"/>
          </w:pPr>
        </w:pPrChange>
      </w:pPr>
      <w:del w:id="4565" w:author="阿毛" w:date="2021-05-21T17:49:00Z">
        <w:r w:rsidDel="007154E3">
          <w:rPr>
            <w:rFonts w:ascii="標楷體" w:hAnsi="標楷體" w:hint="eastAsia"/>
          </w:rPr>
          <w:delText>參考附件：</w:delText>
        </w:r>
        <w:r w:rsidRPr="00DF233E" w:rsidDel="007154E3">
          <w:rPr>
            <w:rFonts w:ascii="標楷體" w:hAnsi="標楷體"/>
          </w:rPr>
          <w:delText xml:space="preserve"> </w:delText>
        </w:r>
        <w:r w:rsidRPr="006F0B88" w:rsidDel="007154E3">
          <w:rPr>
            <w:rFonts w:ascii="標楷體" w:hAnsi="標楷體"/>
            <w:sz w:val="32"/>
            <w:szCs w:val="20"/>
          </w:rPr>
          <w:object w:dxaOrig="1508" w:dyaOrig="924" w14:anchorId="788FD224">
            <v:shape id="_x0000_i1043" type="#_x0000_t75" style="width:76.8pt;height:46.2pt" o:ole="">
              <v:imagedata r:id="rId76" o:title=""/>
            </v:shape>
            <o:OLEObject Type="Embed" ProgID="Acrobat.Document.DC" ShapeID="_x0000_i1043" DrawAspect="Icon" ObjectID="_1744797250" r:id="rId77"/>
          </w:object>
        </w:r>
      </w:del>
    </w:p>
    <w:p w14:paraId="3715E247" w14:textId="77F70BDE" w:rsidR="005F0CEC" w:rsidRPr="00BE3738" w:rsidDel="007154E3" w:rsidRDefault="005F0CEC">
      <w:pPr>
        <w:pStyle w:val="42"/>
        <w:spacing w:after="72"/>
        <w:ind w:left="1133"/>
        <w:rPr>
          <w:del w:id="4566" w:author="阿毛" w:date="2021-05-21T17:49:00Z"/>
        </w:rPr>
        <w:pPrChange w:id="4567" w:author="阿毛" w:date="2021-06-02T14:38:00Z">
          <w:pPr/>
        </w:pPrChange>
      </w:pPr>
    </w:p>
    <w:p w14:paraId="5D968652" w14:textId="5F8B01C8" w:rsidR="007A1EC8" w:rsidDel="008D3BBA" w:rsidRDefault="007A1EC8">
      <w:pPr>
        <w:pStyle w:val="42"/>
        <w:spacing w:after="72"/>
        <w:ind w:left="1133"/>
        <w:rPr>
          <w:ins w:id="4568" w:author="ST1" w:date="2020-05-19T16:16:00Z"/>
          <w:del w:id="4569" w:author="阿毛" w:date="2021-06-02T14:40:00Z"/>
        </w:rPr>
        <w:pPrChange w:id="4570" w:author="阿毛" w:date="2021-06-02T14:38:00Z">
          <w:pPr>
            <w:widowControl/>
          </w:pPr>
        </w:pPrChange>
      </w:pPr>
      <w:ins w:id="4571" w:author="ST1" w:date="2020-05-19T16:16:00Z">
        <w:del w:id="4572" w:author="阿毛" w:date="2021-05-21T17:49:00Z">
          <w:r w:rsidDel="007154E3">
            <w:br w:type="page"/>
          </w:r>
        </w:del>
      </w:ins>
    </w:p>
    <w:p w14:paraId="3C3F445F" w14:textId="6283AE8C" w:rsidR="007A1EC8" w:rsidRPr="00D545F1" w:rsidDel="007154E3" w:rsidRDefault="007A1EC8" w:rsidP="007A1EC8">
      <w:pPr>
        <w:pStyle w:val="3"/>
        <w:numPr>
          <w:ilvl w:val="2"/>
          <w:numId w:val="6"/>
        </w:numPr>
        <w:rPr>
          <w:ins w:id="4573" w:author="ST1" w:date="2020-05-19T16:16:00Z"/>
          <w:del w:id="4574" w:author="阿毛" w:date="2021-05-21T17:49:00Z"/>
          <w:rFonts w:ascii="標楷體" w:hAnsi="標楷體"/>
        </w:rPr>
      </w:pPr>
      <w:bookmarkStart w:id="4575" w:name="_Toc123139586"/>
      <w:ins w:id="4576" w:author="ST1" w:date="2020-05-19T16:16:00Z">
        <w:del w:id="4577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</w:delText>
          </w:r>
        </w:del>
      </w:ins>
      <w:ins w:id="4578" w:author="ST1" w:date="2020-05-19T16:17:00Z">
        <w:del w:id="4579" w:author="阿毛" w:date="2021-05-21T17:49:00Z">
          <w:r w:rsidR="00CF3046" w:rsidDel="007154E3">
            <w:rPr>
              <w:rFonts w:ascii="標楷體" w:hAnsi="標楷體" w:hint="eastAsia"/>
            </w:rPr>
            <w:delText>10</w:delText>
          </w:r>
          <w:r w:rsidR="00CF3046" w:rsidRPr="00CF3046" w:rsidDel="007154E3">
            <w:rPr>
              <w:rFonts w:ascii="標楷體" w:hAnsi="標楷體" w:hint="eastAsia"/>
            </w:rPr>
            <w:delText>寬限到期明細表</w:delText>
          </w:r>
        </w:del>
      </w:ins>
      <w:bookmarkEnd w:id="4575"/>
    </w:p>
    <w:p w14:paraId="622ECB9F" w14:textId="63860FDD" w:rsidR="007A1EC8" w:rsidRPr="00AB69BA" w:rsidDel="007154E3" w:rsidRDefault="007A1EC8" w:rsidP="007A1EC8">
      <w:pPr>
        <w:pStyle w:val="a"/>
        <w:rPr>
          <w:ins w:id="4580" w:author="ST1" w:date="2020-05-19T16:16:00Z"/>
          <w:del w:id="4581" w:author="阿毛" w:date="2021-05-21T17:49:00Z"/>
        </w:rPr>
      </w:pPr>
      <w:ins w:id="4582" w:author="ST1" w:date="2020-05-19T16:16:00Z">
        <w:del w:id="4583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7A1EC8" w:rsidRPr="00AB69BA" w:rsidDel="007154E3" w14:paraId="74E00572" w14:textId="35495532" w:rsidTr="007A1EC8">
        <w:trPr>
          <w:trHeight w:val="277"/>
          <w:ins w:id="4584" w:author="ST1" w:date="2020-05-19T16:16:00Z"/>
          <w:del w:id="458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8468E2B" w14:textId="4ABEC175" w:rsidR="007A1EC8" w:rsidRPr="00AB69BA" w:rsidDel="007154E3" w:rsidRDefault="007A1EC8" w:rsidP="007A1EC8">
            <w:pPr>
              <w:rPr>
                <w:ins w:id="4586" w:author="ST1" w:date="2020-05-19T16:16:00Z"/>
                <w:del w:id="4587" w:author="阿毛" w:date="2021-05-21T17:49:00Z"/>
                <w:rFonts w:ascii="標楷體" w:eastAsia="標楷體" w:hAnsi="標楷體"/>
              </w:rPr>
            </w:pPr>
            <w:ins w:id="4588" w:author="ST1" w:date="2020-05-19T16:16:00Z">
              <w:del w:id="458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5C8E7AF" w14:textId="793D384C" w:rsidR="007A1EC8" w:rsidDel="007154E3" w:rsidRDefault="00CF3046" w:rsidP="007A1EC8">
            <w:pPr>
              <w:rPr>
                <w:ins w:id="4590" w:author="ST1" w:date="2020-05-19T16:16:00Z"/>
                <w:del w:id="4591" w:author="阿毛" w:date="2021-05-21T17:49:00Z"/>
                <w:rFonts w:ascii="標楷體" w:eastAsia="標楷體" w:hAnsi="標楷體"/>
              </w:rPr>
            </w:pPr>
            <w:ins w:id="4592" w:author="ST1" w:date="2020-05-19T16:17:00Z">
              <w:del w:id="4593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寬限到期明細表</w:delText>
                </w:r>
              </w:del>
            </w:ins>
          </w:p>
          <w:p w14:paraId="3F9B069D" w14:textId="66B38253" w:rsidR="00CF3046" w:rsidRPr="00CF3046" w:rsidDel="007154E3" w:rsidRDefault="00CF3046" w:rsidP="00CF3046">
            <w:pPr>
              <w:rPr>
                <w:ins w:id="4594" w:author="ST1" w:date="2020-05-19T16:18:00Z"/>
                <w:del w:id="4595" w:author="阿毛" w:date="2021-05-21T17:49:00Z"/>
                <w:rFonts w:ascii="標楷體" w:eastAsia="標楷體" w:hAnsi="標楷體"/>
                <w:lang w:eastAsia="zh-HK"/>
              </w:rPr>
            </w:pPr>
            <w:ins w:id="4596" w:author="ST1" w:date="2020-05-19T16:18:00Z">
              <w:del w:id="4597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1.每月第2營業日印後2個月 , 必印</w:delText>
                </w:r>
              </w:del>
            </w:ins>
          </w:p>
          <w:p w14:paraId="395995B2" w14:textId="2EA62327" w:rsidR="00CF3046" w:rsidRPr="00CF3046" w:rsidDel="007154E3" w:rsidRDefault="00CF3046" w:rsidP="00CF3046">
            <w:pPr>
              <w:rPr>
                <w:ins w:id="4598" w:author="ST1" w:date="2020-05-19T16:18:00Z"/>
                <w:del w:id="4599" w:author="阿毛" w:date="2021-05-21T17:49:00Z"/>
                <w:rFonts w:ascii="標楷體" w:eastAsia="標楷體" w:hAnsi="標楷體"/>
                <w:lang w:eastAsia="zh-HK"/>
              </w:rPr>
            </w:pPr>
            <w:ins w:id="4600" w:author="ST1" w:date="2020-05-19T16:18:00Z">
              <w:del w:id="4601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2.繳息通知單列印最近6期或列印到下次調整日之前一期</w:delText>
                </w:r>
              </w:del>
            </w:ins>
          </w:p>
          <w:p w14:paraId="5B4C886D" w14:textId="5DBC0F8D" w:rsidR="00CF3046" w:rsidRPr="00CF3046" w:rsidDel="007154E3" w:rsidRDefault="00CF3046" w:rsidP="00CF3046">
            <w:pPr>
              <w:rPr>
                <w:ins w:id="4602" w:author="ST1" w:date="2020-05-19T16:18:00Z"/>
                <w:del w:id="4603" w:author="阿毛" w:date="2021-05-21T17:49:00Z"/>
                <w:rFonts w:ascii="標楷體" w:eastAsia="標楷體" w:hAnsi="標楷體"/>
                <w:lang w:eastAsia="zh-HK"/>
              </w:rPr>
            </w:pPr>
            <w:ins w:id="4604" w:author="ST1" w:date="2020-05-19T16:18:00Z">
              <w:del w:id="4605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3.輸入日期區間及戶號為鍵值列印</w:delText>
                </w:r>
              </w:del>
            </w:ins>
          </w:p>
          <w:p w14:paraId="076CD2CF" w14:textId="34AEE9BA" w:rsidR="007A1EC8" w:rsidRPr="003E2496" w:rsidDel="007154E3" w:rsidRDefault="00CF3046" w:rsidP="00CF3046">
            <w:pPr>
              <w:rPr>
                <w:ins w:id="4606" w:author="ST1" w:date="2020-05-19T16:16:00Z"/>
                <w:del w:id="4607" w:author="阿毛" w:date="2021-05-21T17:49:00Z"/>
                <w:rFonts w:ascii="標楷體" w:eastAsia="標楷體" w:hAnsi="標楷體"/>
              </w:rPr>
            </w:pPr>
            <w:ins w:id="4608" w:author="ST1" w:date="2020-05-19T16:19:00Z">
              <w:del w:id="4609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610" w:author="ST1" w:date="2020-05-19T16:18:00Z">
              <w:del w:id="4611" w:author="阿毛" w:date="2021-05-21T17:49:00Z">
                <w:r w:rsidRPr="00CF3046" w:rsidDel="007154E3">
                  <w:rPr>
                    <w:rFonts w:ascii="標楷體" w:eastAsia="標楷體" w:hAnsi="標楷體" w:hint="eastAsia"/>
                    <w:lang w:eastAsia="zh-HK"/>
                  </w:rPr>
                  <w:delText>.加入[應注意事項清單]提醒此份報表為必印</w:delText>
                </w:r>
              </w:del>
            </w:ins>
          </w:p>
        </w:tc>
      </w:tr>
      <w:tr w:rsidR="007A1EC8" w:rsidRPr="00AB69BA" w:rsidDel="007154E3" w14:paraId="6B45E85A" w14:textId="508F2709" w:rsidTr="007A1EC8">
        <w:trPr>
          <w:trHeight w:val="277"/>
          <w:ins w:id="4612" w:author="ST1" w:date="2020-05-19T16:16:00Z"/>
          <w:del w:id="461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3DD3BC" w14:textId="58A551C3" w:rsidR="007A1EC8" w:rsidRPr="00AB69BA" w:rsidDel="007154E3" w:rsidRDefault="007A1EC8" w:rsidP="007A1EC8">
            <w:pPr>
              <w:rPr>
                <w:ins w:id="4614" w:author="ST1" w:date="2020-05-19T16:16:00Z"/>
                <w:del w:id="4615" w:author="阿毛" w:date="2021-05-21T17:49:00Z"/>
                <w:rFonts w:ascii="標楷體" w:eastAsia="標楷體" w:hAnsi="標楷體"/>
              </w:rPr>
            </w:pPr>
            <w:ins w:id="4616" w:author="ST1" w:date="2020-05-19T16:16:00Z">
              <w:del w:id="461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F0ADBC" w14:textId="593E92B6" w:rsidR="007A1EC8" w:rsidRPr="00AB69BA" w:rsidDel="007154E3" w:rsidRDefault="007A1EC8" w:rsidP="007A1EC8">
            <w:pPr>
              <w:rPr>
                <w:ins w:id="4618" w:author="ST1" w:date="2020-05-19T16:16:00Z"/>
                <w:del w:id="4619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2864582C" w14:textId="46A78778" w:rsidTr="007A1EC8">
        <w:trPr>
          <w:trHeight w:val="773"/>
          <w:ins w:id="4620" w:author="ST1" w:date="2020-05-19T16:16:00Z"/>
          <w:del w:id="462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3EFA37A" w14:textId="520F3D7A" w:rsidR="007A1EC8" w:rsidRPr="00AB69BA" w:rsidDel="007154E3" w:rsidRDefault="007A1EC8" w:rsidP="007A1EC8">
            <w:pPr>
              <w:rPr>
                <w:ins w:id="4622" w:author="ST1" w:date="2020-05-19T16:16:00Z"/>
                <w:del w:id="4623" w:author="阿毛" w:date="2021-05-21T17:49:00Z"/>
                <w:rFonts w:ascii="標楷體" w:eastAsia="標楷體" w:hAnsi="標楷體"/>
              </w:rPr>
            </w:pPr>
            <w:ins w:id="4624" w:author="ST1" w:date="2020-05-19T16:16:00Z">
              <w:del w:id="462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B5F76FB" w14:textId="2DB65354" w:rsidR="007A1EC8" w:rsidRPr="00AB69BA" w:rsidDel="007154E3" w:rsidRDefault="007A1EC8" w:rsidP="007A1EC8">
            <w:pPr>
              <w:rPr>
                <w:ins w:id="4626" w:author="ST1" w:date="2020-05-19T16:16:00Z"/>
                <w:del w:id="4627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906BD3B" w14:textId="60BA22C3" w:rsidTr="007A1EC8">
        <w:trPr>
          <w:trHeight w:val="321"/>
          <w:ins w:id="4628" w:author="ST1" w:date="2020-05-19T16:16:00Z"/>
          <w:del w:id="462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C97536C" w14:textId="6BBDE180" w:rsidR="007A1EC8" w:rsidRPr="00AB69BA" w:rsidDel="007154E3" w:rsidRDefault="007A1EC8" w:rsidP="007A1EC8">
            <w:pPr>
              <w:rPr>
                <w:ins w:id="4630" w:author="ST1" w:date="2020-05-19T16:16:00Z"/>
                <w:del w:id="4631" w:author="阿毛" w:date="2021-05-21T17:49:00Z"/>
                <w:rFonts w:ascii="標楷體" w:eastAsia="標楷體" w:hAnsi="標楷體"/>
              </w:rPr>
            </w:pPr>
            <w:ins w:id="4632" w:author="ST1" w:date="2020-05-19T16:16:00Z">
              <w:del w:id="463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681BFE" w14:textId="6E80DD63" w:rsidR="007A1EC8" w:rsidRPr="00AB69BA" w:rsidDel="007154E3" w:rsidRDefault="007A1EC8" w:rsidP="007A1EC8">
            <w:pPr>
              <w:rPr>
                <w:ins w:id="4634" w:author="ST1" w:date="2020-05-19T16:16:00Z"/>
                <w:del w:id="4635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4839BC52" w14:textId="3F26BFCB" w:rsidTr="007A1EC8">
        <w:trPr>
          <w:trHeight w:val="1311"/>
          <w:ins w:id="4636" w:author="ST1" w:date="2020-05-19T16:16:00Z"/>
          <w:del w:id="463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67818" w14:textId="76457F41" w:rsidR="007A1EC8" w:rsidRPr="00AB69BA" w:rsidDel="007154E3" w:rsidRDefault="007A1EC8" w:rsidP="007A1EC8">
            <w:pPr>
              <w:rPr>
                <w:ins w:id="4638" w:author="ST1" w:date="2020-05-19T16:16:00Z"/>
                <w:del w:id="4639" w:author="阿毛" w:date="2021-05-21T17:49:00Z"/>
                <w:rFonts w:ascii="標楷體" w:eastAsia="標楷體" w:hAnsi="標楷體"/>
              </w:rPr>
            </w:pPr>
            <w:ins w:id="4640" w:author="ST1" w:date="2020-05-19T16:16:00Z">
              <w:del w:id="464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18A0DA2" w14:textId="632FE310" w:rsidR="007A1EC8" w:rsidRPr="00AB69BA" w:rsidDel="007154E3" w:rsidRDefault="007A1EC8" w:rsidP="007A1EC8">
            <w:pPr>
              <w:rPr>
                <w:ins w:id="4642" w:author="ST1" w:date="2020-05-19T16:16:00Z"/>
                <w:del w:id="4643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1D68F493" w14:textId="4F939432" w:rsidTr="007A1EC8">
        <w:trPr>
          <w:trHeight w:val="278"/>
          <w:ins w:id="4644" w:author="ST1" w:date="2020-05-19T16:16:00Z"/>
          <w:del w:id="464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FA5FAB" w14:textId="42A47D99" w:rsidR="007A1EC8" w:rsidRPr="00AB69BA" w:rsidDel="007154E3" w:rsidRDefault="007A1EC8" w:rsidP="007A1EC8">
            <w:pPr>
              <w:rPr>
                <w:ins w:id="4646" w:author="ST1" w:date="2020-05-19T16:16:00Z"/>
                <w:del w:id="4647" w:author="阿毛" w:date="2021-05-21T17:49:00Z"/>
                <w:rFonts w:ascii="標楷體" w:eastAsia="標楷體" w:hAnsi="標楷體"/>
              </w:rPr>
            </w:pPr>
            <w:ins w:id="4648" w:author="ST1" w:date="2020-05-19T16:16:00Z">
              <w:del w:id="464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3500B5" w14:textId="3B73410E" w:rsidR="007A1EC8" w:rsidRPr="00AB69BA" w:rsidDel="007154E3" w:rsidRDefault="007A1EC8" w:rsidP="007A1EC8">
            <w:pPr>
              <w:rPr>
                <w:ins w:id="4650" w:author="ST1" w:date="2020-05-19T16:16:00Z"/>
                <w:del w:id="4651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787DDFB" w14:textId="1CAADDF6" w:rsidTr="007A1EC8">
        <w:trPr>
          <w:trHeight w:val="358"/>
          <w:ins w:id="4652" w:author="ST1" w:date="2020-05-19T16:16:00Z"/>
          <w:del w:id="465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7B768E" w14:textId="52731AB9" w:rsidR="007A1EC8" w:rsidRPr="00AB69BA" w:rsidDel="007154E3" w:rsidRDefault="007A1EC8" w:rsidP="007A1EC8">
            <w:pPr>
              <w:rPr>
                <w:ins w:id="4654" w:author="ST1" w:date="2020-05-19T16:16:00Z"/>
                <w:del w:id="4655" w:author="阿毛" w:date="2021-05-21T17:49:00Z"/>
                <w:rFonts w:ascii="標楷體" w:eastAsia="標楷體" w:hAnsi="標楷體"/>
              </w:rPr>
            </w:pPr>
            <w:ins w:id="4656" w:author="ST1" w:date="2020-05-19T16:16:00Z">
              <w:del w:id="465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80068B" w14:textId="24D50EF0" w:rsidR="007A1EC8" w:rsidRPr="00AB69BA" w:rsidDel="007154E3" w:rsidRDefault="007A1EC8" w:rsidP="007A1EC8">
            <w:pPr>
              <w:rPr>
                <w:ins w:id="4658" w:author="ST1" w:date="2020-05-19T16:16:00Z"/>
                <w:del w:id="4659" w:author="阿毛" w:date="2021-05-21T17:49:00Z"/>
                <w:rFonts w:ascii="標楷體" w:eastAsia="標楷體" w:hAnsi="標楷體"/>
              </w:rPr>
            </w:pPr>
          </w:p>
        </w:tc>
      </w:tr>
      <w:tr w:rsidR="007A1EC8" w:rsidRPr="00AB69BA" w:rsidDel="007154E3" w14:paraId="6B689DBD" w14:textId="7EA95ACD" w:rsidTr="007A1EC8">
        <w:trPr>
          <w:trHeight w:val="278"/>
          <w:ins w:id="4660" w:author="ST1" w:date="2020-05-19T16:16:00Z"/>
          <w:del w:id="466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5BDE11" w14:textId="19B44E34" w:rsidR="007A1EC8" w:rsidRPr="00AB69BA" w:rsidDel="007154E3" w:rsidRDefault="007A1EC8" w:rsidP="007A1EC8">
            <w:pPr>
              <w:rPr>
                <w:ins w:id="4662" w:author="ST1" w:date="2020-05-19T16:16:00Z"/>
                <w:del w:id="4663" w:author="阿毛" w:date="2021-05-21T17:49:00Z"/>
                <w:rFonts w:ascii="標楷體" w:eastAsia="標楷體" w:hAnsi="標楷體"/>
              </w:rPr>
            </w:pPr>
            <w:ins w:id="4664" w:author="ST1" w:date="2020-05-19T16:16:00Z">
              <w:del w:id="466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6323FD" w14:textId="3528F0C4" w:rsidR="007A1EC8" w:rsidRPr="00AB69BA" w:rsidDel="007154E3" w:rsidRDefault="007A1EC8" w:rsidP="007A1EC8">
            <w:pPr>
              <w:rPr>
                <w:ins w:id="4666" w:author="ST1" w:date="2020-05-19T16:16:00Z"/>
                <w:del w:id="4667" w:author="阿毛" w:date="2021-05-21T17:49:00Z"/>
                <w:rFonts w:ascii="標楷體" w:eastAsia="標楷體" w:hAnsi="標楷體"/>
              </w:rPr>
            </w:pPr>
          </w:p>
        </w:tc>
      </w:tr>
    </w:tbl>
    <w:p w14:paraId="27784D2E" w14:textId="420D753D" w:rsidR="007A1EC8" w:rsidDel="007154E3" w:rsidRDefault="007A1EC8" w:rsidP="007A1EC8">
      <w:pPr>
        <w:rPr>
          <w:ins w:id="4668" w:author="ST1" w:date="2020-05-19T16:16:00Z"/>
          <w:del w:id="4669" w:author="阿毛" w:date="2021-05-21T17:49:00Z"/>
          <w:rFonts w:ascii="標楷體" w:eastAsia="標楷體" w:hAnsi="標楷體"/>
        </w:rPr>
      </w:pPr>
    </w:p>
    <w:p w14:paraId="4D359861" w14:textId="4EFA5A4A" w:rsidR="007A1EC8" w:rsidDel="007154E3" w:rsidRDefault="007A1EC8" w:rsidP="007A1EC8">
      <w:pPr>
        <w:widowControl/>
        <w:rPr>
          <w:ins w:id="4670" w:author="ST1" w:date="2020-05-19T16:16:00Z"/>
          <w:del w:id="4671" w:author="阿毛" w:date="2021-05-21T17:49:00Z"/>
          <w:rFonts w:ascii="標楷體" w:eastAsia="標楷體" w:hAnsi="標楷體"/>
        </w:rPr>
      </w:pPr>
      <w:ins w:id="4672" w:author="ST1" w:date="2020-05-19T16:16:00Z">
        <w:del w:id="4673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1C23A3B2" w14:textId="7566A591" w:rsidR="007A1EC8" w:rsidRPr="00AB69BA" w:rsidDel="007154E3" w:rsidRDefault="007A1EC8" w:rsidP="007A1EC8">
      <w:pPr>
        <w:rPr>
          <w:ins w:id="4674" w:author="ST1" w:date="2020-05-19T16:16:00Z"/>
          <w:del w:id="4675" w:author="阿毛" w:date="2021-05-21T17:49:00Z"/>
          <w:rFonts w:ascii="標楷體" w:eastAsia="標楷體" w:hAnsi="標楷體"/>
        </w:rPr>
      </w:pPr>
    </w:p>
    <w:p w14:paraId="1E4BB111" w14:textId="181DD8FF" w:rsidR="007A1EC8" w:rsidRPr="00AB69BA" w:rsidDel="007154E3" w:rsidRDefault="007A1EC8" w:rsidP="007A1EC8">
      <w:pPr>
        <w:pStyle w:val="a"/>
        <w:rPr>
          <w:ins w:id="4676" w:author="ST1" w:date="2020-05-19T16:16:00Z"/>
          <w:del w:id="4677" w:author="阿毛" w:date="2021-05-21T17:49:00Z"/>
        </w:rPr>
      </w:pPr>
      <w:ins w:id="4678" w:author="ST1" w:date="2020-05-19T16:16:00Z">
        <w:del w:id="4679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8D4A501" w14:textId="2D12CE9C" w:rsidR="007A1EC8" w:rsidDel="007154E3" w:rsidRDefault="007A1EC8" w:rsidP="007A1EC8">
      <w:pPr>
        <w:adjustRightInd w:val="0"/>
        <w:spacing w:afterLines="20" w:after="72"/>
        <w:ind w:leftChars="472" w:left="1133" w:firstLineChars="200" w:firstLine="480"/>
        <w:rPr>
          <w:ins w:id="4680" w:author="ST1" w:date="2020-05-19T16:19:00Z"/>
          <w:del w:id="4681" w:author="阿毛" w:date="2021-05-21T17:49:00Z"/>
          <w:rFonts w:ascii="標楷體" w:eastAsia="標楷體" w:hAnsi="標楷體" w:cs="標楷體"/>
          <w:kern w:val="0"/>
          <w:szCs w:val="28"/>
        </w:rPr>
      </w:pPr>
      <w:ins w:id="4682" w:author="ST1" w:date="2020-05-19T16:16:00Z">
        <w:del w:id="4683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58C2D535" w14:textId="69B886DF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684" w:author="ST1" w:date="2020-05-19T16:21:00Z"/>
          <w:del w:id="4685" w:author="阿毛" w:date="2021-05-21T17:49:00Z"/>
          <w:rFonts w:ascii="標楷體" w:eastAsia="標楷體" w:hAnsi="標楷體"/>
        </w:rPr>
      </w:pPr>
      <w:ins w:id="4686" w:author="ST1" w:date="2020-05-19T16:21:00Z">
        <w:del w:id="468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L9710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CF3046" w:rsidDel="007154E3">
            <w:rPr>
              <w:rFonts w:ascii="標楷體" w:eastAsia="標楷體" w:hAnsi="標楷體" w:hint="eastAsia"/>
              <w:lang w:eastAsia="zh-HK"/>
            </w:rPr>
            <w:delText>寬限到期明細表</w:delText>
          </w:r>
        </w:del>
      </w:ins>
    </w:p>
    <w:p w14:paraId="457A41AC" w14:textId="671AFAF1" w:rsidR="00CF3046" w:rsidRPr="006E3B5B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688" w:author="ST1" w:date="2020-05-19T16:21:00Z"/>
          <w:del w:id="4689" w:author="阿毛" w:date="2021-05-21T17:49:00Z"/>
          <w:rFonts w:ascii="標楷體" w:eastAsia="標楷體" w:hAnsi="標楷體"/>
        </w:rPr>
      </w:pPr>
    </w:p>
    <w:p w14:paraId="026E043C" w14:textId="1C45C920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690" w:author="ST1" w:date="2020-05-19T16:21:00Z"/>
          <w:del w:id="4691" w:author="阿毛" w:date="2021-05-21T17:49:00Z"/>
          <w:rFonts w:ascii="標楷體" w:eastAsia="標楷體" w:hAnsi="標楷體"/>
        </w:rPr>
      </w:pPr>
      <w:ins w:id="4692" w:author="ST1" w:date="2020-05-19T16:21:00Z">
        <w:del w:id="469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694" w:author="ST1" w:date="2020-05-19T16:22:00Z">
        <w:del w:id="4695" w:author="阿毛" w:date="2021-05-21T17:49:00Z">
          <w:r w:rsidRPr="00CF3046" w:rsidDel="007154E3">
            <w:rPr>
              <w:rFonts w:ascii="標楷體" w:eastAsia="標楷體" w:hAnsi="標楷體" w:hint="eastAsia"/>
              <w:rPrChange w:id="4696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寬限到期起</w:delText>
          </w:r>
        </w:del>
      </w:ins>
      <w:ins w:id="4697" w:author="ST1" w:date="2020-05-19T18:15:00Z">
        <w:del w:id="4698" w:author="阿毛" w:date="2021-05-21T17:49:00Z">
          <w:r w:rsidR="007173B3" w:rsidRPr="00E058D3" w:rsidDel="007154E3">
            <w:rPr>
              <w:rFonts w:ascii="標楷體" w:eastAsia="標楷體" w:hAnsi="標楷體" w:hint="eastAsia"/>
            </w:rPr>
            <w:delText>訖</w:delText>
          </w:r>
        </w:del>
      </w:ins>
      <w:ins w:id="4699" w:author="ST1" w:date="2020-05-19T16:22:00Z">
        <w:del w:id="4700" w:author="阿毛" w:date="2021-05-21T17:49:00Z">
          <w:r w:rsidRPr="00CF3046" w:rsidDel="007154E3">
            <w:rPr>
              <w:rFonts w:ascii="標楷體" w:eastAsia="標楷體" w:hAnsi="標楷體" w:hint="eastAsia"/>
              <w:rPrChange w:id="4701" w:author="ST1" w:date="2020-05-19T16:2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日</w:delText>
          </w:r>
        </w:del>
      </w:ins>
      <w:ins w:id="4702" w:author="ST1" w:date="2020-05-19T16:21:00Z">
        <w:del w:id="470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704" w:author="ST1" w:date="2020-05-19T16:22:00Z">
        <w:del w:id="4705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  <w:ins w:id="4706" w:author="ST1" w:date="2020-05-19T18:15:00Z">
        <w:del w:id="4707" w:author="阿毛" w:date="2021-05-21T17:49:00Z">
          <w:r w:rsidR="007173B3" w:rsidDel="007154E3">
            <w:rPr>
              <w:rFonts w:ascii="標楷體" w:eastAsia="標楷體" w:hAnsi="標楷體"/>
            </w:rPr>
            <w:delText xml:space="preserve"> </w:delText>
          </w:r>
          <w:r w:rsidR="007173B3" w:rsidDel="007154E3">
            <w:rPr>
              <w:rFonts w:ascii="標楷體" w:eastAsia="標楷體" w:hAnsi="標楷體" w:hint="eastAsia"/>
            </w:rPr>
            <w:delText>~</w:delText>
          </w:r>
        </w:del>
      </w:ins>
      <w:ins w:id="4708" w:author="ST1" w:date="2020-05-19T16:21:00Z">
        <w:del w:id="4709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</w:del>
      </w:ins>
      <w:ins w:id="4710" w:author="ST1" w:date="2020-05-19T16:22:00Z">
        <w:del w:id="4711" w:author="阿毛" w:date="2021-05-21T17:49:00Z"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3F23CB93" w14:textId="0FEBA16C" w:rsidR="00CF3046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12" w:author="ST1" w:date="2020-05-19T16:23:00Z"/>
          <w:del w:id="4713" w:author="阿毛" w:date="2021-05-21T17:49:00Z"/>
          <w:rFonts w:ascii="標楷體" w:eastAsia="標楷體" w:hAnsi="標楷體"/>
        </w:rPr>
      </w:pPr>
      <w:ins w:id="4714" w:author="ST1" w:date="2020-05-19T16:21:00Z">
        <w:del w:id="4715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4716" w:author="ST1" w:date="2020-05-19T16:23:00Z">
        <w:del w:id="4717" w:author="阿毛" w:date="2021-05-21T17:49:00Z">
          <w:r w:rsidDel="007154E3">
            <w:rPr>
              <w:rFonts w:ascii="標楷體" w:eastAsia="標楷體" w:hAnsi="標楷體" w:hint="eastAsia"/>
            </w:rPr>
            <w:delText>戶</w:delText>
          </w:r>
        </w:del>
      </w:ins>
      <w:ins w:id="4718" w:author="ST1" w:date="2020-05-19T18:15:00Z">
        <w:del w:id="4719" w:author="阿毛" w:date="2021-05-21T17:49:00Z">
          <w:r w:rsidR="007173B3" w:rsidDel="007154E3">
            <w:rPr>
              <w:rFonts w:ascii="標楷體" w:eastAsia="標楷體" w:hAnsi="標楷體" w:hint="eastAsia"/>
            </w:rPr>
            <w:delText xml:space="preserve"> </w:delText>
          </w:r>
          <w:r w:rsidR="007173B3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720" w:author="ST1" w:date="2020-05-19T16:23:00Z">
        <w:del w:id="4721" w:author="阿毛" w:date="2021-05-21T17:49:00Z">
          <w:r w:rsidDel="007154E3">
            <w:rPr>
              <w:rFonts w:ascii="標楷體" w:eastAsia="標楷體" w:hAnsi="標楷體" w:hint="eastAsia"/>
            </w:rPr>
            <w:delText>號</w:delText>
          </w:r>
        </w:del>
      </w:ins>
      <w:ins w:id="4722" w:author="ST1" w:date="2020-05-19T16:21:00Z">
        <w:del w:id="4723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 xml:space="preserve">   </w:delText>
          </w:r>
        </w:del>
      </w:ins>
      <w:ins w:id="4724" w:author="ST1" w:date="2020-05-19T16:23:00Z">
        <w:del w:id="4725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4726" w:author="ST1" w:date="2020-05-19T16:21:00Z">
        <w:del w:id="4727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</w:del>
      </w:ins>
      <w:ins w:id="4728" w:author="ST1" w:date="2020-05-19T16:23:00Z">
        <w:del w:id="4729" w:author="阿毛" w:date="2021-05-21T17:49:00Z"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62DA606A" w14:textId="5D9C5418" w:rsidR="00CF3046" w:rsidRPr="00904DBC" w:rsidDel="007154E3" w:rsidRDefault="00CF3046" w:rsidP="00CF304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4730" w:author="ST1" w:date="2020-05-19T16:21:00Z"/>
          <w:del w:id="4731" w:author="阿毛" w:date="2021-05-21T17:49:00Z"/>
          <w:rFonts w:ascii="標楷體" w:eastAsia="標楷體" w:hAnsi="標楷體"/>
        </w:rPr>
      </w:pPr>
    </w:p>
    <w:p w14:paraId="338BB576" w14:textId="51530ED5" w:rsidR="007A1EC8" w:rsidDel="007154E3" w:rsidRDefault="007A1EC8" w:rsidP="007A1EC8">
      <w:pPr>
        <w:autoSpaceDE w:val="0"/>
        <w:autoSpaceDN w:val="0"/>
        <w:adjustRightInd w:val="0"/>
        <w:rPr>
          <w:ins w:id="4732" w:author="ST1" w:date="2020-05-19T16:16:00Z"/>
          <w:del w:id="4733" w:author="阿毛" w:date="2021-05-21T17:49:00Z"/>
          <w:rFonts w:ascii="標楷體" w:hAnsi="標楷體"/>
        </w:rPr>
      </w:pPr>
    </w:p>
    <w:p w14:paraId="11BD44EA" w14:textId="40CEBABA" w:rsidR="007A1EC8" w:rsidRPr="00AB69BA" w:rsidDel="007154E3" w:rsidRDefault="007A1EC8" w:rsidP="007A1EC8">
      <w:pPr>
        <w:pStyle w:val="a"/>
        <w:rPr>
          <w:ins w:id="4734" w:author="ST1" w:date="2020-05-19T16:16:00Z"/>
          <w:del w:id="4735" w:author="阿毛" w:date="2021-05-21T17:49:00Z"/>
        </w:rPr>
      </w:pPr>
      <w:ins w:id="4736" w:author="ST1" w:date="2020-05-19T16:16:00Z">
        <w:del w:id="4737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7A1EC8" w:rsidRPr="00CA6569" w:rsidDel="007154E3" w14:paraId="402F63A2" w14:textId="4392F39D" w:rsidTr="00D33943">
        <w:trPr>
          <w:trHeight w:val="388"/>
          <w:jc w:val="center"/>
          <w:ins w:id="4738" w:author="ST1" w:date="2020-05-19T16:16:00Z"/>
          <w:del w:id="4739" w:author="阿毛" w:date="2021-05-21T17:49:00Z"/>
        </w:trPr>
        <w:tc>
          <w:tcPr>
            <w:tcW w:w="482" w:type="dxa"/>
            <w:vMerge w:val="restart"/>
          </w:tcPr>
          <w:p w14:paraId="25097EB4" w14:textId="4B3695DE" w:rsidR="007A1EC8" w:rsidRPr="00CA6569" w:rsidDel="007154E3" w:rsidRDefault="007A1EC8" w:rsidP="007A1EC8">
            <w:pPr>
              <w:rPr>
                <w:ins w:id="4740" w:author="ST1" w:date="2020-05-19T16:16:00Z"/>
                <w:del w:id="4741" w:author="阿毛" w:date="2021-05-21T17:49:00Z"/>
                <w:rFonts w:ascii="標楷體" w:eastAsia="標楷體" w:hAnsi="標楷體"/>
              </w:rPr>
            </w:pPr>
            <w:ins w:id="4742" w:author="ST1" w:date="2020-05-19T16:16:00Z">
              <w:del w:id="474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784E93FB" w14:textId="5B1BCE75" w:rsidR="007A1EC8" w:rsidRPr="00CA6569" w:rsidDel="007154E3" w:rsidRDefault="007A1EC8" w:rsidP="007A1EC8">
            <w:pPr>
              <w:rPr>
                <w:ins w:id="4744" w:author="ST1" w:date="2020-05-19T16:16:00Z"/>
                <w:del w:id="4745" w:author="阿毛" w:date="2021-05-21T17:49:00Z"/>
                <w:rFonts w:ascii="標楷體" w:eastAsia="標楷體" w:hAnsi="標楷體"/>
              </w:rPr>
            </w:pPr>
            <w:ins w:id="4746" w:author="ST1" w:date="2020-05-19T16:16:00Z">
              <w:del w:id="474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79900728" w14:textId="39F095C3" w:rsidR="007A1EC8" w:rsidRPr="00CA6569" w:rsidDel="007154E3" w:rsidRDefault="007A1EC8" w:rsidP="007A1EC8">
            <w:pPr>
              <w:jc w:val="center"/>
              <w:rPr>
                <w:ins w:id="4748" w:author="ST1" w:date="2020-05-19T16:16:00Z"/>
                <w:del w:id="4749" w:author="阿毛" w:date="2021-05-21T17:49:00Z"/>
                <w:rFonts w:ascii="標楷體" w:eastAsia="標楷體" w:hAnsi="標楷體"/>
              </w:rPr>
            </w:pPr>
            <w:ins w:id="4750" w:author="ST1" w:date="2020-05-19T16:16:00Z">
              <w:del w:id="475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56F76DB" w14:textId="7DA87B66" w:rsidR="007A1EC8" w:rsidRPr="00CA6569" w:rsidDel="007154E3" w:rsidRDefault="007A1EC8" w:rsidP="007A1EC8">
            <w:pPr>
              <w:rPr>
                <w:ins w:id="4752" w:author="ST1" w:date="2020-05-19T16:16:00Z"/>
                <w:del w:id="4753" w:author="阿毛" w:date="2021-05-21T17:49:00Z"/>
                <w:rFonts w:ascii="標楷體" w:eastAsia="標楷體" w:hAnsi="標楷體"/>
              </w:rPr>
            </w:pPr>
            <w:ins w:id="4754" w:author="ST1" w:date="2020-05-19T16:16:00Z">
              <w:del w:id="4755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7A1EC8" w:rsidRPr="00CA6569" w:rsidDel="007154E3" w14:paraId="4B280BE6" w14:textId="396C3DBB" w:rsidTr="00D33943">
        <w:trPr>
          <w:trHeight w:val="244"/>
          <w:jc w:val="center"/>
          <w:ins w:id="4756" w:author="ST1" w:date="2020-05-19T16:16:00Z"/>
          <w:del w:id="4757" w:author="阿毛" w:date="2021-05-21T17:49:00Z"/>
        </w:trPr>
        <w:tc>
          <w:tcPr>
            <w:tcW w:w="482" w:type="dxa"/>
            <w:vMerge/>
          </w:tcPr>
          <w:p w14:paraId="750E20E7" w14:textId="779895BD" w:rsidR="007A1EC8" w:rsidRPr="00CA6569" w:rsidDel="007154E3" w:rsidRDefault="007A1EC8" w:rsidP="007A1EC8">
            <w:pPr>
              <w:rPr>
                <w:ins w:id="4758" w:author="ST1" w:date="2020-05-19T16:16:00Z"/>
                <w:del w:id="4759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A114311" w14:textId="33B56D58" w:rsidR="007A1EC8" w:rsidRPr="00CA6569" w:rsidDel="007154E3" w:rsidRDefault="007A1EC8" w:rsidP="007A1EC8">
            <w:pPr>
              <w:rPr>
                <w:ins w:id="4760" w:author="ST1" w:date="2020-05-19T16:16:00Z"/>
                <w:del w:id="476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346B479" w14:textId="2ECBB1E8" w:rsidR="007A1EC8" w:rsidRPr="00CA6569" w:rsidDel="007154E3" w:rsidRDefault="007A1EC8" w:rsidP="007A1EC8">
            <w:pPr>
              <w:rPr>
                <w:ins w:id="4762" w:author="ST1" w:date="2020-05-19T16:16:00Z"/>
                <w:del w:id="4763" w:author="阿毛" w:date="2021-05-21T17:49:00Z"/>
                <w:rFonts w:ascii="標楷體" w:eastAsia="標楷體" w:hAnsi="標楷體"/>
              </w:rPr>
            </w:pPr>
            <w:ins w:id="4764" w:author="ST1" w:date="2020-05-19T16:16:00Z">
              <w:del w:id="4765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A8662DF" w14:textId="3A8CA006" w:rsidR="007A1EC8" w:rsidRPr="00CA6569" w:rsidDel="007154E3" w:rsidRDefault="007A1EC8" w:rsidP="007A1EC8">
            <w:pPr>
              <w:rPr>
                <w:ins w:id="4766" w:author="ST1" w:date="2020-05-19T16:16:00Z"/>
                <w:del w:id="4767" w:author="阿毛" w:date="2021-05-21T17:49:00Z"/>
                <w:rFonts w:ascii="標楷體" w:eastAsia="標楷體" w:hAnsi="標楷體"/>
              </w:rPr>
            </w:pPr>
            <w:ins w:id="4768" w:author="ST1" w:date="2020-05-19T16:16:00Z">
              <w:del w:id="4769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08BC17A" w14:textId="20729B64" w:rsidR="007A1EC8" w:rsidRPr="00CA6569" w:rsidDel="007154E3" w:rsidRDefault="007A1EC8" w:rsidP="007A1EC8">
            <w:pPr>
              <w:rPr>
                <w:ins w:id="4770" w:author="ST1" w:date="2020-05-19T16:16:00Z"/>
                <w:del w:id="4771" w:author="阿毛" w:date="2021-05-21T17:49:00Z"/>
                <w:rFonts w:ascii="標楷體" w:eastAsia="標楷體" w:hAnsi="標楷體"/>
              </w:rPr>
            </w:pPr>
            <w:ins w:id="4772" w:author="ST1" w:date="2020-05-19T16:16:00Z">
              <w:del w:id="4773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6C8A558F" w14:textId="502E0200" w:rsidR="007A1EC8" w:rsidRPr="00CA6569" w:rsidDel="007154E3" w:rsidRDefault="007A1EC8" w:rsidP="007A1EC8">
            <w:pPr>
              <w:rPr>
                <w:ins w:id="4774" w:author="ST1" w:date="2020-05-19T16:16:00Z"/>
                <w:del w:id="4775" w:author="阿毛" w:date="2021-05-21T17:49:00Z"/>
                <w:rFonts w:ascii="標楷體" w:eastAsia="標楷體" w:hAnsi="標楷體"/>
              </w:rPr>
            </w:pPr>
            <w:ins w:id="4776" w:author="ST1" w:date="2020-05-19T16:16:00Z">
              <w:del w:id="4777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120152E7" w14:textId="42CF57F2" w:rsidR="007A1EC8" w:rsidRPr="00CA6569" w:rsidDel="007154E3" w:rsidRDefault="007A1EC8" w:rsidP="007A1EC8">
            <w:pPr>
              <w:rPr>
                <w:ins w:id="4778" w:author="ST1" w:date="2020-05-19T16:16:00Z"/>
                <w:del w:id="4779" w:author="阿毛" w:date="2021-05-21T17:49:00Z"/>
                <w:rFonts w:ascii="標楷體" w:eastAsia="標楷體" w:hAnsi="標楷體"/>
              </w:rPr>
            </w:pPr>
            <w:ins w:id="4780" w:author="ST1" w:date="2020-05-19T16:16:00Z">
              <w:del w:id="4781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7D61673" w14:textId="276DC6B1" w:rsidR="007A1EC8" w:rsidRPr="00CA6569" w:rsidDel="007154E3" w:rsidRDefault="007A1EC8" w:rsidP="007A1EC8">
            <w:pPr>
              <w:rPr>
                <w:ins w:id="4782" w:author="ST1" w:date="2020-05-19T16:16:00Z"/>
                <w:del w:id="4783" w:author="阿毛" w:date="2021-05-21T17:49:00Z"/>
                <w:rFonts w:ascii="標楷體" w:eastAsia="標楷體" w:hAnsi="標楷體"/>
              </w:rPr>
            </w:pPr>
          </w:p>
        </w:tc>
      </w:tr>
      <w:tr w:rsidR="007A1EC8" w:rsidRPr="00CA6569" w:rsidDel="007154E3" w14:paraId="7B3073DB" w14:textId="00C8D2E1" w:rsidTr="00D33943">
        <w:trPr>
          <w:trHeight w:val="291"/>
          <w:jc w:val="center"/>
          <w:ins w:id="4784" w:author="ST1" w:date="2020-05-19T16:16:00Z"/>
          <w:del w:id="4785" w:author="阿毛" w:date="2021-05-21T17:49:00Z"/>
        </w:trPr>
        <w:tc>
          <w:tcPr>
            <w:tcW w:w="482" w:type="dxa"/>
          </w:tcPr>
          <w:p w14:paraId="5A5D5364" w14:textId="0C2DE516" w:rsidR="007A1EC8" w:rsidRPr="00CA6569" w:rsidDel="007154E3" w:rsidRDefault="007A1EC8" w:rsidP="007A1EC8">
            <w:pPr>
              <w:rPr>
                <w:ins w:id="4786" w:author="ST1" w:date="2020-05-19T16:16:00Z"/>
                <w:del w:id="4787" w:author="阿毛" w:date="2021-05-21T17:49:00Z"/>
                <w:rFonts w:ascii="標楷體" w:eastAsia="標楷體" w:hAnsi="標楷體"/>
              </w:rPr>
            </w:pPr>
            <w:ins w:id="4788" w:author="ST1" w:date="2020-05-19T16:16:00Z">
              <w:del w:id="478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954FF31" w14:textId="20185848" w:rsidR="007A1EC8" w:rsidRPr="00CA6569" w:rsidDel="007154E3" w:rsidRDefault="00CF3046" w:rsidP="007A1EC8">
            <w:pPr>
              <w:rPr>
                <w:ins w:id="4790" w:author="ST1" w:date="2020-05-19T16:16:00Z"/>
                <w:del w:id="4791" w:author="阿毛" w:date="2021-05-21T17:49:00Z"/>
                <w:rFonts w:ascii="標楷體" w:eastAsia="標楷體" w:hAnsi="標楷體"/>
              </w:rPr>
            </w:pPr>
            <w:ins w:id="4792" w:author="ST1" w:date="2020-05-19T16:24:00Z">
              <w:del w:id="4793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  <w:tc>
          <w:tcPr>
            <w:tcW w:w="1296" w:type="dxa"/>
          </w:tcPr>
          <w:p w14:paraId="5CCEC8CD" w14:textId="44D787EF" w:rsidR="007A1EC8" w:rsidRPr="00CA6569" w:rsidDel="007154E3" w:rsidRDefault="007A1EC8" w:rsidP="007A1EC8">
            <w:pPr>
              <w:rPr>
                <w:ins w:id="4794" w:author="ST1" w:date="2020-05-19T16:16:00Z"/>
                <w:del w:id="4795" w:author="阿毛" w:date="2021-05-21T17:49:00Z"/>
                <w:rFonts w:ascii="標楷體" w:eastAsia="標楷體" w:hAnsi="標楷體" w:cs="新細明體"/>
              </w:rPr>
            </w:pPr>
            <w:ins w:id="4796" w:author="ST1" w:date="2020-05-19T16:16:00Z">
              <w:del w:id="479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FA3DB0" w14:textId="1C21B358" w:rsidR="007A1EC8" w:rsidRPr="00CA6569" w:rsidDel="007154E3" w:rsidRDefault="007A1EC8" w:rsidP="007A1EC8">
            <w:pPr>
              <w:rPr>
                <w:ins w:id="4798" w:author="ST1" w:date="2020-05-19T16:16:00Z"/>
                <w:del w:id="4799" w:author="阿毛" w:date="2021-05-21T17:49:00Z"/>
                <w:rFonts w:ascii="標楷體" w:eastAsia="標楷體" w:hAnsi="標楷體"/>
              </w:rPr>
            </w:pPr>
            <w:ins w:id="4800" w:author="ST1" w:date="2020-05-19T16:16:00Z">
              <w:del w:id="480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21D3AEA" w14:textId="53E9F023" w:rsidR="007A1EC8" w:rsidRPr="00CA6569" w:rsidDel="007154E3" w:rsidRDefault="007A1EC8" w:rsidP="007A1EC8">
            <w:pPr>
              <w:rPr>
                <w:ins w:id="4802" w:author="ST1" w:date="2020-05-19T16:16:00Z"/>
                <w:del w:id="480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66A02C5" w14:textId="4C893A12" w:rsidR="007A1EC8" w:rsidRPr="00CA6569" w:rsidDel="007154E3" w:rsidRDefault="007A1EC8" w:rsidP="007A1EC8">
            <w:pPr>
              <w:rPr>
                <w:ins w:id="4804" w:author="ST1" w:date="2020-05-19T16:16:00Z"/>
                <w:del w:id="4805" w:author="阿毛" w:date="2021-05-21T17:49:00Z"/>
                <w:rFonts w:ascii="標楷體" w:eastAsia="標楷體" w:hAnsi="標楷體"/>
              </w:rPr>
            </w:pPr>
            <w:ins w:id="4806" w:author="ST1" w:date="2020-05-19T16:16:00Z">
              <w:del w:id="480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F8F849" w14:textId="4785AF3D" w:rsidR="007A1EC8" w:rsidRPr="00CA6569" w:rsidDel="007154E3" w:rsidRDefault="007A1EC8" w:rsidP="007A1EC8">
            <w:pPr>
              <w:rPr>
                <w:ins w:id="4808" w:author="ST1" w:date="2020-05-19T16:16:00Z"/>
                <w:del w:id="480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959F59E" w14:textId="79BA7288" w:rsidR="007A1EC8" w:rsidRPr="00CA6569" w:rsidDel="007154E3" w:rsidRDefault="007A1EC8" w:rsidP="007A1EC8">
            <w:pPr>
              <w:rPr>
                <w:ins w:id="4810" w:author="ST1" w:date="2020-05-19T16:16:00Z"/>
                <w:del w:id="4811" w:author="阿毛" w:date="2021-05-21T17:49:00Z"/>
                <w:rFonts w:ascii="標楷體" w:eastAsia="標楷體" w:hAnsi="標楷體"/>
              </w:rPr>
            </w:pPr>
            <w:ins w:id="4812" w:author="ST1" w:date="2020-05-19T16:16:00Z">
              <w:del w:id="481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D33943" w:rsidRPr="00D33943" w:rsidDel="007154E3" w14:paraId="3FAA2AFF" w14:textId="1DA5744A" w:rsidTr="00D33943">
        <w:trPr>
          <w:trHeight w:val="291"/>
          <w:jc w:val="center"/>
          <w:ins w:id="4814" w:author="ST1" w:date="2020-05-19T16:16:00Z"/>
          <w:del w:id="4815" w:author="阿毛" w:date="2021-05-21T17:49:00Z"/>
        </w:trPr>
        <w:tc>
          <w:tcPr>
            <w:tcW w:w="482" w:type="dxa"/>
          </w:tcPr>
          <w:p w14:paraId="0CD98103" w14:textId="6FE0B5C0" w:rsidR="00D33943" w:rsidRPr="00CA6569" w:rsidDel="007154E3" w:rsidRDefault="00D33943" w:rsidP="00D33943">
            <w:pPr>
              <w:rPr>
                <w:ins w:id="4816" w:author="ST1" w:date="2020-05-19T16:16:00Z"/>
                <w:del w:id="4817" w:author="阿毛" w:date="2021-05-21T17:49:00Z"/>
                <w:rFonts w:ascii="標楷體" w:eastAsia="標楷體" w:hAnsi="標楷體"/>
              </w:rPr>
            </w:pPr>
            <w:ins w:id="4818" w:author="ST1" w:date="2020-05-19T16:16:00Z">
              <w:del w:id="4819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F370BA9" w14:textId="7459241C" w:rsidR="00D33943" w:rsidRPr="00CA6569" w:rsidDel="007154E3" w:rsidRDefault="00D33943" w:rsidP="00D33943">
            <w:pPr>
              <w:rPr>
                <w:ins w:id="4820" w:author="ST1" w:date="2020-05-19T16:16:00Z"/>
                <w:del w:id="4821" w:author="阿毛" w:date="2021-05-21T17:49:00Z"/>
                <w:rFonts w:ascii="標楷體" w:eastAsia="標楷體" w:hAnsi="標楷體"/>
              </w:rPr>
            </w:pPr>
            <w:ins w:id="4822" w:author="ST1" w:date="2020-05-19T16:40:00Z">
              <w:del w:id="4823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寬限到期訖日</w:delText>
                </w:r>
              </w:del>
            </w:ins>
          </w:p>
        </w:tc>
        <w:tc>
          <w:tcPr>
            <w:tcW w:w="1296" w:type="dxa"/>
          </w:tcPr>
          <w:p w14:paraId="4DC71561" w14:textId="7F722F6B" w:rsidR="00D33943" w:rsidRPr="00CA6569" w:rsidDel="007154E3" w:rsidRDefault="00D33943" w:rsidP="00D33943">
            <w:pPr>
              <w:rPr>
                <w:ins w:id="4824" w:author="ST1" w:date="2020-05-19T16:16:00Z"/>
                <w:del w:id="4825" w:author="阿毛" w:date="2021-05-21T17:49:00Z"/>
                <w:rFonts w:ascii="標楷體" w:eastAsia="標楷體" w:hAnsi="標楷體" w:cs="新細明體"/>
              </w:rPr>
            </w:pPr>
            <w:ins w:id="4826" w:author="ST1" w:date="2020-05-19T16:40:00Z">
              <w:del w:id="4827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98C12E9" w14:textId="33CFE544" w:rsidR="00D33943" w:rsidRPr="00CA6569" w:rsidDel="007154E3" w:rsidRDefault="00D33943" w:rsidP="00D33943">
            <w:pPr>
              <w:rPr>
                <w:ins w:id="4828" w:author="ST1" w:date="2020-05-19T16:16:00Z"/>
                <w:del w:id="4829" w:author="阿毛" w:date="2021-05-21T17:49:00Z"/>
                <w:rFonts w:ascii="標楷體" w:eastAsia="標楷體" w:hAnsi="標楷體" w:cs="新細明體"/>
              </w:rPr>
            </w:pPr>
            <w:ins w:id="4830" w:author="ST1" w:date="2020-05-19T16:40:00Z">
              <w:del w:id="4831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3DBE6B55" w14:textId="499B35C6" w:rsidR="00D33943" w:rsidRPr="00CA6569" w:rsidDel="007154E3" w:rsidRDefault="00D33943" w:rsidP="00D33943">
            <w:pPr>
              <w:rPr>
                <w:ins w:id="4832" w:author="ST1" w:date="2020-05-19T16:16:00Z"/>
                <w:del w:id="483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D286AEE" w14:textId="3433126E" w:rsidR="00D33943" w:rsidRPr="00CA6569" w:rsidDel="007154E3" w:rsidRDefault="00D33943" w:rsidP="00D33943">
            <w:pPr>
              <w:rPr>
                <w:ins w:id="4834" w:author="ST1" w:date="2020-05-19T16:16:00Z"/>
                <w:del w:id="4835" w:author="阿毛" w:date="2021-05-21T17:49:00Z"/>
                <w:rFonts w:ascii="標楷體" w:eastAsia="標楷體" w:hAnsi="標楷體"/>
              </w:rPr>
            </w:pPr>
            <w:ins w:id="4836" w:author="ST1" w:date="2020-05-19T16:40:00Z">
              <w:del w:id="483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9AF824" w14:textId="2656DDB4" w:rsidR="00D33943" w:rsidRPr="00CA6569" w:rsidDel="007154E3" w:rsidRDefault="00D33943" w:rsidP="00D33943">
            <w:pPr>
              <w:rPr>
                <w:ins w:id="4838" w:author="ST1" w:date="2020-05-19T16:16:00Z"/>
                <w:del w:id="483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E2E4217" w14:textId="5DD709F2" w:rsidR="00D33943" w:rsidRPr="00CA6569" w:rsidDel="007154E3" w:rsidRDefault="00D33943" w:rsidP="00D33943">
            <w:pPr>
              <w:rPr>
                <w:ins w:id="4840" w:author="ST1" w:date="2020-05-19T16:16:00Z"/>
                <w:del w:id="4841" w:author="阿毛" w:date="2021-05-21T17:49:00Z"/>
                <w:rFonts w:ascii="標楷體" w:eastAsia="標楷體" w:hAnsi="標楷體"/>
              </w:rPr>
            </w:pPr>
            <w:ins w:id="4842" w:author="ST1" w:date="2020-05-19T16:40:00Z">
              <w:del w:id="484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</w:del>
            </w:ins>
            <w:ins w:id="4844" w:author="ST1" w:date="2020-05-19T16:41:00Z">
              <w:del w:id="4845" w:author="阿毛" w:date="2021-05-21T17:49:00Z"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寬限到期起日</w:delText>
                </w:r>
              </w:del>
            </w:ins>
          </w:p>
        </w:tc>
      </w:tr>
      <w:tr w:rsidR="00D33943" w:rsidRPr="00CA6569" w:rsidDel="007154E3" w14:paraId="4714DAD3" w14:textId="5F9F001B" w:rsidTr="00D33943">
        <w:trPr>
          <w:trHeight w:val="291"/>
          <w:jc w:val="center"/>
          <w:ins w:id="4846" w:author="ST1" w:date="2020-05-19T16:16:00Z"/>
          <w:del w:id="4847" w:author="阿毛" w:date="2021-05-21T17:49:00Z"/>
        </w:trPr>
        <w:tc>
          <w:tcPr>
            <w:tcW w:w="482" w:type="dxa"/>
          </w:tcPr>
          <w:p w14:paraId="7E404CC7" w14:textId="75F35DD2" w:rsidR="00D33943" w:rsidRPr="00CA6569" w:rsidDel="007154E3" w:rsidRDefault="00D33943" w:rsidP="00D33943">
            <w:pPr>
              <w:rPr>
                <w:ins w:id="4848" w:author="ST1" w:date="2020-05-19T16:16:00Z"/>
                <w:del w:id="4849" w:author="阿毛" w:date="2021-05-21T17:49:00Z"/>
                <w:rFonts w:ascii="標楷體" w:eastAsia="標楷體" w:hAnsi="標楷體"/>
              </w:rPr>
            </w:pPr>
            <w:ins w:id="4850" w:author="ST1" w:date="2020-05-19T16:40:00Z">
              <w:del w:id="4851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3CE6DD3" w14:textId="3EBD518E" w:rsidR="00D33943" w:rsidRPr="00CA6569" w:rsidDel="007154E3" w:rsidRDefault="00D33943" w:rsidP="00D33943">
            <w:pPr>
              <w:rPr>
                <w:ins w:id="4852" w:author="ST1" w:date="2020-05-19T16:16:00Z"/>
                <w:del w:id="4853" w:author="阿毛" w:date="2021-05-21T17:49:00Z"/>
                <w:rFonts w:ascii="標楷體" w:eastAsia="標楷體" w:hAnsi="標楷體"/>
              </w:rPr>
            </w:pPr>
            <w:ins w:id="4854" w:author="ST1" w:date="2020-05-19T16:40:00Z">
              <w:del w:id="4855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2157F120" w14:textId="7E05DB53" w:rsidR="00D33943" w:rsidRPr="00CA6569" w:rsidDel="007154E3" w:rsidRDefault="00D33943" w:rsidP="00D33943">
            <w:pPr>
              <w:rPr>
                <w:ins w:id="4856" w:author="ST1" w:date="2020-05-19T16:16:00Z"/>
                <w:del w:id="4857" w:author="阿毛" w:date="2021-05-21T17:49:00Z"/>
                <w:rFonts w:ascii="標楷體" w:eastAsia="標楷體" w:hAnsi="標楷體"/>
              </w:rPr>
            </w:pPr>
            <w:ins w:id="4858" w:author="ST1" w:date="2020-05-19T16:40:00Z">
              <w:del w:id="4859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45CA1850" w14:textId="41BC0DE4" w:rsidR="00D33943" w:rsidRPr="00CA6569" w:rsidDel="007154E3" w:rsidRDefault="00D33943" w:rsidP="00D33943">
            <w:pPr>
              <w:rPr>
                <w:ins w:id="4860" w:author="ST1" w:date="2020-05-19T16:16:00Z"/>
                <w:del w:id="4861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75139E09" w14:textId="666DBEB7" w:rsidR="00D33943" w:rsidRPr="00CA6569" w:rsidDel="007154E3" w:rsidRDefault="00D33943" w:rsidP="00D33943">
            <w:pPr>
              <w:rPr>
                <w:ins w:id="4862" w:author="ST1" w:date="2020-05-19T16:16:00Z"/>
                <w:del w:id="4863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CA2AB78" w14:textId="2874819B" w:rsidR="00D33943" w:rsidRPr="00CA6569" w:rsidDel="007154E3" w:rsidRDefault="00D33943" w:rsidP="00D33943">
            <w:pPr>
              <w:rPr>
                <w:ins w:id="4864" w:author="ST1" w:date="2020-05-19T16:16:00Z"/>
                <w:del w:id="4865" w:author="阿毛" w:date="2021-05-21T17:49:00Z"/>
                <w:rFonts w:ascii="標楷體" w:eastAsia="標楷體" w:hAnsi="標楷體"/>
              </w:rPr>
            </w:pPr>
            <w:ins w:id="4866" w:author="ST1" w:date="2020-05-19T16:40:00Z">
              <w:del w:id="4867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98D928" w14:textId="189CEAC8" w:rsidR="00D33943" w:rsidRPr="00CA6569" w:rsidDel="007154E3" w:rsidRDefault="00D33943" w:rsidP="00D33943">
            <w:pPr>
              <w:rPr>
                <w:ins w:id="4868" w:author="ST1" w:date="2020-05-19T16:16:00Z"/>
                <w:del w:id="4869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DCFC713" w14:textId="130FC902" w:rsidR="00D33943" w:rsidRPr="00CA6569" w:rsidDel="007154E3" w:rsidRDefault="00D33943" w:rsidP="00D33943">
            <w:pPr>
              <w:rPr>
                <w:ins w:id="4870" w:author="ST1" w:date="2020-05-19T16:16:00Z"/>
                <w:del w:id="4871" w:author="阿毛" w:date="2021-05-21T17:49:00Z"/>
                <w:rFonts w:ascii="標楷體" w:eastAsia="標楷體" w:hAnsi="標楷體"/>
              </w:rPr>
            </w:pPr>
            <w:ins w:id="4872" w:author="ST1" w:date="2020-05-19T16:40:00Z">
              <w:del w:id="4873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061BAFF7" w14:textId="71D3F65B" w:rsidR="007A1EC8" w:rsidDel="007154E3" w:rsidRDefault="007A1EC8" w:rsidP="007A1EC8">
      <w:pPr>
        <w:rPr>
          <w:ins w:id="4874" w:author="ST1" w:date="2020-05-19T16:16:00Z"/>
          <w:del w:id="4875" w:author="阿毛" w:date="2021-05-21T17:49:00Z"/>
        </w:rPr>
      </w:pPr>
    </w:p>
    <w:p w14:paraId="6F3A4C00" w14:textId="0A092502" w:rsidR="007A1EC8" w:rsidRPr="00BB5548" w:rsidDel="007154E3" w:rsidRDefault="007A1EC8" w:rsidP="007A1EC8">
      <w:pPr>
        <w:pStyle w:val="42"/>
        <w:spacing w:after="72"/>
        <w:ind w:leftChars="0" w:left="0"/>
        <w:rPr>
          <w:ins w:id="4876" w:author="ST1" w:date="2020-05-19T16:16:00Z"/>
          <w:del w:id="4877" w:author="阿毛" w:date="2021-05-21T17:49:00Z"/>
          <w:rFonts w:ascii="標楷體" w:hAnsi="標楷體"/>
        </w:rPr>
      </w:pPr>
      <w:ins w:id="4878" w:author="ST1" w:date="2020-05-19T16:16:00Z">
        <w:del w:id="4879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4880" w:author="ST1" w:date="2020-05-19T16:42:00Z">
        <w:del w:id="4881" w:author="阿毛" w:date="2021-05-21T17:49:00Z">
          <w:r w:rsidR="00D33943" w:rsidRPr="00CF3046" w:rsidDel="007154E3">
            <w:rPr>
              <w:rFonts w:ascii="標楷體" w:hAnsi="標楷體" w:hint="eastAsia"/>
              <w:lang w:eastAsia="zh-HK"/>
            </w:rPr>
            <w:delText>寬限到期明細表</w:delText>
          </w:r>
        </w:del>
      </w:ins>
    </w:p>
    <w:p w14:paraId="2A82A1D3" w14:textId="0F952098" w:rsidR="007A1EC8" w:rsidDel="007154E3" w:rsidRDefault="007A1EC8" w:rsidP="007A1EC8">
      <w:pPr>
        <w:rPr>
          <w:ins w:id="4882" w:author="ST1" w:date="2020-05-19T16:16:00Z"/>
          <w:del w:id="4883" w:author="阿毛" w:date="2021-05-21T17:49:00Z"/>
          <w:rFonts w:ascii="標楷體" w:eastAsia="標楷體" w:hAnsi="標楷體"/>
        </w:rPr>
      </w:pPr>
      <w:ins w:id="4884" w:author="ST1" w:date="2020-05-19T16:16:00Z">
        <w:del w:id="4885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4886" w:author="ST1" w:date="2020-05-19T16:44:00Z">
        <w:del w:id="4887" w:author="阿毛" w:date="2021-05-21T17:49:00Z">
          <w:r w:rsidR="00D33943" w:rsidDel="007154E3">
            <w:rPr>
              <w:rFonts w:ascii="標楷體" w:eastAsia="標楷體" w:hAnsi="標楷體"/>
            </w:rPr>
            <w:object w:dxaOrig="1508" w:dyaOrig="1024" w14:anchorId="43806212">
              <v:shape id="_x0000_i1044" type="#_x0000_t75" style="width:75pt;height:51.6pt" o:ole="">
                <v:imagedata r:id="rId78" o:title=""/>
              </v:shape>
              <o:OLEObject Type="Embed" ProgID="Acrobat.Document.DC" ShapeID="_x0000_i1044" DrawAspect="Icon" ObjectID="_1744797251" r:id="rId79"/>
            </w:object>
          </w:r>
        </w:del>
      </w:ins>
      <w:ins w:id="4888" w:author="ST1" w:date="2020-05-19T16:42:00Z">
        <w:del w:id="4889" w:author="阿毛" w:date="2021-05-21T17:49:00Z">
          <w:r w:rsidR="00D33943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7086DF03" w14:textId="671026FB" w:rsidR="007A1EC8" w:rsidRPr="00BB5548" w:rsidDel="007154E3" w:rsidRDefault="007A1EC8" w:rsidP="007A1EC8">
      <w:pPr>
        <w:rPr>
          <w:ins w:id="4890" w:author="ST1" w:date="2020-05-19T16:16:00Z"/>
          <w:del w:id="4891" w:author="阿毛" w:date="2021-05-21T17:49:00Z"/>
          <w:rFonts w:ascii="標楷體" w:eastAsia="標楷體" w:hAnsi="標楷體"/>
        </w:rPr>
      </w:pPr>
    </w:p>
    <w:p w14:paraId="56D02BF2" w14:textId="71B45B20" w:rsidR="00076CB4" w:rsidDel="007154E3" w:rsidRDefault="00076CB4" w:rsidP="00076CB4">
      <w:pPr>
        <w:rPr>
          <w:ins w:id="4892" w:author="ST1" w:date="2020-05-19T16:16:00Z"/>
          <w:del w:id="4893" w:author="阿毛" w:date="2021-05-21T17:49:00Z"/>
        </w:rPr>
      </w:pPr>
    </w:p>
    <w:p w14:paraId="2481D175" w14:textId="2F18C2B4" w:rsidR="007A1EC8" w:rsidDel="007154E3" w:rsidRDefault="007A1EC8" w:rsidP="00076CB4">
      <w:pPr>
        <w:rPr>
          <w:ins w:id="4894" w:author="ST1" w:date="2020-05-19T16:16:00Z"/>
          <w:del w:id="4895" w:author="阿毛" w:date="2021-05-21T17:49:00Z"/>
        </w:rPr>
      </w:pPr>
    </w:p>
    <w:p w14:paraId="2D18B65C" w14:textId="63F23267" w:rsidR="007A1EC8" w:rsidDel="007154E3" w:rsidRDefault="007A1EC8" w:rsidP="00076CB4">
      <w:pPr>
        <w:rPr>
          <w:ins w:id="4896" w:author="ST1" w:date="2020-05-19T16:16:00Z"/>
          <w:del w:id="4897" w:author="阿毛" w:date="2021-05-21T17:49:00Z"/>
        </w:rPr>
      </w:pPr>
    </w:p>
    <w:p w14:paraId="206F41DC" w14:textId="5D849067" w:rsidR="007A1EC8" w:rsidDel="007154E3" w:rsidRDefault="007A1EC8" w:rsidP="00076CB4">
      <w:pPr>
        <w:rPr>
          <w:ins w:id="4898" w:author="ST1" w:date="2020-05-19T16:16:00Z"/>
          <w:del w:id="4899" w:author="阿毛" w:date="2021-05-21T17:49:00Z"/>
        </w:rPr>
      </w:pPr>
    </w:p>
    <w:p w14:paraId="66FEA872" w14:textId="41A4AA57" w:rsidR="007A1EC8" w:rsidDel="007154E3" w:rsidRDefault="007A1EC8" w:rsidP="00076CB4">
      <w:pPr>
        <w:rPr>
          <w:ins w:id="4900" w:author="ST1" w:date="2020-05-19T16:16:00Z"/>
          <w:del w:id="4901" w:author="阿毛" w:date="2021-05-21T17:49:00Z"/>
        </w:rPr>
      </w:pPr>
    </w:p>
    <w:p w14:paraId="5C818EAF" w14:textId="3E2AEAC4" w:rsidR="007A1EC8" w:rsidDel="007154E3" w:rsidRDefault="007A1EC8">
      <w:pPr>
        <w:widowControl/>
        <w:rPr>
          <w:ins w:id="4902" w:author="ST1" w:date="2020-05-19T16:16:00Z"/>
          <w:del w:id="4903" w:author="阿毛" w:date="2021-05-21T17:49:00Z"/>
        </w:rPr>
      </w:pPr>
      <w:ins w:id="4904" w:author="ST1" w:date="2020-05-19T16:16:00Z">
        <w:del w:id="4905" w:author="阿毛" w:date="2021-05-21T17:49:00Z">
          <w:r w:rsidDel="007154E3">
            <w:br w:type="page"/>
          </w:r>
        </w:del>
      </w:ins>
    </w:p>
    <w:p w14:paraId="10E43B92" w14:textId="32723FD9" w:rsidR="00F655ED" w:rsidRPr="00D545F1" w:rsidDel="007154E3" w:rsidRDefault="00F655ED" w:rsidP="00F655ED">
      <w:pPr>
        <w:pStyle w:val="3"/>
        <w:numPr>
          <w:ilvl w:val="2"/>
          <w:numId w:val="6"/>
        </w:numPr>
        <w:rPr>
          <w:ins w:id="4906" w:author="ST1" w:date="2020-05-19T18:16:00Z"/>
          <w:del w:id="4907" w:author="阿毛" w:date="2021-05-21T17:49:00Z"/>
          <w:rFonts w:ascii="標楷體" w:hAnsi="標楷體"/>
        </w:rPr>
      </w:pPr>
      <w:bookmarkStart w:id="4908" w:name="_Toc123139587"/>
      <w:ins w:id="4909" w:author="ST1" w:date="2020-05-19T18:16:00Z">
        <w:del w:id="4910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711</w:delText>
          </w:r>
        </w:del>
      </w:ins>
      <w:ins w:id="4911" w:author="ST1" w:date="2020-05-19T18:18:00Z">
        <w:del w:id="4912" w:author="阿毛" w:date="2021-05-21T17:49:00Z">
          <w:r w:rsidRPr="00F655ED" w:rsidDel="007154E3">
            <w:rPr>
              <w:rFonts w:ascii="標楷體" w:hAnsi="標楷體" w:hint="eastAsia"/>
            </w:rPr>
            <w:delText>放款到期明細表及通知單</w:delText>
          </w:r>
        </w:del>
      </w:ins>
      <w:bookmarkEnd w:id="4908"/>
    </w:p>
    <w:p w14:paraId="1ECE199F" w14:textId="27C163B7" w:rsidR="00F655ED" w:rsidRPr="00AB69BA" w:rsidDel="007154E3" w:rsidRDefault="00F655ED" w:rsidP="00F655ED">
      <w:pPr>
        <w:pStyle w:val="a"/>
        <w:rPr>
          <w:ins w:id="4913" w:author="ST1" w:date="2020-05-19T18:16:00Z"/>
          <w:del w:id="4914" w:author="阿毛" w:date="2021-05-21T17:49:00Z"/>
        </w:rPr>
      </w:pPr>
      <w:ins w:id="4915" w:author="ST1" w:date="2020-05-19T18:16:00Z">
        <w:del w:id="4916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655ED" w:rsidRPr="00AB69BA" w:rsidDel="007154E3" w14:paraId="58FC778D" w14:textId="692502FA" w:rsidTr="00BD0166">
        <w:trPr>
          <w:trHeight w:val="277"/>
          <w:ins w:id="4917" w:author="ST1" w:date="2020-05-19T18:16:00Z"/>
          <w:del w:id="491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3B9AA79" w14:textId="76CF4347" w:rsidR="00F655ED" w:rsidRPr="00AB69BA" w:rsidDel="007154E3" w:rsidRDefault="00F655ED" w:rsidP="00BD0166">
            <w:pPr>
              <w:rPr>
                <w:ins w:id="4919" w:author="ST1" w:date="2020-05-19T18:16:00Z"/>
                <w:del w:id="4920" w:author="阿毛" w:date="2021-05-21T17:49:00Z"/>
                <w:rFonts w:ascii="標楷體" w:eastAsia="標楷體" w:hAnsi="標楷體"/>
              </w:rPr>
            </w:pPr>
            <w:ins w:id="4921" w:author="ST1" w:date="2020-05-19T18:16:00Z">
              <w:del w:id="492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CDC942" w14:textId="3F2AFA97" w:rsidR="00F655ED" w:rsidDel="007154E3" w:rsidRDefault="00F655ED" w:rsidP="00BD0166">
            <w:pPr>
              <w:rPr>
                <w:ins w:id="4923" w:author="ST1" w:date="2020-05-19T18:16:00Z"/>
                <w:del w:id="4924" w:author="阿毛" w:date="2021-05-21T17:49:00Z"/>
                <w:rFonts w:ascii="標楷體" w:eastAsia="標楷體" w:hAnsi="標楷體"/>
              </w:rPr>
            </w:pPr>
            <w:ins w:id="4925" w:author="ST1" w:date="2020-05-19T18:18:00Z">
              <w:del w:id="4926" w:author="阿毛" w:date="2021-05-21T17:49:00Z">
                <w:r w:rsidRPr="00F655ED" w:rsidDel="007154E3">
                  <w:rPr>
                    <w:rFonts w:ascii="標楷體" w:eastAsia="標楷體" w:hAnsi="標楷體" w:hint="eastAsia"/>
                    <w:lang w:eastAsia="zh-HK"/>
                  </w:rPr>
                  <w:delText>放款到期明細表及通知單</w:delText>
                </w:r>
              </w:del>
            </w:ins>
          </w:p>
          <w:p w14:paraId="038E88CC" w14:textId="115ADE2A" w:rsidR="00F655ED" w:rsidRPr="00F655ED" w:rsidDel="007154E3" w:rsidRDefault="00F655ED" w:rsidP="00F655ED">
            <w:pPr>
              <w:rPr>
                <w:ins w:id="4927" w:author="ST1" w:date="2020-05-19T18:19:00Z"/>
                <w:del w:id="4928" w:author="阿毛" w:date="2021-05-21T17:49:00Z"/>
                <w:rFonts w:ascii="標楷體" w:eastAsia="標楷體" w:hAnsi="標楷體"/>
              </w:rPr>
            </w:pPr>
            <w:ins w:id="4929" w:author="ST1" w:date="2020-05-19T18:19:00Z">
              <w:del w:id="4930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全部歸戶結束時列印</w:delText>
                </w:r>
              </w:del>
            </w:ins>
          </w:p>
          <w:p w14:paraId="0E22996F" w14:textId="67494CF0" w:rsidR="00F655ED" w:rsidRPr="00F655ED" w:rsidDel="007154E3" w:rsidRDefault="00F655ED" w:rsidP="00F655ED">
            <w:pPr>
              <w:rPr>
                <w:ins w:id="4931" w:author="ST1" w:date="2020-05-19T18:19:00Z"/>
                <w:del w:id="4932" w:author="阿毛" w:date="2021-05-21T17:49:00Z"/>
                <w:rFonts w:ascii="標楷體" w:eastAsia="標楷體" w:hAnsi="標楷體"/>
              </w:rPr>
            </w:pPr>
            <w:ins w:id="4933" w:author="ST1" w:date="2020-05-19T18:19:00Z">
              <w:del w:id="4934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1.每月第2營業日印後4個月 , 必印</w:delText>
                </w:r>
              </w:del>
            </w:ins>
          </w:p>
          <w:p w14:paraId="6064E7F3" w14:textId="01E05765" w:rsidR="00F655ED" w:rsidRPr="00F655ED" w:rsidDel="007154E3" w:rsidRDefault="00F655ED" w:rsidP="00F655ED">
            <w:pPr>
              <w:rPr>
                <w:ins w:id="4935" w:author="ST1" w:date="2020-05-19T18:19:00Z"/>
                <w:del w:id="4936" w:author="阿毛" w:date="2021-05-21T17:49:00Z"/>
                <w:rFonts w:ascii="標楷體" w:eastAsia="標楷體" w:hAnsi="標楷體"/>
              </w:rPr>
            </w:pPr>
            <w:ins w:id="4937" w:author="ST1" w:date="2020-05-19T18:19:00Z">
              <w:del w:id="4938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2.繳息通知單列印最近6期或列印到下次調整日之前一期</w:delText>
                </w:r>
              </w:del>
            </w:ins>
          </w:p>
          <w:p w14:paraId="353911E6" w14:textId="1A8BEFBE" w:rsidR="00F655ED" w:rsidRPr="00F655ED" w:rsidDel="007154E3" w:rsidRDefault="00F655ED" w:rsidP="00F655ED">
            <w:pPr>
              <w:rPr>
                <w:ins w:id="4939" w:author="ST1" w:date="2020-05-19T18:19:00Z"/>
                <w:del w:id="4940" w:author="阿毛" w:date="2021-05-21T17:49:00Z"/>
                <w:rFonts w:ascii="標楷體" w:eastAsia="標楷體" w:hAnsi="標楷體"/>
              </w:rPr>
            </w:pPr>
            <w:ins w:id="4941" w:author="ST1" w:date="2020-05-19T18:19:00Z">
              <w:del w:id="4942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3.輸入日期區間及戶號為鍵值列印</w:delText>
                </w:r>
              </w:del>
            </w:ins>
          </w:p>
          <w:p w14:paraId="694A0DB3" w14:textId="0F2DBFD5" w:rsidR="00F655ED" w:rsidRPr="003E2496" w:rsidDel="007154E3" w:rsidRDefault="00F655ED">
            <w:pPr>
              <w:rPr>
                <w:ins w:id="4943" w:author="ST1" w:date="2020-05-19T18:16:00Z"/>
                <w:del w:id="4944" w:author="阿毛" w:date="2021-05-21T17:49:00Z"/>
                <w:rFonts w:ascii="標楷體" w:eastAsia="標楷體" w:hAnsi="標楷體"/>
              </w:rPr>
            </w:pPr>
            <w:ins w:id="4945" w:author="ST1" w:date="2020-05-19T18:21:00Z">
              <w:del w:id="4946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  <w:ins w:id="4947" w:author="ST1" w:date="2020-05-19T18:19:00Z">
              <w:del w:id="4948" w:author="阿毛" w:date="2021-05-21T17:49:00Z">
                <w:r w:rsidRPr="00F655ED" w:rsidDel="007154E3">
                  <w:rPr>
                    <w:rFonts w:ascii="標楷體" w:eastAsia="標楷體" w:hAnsi="標楷體" w:hint="eastAsia"/>
                  </w:rPr>
                  <w:delText>.加入[應注意事項清單]提醒此份報表為必印</w:delText>
                </w:r>
              </w:del>
            </w:ins>
          </w:p>
        </w:tc>
      </w:tr>
      <w:tr w:rsidR="00F655ED" w:rsidRPr="00AB69BA" w:rsidDel="007154E3" w14:paraId="69759538" w14:textId="6F968E06" w:rsidTr="00BD0166">
        <w:trPr>
          <w:trHeight w:val="277"/>
          <w:ins w:id="4949" w:author="ST1" w:date="2020-05-19T18:16:00Z"/>
          <w:del w:id="495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833FCD" w14:textId="55C6E52F" w:rsidR="00F655ED" w:rsidRPr="00AB69BA" w:rsidDel="007154E3" w:rsidRDefault="00F655ED" w:rsidP="00BD0166">
            <w:pPr>
              <w:rPr>
                <w:ins w:id="4951" w:author="ST1" w:date="2020-05-19T18:16:00Z"/>
                <w:del w:id="4952" w:author="阿毛" w:date="2021-05-21T17:49:00Z"/>
                <w:rFonts w:ascii="標楷體" w:eastAsia="標楷體" w:hAnsi="標楷體"/>
              </w:rPr>
            </w:pPr>
            <w:ins w:id="4953" w:author="ST1" w:date="2020-05-19T18:16:00Z">
              <w:del w:id="495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3384AD" w14:textId="4A530FEB" w:rsidR="00F655ED" w:rsidRPr="00AB69BA" w:rsidDel="007154E3" w:rsidRDefault="00F655ED" w:rsidP="00BD0166">
            <w:pPr>
              <w:rPr>
                <w:ins w:id="4955" w:author="ST1" w:date="2020-05-19T18:16:00Z"/>
                <w:del w:id="4956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D56BBA8" w14:textId="4566F9D5" w:rsidTr="00BD0166">
        <w:trPr>
          <w:trHeight w:val="773"/>
          <w:ins w:id="4957" w:author="ST1" w:date="2020-05-19T18:16:00Z"/>
          <w:del w:id="495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EA8445" w14:textId="4BF9EB2A" w:rsidR="00F655ED" w:rsidRPr="00AB69BA" w:rsidDel="007154E3" w:rsidRDefault="00F655ED" w:rsidP="00BD0166">
            <w:pPr>
              <w:rPr>
                <w:ins w:id="4959" w:author="ST1" w:date="2020-05-19T18:16:00Z"/>
                <w:del w:id="4960" w:author="阿毛" w:date="2021-05-21T17:49:00Z"/>
                <w:rFonts w:ascii="標楷體" w:eastAsia="標楷體" w:hAnsi="標楷體"/>
              </w:rPr>
            </w:pPr>
            <w:ins w:id="4961" w:author="ST1" w:date="2020-05-19T18:16:00Z">
              <w:del w:id="496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E13FBA" w14:textId="4DBF77E2" w:rsidR="00F655ED" w:rsidRPr="00AB69BA" w:rsidDel="007154E3" w:rsidRDefault="00F655ED" w:rsidP="00BD0166">
            <w:pPr>
              <w:rPr>
                <w:ins w:id="4963" w:author="ST1" w:date="2020-05-19T18:16:00Z"/>
                <w:del w:id="4964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78E9F634" w14:textId="058D0267" w:rsidTr="00BD0166">
        <w:trPr>
          <w:trHeight w:val="321"/>
          <w:ins w:id="4965" w:author="ST1" w:date="2020-05-19T18:16:00Z"/>
          <w:del w:id="4966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69E3E3" w14:textId="6D224709" w:rsidR="00F655ED" w:rsidRPr="00AB69BA" w:rsidDel="007154E3" w:rsidRDefault="00F655ED" w:rsidP="00BD0166">
            <w:pPr>
              <w:rPr>
                <w:ins w:id="4967" w:author="ST1" w:date="2020-05-19T18:16:00Z"/>
                <w:del w:id="4968" w:author="阿毛" w:date="2021-05-21T17:49:00Z"/>
                <w:rFonts w:ascii="標楷體" w:eastAsia="標楷體" w:hAnsi="標楷體"/>
              </w:rPr>
            </w:pPr>
            <w:ins w:id="4969" w:author="ST1" w:date="2020-05-19T18:16:00Z">
              <w:del w:id="4970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585CB9" w14:textId="570C14F6" w:rsidR="00F655ED" w:rsidRPr="00AB69BA" w:rsidDel="007154E3" w:rsidRDefault="00F655ED" w:rsidP="00BD0166">
            <w:pPr>
              <w:rPr>
                <w:ins w:id="4971" w:author="ST1" w:date="2020-05-19T18:16:00Z"/>
                <w:del w:id="4972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43B79EE8" w14:textId="56F07B64" w:rsidTr="00BD0166">
        <w:trPr>
          <w:trHeight w:val="1311"/>
          <w:ins w:id="4973" w:author="ST1" w:date="2020-05-19T18:16:00Z"/>
          <w:del w:id="4974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297104B" w14:textId="16EE9FFE" w:rsidR="00F655ED" w:rsidRPr="00AB69BA" w:rsidDel="007154E3" w:rsidRDefault="00F655ED" w:rsidP="00BD0166">
            <w:pPr>
              <w:rPr>
                <w:ins w:id="4975" w:author="ST1" w:date="2020-05-19T18:16:00Z"/>
                <w:del w:id="4976" w:author="阿毛" w:date="2021-05-21T17:49:00Z"/>
                <w:rFonts w:ascii="標楷體" w:eastAsia="標楷體" w:hAnsi="標楷體"/>
              </w:rPr>
            </w:pPr>
            <w:ins w:id="4977" w:author="ST1" w:date="2020-05-19T18:16:00Z">
              <w:del w:id="4978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858DA33" w14:textId="5B7C9F19" w:rsidR="00F655ED" w:rsidRPr="00AB69BA" w:rsidDel="007154E3" w:rsidRDefault="00F655ED" w:rsidP="00BD0166">
            <w:pPr>
              <w:rPr>
                <w:ins w:id="4979" w:author="ST1" w:date="2020-05-19T18:16:00Z"/>
                <w:del w:id="4980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6F921E30" w14:textId="0B902333" w:rsidTr="00BD0166">
        <w:trPr>
          <w:trHeight w:val="278"/>
          <w:ins w:id="4981" w:author="ST1" w:date="2020-05-19T18:16:00Z"/>
          <w:del w:id="4982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815F3" w14:textId="0D66FC60" w:rsidR="00F655ED" w:rsidRPr="00AB69BA" w:rsidDel="007154E3" w:rsidRDefault="00F655ED" w:rsidP="00BD0166">
            <w:pPr>
              <w:rPr>
                <w:ins w:id="4983" w:author="ST1" w:date="2020-05-19T18:16:00Z"/>
                <w:del w:id="4984" w:author="阿毛" w:date="2021-05-21T17:49:00Z"/>
                <w:rFonts w:ascii="標楷體" w:eastAsia="標楷體" w:hAnsi="標楷體"/>
              </w:rPr>
            </w:pPr>
            <w:ins w:id="4985" w:author="ST1" w:date="2020-05-19T18:16:00Z">
              <w:del w:id="4986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4F0C28" w14:textId="42ECA559" w:rsidR="00F655ED" w:rsidRPr="00AB69BA" w:rsidDel="007154E3" w:rsidRDefault="00F655ED" w:rsidP="00BD0166">
            <w:pPr>
              <w:rPr>
                <w:ins w:id="4987" w:author="ST1" w:date="2020-05-19T18:16:00Z"/>
                <w:del w:id="4988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B087D2F" w14:textId="1CCECE96" w:rsidTr="00BD0166">
        <w:trPr>
          <w:trHeight w:val="358"/>
          <w:ins w:id="4989" w:author="ST1" w:date="2020-05-19T18:16:00Z"/>
          <w:del w:id="4990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9D1877" w14:textId="0FBD3F79" w:rsidR="00F655ED" w:rsidRPr="00AB69BA" w:rsidDel="007154E3" w:rsidRDefault="00F655ED" w:rsidP="00BD0166">
            <w:pPr>
              <w:rPr>
                <w:ins w:id="4991" w:author="ST1" w:date="2020-05-19T18:16:00Z"/>
                <w:del w:id="4992" w:author="阿毛" w:date="2021-05-21T17:49:00Z"/>
                <w:rFonts w:ascii="標楷體" w:eastAsia="標楷體" w:hAnsi="標楷體"/>
              </w:rPr>
            </w:pPr>
            <w:ins w:id="4993" w:author="ST1" w:date="2020-05-19T18:16:00Z">
              <w:del w:id="4994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CC05EFA" w14:textId="6A38B6EF" w:rsidR="00F655ED" w:rsidRPr="00AB69BA" w:rsidDel="007154E3" w:rsidRDefault="00F655ED" w:rsidP="00BD0166">
            <w:pPr>
              <w:rPr>
                <w:ins w:id="4995" w:author="ST1" w:date="2020-05-19T18:16:00Z"/>
                <w:del w:id="4996" w:author="阿毛" w:date="2021-05-21T17:49:00Z"/>
                <w:rFonts w:ascii="標楷體" w:eastAsia="標楷體" w:hAnsi="標楷體"/>
              </w:rPr>
            </w:pPr>
          </w:p>
        </w:tc>
      </w:tr>
      <w:tr w:rsidR="00F655ED" w:rsidRPr="00AB69BA" w:rsidDel="007154E3" w14:paraId="0245D68C" w14:textId="494337FF" w:rsidTr="00BD0166">
        <w:trPr>
          <w:trHeight w:val="278"/>
          <w:ins w:id="4997" w:author="ST1" w:date="2020-05-19T18:16:00Z"/>
          <w:del w:id="4998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FB717D0" w14:textId="53A6B6F0" w:rsidR="00F655ED" w:rsidRPr="00AB69BA" w:rsidDel="007154E3" w:rsidRDefault="00F655ED" w:rsidP="00BD0166">
            <w:pPr>
              <w:rPr>
                <w:ins w:id="4999" w:author="ST1" w:date="2020-05-19T18:16:00Z"/>
                <w:del w:id="5000" w:author="阿毛" w:date="2021-05-21T17:49:00Z"/>
                <w:rFonts w:ascii="標楷體" w:eastAsia="標楷體" w:hAnsi="標楷體"/>
              </w:rPr>
            </w:pPr>
            <w:ins w:id="5001" w:author="ST1" w:date="2020-05-19T18:16:00Z">
              <w:del w:id="5002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E19790E" w14:textId="3DC4FDA3" w:rsidR="00F655ED" w:rsidRPr="00AB69BA" w:rsidDel="007154E3" w:rsidRDefault="00F655ED" w:rsidP="00BD0166">
            <w:pPr>
              <w:rPr>
                <w:ins w:id="5003" w:author="ST1" w:date="2020-05-19T18:16:00Z"/>
                <w:del w:id="5004" w:author="阿毛" w:date="2021-05-21T17:49:00Z"/>
                <w:rFonts w:ascii="標楷體" w:eastAsia="標楷體" w:hAnsi="標楷體"/>
              </w:rPr>
            </w:pPr>
          </w:p>
        </w:tc>
      </w:tr>
    </w:tbl>
    <w:p w14:paraId="4C445EC6" w14:textId="32C80D0D" w:rsidR="00F655ED" w:rsidDel="007154E3" w:rsidRDefault="00F655ED" w:rsidP="00F655ED">
      <w:pPr>
        <w:rPr>
          <w:ins w:id="5005" w:author="ST1" w:date="2020-05-19T18:16:00Z"/>
          <w:del w:id="5006" w:author="阿毛" w:date="2021-05-21T17:49:00Z"/>
          <w:rFonts w:ascii="標楷體" w:eastAsia="標楷體" w:hAnsi="標楷體"/>
        </w:rPr>
      </w:pPr>
    </w:p>
    <w:p w14:paraId="75F4A852" w14:textId="632B515D" w:rsidR="00F655ED" w:rsidDel="007154E3" w:rsidRDefault="00F655ED" w:rsidP="00F655ED">
      <w:pPr>
        <w:widowControl/>
        <w:rPr>
          <w:ins w:id="5007" w:author="ST1" w:date="2020-05-19T18:16:00Z"/>
          <w:del w:id="5008" w:author="阿毛" w:date="2021-05-21T17:49:00Z"/>
          <w:rFonts w:ascii="標楷體" w:eastAsia="標楷體" w:hAnsi="標楷體"/>
        </w:rPr>
      </w:pPr>
      <w:ins w:id="5009" w:author="ST1" w:date="2020-05-19T18:16:00Z">
        <w:del w:id="5010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5EA5331" w14:textId="0FDD593F" w:rsidR="00F655ED" w:rsidRPr="00AB69BA" w:rsidDel="007154E3" w:rsidRDefault="00F655ED" w:rsidP="00F655ED">
      <w:pPr>
        <w:rPr>
          <w:ins w:id="5011" w:author="ST1" w:date="2020-05-19T18:16:00Z"/>
          <w:del w:id="5012" w:author="阿毛" w:date="2021-05-21T17:49:00Z"/>
          <w:rFonts w:ascii="標楷體" w:eastAsia="標楷體" w:hAnsi="標楷體"/>
        </w:rPr>
      </w:pPr>
    </w:p>
    <w:p w14:paraId="49864CF3" w14:textId="71C50A67" w:rsidR="00F655ED" w:rsidRPr="00AB69BA" w:rsidDel="007154E3" w:rsidRDefault="00F655ED" w:rsidP="00F655ED">
      <w:pPr>
        <w:pStyle w:val="a"/>
        <w:rPr>
          <w:ins w:id="5013" w:author="ST1" w:date="2020-05-19T18:16:00Z"/>
          <w:del w:id="5014" w:author="阿毛" w:date="2021-05-21T17:49:00Z"/>
        </w:rPr>
      </w:pPr>
      <w:ins w:id="5015" w:author="ST1" w:date="2020-05-19T18:16:00Z">
        <w:del w:id="5016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4042F16D" w14:textId="6A91D45D" w:rsidR="00F655ED" w:rsidDel="007154E3" w:rsidRDefault="00F655ED" w:rsidP="00F655ED">
      <w:pPr>
        <w:adjustRightInd w:val="0"/>
        <w:spacing w:afterLines="20" w:after="72"/>
        <w:ind w:leftChars="472" w:left="1133" w:firstLineChars="200" w:firstLine="480"/>
        <w:rPr>
          <w:ins w:id="5017" w:author="ST1" w:date="2020-05-19T18:16:00Z"/>
          <w:del w:id="5018" w:author="阿毛" w:date="2021-05-21T17:49:00Z"/>
          <w:rFonts w:ascii="標楷體" w:eastAsia="標楷體" w:hAnsi="標楷體" w:cs="標楷體"/>
          <w:kern w:val="0"/>
          <w:szCs w:val="28"/>
        </w:rPr>
      </w:pPr>
      <w:ins w:id="5019" w:author="ST1" w:date="2020-05-19T18:16:00Z">
        <w:del w:id="5020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6334B2B2" w14:textId="716B711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21" w:author="ST1" w:date="2020-05-19T18:16:00Z"/>
          <w:del w:id="5022" w:author="阿毛" w:date="2021-05-21T17:49:00Z"/>
          <w:rFonts w:ascii="標楷體" w:eastAsia="標楷體" w:hAnsi="標楷體"/>
        </w:rPr>
      </w:pPr>
      <w:ins w:id="5023" w:author="ST1" w:date="2020-05-19T18:16:00Z">
        <w:del w:id="502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025" w:author="ST1" w:date="2020-05-19T18:19:00Z">
        <w:del w:id="5026" w:author="阿毛" w:date="2021-05-21T17:49:00Z">
          <w:r w:rsidDel="007154E3">
            <w:rPr>
              <w:rFonts w:ascii="標楷體" w:eastAsia="標楷體" w:hAnsi="標楷體" w:hint="eastAsia"/>
            </w:rPr>
            <w:delText>1</w:delText>
          </w:r>
        </w:del>
      </w:ins>
      <w:ins w:id="5027" w:author="ST1" w:date="2020-05-19T18:16:00Z">
        <w:del w:id="5028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029" w:author="ST1" w:date="2020-05-19T18:19:00Z">
        <w:del w:id="5030" w:author="阿毛" w:date="2021-05-21T17:49:00Z">
          <w:r w:rsidRPr="00F655ED" w:rsidDel="007154E3">
            <w:rPr>
              <w:rFonts w:ascii="標楷體" w:eastAsia="標楷體" w:hAnsi="標楷體" w:hint="eastAsia"/>
              <w:lang w:eastAsia="zh-HK"/>
            </w:rPr>
            <w:delText>放款到期明細表及通知單</w:delText>
          </w:r>
        </w:del>
      </w:ins>
    </w:p>
    <w:p w14:paraId="77B8372B" w14:textId="41DF035B" w:rsidR="00F655ED" w:rsidRPr="006E3B5B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31" w:author="ST1" w:date="2020-05-19T18:16:00Z"/>
          <w:del w:id="5032" w:author="阿毛" w:date="2021-05-21T17:49:00Z"/>
          <w:rFonts w:ascii="標楷體" w:eastAsia="標楷體" w:hAnsi="標楷體"/>
        </w:rPr>
      </w:pPr>
    </w:p>
    <w:p w14:paraId="71296B06" w14:textId="4D468C4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33" w:author="ST1" w:date="2020-05-19T18:16:00Z"/>
          <w:del w:id="5034" w:author="阿毛" w:date="2021-05-21T17:49:00Z"/>
          <w:rFonts w:ascii="標楷體" w:eastAsia="標楷體" w:hAnsi="標楷體"/>
        </w:rPr>
      </w:pPr>
      <w:ins w:id="5035" w:author="ST1" w:date="2020-05-19T18:16:00Z">
        <w:del w:id="503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E058D3" w:rsidDel="007154E3">
            <w:rPr>
              <w:rFonts w:ascii="標楷體" w:eastAsia="標楷體" w:hAnsi="標楷體" w:hint="eastAsia"/>
            </w:rPr>
            <w:delText>到期起訖日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~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CFBAF80" w14:textId="29C08060" w:rsidR="00F655ED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37" w:author="ST1" w:date="2020-05-19T18:16:00Z"/>
          <w:del w:id="5038" w:author="阿毛" w:date="2021-05-21T17:49:00Z"/>
          <w:rFonts w:ascii="標楷體" w:eastAsia="標楷體" w:hAnsi="標楷體"/>
        </w:rPr>
      </w:pPr>
      <w:ins w:id="5039" w:author="ST1" w:date="2020-05-19T18:16:00Z">
        <w:del w:id="5040" w:author="阿毛" w:date="2021-05-21T17:49:00Z">
          <w:r w:rsidDel="007154E3">
            <w:rPr>
              <w:rFonts w:ascii="標楷體" w:eastAsia="標楷體" w:hAnsi="標楷體" w:hint="eastAsia"/>
            </w:rPr>
            <w:delText xml:space="preserve">     戶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 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9999999</w:delText>
          </w:r>
        </w:del>
      </w:ins>
    </w:p>
    <w:p w14:paraId="3E88B81D" w14:textId="590999DF" w:rsidR="00F655ED" w:rsidRPr="00904DBC" w:rsidDel="007154E3" w:rsidRDefault="00F655ED" w:rsidP="00F655E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041" w:author="ST1" w:date="2020-05-19T18:16:00Z"/>
          <w:del w:id="5042" w:author="阿毛" w:date="2021-05-21T17:49:00Z"/>
          <w:rFonts w:ascii="標楷體" w:eastAsia="標楷體" w:hAnsi="標楷體"/>
        </w:rPr>
      </w:pPr>
    </w:p>
    <w:p w14:paraId="1E0BF89E" w14:textId="6060E64A" w:rsidR="00F655ED" w:rsidDel="007154E3" w:rsidRDefault="00F655ED" w:rsidP="00F655ED">
      <w:pPr>
        <w:autoSpaceDE w:val="0"/>
        <w:autoSpaceDN w:val="0"/>
        <w:adjustRightInd w:val="0"/>
        <w:rPr>
          <w:ins w:id="5043" w:author="ST1" w:date="2020-05-19T18:16:00Z"/>
          <w:del w:id="5044" w:author="阿毛" w:date="2021-05-21T17:49:00Z"/>
          <w:rFonts w:ascii="標楷體" w:hAnsi="標楷體"/>
        </w:rPr>
      </w:pPr>
    </w:p>
    <w:p w14:paraId="4C4D9532" w14:textId="500434E3" w:rsidR="00F655ED" w:rsidRPr="00AB69BA" w:rsidDel="007154E3" w:rsidRDefault="00F655ED" w:rsidP="00F655ED">
      <w:pPr>
        <w:pStyle w:val="a"/>
        <w:rPr>
          <w:ins w:id="5045" w:author="ST1" w:date="2020-05-19T18:16:00Z"/>
          <w:del w:id="5046" w:author="阿毛" w:date="2021-05-21T17:49:00Z"/>
        </w:rPr>
      </w:pPr>
      <w:ins w:id="5047" w:author="ST1" w:date="2020-05-19T18:16:00Z">
        <w:del w:id="5048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655ED" w:rsidRPr="00CA6569" w:rsidDel="007154E3" w14:paraId="55182703" w14:textId="79A671C2" w:rsidTr="00BD0166">
        <w:trPr>
          <w:trHeight w:val="388"/>
          <w:jc w:val="center"/>
          <w:ins w:id="5049" w:author="ST1" w:date="2020-05-19T18:16:00Z"/>
          <w:del w:id="5050" w:author="阿毛" w:date="2021-05-21T17:49:00Z"/>
        </w:trPr>
        <w:tc>
          <w:tcPr>
            <w:tcW w:w="482" w:type="dxa"/>
            <w:vMerge w:val="restart"/>
          </w:tcPr>
          <w:p w14:paraId="57618A29" w14:textId="2B989265" w:rsidR="00F655ED" w:rsidRPr="00CA6569" w:rsidDel="007154E3" w:rsidRDefault="00F655ED" w:rsidP="00BD0166">
            <w:pPr>
              <w:rPr>
                <w:ins w:id="5051" w:author="ST1" w:date="2020-05-19T18:16:00Z"/>
                <w:del w:id="5052" w:author="阿毛" w:date="2021-05-21T17:49:00Z"/>
                <w:rFonts w:ascii="標楷體" w:eastAsia="標楷體" w:hAnsi="標楷體"/>
              </w:rPr>
            </w:pPr>
            <w:ins w:id="5053" w:author="ST1" w:date="2020-05-19T18:16:00Z">
              <w:del w:id="505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3FE2F6B" w14:textId="64155172" w:rsidR="00F655ED" w:rsidRPr="00CA6569" w:rsidDel="007154E3" w:rsidRDefault="00F655ED" w:rsidP="00BD0166">
            <w:pPr>
              <w:rPr>
                <w:ins w:id="5055" w:author="ST1" w:date="2020-05-19T18:16:00Z"/>
                <w:del w:id="5056" w:author="阿毛" w:date="2021-05-21T17:49:00Z"/>
                <w:rFonts w:ascii="標楷體" w:eastAsia="標楷體" w:hAnsi="標楷體"/>
              </w:rPr>
            </w:pPr>
            <w:ins w:id="5057" w:author="ST1" w:date="2020-05-19T18:16:00Z">
              <w:del w:id="505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96E049F" w14:textId="27EB706C" w:rsidR="00F655ED" w:rsidRPr="00CA6569" w:rsidDel="007154E3" w:rsidRDefault="00F655ED" w:rsidP="00BD0166">
            <w:pPr>
              <w:jc w:val="center"/>
              <w:rPr>
                <w:ins w:id="5059" w:author="ST1" w:date="2020-05-19T18:16:00Z"/>
                <w:del w:id="5060" w:author="阿毛" w:date="2021-05-21T17:49:00Z"/>
                <w:rFonts w:ascii="標楷體" w:eastAsia="標楷體" w:hAnsi="標楷體"/>
              </w:rPr>
            </w:pPr>
            <w:ins w:id="5061" w:author="ST1" w:date="2020-05-19T18:16:00Z">
              <w:del w:id="506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6CB41F0D" w14:textId="7D4921E6" w:rsidR="00F655ED" w:rsidRPr="00CA6569" w:rsidDel="007154E3" w:rsidRDefault="00F655ED" w:rsidP="00BD0166">
            <w:pPr>
              <w:rPr>
                <w:ins w:id="5063" w:author="ST1" w:date="2020-05-19T18:16:00Z"/>
                <w:del w:id="5064" w:author="阿毛" w:date="2021-05-21T17:49:00Z"/>
                <w:rFonts w:ascii="標楷體" w:eastAsia="標楷體" w:hAnsi="標楷體"/>
              </w:rPr>
            </w:pPr>
            <w:ins w:id="5065" w:author="ST1" w:date="2020-05-19T18:16:00Z">
              <w:del w:id="506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655ED" w:rsidRPr="00CA6569" w:rsidDel="007154E3" w14:paraId="1F954293" w14:textId="0A542CCF" w:rsidTr="00BD0166">
        <w:trPr>
          <w:trHeight w:val="244"/>
          <w:jc w:val="center"/>
          <w:ins w:id="5067" w:author="ST1" w:date="2020-05-19T18:16:00Z"/>
          <w:del w:id="5068" w:author="阿毛" w:date="2021-05-21T17:49:00Z"/>
        </w:trPr>
        <w:tc>
          <w:tcPr>
            <w:tcW w:w="482" w:type="dxa"/>
            <w:vMerge/>
          </w:tcPr>
          <w:p w14:paraId="1A9D9082" w14:textId="01670D67" w:rsidR="00F655ED" w:rsidRPr="00CA6569" w:rsidDel="007154E3" w:rsidRDefault="00F655ED" w:rsidP="00BD0166">
            <w:pPr>
              <w:rPr>
                <w:ins w:id="5069" w:author="ST1" w:date="2020-05-19T18:16:00Z"/>
                <w:del w:id="507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9BD8CB7" w14:textId="6979C783" w:rsidR="00F655ED" w:rsidRPr="00CA6569" w:rsidDel="007154E3" w:rsidRDefault="00F655ED" w:rsidP="00BD0166">
            <w:pPr>
              <w:rPr>
                <w:ins w:id="5071" w:author="ST1" w:date="2020-05-19T18:16:00Z"/>
                <w:del w:id="507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67CC18E0" w14:textId="7BE4CDE0" w:rsidR="00F655ED" w:rsidRPr="00CA6569" w:rsidDel="007154E3" w:rsidRDefault="00F655ED" w:rsidP="00BD0166">
            <w:pPr>
              <w:rPr>
                <w:ins w:id="5073" w:author="ST1" w:date="2020-05-19T18:16:00Z"/>
                <w:del w:id="5074" w:author="阿毛" w:date="2021-05-21T17:49:00Z"/>
                <w:rFonts w:ascii="標楷體" w:eastAsia="標楷體" w:hAnsi="標楷體"/>
              </w:rPr>
            </w:pPr>
            <w:ins w:id="5075" w:author="ST1" w:date="2020-05-19T18:16:00Z">
              <w:del w:id="5076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BE345C2" w14:textId="08A02C61" w:rsidR="00F655ED" w:rsidRPr="00CA6569" w:rsidDel="007154E3" w:rsidRDefault="00F655ED" w:rsidP="00BD0166">
            <w:pPr>
              <w:rPr>
                <w:ins w:id="5077" w:author="ST1" w:date="2020-05-19T18:16:00Z"/>
                <w:del w:id="5078" w:author="阿毛" w:date="2021-05-21T17:49:00Z"/>
                <w:rFonts w:ascii="標楷體" w:eastAsia="標楷體" w:hAnsi="標楷體"/>
              </w:rPr>
            </w:pPr>
            <w:ins w:id="5079" w:author="ST1" w:date="2020-05-19T18:16:00Z">
              <w:del w:id="508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78F7EB08" w14:textId="5A502959" w:rsidR="00F655ED" w:rsidRPr="00CA6569" w:rsidDel="007154E3" w:rsidRDefault="00F655ED" w:rsidP="00BD0166">
            <w:pPr>
              <w:rPr>
                <w:ins w:id="5081" w:author="ST1" w:date="2020-05-19T18:16:00Z"/>
                <w:del w:id="5082" w:author="阿毛" w:date="2021-05-21T17:49:00Z"/>
                <w:rFonts w:ascii="標楷體" w:eastAsia="標楷體" w:hAnsi="標楷體"/>
              </w:rPr>
            </w:pPr>
            <w:ins w:id="5083" w:author="ST1" w:date="2020-05-19T18:16:00Z">
              <w:del w:id="508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5A007DA7" w14:textId="06F45341" w:rsidR="00F655ED" w:rsidRPr="00CA6569" w:rsidDel="007154E3" w:rsidRDefault="00F655ED" w:rsidP="00BD0166">
            <w:pPr>
              <w:rPr>
                <w:ins w:id="5085" w:author="ST1" w:date="2020-05-19T18:16:00Z"/>
                <w:del w:id="5086" w:author="阿毛" w:date="2021-05-21T17:49:00Z"/>
                <w:rFonts w:ascii="標楷體" w:eastAsia="標楷體" w:hAnsi="標楷體"/>
              </w:rPr>
            </w:pPr>
            <w:ins w:id="5087" w:author="ST1" w:date="2020-05-19T18:16:00Z">
              <w:del w:id="508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FE1514C" w14:textId="087BBA2A" w:rsidR="00F655ED" w:rsidRPr="00CA6569" w:rsidDel="007154E3" w:rsidRDefault="00F655ED" w:rsidP="00BD0166">
            <w:pPr>
              <w:rPr>
                <w:ins w:id="5089" w:author="ST1" w:date="2020-05-19T18:16:00Z"/>
                <w:del w:id="5090" w:author="阿毛" w:date="2021-05-21T17:49:00Z"/>
                <w:rFonts w:ascii="標楷體" w:eastAsia="標楷體" w:hAnsi="標楷體"/>
              </w:rPr>
            </w:pPr>
            <w:ins w:id="5091" w:author="ST1" w:date="2020-05-19T18:16:00Z">
              <w:del w:id="509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F8C472" w14:textId="0DA19169" w:rsidR="00F655ED" w:rsidRPr="00CA6569" w:rsidDel="007154E3" w:rsidRDefault="00F655ED" w:rsidP="00BD0166">
            <w:pPr>
              <w:rPr>
                <w:ins w:id="5093" w:author="ST1" w:date="2020-05-19T18:16:00Z"/>
                <w:del w:id="5094" w:author="阿毛" w:date="2021-05-21T17:49:00Z"/>
                <w:rFonts w:ascii="標楷體" w:eastAsia="標楷體" w:hAnsi="標楷體"/>
              </w:rPr>
            </w:pPr>
          </w:p>
        </w:tc>
      </w:tr>
      <w:tr w:rsidR="00F655ED" w:rsidRPr="00CA6569" w:rsidDel="007154E3" w14:paraId="27EEF096" w14:textId="53FDE13E" w:rsidTr="00BD0166">
        <w:trPr>
          <w:trHeight w:val="291"/>
          <w:jc w:val="center"/>
          <w:ins w:id="5095" w:author="ST1" w:date="2020-05-19T18:16:00Z"/>
          <w:del w:id="5096" w:author="阿毛" w:date="2021-05-21T17:49:00Z"/>
        </w:trPr>
        <w:tc>
          <w:tcPr>
            <w:tcW w:w="482" w:type="dxa"/>
          </w:tcPr>
          <w:p w14:paraId="3C27D03A" w14:textId="0C0AC11A" w:rsidR="00F655ED" w:rsidRPr="00CA6569" w:rsidDel="007154E3" w:rsidRDefault="00F655ED" w:rsidP="00BD0166">
            <w:pPr>
              <w:rPr>
                <w:ins w:id="5097" w:author="ST1" w:date="2020-05-19T18:16:00Z"/>
                <w:del w:id="5098" w:author="阿毛" w:date="2021-05-21T17:49:00Z"/>
                <w:rFonts w:ascii="標楷體" w:eastAsia="標楷體" w:hAnsi="標楷體"/>
              </w:rPr>
            </w:pPr>
            <w:ins w:id="5099" w:author="ST1" w:date="2020-05-19T18:16:00Z">
              <w:del w:id="510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5E6C1E34" w14:textId="49995D36" w:rsidR="00F655ED" w:rsidRPr="00CA6569" w:rsidDel="007154E3" w:rsidRDefault="00F655ED" w:rsidP="00BD0166">
            <w:pPr>
              <w:rPr>
                <w:ins w:id="5101" w:author="ST1" w:date="2020-05-19T18:16:00Z"/>
                <w:del w:id="5102" w:author="阿毛" w:date="2021-05-21T17:49:00Z"/>
                <w:rFonts w:ascii="標楷體" w:eastAsia="標楷體" w:hAnsi="標楷體"/>
              </w:rPr>
            </w:pPr>
            <w:ins w:id="5103" w:author="ST1" w:date="2020-05-19T18:16:00Z">
              <w:del w:id="5104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  <w:tc>
          <w:tcPr>
            <w:tcW w:w="1296" w:type="dxa"/>
          </w:tcPr>
          <w:p w14:paraId="74CFA8A0" w14:textId="71682522" w:rsidR="00F655ED" w:rsidRPr="00CA6569" w:rsidDel="007154E3" w:rsidRDefault="00F655ED" w:rsidP="00BD0166">
            <w:pPr>
              <w:rPr>
                <w:ins w:id="5105" w:author="ST1" w:date="2020-05-19T18:16:00Z"/>
                <w:del w:id="5106" w:author="阿毛" w:date="2021-05-21T17:49:00Z"/>
                <w:rFonts w:ascii="標楷體" w:eastAsia="標楷體" w:hAnsi="標楷體" w:cs="新細明體"/>
              </w:rPr>
            </w:pPr>
            <w:ins w:id="5107" w:author="ST1" w:date="2020-05-19T18:16:00Z">
              <w:del w:id="5108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D84E601" w14:textId="27BFD0C1" w:rsidR="00F655ED" w:rsidRPr="00CA6569" w:rsidDel="007154E3" w:rsidRDefault="00F655ED" w:rsidP="00BD0166">
            <w:pPr>
              <w:rPr>
                <w:ins w:id="5109" w:author="ST1" w:date="2020-05-19T18:16:00Z"/>
                <w:del w:id="5110" w:author="阿毛" w:date="2021-05-21T17:49:00Z"/>
                <w:rFonts w:ascii="標楷體" w:eastAsia="標楷體" w:hAnsi="標楷體"/>
              </w:rPr>
            </w:pPr>
            <w:ins w:id="5111" w:author="ST1" w:date="2020-05-19T18:16:00Z">
              <w:del w:id="511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E789326" w14:textId="04B83D01" w:rsidR="00F655ED" w:rsidRPr="00CA6569" w:rsidDel="007154E3" w:rsidRDefault="00F655ED" w:rsidP="00BD0166">
            <w:pPr>
              <w:rPr>
                <w:ins w:id="5113" w:author="ST1" w:date="2020-05-19T18:16:00Z"/>
                <w:del w:id="511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B1EA08" w14:textId="15796FDD" w:rsidR="00F655ED" w:rsidRPr="00CA6569" w:rsidDel="007154E3" w:rsidRDefault="00F655ED" w:rsidP="00BD0166">
            <w:pPr>
              <w:rPr>
                <w:ins w:id="5115" w:author="ST1" w:date="2020-05-19T18:16:00Z"/>
                <w:del w:id="5116" w:author="阿毛" w:date="2021-05-21T17:49:00Z"/>
                <w:rFonts w:ascii="標楷體" w:eastAsia="標楷體" w:hAnsi="標楷體"/>
              </w:rPr>
            </w:pPr>
            <w:ins w:id="5117" w:author="ST1" w:date="2020-05-19T18:16:00Z">
              <w:del w:id="511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E6BE47B" w14:textId="6EC535D8" w:rsidR="00F655ED" w:rsidRPr="00CA6569" w:rsidDel="007154E3" w:rsidRDefault="00F655ED" w:rsidP="00BD0166">
            <w:pPr>
              <w:rPr>
                <w:ins w:id="5119" w:author="ST1" w:date="2020-05-19T18:16:00Z"/>
                <w:del w:id="512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C295001" w14:textId="3214689B" w:rsidR="00F655ED" w:rsidRPr="00CA6569" w:rsidDel="007154E3" w:rsidRDefault="00F655ED" w:rsidP="00BD0166">
            <w:pPr>
              <w:rPr>
                <w:ins w:id="5121" w:author="ST1" w:date="2020-05-19T18:16:00Z"/>
                <w:del w:id="5122" w:author="阿毛" w:date="2021-05-21T17:49:00Z"/>
                <w:rFonts w:ascii="標楷體" w:eastAsia="標楷體" w:hAnsi="標楷體"/>
              </w:rPr>
            </w:pPr>
            <w:ins w:id="5123" w:author="ST1" w:date="2020-05-19T18:16:00Z">
              <w:del w:id="512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F655ED" w:rsidRPr="00E058D3" w:rsidDel="007154E3" w14:paraId="668FA3ED" w14:textId="42C5DBD2" w:rsidTr="00BD0166">
        <w:trPr>
          <w:trHeight w:val="291"/>
          <w:jc w:val="center"/>
          <w:ins w:id="5125" w:author="ST1" w:date="2020-05-19T18:16:00Z"/>
          <w:del w:id="5126" w:author="阿毛" w:date="2021-05-21T17:49:00Z"/>
        </w:trPr>
        <w:tc>
          <w:tcPr>
            <w:tcW w:w="482" w:type="dxa"/>
          </w:tcPr>
          <w:p w14:paraId="14906324" w14:textId="7CBC9545" w:rsidR="00F655ED" w:rsidRPr="00CA6569" w:rsidDel="007154E3" w:rsidRDefault="00F655ED" w:rsidP="00BD0166">
            <w:pPr>
              <w:rPr>
                <w:ins w:id="5127" w:author="ST1" w:date="2020-05-19T18:16:00Z"/>
                <w:del w:id="5128" w:author="阿毛" w:date="2021-05-21T17:49:00Z"/>
                <w:rFonts w:ascii="標楷體" w:eastAsia="標楷體" w:hAnsi="標楷體"/>
              </w:rPr>
            </w:pPr>
            <w:ins w:id="5129" w:author="ST1" w:date="2020-05-19T18:16:00Z">
              <w:del w:id="513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02381BD9" w14:textId="40A188D0" w:rsidR="00F655ED" w:rsidRPr="00CA6569" w:rsidDel="007154E3" w:rsidRDefault="00F655ED" w:rsidP="00BD0166">
            <w:pPr>
              <w:rPr>
                <w:ins w:id="5131" w:author="ST1" w:date="2020-05-19T18:16:00Z"/>
                <w:del w:id="5132" w:author="阿毛" w:date="2021-05-21T17:49:00Z"/>
                <w:rFonts w:ascii="標楷體" w:eastAsia="標楷體" w:hAnsi="標楷體"/>
              </w:rPr>
            </w:pPr>
            <w:ins w:id="5133" w:author="ST1" w:date="2020-05-19T18:16:00Z">
              <w:del w:id="5134" w:author="阿毛" w:date="2021-05-21T17:49:00Z">
                <w:r w:rsidRPr="00E058D3" w:rsidDel="007154E3">
                  <w:rPr>
                    <w:rFonts w:ascii="標楷體" w:eastAsia="標楷體" w:hAnsi="標楷體" w:hint="eastAsia"/>
                  </w:rPr>
                  <w:delText>到期訖日</w:delText>
                </w:r>
              </w:del>
            </w:ins>
          </w:p>
        </w:tc>
        <w:tc>
          <w:tcPr>
            <w:tcW w:w="1296" w:type="dxa"/>
          </w:tcPr>
          <w:p w14:paraId="3D90F70C" w14:textId="7BBD7275" w:rsidR="00F655ED" w:rsidRPr="00CA6569" w:rsidDel="007154E3" w:rsidRDefault="00F655ED" w:rsidP="00BD0166">
            <w:pPr>
              <w:rPr>
                <w:ins w:id="5135" w:author="ST1" w:date="2020-05-19T18:16:00Z"/>
                <w:del w:id="5136" w:author="阿毛" w:date="2021-05-21T17:49:00Z"/>
                <w:rFonts w:ascii="標楷體" w:eastAsia="標楷體" w:hAnsi="標楷體" w:cs="新細明體"/>
              </w:rPr>
            </w:pPr>
            <w:ins w:id="5137" w:author="ST1" w:date="2020-05-19T18:16:00Z">
              <w:del w:id="5138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7D626F6F" w14:textId="0E555294" w:rsidR="00F655ED" w:rsidRPr="00CA6569" w:rsidDel="007154E3" w:rsidRDefault="00F655ED" w:rsidP="00BD0166">
            <w:pPr>
              <w:rPr>
                <w:ins w:id="5139" w:author="ST1" w:date="2020-05-19T18:16:00Z"/>
                <w:del w:id="5140" w:author="阿毛" w:date="2021-05-21T17:49:00Z"/>
                <w:rFonts w:ascii="標楷體" w:eastAsia="標楷體" w:hAnsi="標楷體" w:cs="新細明體"/>
              </w:rPr>
            </w:pPr>
            <w:ins w:id="5141" w:author="ST1" w:date="2020-05-19T18:16:00Z">
              <w:del w:id="5142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459F1A1" w14:textId="7A4DB38E" w:rsidR="00F655ED" w:rsidRPr="00CA6569" w:rsidDel="007154E3" w:rsidRDefault="00F655ED" w:rsidP="00BD0166">
            <w:pPr>
              <w:rPr>
                <w:ins w:id="5143" w:author="ST1" w:date="2020-05-19T18:16:00Z"/>
                <w:del w:id="514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9979484" w14:textId="7E06B07D" w:rsidR="00F655ED" w:rsidRPr="00CA6569" w:rsidDel="007154E3" w:rsidRDefault="00F655ED" w:rsidP="00BD0166">
            <w:pPr>
              <w:rPr>
                <w:ins w:id="5145" w:author="ST1" w:date="2020-05-19T18:16:00Z"/>
                <w:del w:id="5146" w:author="阿毛" w:date="2021-05-21T17:49:00Z"/>
                <w:rFonts w:ascii="標楷體" w:eastAsia="標楷體" w:hAnsi="標楷體"/>
              </w:rPr>
            </w:pPr>
            <w:ins w:id="5147" w:author="ST1" w:date="2020-05-19T18:16:00Z">
              <w:del w:id="5148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7295C6D" w14:textId="61ADAA30" w:rsidR="00F655ED" w:rsidRPr="00CA6569" w:rsidDel="007154E3" w:rsidRDefault="00F655ED" w:rsidP="00BD0166">
            <w:pPr>
              <w:rPr>
                <w:ins w:id="5149" w:author="ST1" w:date="2020-05-19T18:16:00Z"/>
                <w:del w:id="5150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8CB9E95" w14:textId="567ADEE5" w:rsidR="00F655ED" w:rsidRPr="00CA6569" w:rsidDel="007154E3" w:rsidRDefault="00F655ED" w:rsidP="00BD0166">
            <w:pPr>
              <w:rPr>
                <w:ins w:id="5151" w:author="ST1" w:date="2020-05-19T18:16:00Z"/>
                <w:del w:id="5152" w:author="阿毛" w:date="2021-05-21T17:49:00Z"/>
                <w:rFonts w:ascii="標楷體" w:eastAsia="標楷體" w:hAnsi="標楷體"/>
              </w:rPr>
            </w:pPr>
            <w:ins w:id="5153" w:author="ST1" w:date="2020-05-19T18:16:00Z">
              <w:del w:id="515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  <w:r w:rsidRPr="00E058D3" w:rsidDel="007154E3">
                  <w:rPr>
                    <w:rFonts w:ascii="標楷體" w:eastAsia="標楷體" w:hAnsi="標楷體" w:hint="eastAsia"/>
                  </w:rPr>
                  <w:delText>到期起日</w:delText>
                </w:r>
              </w:del>
            </w:ins>
          </w:p>
        </w:tc>
      </w:tr>
      <w:tr w:rsidR="00F655ED" w:rsidRPr="00CA6569" w:rsidDel="007154E3" w14:paraId="659DF608" w14:textId="6DE5BEDD" w:rsidTr="00BD0166">
        <w:trPr>
          <w:trHeight w:val="291"/>
          <w:jc w:val="center"/>
          <w:ins w:id="5155" w:author="ST1" w:date="2020-05-19T18:16:00Z"/>
          <w:del w:id="5156" w:author="阿毛" w:date="2021-05-21T17:49:00Z"/>
        </w:trPr>
        <w:tc>
          <w:tcPr>
            <w:tcW w:w="482" w:type="dxa"/>
          </w:tcPr>
          <w:p w14:paraId="2F90A738" w14:textId="730C2468" w:rsidR="00F655ED" w:rsidRPr="00CA6569" w:rsidDel="007154E3" w:rsidRDefault="00F655ED" w:rsidP="00BD0166">
            <w:pPr>
              <w:rPr>
                <w:ins w:id="5157" w:author="ST1" w:date="2020-05-19T18:16:00Z"/>
                <w:del w:id="5158" w:author="阿毛" w:date="2021-05-21T17:49:00Z"/>
                <w:rFonts w:ascii="標楷體" w:eastAsia="標楷體" w:hAnsi="標楷體"/>
              </w:rPr>
            </w:pPr>
            <w:ins w:id="5159" w:author="ST1" w:date="2020-05-19T18:16:00Z">
              <w:del w:id="5160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5B6BED4D" w14:textId="5A67535D" w:rsidR="00F655ED" w:rsidRPr="00CA6569" w:rsidDel="007154E3" w:rsidRDefault="00F655ED" w:rsidP="00BD0166">
            <w:pPr>
              <w:rPr>
                <w:ins w:id="5161" w:author="ST1" w:date="2020-05-19T18:16:00Z"/>
                <w:del w:id="5162" w:author="阿毛" w:date="2021-05-21T17:49:00Z"/>
                <w:rFonts w:ascii="標楷體" w:eastAsia="標楷體" w:hAnsi="標楷體"/>
              </w:rPr>
            </w:pPr>
            <w:ins w:id="5163" w:author="ST1" w:date="2020-05-19T18:16:00Z">
              <w:del w:id="5164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567B9AA2" w14:textId="1FCF0845" w:rsidR="00F655ED" w:rsidRPr="00CA6569" w:rsidDel="007154E3" w:rsidRDefault="00F655ED" w:rsidP="00BD0166">
            <w:pPr>
              <w:rPr>
                <w:ins w:id="5165" w:author="ST1" w:date="2020-05-19T18:16:00Z"/>
                <w:del w:id="5166" w:author="阿毛" w:date="2021-05-21T17:49:00Z"/>
                <w:rFonts w:ascii="標楷體" w:eastAsia="標楷體" w:hAnsi="標楷體"/>
              </w:rPr>
            </w:pPr>
            <w:ins w:id="5167" w:author="ST1" w:date="2020-05-19T18:16:00Z">
              <w:del w:id="5168" w:author="阿毛" w:date="2021-05-21T17:49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EE815C3" w14:textId="647D0FFD" w:rsidR="00F655ED" w:rsidRPr="00CA6569" w:rsidDel="007154E3" w:rsidRDefault="00F655ED" w:rsidP="00BD0166">
            <w:pPr>
              <w:rPr>
                <w:ins w:id="5169" w:author="ST1" w:date="2020-05-19T18:16:00Z"/>
                <w:del w:id="5170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0897BCAD" w14:textId="2CDB3D58" w:rsidR="00F655ED" w:rsidRPr="00CA6569" w:rsidDel="007154E3" w:rsidRDefault="00F655ED" w:rsidP="00BD0166">
            <w:pPr>
              <w:rPr>
                <w:ins w:id="5171" w:author="ST1" w:date="2020-05-19T18:16:00Z"/>
                <w:del w:id="5172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02DDC5D" w14:textId="66D2B000" w:rsidR="00F655ED" w:rsidRPr="00CA6569" w:rsidDel="007154E3" w:rsidRDefault="00F655ED" w:rsidP="00BD0166">
            <w:pPr>
              <w:rPr>
                <w:ins w:id="5173" w:author="ST1" w:date="2020-05-19T18:16:00Z"/>
                <w:del w:id="5174" w:author="阿毛" w:date="2021-05-21T17:49:00Z"/>
                <w:rFonts w:ascii="標楷體" w:eastAsia="標楷體" w:hAnsi="標楷體"/>
              </w:rPr>
            </w:pPr>
            <w:ins w:id="5175" w:author="ST1" w:date="2020-05-19T18:16:00Z">
              <w:del w:id="517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A6BB95F" w14:textId="3BB6DF45" w:rsidR="00F655ED" w:rsidRPr="00CA6569" w:rsidDel="007154E3" w:rsidRDefault="00F655ED" w:rsidP="00BD0166">
            <w:pPr>
              <w:rPr>
                <w:ins w:id="5177" w:author="ST1" w:date="2020-05-19T18:16:00Z"/>
                <w:del w:id="517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1B34654" w14:textId="28700E6A" w:rsidR="00F655ED" w:rsidRPr="00CA6569" w:rsidDel="007154E3" w:rsidRDefault="00F655ED" w:rsidP="00BD0166">
            <w:pPr>
              <w:rPr>
                <w:ins w:id="5179" w:author="ST1" w:date="2020-05-19T18:16:00Z"/>
                <w:del w:id="5180" w:author="阿毛" w:date="2021-05-21T17:49:00Z"/>
                <w:rFonts w:ascii="標楷體" w:eastAsia="標楷體" w:hAnsi="標楷體"/>
              </w:rPr>
            </w:pPr>
            <w:ins w:id="5181" w:author="ST1" w:date="2020-05-19T18:16:00Z">
              <w:del w:id="5182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</w:tbl>
    <w:p w14:paraId="77F471DC" w14:textId="21D813A1" w:rsidR="00F655ED" w:rsidDel="007154E3" w:rsidRDefault="00F655ED" w:rsidP="00F655ED">
      <w:pPr>
        <w:rPr>
          <w:ins w:id="5183" w:author="ST1" w:date="2020-05-19T18:16:00Z"/>
          <w:del w:id="5184" w:author="阿毛" w:date="2021-05-21T17:49:00Z"/>
        </w:rPr>
      </w:pPr>
    </w:p>
    <w:p w14:paraId="77C106C5" w14:textId="4168F05A" w:rsidR="00F655ED" w:rsidRPr="00BB5548" w:rsidDel="007154E3" w:rsidRDefault="00F655ED" w:rsidP="00F655ED">
      <w:pPr>
        <w:pStyle w:val="42"/>
        <w:spacing w:after="72"/>
        <w:ind w:leftChars="0" w:left="0"/>
        <w:rPr>
          <w:ins w:id="5185" w:author="ST1" w:date="2020-05-19T18:16:00Z"/>
          <w:del w:id="5186" w:author="阿毛" w:date="2021-05-21T17:49:00Z"/>
          <w:rFonts w:ascii="標楷體" w:hAnsi="標楷體"/>
        </w:rPr>
      </w:pPr>
      <w:ins w:id="5187" w:author="ST1" w:date="2020-05-19T18:16:00Z">
        <w:del w:id="5188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189" w:author="ST1" w:date="2020-05-19T18:22:00Z">
        <w:del w:id="5190" w:author="阿毛" w:date="2021-05-21T17:49:00Z">
          <w:r w:rsidRPr="00F655ED" w:rsidDel="007154E3">
            <w:rPr>
              <w:rFonts w:ascii="標楷體" w:hAnsi="標楷體" w:hint="eastAsia"/>
              <w:lang w:eastAsia="zh-HK"/>
            </w:rPr>
            <w:delText>放款到期明細表及通知單</w:delText>
          </w:r>
        </w:del>
      </w:ins>
    </w:p>
    <w:p w14:paraId="432DAB87" w14:textId="2A15780B" w:rsidR="00F655ED" w:rsidDel="007154E3" w:rsidRDefault="00F655ED" w:rsidP="00F655ED">
      <w:pPr>
        <w:rPr>
          <w:ins w:id="5191" w:author="ST1" w:date="2020-05-19T18:16:00Z"/>
          <w:del w:id="5192" w:author="阿毛" w:date="2021-05-21T17:49:00Z"/>
          <w:rFonts w:ascii="標楷體" w:eastAsia="標楷體" w:hAnsi="標楷體"/>
        </w:rPr>
      </w:pPr>
      <w:ins w:id="5193" w:author="ST1" w:date="2020-05-19T18:16:00Z">
        <w:del w:id="5194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195" w:author="ST1" w:date="2020-05-19T18:23:00Z">
        <w:del w:id="5196" w:author="阿毛" w:date="2021-05-21T17:49:00Z">
          <w:r w:rsidR="00C002BF" w:rsidDel="007154E3">
            <w:rPr>
              <w:rFonts w:ascii="標楷體" w:eastAsia="標楷體" w:hAnsi="標楷體"/>
            </w:rPr>
            <w:object w:dxaOrig="1508" w:dyaOrig="1024" w14:anchorId="62D3C4EF">
              <v:shape id="_x0000_i1045" type="#_x0000_t75" style="width:75pt;height:51.6pt" o:ole="">
                <v:imagedata r:id="rId80" o:title=""/>
              </v:shape>
              <o:OLEObject Type="Embed" ProgID="Acrobat.Document.DC" ShapeID="_x0000_i1045" DrawAspect="Icon" ObjectID="_1744797252" r:id="rId81"/>
            </w:object>
          </w:r>
        </w:del>
      </w:ins>
      <w:ins w:id="5197" w:author="ST1" w:date="2020-05-19T18:16:00Z">
        <w:del w:id="5198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A1A2C8A" w14:textId="14AAF7FE" w:rsidR="00F655ED" w:rsidRPr="00BB5548" w:rsidDel="007154E3" w:rsidRDefault="00F655ED" w:rsidP="00F655ED">
      <w:pPr>
        <w:rPr>
          <w:ins w:id="5199" w:author="ST1" w:date="2020-05-19T18:16:00Z"/>
          <w:del w:id="5200" w:author="阿毛" w:date="2021-05-21T17:49:00Z"/>
          <w:rFonts w:ascii="標楷體" w:eastAsia="標楷體" w:hAnsi="標楷體"/>
        </w:rPr>
      </w:pPr>
    </w:p>
    <w:p w14:paraId="692B8372" w14:textId="7DF89560" w:rsidR="00F655ED" w:rsidDel="007154E3" w:rsidRDefault="00F655ED" w:rsidP="00F655ED">
      <w:pPr>
        <w:rPr>
          <w:ins w:id="5201" w:author="ST1" w:date="2020-05-19T18:16:00Z"/>
          <w:del w:id="5202" w:author="阿毛" w:date="2021-05-21T17:49:00Z"/>
        </w:rPr>
      </w:pPr>
    </w:p>
    <w:p w14:paraId="455E9A09" w14:textId="4487765E" w:rsidR="00F655ED" w:rsidDel="007154E3" w:rsidRDefault="00F655ED" w:rsidP="00F655ED">
      <w:pPr>
        <w:rPr>
          <w:ins w:id="5203" w:author="ST1" w:date="2020-05-19T18:16:00Z"/>
          <w:del w:id="5204" w:author="阿毛" w:date="2021-05-21T17:49:00Z"/>
        </w:rPr>
      </w:pPr>
    </w:p>
    <w:p w14:paraId="59481B24" w14:textId="4B545296" w:rsidR="0086715A" w:rsidDel="007154E3" w:rsidRDefault="0086715A">
      <w:pPr>
        <w:widowControl/>
        <w:rPr>
          <w:ins w:id="5205" w:author="ST1" w:date="2020-05-20T18:49:00Z"/>
          <w:del w:id="5206" w:author="阿毛" w:date="2021-05-21T17:49:00Z"/>
        </w:rPr>
      </w:pPr>
      <w:ins w:id="5207" w:author="ST1" w:date="2020-05-20T18:49:00Z">
        <w:del w:id="5208" w:author="阿毛" w:date="2021-05-21T17:49:00Z">
          <w:r w:rsidDel="007154E3">
            <w:br w:type="page"/>
          </w:r>
        </w:del>
      </w:ins>
    </w:p>
    <w:p w14:paraId="6CFBA8EC" w14:textId="2A074409" w:rsidR="0086715A" w:rsidRPr="00D545F1" w:rsidDel="007154E3" w:rsidRDefault="0086715A" w:rsidP="0086715A">
      <w:pPr>
        <w:pStyle w:val="3"/>
        <w:numPr>
          <w:ilvl w:val="2"/>
          <w:numId w:val="6"/>
        </w:numPr>
        <w:rPr>
          <w:ins w:id="5209" w:author="ST1" w:date="2020-05-20T18:49:00Z"/>
          <w:del w:id="5210" w:author="阿毛" w:date="2021-05-21T17:49:00Z"/>
          <w:rFonts w:ascii="標楷體" w:hAnsi="標楷體"/>
        </w:rPr>
      </w:pPr>
      <w:bookmarkStart w:id="5211" w:name="_Toc123139588"/>
      <w:ins w:id="5212" w:author="ST1" w:date="2020-05-20T18:49:00Z">
        <w:del w:id="5213" w:author="阿毛" w:date="2021-05-21T17:49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2</w:delText>
          </w:r>
          <w:r w:rsidRPr="0086715A" w:rsidDel="007154E3">
            <w:rPr>
              <w:rFonts w:ascii="標楷體" w:hAnsi="標楷體" w:hint="eastAsia"/>
            </w:rPr>
            <w:delText>利息違約金減免明細表</w:delText>
          </w:r>
          <w:bookmarkEnd w:id="5211"/>
        </w:del>
      </w:ins>
    </w:p>
    <w:p w14:paraId="0D8C4C9D" w14:textId="232FB4CB" w:rsidR="0086715A" w:rsidRPr="00AB69BA" w:rsidDel="007154E3" w:rsidRDefault="0086715A" w:rsidP="0086715A">
      <w:pPr>
        <w:pStyle w:val="a"/>
        <w:rPr>
          <w:ins w:id="5214" w:author="ST1" w:date="2020-05-20T18:49:00Z"/>
          <w:del w:id="5215" w:author="阿毛" w:date="2021-05-21T17:49:00Z"/>
        </w:rPr>
      </w:pPr>
      <w:ins w:id="5216" w:author="ST1" w:date="2020-05-20T18:49:00Z">
        <w:del w:id="5217" w:author="阿毛" w:date="2021-05-21T17:49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6715A" w:rsidRPr="00AB69BA" w:rsidDel="007154E3" w14:paraId="0A31A59F" w14:textId="04512113" w:rsidTr="00BD0166">
        <w:trPr>
          <w:trHeight w:val="277"/>
          <w:ins w:id="5218" w:author="ST1" w:date="2020-05-20T18:49:00Z"/>
          <w:del w:id="521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A63E5A5" w14:textId="44BF8DBC" w:rsidR="0086715A" w:rsidRPr="00AB69BA" w:rsidDel="007154E3" w:rsidRDefault="0086715A" w:rsidP="00BD0166">
            <w:pPr>
              <w:rPr>
                <w:ins w:id="5220" w:author="ST1" w:date="2020-05-20T18:49:00Z"/>
                <w:del w:id="5221" w:author="阿毛" w:date="2021-05-21T17:49:00Z"/>
                <w:rFonts w:ascii="標楷體" w:eastAsia="標楷體" w:hAnsi="標楷體"/>
              </w:rPr>
            </w:pPr>
            <w:ins w:id="5222" w:author="ST1" w:date="2020-05-20T18:49:00Z">
              <w:del w:id="522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6DD723" w14:textId="26AFA6A8" w:rsidR="0086715A" w:rsidDel="007154E3" w:rsidRDefault="0086715A" w:rsidP="00BD0166">
            <w:pPr>
              <w:rPr>
                <w:ins w:id="5224" w:author="ST1" w:date="2020-05-20T18:49:00Z"/>
                <w:del w:id="5225" w:author="阿毛" w:date="2021-05-21T17:49:00Z"/>
                <w:rFonts w:ascii="標楷體" w:eastAsia="標楷體" w:hAnsi="標楷體"/>
              </w:rPr>
            </w:pPr>
            <w:ins w:id="5226" w:author="ST1" w:date="2020-05-20T18:49:00Z">
              <w:del w:id="5227" w:author="阿毛" w:date="2021-05-21T17:49:00Z">
                <w:r w:rsidRPr="0086715A" w:rsidDel="007154E3">
                  <w:rPr>
                    <w:rFonts w:ascii="標楷體" w:eastAsia="標楷體" w:hAnsi="標楷體" w:hint="eastAsia"/>
                    <w:lang w:eastAsia="zh-HK"/>
                  </w:rPr>
                  <w:delText>利息違約金減免明細表</w:delText>
                </w:r>
              </w:del>
            </w:ins>
          </w:p>
          <w:p w14:paraId="124C0A3E" w14:textId="3B9954A5" w:rsidR="0086715A" w:rsidRPr="003E2496" w:rsidDel="007154E3" w:rsidRDefault="0086715A" w:rsidP="00BD0166">
            <w:pPr>
              <w:rPr>
                <w:ins w:id="5228" w:author="ST1" w:date="2020-05-20T18:49:00Z"/>
                <w:del w:id="5229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580DACF" w14:textId="1A0282BD" w:rsidTr="00BD0166">
        <w:trPr>
          <w:trHeight w:val="277"/>
          <w:ins w:id="5230" w:author="ST1" w:date="2020-05-20T18:49:00Z"/>
          <w:del w:id="523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DAB87F9" w14:textId="28622B59" w:rsidR="0086715A" w:rsidRPr="00AB69BA" w:rsidDel="007154E3" w:rsidRDefault="0086715A" w:rsidP="00BD0166">
            <w:pPr>
              <w:rPr>
                <w:ins w:id="5232" w:author="ST1" w:date="2020-05-20T18:49:00Z"/>
                <w:del w:id="5233" w:author="阿毛" w:date="2021-05-21T17:49:00Z"/>
                <w:rFonts w:ascii="標楷體" w:eastAsia="標楷體" w:hAnsi="標楷體"/>
              </w:rPr>
            </w:pPr>
            <w:ins w:id="5234" w:author="ST1" w:date="2020-05-20T18:49:00Z">
              <w:del w:id="523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88C32AD" w14:textId="5925CBA6" w:rsidR="0086715A" w:rsidRPr="00AB69BA" w:rsidDel="007154E3" w:rsidRDefault="0086715A" w:rsidP="00BD0166">
            <w:pPr>
              <w:rPr>
                <w:ins w:id="5236" w:author="ST1" w:date="2020-05-20T18:49:00Z"/>
                <w:del w:id="523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BBFF3D5" w14:textId="202B262E" w:rsidTr="00BD0166">
        <w:trPr>
          <w:trHeight w:val="773"/>
          <w:ins w:id="5238" w:author="ST1" w:date="2020-05-20T18:49:00Z"/>
          <w:del w:id="523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B57075F" w14:textId="02859B5B" w:rsidR="0086715A" w:rsidRPr="00AB69BA" w:rsidDel="007154E3" w:rsidRDefault="0086715A" w:rsidP="00BD0166">
            <w:pPr>
              <w:rPr>
                <w:ins w:id="5240" w:author="ST1" w:date="2020-05-20T18:49:00Z"/>
                <w:del w:id="5241" w:author="阿毛" w:date="2021-05-21T17:49:00Z"/>
                <w:rFonts w:ascii="標楷體" w:eastAsia="標楷體" w:hAnsi="標楷體"/>
              </w:rPr>
            </w:pPr>
            <w:ins w:id="5242" w:author="ST1" w:date="2020-05-20T18:49:00Z">
              <w:del w:id="524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4C2AEFD" w14:textId="5AA5A801" w:rsidR="0086715A" w:rsidRPr="00AB69BA" w:rsidDel="007154E3" w:rsidRDefault="0086715A" w:rsidP="00BD0166">
            <w:pPr>
              <w:rPr>
                <w:ins w:id="5244" w:author="ST1" w:date="2020-05-20T18:49:00Z"/>
                <w:del w:id="5245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00BE5C7C" w14:textId="04179F01" w:rsidTr="00BD0166">
        <w:trPr>
          <w:trHeight w:val="321"/>
          <w:ins w:id="5246" w:author="ST1" w:date="2020-05-20T18:49:00Z"/>
          <w:del w:id="5247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DF9F6A3" w14:textId="50F04E43" w:rsidR="0086715A" w:rsidRPr="00AB69BA" w:rsidDel="007154E3" w:rsidRDefault="0086715A" w:rsidP="00BD0166">
            <w:pPr>
              <w:rPr>
                <w:ins w:id="5248" w:author="ST1" w:date="2020-05-20T18:49:00Z"/>
                <w:del w:id="5249" w:author="阿毛" w:date="2021-05-21T17:49:00Z"/>
                <w:rFonts w:ascii="標楷體" w:eastAsia="標楷體" w:hAnsi="標楷體"/>
              </w:rPr>
            </w:pPr>
            <w:ins w:id="5250" w:author="ST1" w:date="2020-05-20T18:49:00Z">
              <w:del w:id="5251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7B742" w14:textId="2DF75228" w:rsidR="0086715A" w:rsidRPr="00AB69BA" w:rsidDel="007154E3" w:rsidRDefault="0086715A" w:rsidP="00BD0166">
            <w:pPr>
              <w:rPr>
                <w:ins w:id="5252" w:author="ST1" w:date="2020-05-20T18:49:00Z"/>
                <w:del w:id="5253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26B63598" w14:textId="330E3BA7" w:rsidTr="00BD0166">
        <w:trPr>
          <w:trHeight w:val="1311"/>
          <w:ins w:id="5254" w:author="ST1" w:date="2020-05-20T18:49:00Z"/>
          <w:del w:id="5255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1EEBE1E" w14:textId="1CC38F63" w:rsidR="0086715A" w:rsidRPr="00AB69BA" w:rsidDel="007154E3" w:rsidRDefault="0086715A" w:rsidP="00BD0166">
            <w:pPr>
              <w:rPr>
                <w:ins w:id="5256" w:author="ST1" w:date="2020-05-20T18:49:00Z"/>
                <w:del w:id="5257" w:author="阿毛" w:date="2021-05-21T17:49:00Z"/>
                <w:rFonts w:ascii="標楷體" w:eastAsia="標楷體" w:hAnsi="標楷體"/>
              </w:rPr>
            </w:pPr>
            <w:ins w:id="5258" w:author="ST1" w:date="2020-05-20T18:49:00Z">
              <w:del w:id="5259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F0039CC" w14:textId="15608656" w:rsidR="0086715A" w:rsidRPr="00AB69BA" w:rsidDel="007154E3" w:rsidRDefault="0086715A" w:rsidP="00BD0166">
            <w:pPr>
              <w:rPr>
                <w:ins w:id="5260" w:author="ST1" w:date="2020-05-20T18:49:00Z"/>
                <w:del w:id="5261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71863D27" w14:textId="50C313AB" w:rsidTr="00BD0166">
        <w:trPr>
          <w:trHeight w:val="278"/>
          <w:ins w:id="5262" w:author="ST1" w:date="2020-05-20T18:49:00Z"/>
          <w:del w:id="5263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732C85C" w14:textId="2FBA6AA9" w:rsidR="0086715A" w:rsidRPr="00AB69BA" w:rsidDel="007154E3" w:rsidRDefault="0086715A" w:rsidP="00BD0166">
            <w:pPr>
              <w:rPr>
                <w:ins w:id="5264" w:author="ST1" w:date="2020-05-20T18:49:00Z"/>
                <w:del w:id="5265" w:author="阿毛" w:date="2021-05-21T17:49:00Z"/>
                <w:rFonts w:ascii="標楷體" w:eastAsia="標楷體" w:hAnsi="標楷體"/>
              </w:rPr>
            </w:pPr>
            <w:ins w:id="5266" w:author="ST1" w:date="2020-05-20T18:49:00Z">
              <w:del w:id="5267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23D377B" w14:textId="1D9AA545" w:rsidR="0086715A" w:rsidRPr="00AB69BA" w:rsidDel="007154E3" w:rsidRDefault="0086715A" w:rsidP="00BD0166">
            <w:pPr>
              <w:rPr>
                <w:ins w:id="5268" w:author="ST1" w:date="2020-05-20T18:49:00Z"/>
                <w:del w:id="5269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49AB7BDA" w14:textId="17E77CFF" w:rsidTr="00BD0166">
        <w:trPr>
          <w:trHeight w:val="358"/>
          <w:ins w:id="5270" w:author="ST1" w:date="2020-05-20T18:49:00Z"/>
          <w:del w:id="5271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4E858" w14:textId="4AE7DCCE" w:rsidR="0086715A" w:rsidRPr="00AB69BA" w:rsidDel="007154E3" w:rsidRDefault="0086715A" w:rsidP="00BD0166">
            <w:pPr>
              <w:rPr>
                <w:ins w:id="5272" w:author="ST1" w:date="2020-05-20T18:49:00Z"/>
                <w:del w:id="5273" w:author="阿毛" w:date="2021-05-21T17:49:00Z"/>
                <w:rFonts w:ascii="標楷體" w:eastAsia="標楷體" w:hAnsi="標楷體"/>
              </w:rPr>
            </w:pPr>
            <w:ins w:id="5274" w:author="ST1" w:date="2020-05-20T18:49:00Z">
              <w:del w:id="5275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B25673" w14:textId="3C0E9E9B" w:rsidR="0086715A" w:rsidRPr="00AB69BA" w:rsidDel="007154E3" w:rsidRDefault="0086715A" w:rsidP="00BD0166">
            <w:pPr>
              <w:rPr>
                <w:ins w:id="5276" w:author="ST1" w:date="2020-05-20T18:49:00Z"/>
                <w:del w:id="5277" w:author="阿毛" w:date="2021-05-21T17:49:00Z"/>
                <w:rFonts w:ascii="標楷體" w:eastAsia="標楷體" w:hAnsi="標楷體"/>
              </w:rPr>
            </w:pPr>
          </w:p>
        </w:tc>
      </w:tr>
      <w:tr w:rsidR="0086715A" w:rsidRPr="00AB69BA" w:rsidDel="007154E3" w14:paraId="5E278A92" w14:textId="675DE0A1" w:rsidTr="00BD0166">
        <w:trPr>
          <w:trHeight w:val="278"/>
          <w:ins w:id="5278" w:author="ST1" w:date="2020-05-20T18:49:00Z"/>
          <w:del w:id="5279" w:author="阿毛" w:date="2021-05-21T17:49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BB409F" w14:textId="17C6360D" w:rsidR="0086715A" w:rsidRPr="00AB69BA" w:rsidDel="007154E3" w:rsidRDefault="0086715A" w:rsidP="00BD0166">
            <w:pPr>
              <w:rPr>
                <w:ins w:id="5280" w:author="ST1" w:date="2020-05-20T18:49:00Z"/>
                <w:del w:id="5281" w:author="阿毛" w:date="2021-05-21T17:49:00Z"/>
                <w:rFonts w:ascii="標楷體" w:eastAsia="標楷體" w:hAnsi="標楷體"/>
              </w:rPr>
            </w:pPr>
            <w:ins w:id="5282" w:author="ST1" w:date="2020-05-20T18:49:00Z">
              <w:del w:id="5283" w:author="阿毛" w:date="2021-05-21T17:49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4AAF936" w14:textId="2A1449BF" w:rsidR="0086715A" w:rsidRPr="00AB69BA" w:rsidDel="007154E3" w:rsidRDefault="0086715A" w:rsidP="00BD0166">
            <w:pPr>
              <w:rPr>
                <w:ins w:id="5284" w:author="ST1" w:date="2020-05-20T18:49:00Z"/>
                <w:del w:id="5285" w:author="阿毛" w:date="2021-05-21T17:49:00Z"/>
                <w:rFonts w:ascii="標楷體" w:eastAsia="標楷體" w:hAnsi="標楷體"/>
              </w:rPr>
            </w:pPr>
          </w:p>
        </w:tc>
      </w:tr>
    </w:tbl>
    <w:p w14:paraId="2DFBE9EB" w14:textId="177F5BD4" w:rsidR="0086715A" w:rsidDel="007154E3" w:rsidRDefault="0086715A" w:rsidP="0086715A">
      <w:pPr>
        <w:rPr>
          <w:ins w:id="5286" w:author="ST1" w:date="2020-05-20T18:49:00Z"/>
          <w:del w:id="5287" w:author="阿毛" w:date="2021-05-21T17:49:00Z"/>
          <w:rFonts w:ascii="標楷體" w:eastAsia="標楷體" w:hAnsi="標楷體"/>
        </w:rPr>
      </w:pPr>
    </w:p>
    <w:p w14:paraId="34499EE9" w14:textId="74AEC2A3" w:rsidR="0086715A" w:rsidDel="007154E3" w:rsidRDefault="0086715A" w:rsidP="0086715A">
      <w:pPr>
        <w:widowControl/>
        <w:rPr>
          <w:ins w:id="5288" w:author="ST1" w:date="2020-05-20T18:49:00Z"/>
          <w:del w:id="5289" w:author="阿毛" w:date="2021-05-21T17:49:00Z"/>
          <w:rFonts w:ascii="標楷體" w:eastAsia="標楷體" w:hAnsi="標楷體"/>
        </w:rPr>
      </w:pPr>
      <w:ins w:id="5290" w:author="ST1" w:date="2020-05-20T18:49:00Z">
        <w:del w:id="5291" w:author="阿毛" w:date="2021-05-21T17:49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7620F83" w14:textId="6F6DE34B" w:rsidR="0086715A" w:rsidRPr="00AB69BA" w:rsidDel="007154E3" w:rsidRDefault="0086715A" w:rsidP="0086715A">
      <w:pPr>
        <w:rPr>
          <w:ins w:id="5292" w:author="ST1" w:date="2020-05-20T18:49:00Z"/>
          <w:del w:id="5293" w:author="阿毛" w:date="2021-05-21T17:49:00Z"/>
          <w:rFonts w:ascii="標楷體" w:eastAsia="標楷體" w:hAnsi="標楷體"/>
        </w:rPr>
      </w:pPr>
    </w:p>
    <w:p w14:paraId="57F9D746" w14:textId="6BECFD68" w:rsidR="0086715A" w:rsidRPr="00AB69BA" w:rsidDel="007154E3" w:rsidRDefault="0086715A" w:rsidP="0086715A">
      <w:pPr>
        <w:pStyle w:val="a"/>
        <w:rPr>
          <w:ins w:id="5294" w:author="ST1" w:date="2020-05-20T18:49:00Z"/>
          <w:del w:id="5295" w:author="阿毛" w:date="2021-05-21T17:49:00Z"/>
        </w:rPr>
      </w:pPr>
      <w:ins w:id="5296" w:author="ST1" w:date="2020-05-20T18:49:00Z">
        <w:del w:id="5297" w:author="阿毛" w:date="2021-05-21T17:49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26C48B99" w14:textId="271BB77D" w:rsidR="0086715A" w:rsidDel="007154E3" w:rsidRDefault="0086715A" w:rsidP="0086715A">
      <w:pPr>
        <w:adjustRightInd w:val="0"/>
        <w:spacing w:afterLines="20" w:after="72"/>
        <w:ind w:leftChars="472" w:left="1133" w:firstLineChars="200" w:firstLine="480"/>
        <w:rPr>
          <w:ins w:id="5298" w:author="ST1" w:date="2020-05-20T18:49:00Z"/>
          <w:del w:id="5299" w:author="阿毛" w:date="2021-05-21T17:49:00Z"/>
          <w:rFonts w:ascii="標楷體" w:eastAsia="標楷體" w:hAnsi="標楷體" w:cs="標楷體"/>
          <w:kern w:val="0"/>
          <w:szCs w:val="28"/>
        </w:rPr>
      </w:pPr>
      <w:ins w:id="5300" w:author="ST1" w:date="2020-05-20T18:49:00Z">
        <w:del w:id="5301" w:author="阿毛" w:date="2021-05-21T17:49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9C31125" w14:textId="572F941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02" w:author="ST1" w:date="2020-05-20T18:50:00Z"/>
          <w:del w:id="5303" w:author="阿毛" w:date="2021-05-21T17:49:00Z"/>
          <w:rFonts w:ascii="標楷體" w:eastAsia="標楷體" w:hAnsi="標楷體"/>
        </w:rPr>
      </w:pPr>
      <w:ins w:id="5304" w:author="ST1" w:date="2020-05-20T18:49:00Z">
        <w:del w:id="5305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D2C2706" w14:textId="399068CE" w:rsidR="0086715A" w:rsidRPr="006E3B5B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306" w:author="ST1" w:date="2020-05-20T18:49:00Z"/>
          <w:del w:id="5307" w:author="阿毛" w:date="2021-05-21T17:49:00Z"/>
          <w:rFonts w:ascii="標楷體" w:eastAsia="標楷體" w:hAnsi="標楷體"/>
        </w:rPr>
        <w:pPrChange w:id="5308" w:author="ST1" w:date="2020-05-20T18:50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309" w:author="ST1" w:date="2020-05-20T18:49:00Z">
        <w:del w:id="5310" w:author="阿毛" w:date="2021-05-21T17:49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5311" w:author="ST1" w:date="2020-05-20T18:50:00Z">
        <w:del w:id="5312" w:author="阿毛" w:date="2021-05-21T17:49:00Z">
          <w:r w:rsidDel="007154E3">
            <w:rPr>
              <w:rFonts w:ascii="標楷體" w:eastAsia="標楷體" w:hAnsi="標楷體"/>
            </w:rPr>
            <w:delText>2</w:delText>
          </w:r>
        </w:del>
      </w:ins>
      <w:ins w:id="5313" w:author="ST1" w:date="2020-05-20T18:49:00Z">
        <w:del w:id="5314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315" w:author="ST1" w:date="2020-05-20T18:50:00Z">
        <w:del w:id="5316" w:author="阿毛" w:date="2021-05-21T17:49:00Z">
          <w:r w:rsidRPr="0086715A" w:rsidDel="007154E3">
            <w:rPr>
              <w:rFonts w:ascii="標楷體" w:eastAsia="標楷體" w:hAnsi="標楷體" w:hint="eastAsia"/>
              <w:lang w:eastAsia="zh-HK"/>
            </w:rPr>
            <w:delText>利息違約金減免明細表</w:delText>
          </w:r>
        </w:del>
      </w:ins>
    </w:p>
    <w:p w14:paraId="01E20519" w14:textId="74117B21" w:rsidR="0086715A" w:rsidRPr="006E3B5B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17" w:author="ST1" w:date="2020-05-20T18:49:00Z"/>
          <w:del w:id="5318" w:author="阿毛" w:date="2021-05-21T17:49:00Z"/>
          <w:rFonts w:ascii="標楷體" w:eastAsia="標楷體" w:hAnsi="標楷體"/>
        </w:rPr>
      </w:pPr>
    </w:p>
    <w:p w14:paraId="4C0ED843" w14:textId="5BF97D94" w:rsidR="0086715A" w:rsidDel="007154E3" w:rsidRDefault="0086715A" w:rsidP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19" w:author="ST1" w:date="2020-05-20T18:51:00Z"/>
          <w:del w:id="5320" w:author="阿毛" w:date="2021-05-21T17:49:00Z"/>
          <w:rFonts w:ascii="標楷體" w:eastAsia="標楷體" w:hAnsi="標楷體"/>
        </w:rPr>
      </w:pPr>
      <w:ins w:id="5321" w:author="ST1" w:date="2020-05-20T18:49:00Z">
        <w:del w:id="5322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  <w:ins w:id="5323" w:author="ST1" w:date="2020-05-20T18:51:00Z">
        <w:del w:id="5324" w:author="阿毛" w:date="2021-05-21T17:49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</w:del>
      </w:ins>
      <w:ins w:id="5325" w:author="ST1" w:date="2020-05-20T18:49:00Z">
        <w:del w:id="5326" w:author="阿毛" w:date="2021-05-21T17:49:00Z"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3D0E76B8" w14:textId="0D538C2F" w:rsidR="0086715A" w:rsidRPr="00904DBC" w:rsidDel="007154E3" w:rsidRDefault="0086715A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327" w:author="ST1" w:date="2020-05-20T18:49:00Z"/>
          <w:del w:id="5328" w:author="阿毛" w:date="2021-05-21T17:49:00Z"/>
          <w:rFonts w:ascii="標楷體" w:eastAsia="標楷體" w:hAnsi="標楷體"/>
        </w:rPr>
      </w:pPr>
    </w:p>
    <w:p w14:paraId="708B6D8F" w14:textId="59358C63" w:rsidR="0086715A" w:rsidDel="007154E3" w:rsidRDefault="0086715A" w:rsidP="0086715A">
      <w:pPr>
        <w:autoSpaceDE w:val="0"/>
        <w:autoSpaceDN w:val="0"/>
        <w:adjustRightInd w:val="0"/>
        <w:rPr>
          <w:ins w:id="5329" w:author="ST1" w:date="2020-05-20T18:49:00Z"/>
          <w:del w:id="5330" w:author="阿毛" w:date="2021-05-21T17:49:00Z"/>
          <w:rFonts w:ascii="標楷體" w:hAnsi="標楷體"/>
        </w:rPr>
      </w:pPr>
    </w:p>
    <w:p w14:paraId="2FF70461" w14:textId="1A3BD140" w:rsidR="0086715A" w:rsidRPr="00AB69BA" w:rsidDel="007154E3" w:rsidRDefault="0086715A" w:rsidP="0086715A">
      <w:pPr>
        <w:pStyle w:val="a"/>
        <w:rPr>
          <w:ins w:id="5331" w:author="ST1" w:date="2020-05-20T18:49:00Z"/>
          <w:del w:id="5332" w:author="阿毛" w:date="2021-05-21T17:49:00Z"/>
        </w:rPr>
      </w:pPr>
      <w:ins w:id="5333" w:author="ST1" w:date="2020-05-20T18:49:00Z">
        <w:del w:id="5334" w:author="阿毛" w:date="2021-05-21T17:49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6715A" w:rsidRPr="00CA6569" w:rsidDel="007154E3" w14:paraId="084A3B50" w14:textId="61E5E1AC" w:rsidTr="00BD0166">
        <w:trPr>
          <w:trHeight w:val="388"/>
          <w:jc w:val="center"/>
          <w:ins w:id="5335" w:author="ST1" w:date="2020-05-20T18:49:00Z"/>
          <w:del w:id="5336" w:author="阿毛" w:date="2021-05-21T17:49:00Z"/>
        </w:trPr>
        <w:tc>
          <w:tcPr>
            <w:tcW w:w="482" w:type="dxa"/>
            <w:vMerge w:val="restart"/>
          </w:tcPr>
          <w:p w14:paraId="326FD9C7" w14:textId="71A73611" w:rsidR="0086715A" w:rsidRPr="00CA6569" w:rsidDel="007154E3" w:rsidRDefault="0086715A" w:rsidP="00BD0166">
            <w:pPr>
              <w:rPr>
                <w:ins w:id="5337" w:author="ST1" w:date="2020-05-20T18:49:00Z"/>
                <w:del w:id="5338" w:author="阿毛" w:date="2021-05-21T17:49:00Z"/>
                <w:rFonts w:ascii="標楷體" w:eastAsia="標楷體" w:hAnsi="標楷體"/>
              </w:rPr>
            </w:pPr>
            <w:ins w:id="5339" w:author="ST1" w:date="2020-05-20T18:49:00Z">
              <w:del w:id="534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8026749" w14:textId="3890D2E6" w:rsidR="0086715A" w:rsidRPr="00CA6569" w:rsidDel="007154E3" w:rsidRDefault="0086715A" w:rsidP="00BD0166">
            <w:pPr>
              <w:rPr>
                <w:ins w:id="5341" w:author="ST1" w:date="2020-05-20T18:49:00Z"/>
                <w:del w:id="5342" w:author="阿毛" w:date="2021-05-21T17:49:00Z"/>
                <w:rFonts w:ascii="標楷體" w:eastAsia="標楷體" w:hAnsi="標楷體"/>
              </w:rPr>
            </w:pPr>
            <w:ins w:id="5343" w:author="ST1" w:date="2020-05-20T18:49:00Z">
              <w:del w:id="534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5F4113A4" w14:textId="02DDB135" w:rsidR="0086715A" w:rsidRPr="00CA6569" w:rsidDel="007154E3" w:rsidRDefault="0086715A" w:rsidP="00BD0166">
            <w:pPr>
              <w:jc w:val="center"/>
              <w:rPr>
                <w:ins w:id="5345" w:author="ST1" w:date="2020-05-20T18:49:00Z"/>
                <w:del w:id="5346" w:author="阿毛" w:date="2021-05-21T17:49:00Z"/>
                <w:rFonts w:ascii="標楷體" w:eastAsia="標楷體" w:hAnsi="標楷體"/>
              </w:rPr>
            </w:pPr>
            <w:ins w:id="5347" w:author="ST1" w:date="2020-05-20T18:49:00Z">
              <w:del w:id="534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5E9B564A" w14:textId="79C3A6E0" w:rsidR="0086715A" w:rsidRPr="00CA6569" w:rsidDel="007154E3" w:rsidRDefault="0086715A" w:rsidP="00BD0166">
            <w:pPr>
              <w:rPr>
                <w:ins w:id="5349" w:author="ST1" w:date="2020-05-20T18:49:00Z"/>
                <w:del w:id="5350" w:author="阿毛" w:date="2021-05-21T17:49:00Z"/>
                <w:rFonts w:ascii="標楷體" w:eastAsia="標楷體" w:hAnsi="標楷體"/>
              </w:rPr>
            </w:pPr>
            <w:ins w:id="5351" w:author="ST1" w:date="2020-05-20T18:49:00Z">
              <w:del w:id="5352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6715A" w:rsidRPr="00CA6569" w:rsidDel="007154E3" w14:paraId="0C062CE1" w14:textId="231BED75" w:rsidTr="00BD0166">
        <w:trPr>
          <w:trHeight w:val="244"/>
          <w:jc w:val="center"/>
          <w:ins w:id="5353" w:author="ST1" w:date="2020-05-20T18:49:00Z"/>
          <w:del w:id="5354" w:author="阿毛" w:date="2021-05-21T17:49:00Z"/>
        </w:trPr>
        <w:tc>
          <w:tcPr>
            <w:tcW w:w="482" w:type="dxa"/>
            <w:vMerge/>
          </w:tcPr>
          <w:p w14:paraId="22D22B27" w14:textId="4B0F7EE4" w:rsidR="0086715A" w:rsidRPr="00CA6569" w:rsidDel="007154E3" w:rsidRDefault="0086715A" w:rsidP="00BD0166">
            <w:pPr>
              <w:rPr>
                <w:ins w:id="5355" w:author="ST1" w:date="2020-05-20T18:49:00Z"/>
                <w:del w:id="5356" w:author="阿毛" w:date="2021-05-21T17:49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73CE4EC2" w14:textId="2C83D0E3" w:rsidR="0086715A" w:rsidRPr="00CA6569" w:rsidDel="007154E3" w:rsidRDefault="0086715A" w:rsidP="00BD0166">
            <w:pPr>
              <w:rPr>
                <w:ins w:id="5357" w:author="ST1" w:date="2020-05-20T18:49:00Z"/>
                <w:del w:id="5358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CB04F47" w14:textId="6358410F" w:rsidR="0086715A" w:rsidRPr="00CA6569" w:rsidDel="007154E3" w:rsidRDefault="0086715A" w:rsidP="00BD0166">
            <w:pPr>
              <w:rPr>
                <w:ins w:id="5359" w:author="ST1" w:date="2020-05-20T18:49:00Z"/>
                <w:del w:id="5360" w:author="阿毛" w:date="2021-05-21T17:49:00Z"/>
                <w:rFonts w:ascii="標楷體" w:eastAsia="標楷體" w:hAnsi="標楷體"/>
              </w:rPr>
            </w:pPr>
            <w:ins w:id="5361" w:author="ST1" w:date="2020-05-20T18:49:00Z">
              <w:del w:id="5362" w:author="阿毛" w:date="2021-05-21T17:49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22DE38BA" w14:textId="577D64EE" w:rsidR="0086715A" w:rsidRPr="00CA6569" w:rsidDel="007154E3" w:rsidRDefault="0086715A" w:rsidP="00BD0166">
            <w:pPr>
              <w:rPr>
                <w:ins w:id="5363" w:author="ST1" w:date="2020-05-20T18:49:00Z"/>
                <w:del w:id="5364" w:author="阿毛" w:date="2021-05-21T17:49:00Z"/>
                <w:rFonts w:ascii="標楷體" w:eastAsia="標楷體" w:hAnsi="標楷體"/>
              </w:rPr>
            </w:pPr>
            <w:ins w:id="5365" w:author="ST1" w:date="2020-05-20T18:49:00Z">
              <w:del w:id="5366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232FA8E" w14:textId="0FEE0FC5" w:rsidR="0086715A" w:rsidRPr="00CA6569" w:rsidDel="007154E3" w:rsidRDefault="0086715A" w:rsidP="00BD0166">
            <w:pPr>
              <w:rPr>
                <w:ins w:id="5367" w:author="ST1" w:date="2020-05-20T18:49:00Z"/>
                <w:del w:id="5368" w:author="阿毛" w:date="2021-05-21T17:49:00Z"/>
                <w:rFonts w:ascii="標楷體" w:eastAsia="標楷體" w:hAnsi="標楷體"/>
              </w:rPr>
            </w:pPr>
            <w:ins w:id="5369" w:author="ST1" w:date="2020-05-20T18:49:00Z">
              <w:del w:id="5370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38C30243" w14:textId="307F0EB1" w:rsidR="0086715A" w:rsidRPr="00CA6569" w:rsidDel="007154E3" w:rsidRDefault="0086715A" w:rsidP="00BD0166">
            <w:pPr>
              <w:rPr>
                <w:ins w:id="5371" w:author="ST1" w:date="2020-05-20T18:49:00Z"/>
                <w:del w:id="5372" w:author="阿毛" w:date="2021-05-21T17:49:00Z"/>
                <w:rFonts w:ascii="標楷體" w:eastAsia="標楷體" w:hAnsi="標楷體"/>
              </w:rPr>
            </w:pPr>
            <w:ins w:id="5373" w:author="ST1" w:date="2020-05-20T18:49:00Z">
              <w:del w:id="5374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C3A94AA" w14:textId="1F76A5C4" w:rsidR="0086715A" w:rsidRPr="00CA6569" w:rsidDel="007154E3" w:rsidRDefault="0086715A" w:rsidP="00BD0166">
            <w:pPr>
              <w:rPr>
                <w:ins w:id="5375" w:author="ST1" w:date="2020-05-20T18:49:00Z"/>
                <w:del w:id="5376" w:author="阿毛" w:date="2021-05-21T17:49:00Z"/>
                <w:rFonts w:ascii="標楷體" w:eastAsia="標楷體" w:hAnsi="標楷體"/>
              </w:rPr>
            </w:pPr>
            <w:ins w:id="5377" w:author="ST1" w:date="2020-05-20T18:49:00Z">
              <w:del w:id="5378" w:author="阿毛" w:date="2021-05-21T17:49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5E660CCE" w14:textId="25C21E94" w:rsidR="0086715A" w:rsidRPr="00CA6569" w:rsidDel="007154E3" w:rsidRDefault="0086715A" w:rsidP="00BD0166">
            <w:pPr>
              <w:rPr>
                <w:ins w:id="5379" w:author="ST1" w:date="2020-05-20T18:49:00Z"/>
                <w:del w:id="5380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51DF22DB" w14:textId="4B07002B" w:rsidTr="00BD0166">
        <w:trPr>
          <w:trHeight w:val="291"/>
          <w:jc w:val="center"/>
          <w:ins w:id="5381" w:author="ST1" w:date="2020-05-20T18:49:00Z"/>
          <w:del w:id="5382" w:author="阿毛" w:date="2021-05-21T17:49:00Z"/>
        </w:trPr>
        <w:tc>
          <w:tcPr>
            <w:tcW w:w="482" w:type="dxa"/>
          </w:tcPr>
          <w:p w14:paraId="63F478BF" w14:textId="7645B6CA" w:rsidR="0086715A" w:rsidRPr="00CA6569" w:rsidDel="007154E3" w:rsidRDefault="0086715A" w:rsidP="0086715A">
            <w:pPr>
              <w:rPr>
                <w:ins w:id="5383" w:author="ST1" w:date="2020-05-20T18:49:00Z"/>
                <w:del w:id="5384" w:author="阿毛" w:date="2021-05-21T17:49:00Z"/>
                <w:rFonts w:ascii="標楷體" w:eastAsia="標楷體" w:hAnsi="標楷體"/>
              </w:rPr>
            </w:pPr>
            <w:ins w:id="5385" w:author="ST1" w:date="2020-05-20T18:49:00Z">
              <w:del w:id="538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4C91C64" w14:textId="0259040C" w:rsidR="0086715A" w:rsidRPr="00CA6569" w:rsidDel="007154E3" w:rsidRDefault="0086715A" w:rsidP="0086715A">
            <w:pPr>
              <w:rPr>
                <w:ins w:id="5387" w:author="ST1" w:date="2020-05-20T18:49:00Z"/>
                <w:del w:id="5388" w:author="阿毛" w:date="2021-05-21T17:49:00Z"/>
                <w:rFonts w:ascii="標楷體" w:eastAsia="標楷體" w:hAnsi="標楷體"/>
              </w:rPr>
            </w:pPr>
            <w:ins w:id="5389" w:author="ST1" w:date="2020-05-20T18:50:00Z">
              <w:del w:id="539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252FC7A" w14:textId="20573F1C" w:rsidR="0086715A" w:rsidRPr="00CA6569" w:rsidDel="007154E3" w:rsidRDefault="0086715A" w:rsidP="0086715A">
            <w:pPr>
              <w:rPr>
                <w:ins w:id="5391" w:author="ST1" w:date="2020-05-20T18:49:00Z"/>
                <w:del w:id="5392" w:author="阿毛" w:date="2021-05-21T17:49:00Z"/>
                <w:rFonts w:ascii="標楷體" w:eastAsia="標楷體" w:hAnsi="標楷體" w:cs="新細明體"/>
              </w:rPr>
            </w:pPr>
            <w:ins w:id="5393" w:author="ST1" w:date="2020-05-20T18:50:00Z">
              <w:del w:id="5394" w:author="阿毛" w:date="2021-05-21T17:49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64AC871F" w14:textId="45BF86A2" w:rsidR="0086715A" w:rsidRPr="00CA6569" w:rsidDel="007154E3" w:rsidRDefault="0086715A" w:rsidP="0086715A">
            <w:pPr>
              <w:rPr>
                <w:ins w:id="5395" w:author="ST1" w:date="2020-05-20T18:49:00Z"/>
                <w:del w:id="5396" w:author="阿毛" w:date="2021-05-21T17:49:00Z"/>
                <w:rFonts w:ascii="標楷體" w:eastAsia="標楷體" w:hAnsi="標楷體"/>
              </w:rPr>
            </w:pPr>
            <w:ins w:id="5397" w:author="ST1" w:date="2020-05-20T18:50:00Z">
              <w:del w:id="5398" w:author="阿毛" w:date="2021-05-21T17:49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9C88FF2" w14:textId="5F9CDBCD" w:rsidR="0086715A" w:rsidRPr="00CA6569" w:rsidDel="007154E3" w:rsidRDefault="0086715A" w:rsidP="0086715A">
            <w:pPr>
              <w:rPr>
                <w:ins w:id="5399" w:author="ST1" w:date="2020-05-20T18:49:00Z"/>
                <w:del w:id="5400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E470F08" w14:textId="39BCE5B7" w:rsidR="0086715A" w:rsidRPr="00CA6569" w:rsidDel="007154E3" w:rsidRDefault="0086715A" w:rsidP="0086715A">
            <w:pPr>
              <w:rPr>
                <w:ins w:id="5401" w:author="ST1" w:date="2020-05-20T18:49:00Z"/>
                <w:del w:id="5402" w:author="阿毛" w:date="2021-05-21T17:49:00Z"/>
                <w:rFonts w:ascii="標楷體" w:eastAsia="標楷體" w:hAnsi="標楷體"/>
              </w:rPr>
            </w:pPr>
            <w:ins w:id="5403" w:author="ST1" w:date="2020-05-20T18:50:00Z">
              <w:del w:id="5404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1870C2" w14:textId="1EC5608B" w:rsidR="0086715A" w:rsidRPr="00CA6569" w:rsidDel="007154E3" w:rsidRDefault="0086715A" w:rsidP="0086715A">
            <w:pPr>
              <w:rPr>
                <w:ins w:id="5405" w:author="ST1" w:date="2020-05-20T18:49:00Z"/>
                <w:del w:id="5406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AAADEC" w14:textId="5018306F" w:rsidR="0086715A" w:rsidRPr="00CA6569" w:rsidDel="007154E3" w:rsidRDefault="0086715A" w:rsidP="0086715A">
            <w:pPr>
              <w:rPr>
                <w:ins w:id="5407" w:author="ST1" w:date="2020-05-20T18:49:00Z"/>
                <w:del w:id="5408" w:author="阿毛" w:date="2021-05-21T17:49:00Z"/>
                <w:rFonts w:ascii="標楷體" w:eastAsia="標楷體" w:hAnsi="標楷體"/>
              </w:rPr>
            </w:pPr>
            <w:ins w:id="5409" w:author="ST1" w:date="2020-05-20T18:50:00Z">
              <w:del w:id="5410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，不可大於本營業日。</w:delText>
                </w:r>
              </w:del>
            </w:ins>
          </w:p>
        </w:tc>
      </w:tr>
      <w:tr w:rsidR="0086715A" w:rsidRPr="00E058D3" w:rsidDel="007154E3" w14:paraId="3576FE90" w14:textId="5623DAB4" w:rsidTr="00BD0166">
        <w:trPr>
          <w:trHeight w:val="291"/>
          <w:jc w:val="center"/>
          <w:ins w:id="5411" w:author="ST1" w:date="2020-05-20T18:49:00Z"/>
          <w:del w:id="5412" w:author="阿毛" w:date="2021-05-21T17:49:00Z"/>
        </w:trPr>
        <w:tc>
          <w:tcPr>
            <w:tcW w:w="482" w:type="dxa"/>
          </w:tcPr>
          <w:p w14:paraId="78490997" w14:textId="63656CA8" w:rsidR="0086715A" w:rsidRPr="00CA6569" w:rsidDel="007154E3" w:rsidRDefault="0086715A" w:rsidP="00BD0166">
            <w:pPr>
              <w:rPr>
                <w:ins w:id="5413" w:author="ST1" w:date="2020-05-20T18:49:00Z"/>
                <w:del w:id="5414" w:author="阿毛" w:date="2021-05-21T17:49:00Z"/>
                <w:rFonts w:ascii="標楷體" w:eastAsia="標楷體" w:hAnsi="標楷體"/>
              </w:rPr>
            </w:pPr>
            <w:ins w:id="5415" w:author="ST1" w:date="2020-05-20T18:49:00Z">
              <w:del w:id="5416" w:author="阿毛" w:date="2021-05-21T17:49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501E47C" w14:textId="45064E8F" w:rsidR="0086715A" w:rsidRPr="00CA6569" w:rsidDel="007154E3" w:rsidRDefault="0086715A" w:rsidP="00BD0166">
            <w:pPr>
              <w:rPr>
                <w:ins w:id="5417" w:author="ST1" w:date="2020-05-20T18:49:00Z"/>
                <w:del w:id="5418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54A741FC" w14:textId="1E00A283" w:rsidR="0086715A" w:rsidRPr="00CA6569" w:rsidDel="007154E3" w:rsidRDefault="0086715A" w:rsidP="00BD0166">
            <w:pPr>
              <w:rPr>
                <w:ins w:id="5419" w:author="ST1" w:date="2020-05-20T18:49:00Z"/>
                <w:del w:id="5420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2F9B51B1" w14:textId="196737E9" w:rsidR="0086715A" w:rsidRPr="00CA6569" w:rsidDel="007154E3" w:rsidRDefault="0086715A" w:rsidP="00BD0166">
            <w:pPr>
              <w:rPr>
                <w:ins w:id="5421" w:author="ST1" w:date="2020-05-20T18:49:00Z"/>
                <w:del w:id="5422" w:author="阿毛" w:date="2021-05-21T17:49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499B16A" w14:textId="27D8A197" w:rsidR="0086715A" w:rsidRPr="00CA6569" w:rsidDel="007154E3" w:rsidRDefault="0086715A" w:rsidP="00BD0166">
            <w:pPr>
              <w:rPr>
                <w:ins w:id="5423" w:author="ST1" w:date="2020-05-20T18:49:00Z"/>
                <w:del w:id="542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381F9A" w14:textId="3CBBDD52" w:rsidR="0086715A" w:rsidRPr="00CA6569" w:rsidDel="007154E3" w:rsidRDefault="0086715A" w:rsidP="00BD0166">
            <w:pPr>
              <w:rPr>
                <w:ins w:id="5425" w:author="ST1" w:date="2020-05-20T18:49:00Z"/>
                <w:del w:id="542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F212698" w14:textId="0E2666DD" w:rsidR="0086715A" w:rsidRPr="00CA6569" w:rsidDel="007154E3" w:rsidRDefault="0086715A" w:rsidP="00BD0166">
            <w:pPr>
              <w:rPr>
                <w:ins w:id="5427" w:author="ST1" w:date="2020-05-20T18:49:00Z"/>
                <w:del w:id="542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5D27248" w14:textId="7244D81E" w:rsidR="0086715A" w:rsidRPr="00CA6569" w:rsidDel="007154E3" w:rsidRDefault="0086715A" w:rsidP="00BD0166">
            <w:pPr>
              <w:rPr>
                <w:ins w:id="5429" w:author="ST1" w:date="2020-05-20T18:49:00Z"/>
                <w:del w:id="5430" w:author="阿毛" w:date="2021-05-21T17:49:00Z"/>
                <w:rFonts w:ascii="標楷體" w:eastAsia="標楷體" w:hAnsi="標楷體"/>
              </w:rPr>
            </w:pPr>
          </w:p>
        </w:tc>
      </w:tr>
      <w:tr w:rsidR="0086715A" w:rsidRPr="00CA6569" w:rsidDel="007154E3" w14:paraId="7EE60840" w14:textId="1FFD648B" w:rsidTr="00BD0166">
        <w:trPr>
          <w:trHeight w:val="291"/>
          <w:jc w:val="center"/>
          <w:ins w:id="5431" w:author="ST1" w:date="2020-05-20T18:49:00Z"/>
          <w:del w:id="5432" w:author="阿毛" w:date="2021-05-21T17:49:00Z"/>
        </w:trPr>
        <w:tc>
          <w:tcPr>
            <w:tcW w:w="482" w:type="dxa"/>
          </w:tcPr>
          <w:p w14:paraId="31109BF3" w14:textId="21A6FDBB" w:rsidR="0086715A" w:rsidRPr="00CA6569" w:rsidDel="007154E3" w:rsidRDefault="0086715A" w:rsidP="00BD0166">
            <w:pPr>
              <w:rPr>
                <w:ins w:id="5433" w:author="ST1" w:date="2020-05-20T18:49:00Z"/>
                <w:del w:id="5434" w:author="阿毛" w:date="2021-05-21T17:49:00Z"/>
                <w:rFonts w:ascii="標楷體" w:eastAsia="標楷體" w:hAnsi="標楷體"/>
              </w:rPr>
            </w:pPr>
            <w:ins w:id="5435" w:author="ST1" w:date="2020-05-20T18:49:00Z">
              <w:del w:id="5436" w:author="阿毛" w:date="2021-05-21T17:49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3B979C" w14:textId="1E60A243" w:rsidR="0086715A" w:rsidRPr="00CA6569" w:rsidDel="007154E3" w:rsidRDefault="0086715A" w:rsidP="00BD0166">
            <w:pPr>
              <w:rPr>
                <w:ins w:id="5437" w:author="ST1" w:date="2020-05-20T18:49:00Z"/>
                <w:del w:id="5438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3A342FD0" w14:textId="7C3DA812" w:rsidR="0086715A" w:rsidRPr="00CA6569" w:rsidDel="007154E3" w:rsidRDefault="0086715A" w:rsidP="00BD0166">
            <w:pPr>
              <w:rPr>
                <w:ins w:id="5439" w:author="ST1" w:date="2020-05-20T18:49:00Z"/>
                <w:del w:id="5440" w:author="阿毛" w:date="2021-05-21T17:49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7F1B06DD" w14:textId="6465C288" w:rsidR="0086715A" w:rsidRPr="00CA6569" w:rsidDel="007154E3" w:rsidRDefault="0086715A" w:rsidP="00BD0166">
            <w:pPr>
              <w:rPr>
                <w:ins w:id="5441" w:author="ST1" w:date="2020-05-20T18:49:00Z"/>
                <w:del w:id="5442" w:author="阿毛" w:date="2021-05-21T17:49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AE3575A" w14:textId="2EE4CF52" w:rsidR="0086715A" w:rsidRPr="00CA6569" w:rsidDel="007154E3" w:rsidRDefault="0086715A" w:rsidP="00BD0166">
            <w:pPr>
              <w:rPr>
                <w:ins w:id="5443" w:author="ST1" w:date="2020-05-20T18:49:00Z"/>
                <w:del w:id="5444" w:author="阿毛" w:date="2021-05-21T17:49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E9AF655" w14:textId="1AF2568E" w:rsidR="0086715A" w:rsidRPr="00CA6569" w:rsidDel="007154E3" w:rsidRDefault="0086715A" w:rsidP="00BD0166">
            <w:pPr>
              <w:rPr>
                <w:ins w:id="5445" w:author="ST1" w:date="2020-05-20T18:49:00Z"/>
                <w:del w:id="5446" w:author="阿毛" w:date="2021-05-21T17:49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9E8DE2A" w14:textId="5DEF504A" w:rsidR="0086715A" w:rsidRPr="00CA6569" w:rsidDel="007154E3" w:rsidRDefault="0086715A" w:rsidP="00BD0166">
            <w:pPr>
              <w:rPr>
                <w:ins w:id="5447" w:author="ST1" w:date="2020-05-20T18:49:00Z"/>
                <w:del w:id="5448" w:author="阿毛" w:date="2021-05-21T17:49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59FCF72" w14:textId="40E80465" w:rsidR="0086715A" w:rsidRPr="00CA6569" w:rsidDel="007154E3" w:rsidRDefault="0086715A" w:rsidP="00BD0166">
            <w:pPr>
              <w:rPr>
                <w:ins w:id="5449" w:author="ST1" w:date="2020-05-20T18:49:00Z"/>
                <w:del w:id="5450" w:author="阿毛" w:date="2021-05-21T17:49:00Z"/>
                <w:rFonts w:ascii="標楷體" w:eastAsia="標楷體" w:hAnsi="標楷體"/>
              </w:rPr>
            </w:pPr>
          </w:p>
        </w:tc>
      </w:tr>
    </w:tbl>
    <w:p w14:paraId="59D77629" w14:textId="5706F7C5" w:rsidR="0086715A" w:rsidDel="007154E3" w:rsidRDefault="0086715A" w:rsidP="0086715A">
      <w:pPr>
        <w:rPr>
          <w:ins w:id="5451" w:author="ST1" w:date="2020-05-20T18:49:00Z"/>
          <w:del w:id="5452" w:author="阿毛" w:date="2021-05-21T17:49:00Z"/>
        </w:rPr>
      </w:pPr>
    </w:p>
    <w:p w14:paraId="39DCE6ED" w14:textId="26FD4AB1" w:rsidR="0086715A" w:rsidRPr="00BB5548" w:rsidDel="007154E3" w:rsidRDefault="0086715A" w:rsidP="0086715A">
      <w:pPr>
        <w:pStyle w:val="42"/>
        <w:spacing w:after="72"/>
        <w:ind w:leftChars="0" w:left="0"/>
        <w:rPr>
          <w:ins w:id="5453" w:author="ST1" w:date="2020-05-20T18:49:00Z"/>
          <w:del w:id="5454" w:author="阿毛" w:date="2021-05-21T17:49:00Z"/>
          <w:rFonts w:ascii="標楷體" w:hAnsi="標楷體"/>
        </w:rPr>
      </w:pPr>
      <w:ins w:id="5455" w:author="ST1" w:date="2020-05-20T18:49:00Z">
        <w:del w:id="5456" w:author="阿毛" w:date="2021-05-21T17:49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457" w:author="ST1" w:date="2020-05-20T18:51:00Z">
        <w:del w:id="5458" w:author="阿毛" w:date="2021-05-21T17:49:00Z">
          <w:r w:rsidRPr="0086715A" w:rsidDel="007154E3">
            <w:rPr>
              <w:rFonts w:ascii="標楷體" w:hAnsi="標楷體" w:hint="eastAsia"/>
              <w:lang w:eastAsia="zh-HK"/>
            </w:rPr>
            <w:delText>利息違約金減免明細表</w:delText>
          </w:r>
        </w:del>
      </w:ins>
    </w:p>
    <w:p w14:paraId="6A93D861" w14:textId="07CD8CF7" w:rsidR="0086715A" w:rsidDel="007154E3" w:rsidRDefault="0086715A" w:rsidP="0086715A">
      <w:pPr>
        <w:rPr>
          <w:ins w:id="5459" w:author="ST1" w:date="2020-05-20T18:49:00Z"/>
          <w:del w:id="5460" w:author="阿毛" w:date="2021-05-21T17:49:00Z"/>
          <w:rFonts w:ascii="標楷體" w:eastAsia="標楷體" w:hAnsi="標楷體"/>
        </w:rPr>
      </w:pPr>
      <w:ins w:id="5461" w:author="ST1" w:date="2020-05-20T18:49:00Z">
        <w:del w:id="5462" w:author="阿毛" w:date="2021-05-21T17:49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463" w:author="ST1" w:date="2020-05-20T18:53:00Z">
        <w:del w:id="5464" w:author="阿毛" w:date="2021-05-21T17:49:00Z">
          <w:r w:rsidDel="007154E3">
            <w:rPr>
              <w:rFonts w:ascii="標楷體" w:eastAsia="標楷體" w:hAnsi="標楷體"/>
            </w:rPr>
            <w:object w:dxaOrig="1508" w:dyaOrig="1024" w14:anchorId="243B82CF">
              <v:shape id="_x0000_i1046" type="#_x0000_t75" style="width:75.6pt;height:51pt" o:ole="">
                <v:imagedata r:id="rId82" o:title=""/>
              </v:shape>
              <o:OLEObject Type="Embed" ProgID="Acrobat.Document.DC" ShapeID="_x0000_i1046" DrawAspect="Icon" ObjectID="_1744797253" r:id="rId83"/>
            </w:object>
          </w:r>
        </w:del>
      </w:ins>
      <w:ins w:id="5465" w:author="ST1" w:date="2020-05-20T18:49:00Z">
        <w:del w:id="5466" w:author="阿毛" w:date="2021-05-21T17:49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44E0E99D" w14:textId="73A58F4F" w:rsidR="0086715A" w:rsidRPr="00BB5548" w:rsidDel="007154E3" w:rsidRDefault="0086715A" w:rsidP="0086715A">
      <w:pPr>
        <w:rPr>
          <w:ins w:id="5467" w:author="ST1" w:date="2020-05-20T18:49:00Z"/>
          <w:del w:id="5468" w:author="阿毛" w:date="2021-05-21T17:49:00Z"/>
          <w:rFonts w:ascii="標楷體" w:eastAsia="標楷體" w:hAnsi="標楷體"/>
        </w:rPr>
      </w:pPr>
    </w:p>
    <w:p w14:paraId="036F06DA" w14:textId="3177B0A7" w:rsidR="0086715A" w:rsidDel="007154E3" w:rsidRDefault="0086715A" w:rsidP="0086715A">
      <w:pPr>
        <w:rPr>
          <w:ins w:id="5469" w:author="ST1" w:date="2020-05-20T18:49:00Z"/>
          <w:del w:id="5470" w:author="阿毛" w:date="2021-05-21T17:49:00Z"/>
        </w:rPr>
      </w:pPr>
    </w:p>
    <w:p w14:paraId="32D1EC3A" w14:textId="57C0C052" w:rsidR="00F655ED" w:rsidDel="007154E3" w:rsidRDefault="00F655ED" w:rsidP="00F655ED">
      <w:pPr>
        <w:rPr>
          <w:ins w:id="5471" w:author="ST1" w:date="2020-05-19T18:16:00Z"/>
          <w:del w:id="5472" w:author="阿毛" w:date="2021-05-21T17:49:00Z"/>
        </w:rPr>
      </w:pPr>
    </w:p>
    <w:p w14:paraId="3E46260B" w14:textId="189EF8D6" w:rsidR="00F655ED" w:rsidDel="007154E3" w:rsidRDefault="00F655ED" w:rsidP="00F655ED">
      <w:pPr>
        <w:rPr>
          <w:ins w:id="5473" w:author="ST1" w:date="2020-05-25T12:05:00Z"/>
          <w:del w:id="5474" w:author="阿毛" w:date="2021-05-21T17:49:00Z"/>
        </w:rPr>
      </w:pPr>
    </w:p>
    <w:p w14:paraId="40270BFC" w14:textId="5A993257" w:rsidR="00FB52FE" w:rsidDel="007154E3" w:rsidRDefault="00FB52FE">
      <w:pPr>
        <w:widowControl/>
        <w:rPr>
          <w:ins w:id="5475" w:author="ST1" w:date="2020-05-25T12:05:00Z"/>
          <w:del w:id="5476" w:author="阿毛" w:date="2021-05-21T17:49:00Z"/>
        </w:rPr>
      </w:pPr>
      <w:ins w:id="5477" w:author="ST1" w:date="2020-05-25T12:05:00Z">
        <w:del w:id="5478" w:author="阿毛" w:date="2021-05-21T17:49:00Z">
          <w:r w:rsidDel="007154E3">
            <w:br w:type="page"/>
          </w:r>
        </w:del>
      </w:ins>
    </w:p>
    <w:p w14:paraId="299058F9" w14:textId="07E2D373" w:rsidR="00FB52FE" w:rsidRPr="00D545F1" w:rsidDel="007154E3" w:rsidRDefault="00FB52FE" w:rsidP="00FB52FE">
      <w:pPr>
        <w:pStyle w:val="3"/>
        <w:numPr>
          <w:ilvl w:val="2"/>
          <w:numId w:val="6"/>
        </w:numPr>
        <w:rPr>
          <w:ins w:id="5479" w:author="ST1" w:date="2020-05-25T12:05:00Z"/>
          <w:del w:id="5480" w:author="阿毛" w:date="2021-05-21T17:50:00Z"/>
          <w:rFonts w:ascii="標楷體" w:hAnsi="標楷體"/>
        </w:rPr>
      </w:pPr>
      <w:bookmarkStart w:id="5481" w:name="_Toc123139589"/>
      <w:ins w:id="5482" w:author="ST1" w:date="2020-05-25T12:05:00Z">
        <w:del w:id="5483" w:author="阿毛" w:date="2021-05-21T17:50:00Z">
          <w:r w:rsidRPr="00D545F1" w:rsidDel="007154E3">
            <w:rPr>
              <w:rFonts w:ascii="標楷體" w:hAnsi="標楷體"/>
            </w:rPr>
            <w:delText>L9</w:delText>
          </w:r>
          <w:r w:rsidDel="007154E3">
            <w:rPr>
              <w:rFonts w:ascii="標楷體" w:hAnsi="標楷體" w:hint="eastAsia"/>
            </w:rPr>
            <w:delText>71</w:delText>
          </w:r>
          <w:r w:rsidDel="007154E3">
            <w:rPr>
              <w:rFonts w:ascii="標楷體" w:hAnsi="標楷體"/>
            </w:rPr>
            <w:delText>3</w:delText>
          </w:r>
        </w:del>
      </w:ins>
      <w:ins w:id="5484" w:author="ST1" w:date="2020-05-25T12:06:00Z">
        <w:del w:id="5485" w:author="阿毛" w:date="2021-05-21T17:50:00Z">
          <w:r w:rsidRPr="00FB52FE" w:rsidDel="007154E3">
            <w:rPr>
              <w:rFonts w:ascii="標楷體" w:hAnsi="標楷體" w:hint="eastAsia"/>
            </w:rPr>
            <w:delText>應收票據之帳齡分析表</w:delText>
          </w:r>
        </w:del>
      </w:ins>
      <w:bookmarkEnd w:id="5481"/>
    </w:p>
    <w:p w14:paraId="21B20719" w14:textId="7A99C9EB" w:rsidR="00FB52FE" w:rsidRPr="00AB69BA" w:rsidDel="007154E3" w:rsidRDefault="00FB52FE" w:rsidP="00FB52FE">
      <w:pPr>
        <w:pStyle w:val="a"/>
        <w:rPr>
          <w:ins w:id="5486" w:author="ST1" w:date="2020-05-25T12:05:00Z"/>
          <w:del w:id="5487" w:author="阿毛" w:date="2021-05-21T17:50:00Z"/>
        </w:rPr>
      </w:pPr>
      <w:ins w:id="5488" w:author="ST1" w:date="2020-05-25T12:05:00Z">
        <w:del w:id="5489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FB52FE" w:rsidRPr="00AB69BA" w:rsidDel="007154E3" w14:paraId="77FD7FCC" w14:textId="6AD58C52" w:rsidTr="00BD0166">
        <w:trPr>
          <w:trHeight w:val="277"/>
          <w:ins w:id="5490" w:author="ST1" w:date="2020-05-25T12:05:00Z"/>
          <w:del w:id="54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C71E3A" w14:textId="65F1E04D" w:rsidR="00FB52FE" w:rsidRPr="00AB69BA" w:rsidDel="007154E3" w:rsidRDefault="00FB52FE" w:rsidP="00BD0166">
            <w:pPr>
              <w:rPr>
                <w:ins w:id="5492" w:author="ST1" w:date="2020-05-25T12:05:00Z"/>
                <w:del w:id="5493" w:author="阿毛" w:date="2021-05-21T17:50:00Z"/>
                <w:rFonts w:ascii="標楷體" w:eastAsia="標楷體" w:hAnsi="標楷體"/>
              </w:rPr>
            </w:pPr>
            <w:ins w:id="5494" w:author="ST1" w:date="2020-05-25T12:05:00Z">
              <w:del w:id="549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2DF703D" w14:textId="534FC2B4" w:rsidR="00FB52FE" w:rsidDel="007154E3" w:rsidRDefault="00FB52FE" w:rsidP="00BD0166">
            <w:pPr>
              <w:rPr>
                <w:ins w:id="5496" w:author="ST1" w:date="2020-05-25T12:05:00Z"/>
                <w:del w:id="5497" w:author="阿毛" w:date="2021-05-21T17:50:00Z"/>
                <w:rFonts w:ascii="標楷體" w:eastAsia="標楷體" w:hAnsi="標楷體"/>
              </w:rPr>
            </w:pPr>
            <w:ins w:id="5498" w:author="ST1" w:date="2020-05-25T12:06:00Z">
              <w:del w:id="5499" w:author="阿毛" w:date="2021-05-21T17:50:00Z">
                <w:r w:rsidRPr="00FB52FE" w:rsidDel="007154E3">
                  <w:rPr>
                    <w:rFonts w:ascii="標楷體" w:eastAsia="標楷體" w:hAnsi="標楷體" w:hint="eastAsia"/>
                    <w:lang w:eastAsia="zh-HK"/>
                  </w:rPr>
                  <w:delText>應收票據之帳齡分析表</w:delText>
                </w:r>
              </w:del>
            </w:ins>
          </w:p>
          <w:p w14:paraId="50E18D7B" w14:textId="35ED4750" w:rsidR="00FB52FE" w:rsidRPr="003E2496" w:rsidDel="007154E3" w:rsidRDefault="00FB52FE" w:rsidP="00BD0166">
            <w:pPr>
              <w:rPr>
                <w:ins w:id="5500" w:author="ST1" w:date="2020-05-25T12:05:00Z"/>
                <w:del w:id="5501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75EFABB" w14:textId="0CDBF6CD" w:rsidTr="00BD0166">
        <w:trPr>
          <w:trHeight w:val="277"/>
          <w:ins w:id="5502" w:author="ST1" w:date="2020-05-25T12:05:00Z"/>
          <w:del w:id="550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31CBD54" w14:textId="2F3A15E3" w:rsidR="00FB52FE" w:rsidRPr="00AB69BA" w:rsidDel="007154E3" w:rsidRDefault="00FB52FE" w:rsidP="00BD0166">
            <w:pPr>
              <w:rPr>
                <w:ins w:id="5504" w:author="ST1" w:date="2020-05-25T12:05:00Z"/>
                <w:del w:id="5505" w:author="阿毛" w:date="2021-05-21T17:50:00Z"/>
                <w:rFonts w:ascii="標楷體" w:eastAsia="標楷體" w:hAnsi="標楷體"/>
              </w:rPr>
            </w:pPr>
            <w:ins w:id="5506" w:author="ST1" w:date="2020-05-25T12:05:00Z">
              <w:del w:id="550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098220D" w14:textId="62666274" w:rsidR="00FB52FE" w:rsidRPr="00AB69BA" w:rsidDel="007154E3" w:rsidRDefault="00FB52FE" w:rsidP="00BD0166">
            <w:pPr>
              <w:rPr>
                <w:ins w:id="5508" w:author="ST1" w:date="2020-05-25T12:05:00Z"/>
                <w:del w:id="550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407635CB" w14:textId="2EDF2529" w:rsidTr="00BD0166">
        <w:trPr>
          <w:trHeight w:val="773"/>
          <w:ins w:id="5510" w:author="ST1" w:date="2020-05-25T12:05:00Z"/>
          <w:del w:id="551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C59FA4" w14:textId="1C16BA64" w:rsidR="00FB52FE" w:rsidRPr="00AB69BA" w:rsidDel="007154E3" w:rsidRDefault="00FB52FE" w:rsidP="00BD0166">
            <w:pPr>
              <w:rPr>
                <w:ins w:id="5512" w:author="ST1" w:date="2020-05-25T12:05:00Z"/>
                <w:del w:id="5513" w:author="阿毛" w:date="2021-05-21T17:50:00Z"/>
                <w:rFonts w:ascii="標楷體" w:eastAsia="標楷體" w:hAnsi="標楷體"/>
              </w:rPr>
            </w:pPr>
            <w:ins w:id="5514" w:author="ST1" w:date="2020-05-25T12:05:00Z">
              <w:del w:id="551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8A29E6" w14:textId="2EF9592F" w:rsidR="00FB52FE" w:rsidRPr="00AB69BA" w:rsidDel="007154E3" w:rsidRDefault="00FB52FE" w:rsidP="00BD0166">
            <w:pPr>
              <w:rPr>
                <w:ins w:id="5516" w:author="ST1" w:date="2020-05-25T12:05:00Z"/>
                <w:del w:id="5517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D7B1F3" w14:textId="2B16B387" w:rsidTr="00BD0166">
        <w:trPr>
          <w:trHeight w:val="321"/>
          <w:ins w:id="5518" w:author="ST1" w:date="2020-05-25T12:05:00Z"/>
          <w:del w:id="551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A9367" w14:textId="664033E2" w:rsidR="00FB52FE" w:rsidRPr="00AB69BA" w:rsidDel="007154E3" w:rsidRDefault="00FB52FE" w:rsidP="00BD0166">
            <w:pPr>
              <w:rPr>
                <w:ins w:id="5520" w:author="ST1" w:date="2020-05-25T12:05:00Z"/>
                <w:del w:id="5521" w:author="阿毛" w:date="2021-05-21T17:50:00Z"/>
                <w:rFonts w:ascii="標楷體" w:eastAsia="標楷體" w:hAnsi="標楷體"/>
              </w:rPr>
            </w:pPr>
            <w:ins w:id="5522" w:author="ST1" w:date="2020-05-25T12:05:00Z">
              <w:del w:id="552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4F5840C" w14:textId="48136501" w:rsidR="00FB52FE" w:rsidRPr="00AB69BA" w:rsidDel="007154E3" w:rsidRDefault="00FB52FE" w:rsidP="00BD0166">
            <w:pPr>
              <w:rPr>
                <w:ins w:id="5524" w:author="ST1" w:date="2020-05-25T12:05:00Z"/>
                <w:del w:id="5525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96366DF" w14:textId="5D20FAAA" w:rsidTr="00BD0166">
        <w:trPr>
          <w:trHeight w:val="1311"/>
          <w:ins w:id="5526" w:author="ST1" w:date="2020-05-25T12:05:00Z"/>
          <w:del w:id="552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D29F35" w14:textId="7FCBE54F" w:rsidR="00FB52FE" w:rsidRPr="00AB69BA" w:rsidDel="007154E3" w:rsidRDefault="00FB52FE" w:rsidP="00BD0166">
            <w:pPr>
              <w:rPr>
                <w:ins w:id="5528" w:author="ST1" w:date="2020-05-25T12:05:00Z"/>
                <w:del w:id="5529" w:author="阿毛" w:date="2021-05-21T17:50:00Z"/>
                <w:rFonts w:ascii="標楷體" w:eastAsia="標楷體" w:hAnsi="標楷體"/>
              </w:rPr>
            </w:pPr>
            <w:ins w:id="5530" w:author="ST1" w:date="2020-05-25T12:05:00Z">
              <w:del w:id="553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326542" w14:textId="4C2907E7" w:rsidR="00FB52FE" w:rsidRPr="00AB69BA" w:rsidDel="007154E3" w:rsidRDefault="00FB52FE" w:rsidP="00BD0166">
            <w:pPr>
              <w:rPr>
                <w:ins w:id="5532" w:author="ST1" w:date="2020-05-25T12:05:00Z"/>
                <w:del w:id="5533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585B7830" w14:textId="69A9C0C9" w:rsidTr="00BD0166">
        <w:trPr>
          <w:trHeight w:val="278"/>
          <w:ins w:id="5534" w:author="ST1" w:date="2020-05-25T12:05:00Z"/>
          <w:del w:id="553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6E674F" w14:textId="6BAE037D" w:rsidR="00FB52FE" w:rsidRPr="00AB69BA" w:rsidDel="007154E3" w:rsidRDefault="00FB52FE" w:rsidP="00BD0166">
            <w:pPr>
              <w:rPr>
                <w:ins w:id="5536" w:author="ST1" w:date="2020-05-25T12:05:00Z"/>
                <w:del w:id="5537" w:author="阿毛" w:date="2021-05-21T17:50:00Z"/>
                <w:rFonts w:ascii="標楷體" w:eastAsia="標楷體" w:hAnsi="標楷體"/>
              </w:rPr>
            </w:pPr>
            <w:ins w:id="5538" w:author="ST1" w:date="2020-05-25T12:05:00Z">
              <w:del w:id="553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77E0390" w14:textId="0DC8C13C" w:rsidR="00FB52FE" w:rsidRPr="00AB69BA" w:rsidDel="007154E3" w:rsidRDefault="00FB52FE" w:rsidP="00BD0166">
            <w:pPr>
              <w:rPr>
                <w:ins w:id="5540" w:author="ST1" w:date="2020-05-25T12:05:00Z"/>
                <w:del w:id="5541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68901A48" w14:textId="089C716E" w:rsidTr="00BD0166">
        <w:trPr>
          <w:trHeight w:val="358"/>
          <w:ins w:id="5542" w:author="ST1" w:date="2020-05-25T12:05:00Z"/>
          <w:del w:id="554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81EB137" w14:textId="6428BB83" w:rsidR="00FB52FE" w:rsidRPr="00AB69BA" w:rsidDel="007154E3" w:rsidRDefault="00FB52FE" w:rsidP="00BD0166">
            <w:pPr>
              <w:rPr>
                <w:ins w:id="5544" w:author="ST1" w:date="2020-05-25T12:05:00Z"/>
                <w:del w:id="5545" w:author="阿毛" w:date="2021-05-21T17:50:00Z"/>
                <w:rFonts w:ascii="標楷體" w:eastAsia="標楷體" w:hAnsi="標楷體"/>
              </w:rPr>
            </w:pPr>
            <w:ins w:id="5546" w:author="ST1" w:date="2020-05-25T12:05:00Z">
              <w:del w:id="554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815469" w14:textId="09AE8E79" w:rsidR="00FB52FE" w:rsidRPr="00AB69BA" w:rsidDel="007154E3" w:rsidRDefault="00FB52FE" w:rsidP="00BD0166">
            <w:pPr>
              <w:rPr>
                <w:ins w:id="5548" w:author="ST1" w:date="2020-05-25T12:05:00Z"/>
                <w:del w:id="5549" w:author="阿毛" w:date="2021-05-21T17:50:00Z"/>
                <w:rFonts w:ascii="標楷體" w:eastAsia="標楷體" w:hAnsi="標楷體"/>
              </w:rPr>
            </w:pPr>
          </w:p>
        </w:tc>
      </w:tr>
      <w:tr w:rsidR="00FB52FE" w:rsidRPr="00AB69BA" w:rsidDel="007154E3" w14:paraId="3D2FDE69" w14:textId="77BE412B" w:rsidTr="00BD0166">
        <w:trPr>
          <w:trHeight w:val="278"/>
          <w:ins w:id="5550" w:author="ST1" w:date="2020-05-25T12:05:00Z"/>
          <w:del w:id="55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B4D29B3" w14:textId="7D801D10" w:rsidR="00FB52FE" w:rsidRPr="00AB69BA" w:rsidDel="007154E3" w:rsidRDefault="00FB52FE" w:rsidP="00BD0166">
            <w:pPr>
              <w:rPr>
                <w:ins w:id="5552" w:author="ST1" w:date="2020-05-25T12:05:00Z"/>
                <w:del w:id="5553" w:author="阿毛" w:date="2021-05-21T17:50:00Z"/>
                <w:rFonts w:ascii="標楷體" w:eastAsia="標楷體" w:hAnsi="標楷體"/>
              </w:rPr>
            </w:pPr>
            <w:ins w:id="5554" w:author="ST1" w:date="2020-05-25T12:05:00Z">
              <w:del w:id="555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A45A74B" w14:textId="36E7DAB6" w:rsidR="00FB52FE" w:rsidRPr="00AB69BA" w:rsidDel="007154E3" w:rsidRDefault="00FB52FE" w:rsidP="00BD0166">
            <w:pPr>
              <w:rPr>
                <w:ins w:id="5556" w:author="ST1" w:date="2020-05-25T12:05:00Z"/>
                <w:del w:id="5557" w:author="阿毛" w:date="2021-05-21T17:50:00Z"/>
                <w:rFonts w:ascii="標楷體" w:eastAsia="標楷體" w:hAnsi="標楷體"/>
              </w:rPr>
            </w:pPr>
          </w:p>
        </w:tc>
      </w:tr>
    </w:tbl>
    <w:p w14:paraId="707426C7" w14:textId="58D712A5" w:rsidR="00FB52FE" w:rsidDel="007154E3" w:rsidRDefault="00FB52FE" w:rsidP="00FB52FE">
      <w:pPr>
        <w:rPr>
          <w:ins w:id="5558" w:author="ST1" w:date="2020-05-25T12:05:00Z"/>
          <w:del w:id="5559" w:author="阿毛" w:date="2021-05-21T17:50:00Z"/>
          <w:rFonts w:ascii="標楷體" w:eastAsia="標楷體" w:hAnsi="標楷體"/>
        </w:rPr>
      </w:pPr>
    </w:p>
    <w:p w14:paraId="330088D2" w14:textId="031ACFB6" w:rsidR="00FB52FE" w:rsidDel="007154E3" w:rsidRDefault="00FB52FE" w:rsidP="00FB52FE">
      <w:pPr>
        <w:widowControl/>
        <w:rPr>
          <w:ins w:id="5560" w:author="ST1" w:date="2020-05-25T12:05:00Z"/>
          <w:del w:id="5561" w:author="阿毛" w:date="2021-05-21T17:50:00Z"/>
          <w:rFonts w:ascii="標楷體" w:eastAsia="標楷體" w:hAnsi="標楷體"/>
        </w:rPr>
      </w:pPr>
      <w:ins w:id="5562" w:author="ST1" w:date="2020-05-25T12:05:00Z">
        <w:del w:id="5563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368DA2C0" w14:textId="369F2BD8" w:rsidR="00FB52FE" w:rsidRPr="00AB69BA" w:rsidDel="007154E3" w:rsidRDefault="00FB52FE" w:rsidP="00FB52FE">
      <w:pPr>
        <w:rPr>
          <w:ins w:id="5564" w:author="ST1" w:date="2020-05-25T12:05:00Z"/>
          <w:del w:id="5565" w:author="阿毛" w:date="2021-05-21T17:50:00Z"/>
          <w:rFonts w:ascii="標楷體" w:eastAsia="標楷體" w:hAnsi="標楷體"/>
        </w:rPr>
      </w:pPr>
    </w:p>
    <w:p w14:paraId="72A97E02" w14:textId="05DF30D8" w:rsidR="00FB52FE" w:rsidRPr="00AB69BA" w:rsidDel="007154E3" w:rsidRDefault="00FB52FE" w:rsidP="00FB52FE">
      <w:pPr>
        <w:pStyle w:val="a"/>
        <w:rPr>
          <w:ins w:id="5566" w:author="ST1" w:date="2020-05-25T12:05:00Z"/>
          <w:del w:id="5567" w:author="阿毛" w:date="2021-05-21T17:50:00Z"/>
        </w:rPr>
      </w:pPr>
      <w:ins w:id="5568" w:author="ST1" w:date="2020-05-25T12:05:00Z">
        <w:del w:id="5569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B53FFE5" w14:textId="5B4D6EE8" w:rsidR="00FB52FE" w:rsidDel="007154E3" w:rsidRDefault="00FB52FE" w:rsidP="00FB52FE">
      <w:pPr>
        <w:adjustRightInd w:val="0"/>
        <w:spacing w:afterLines="20" w:after="72"/>
        <w:ind w:leftChars="472" w:left="1133" w:firstLineChars="200" w:firstLine="480"/>
        <w:rPr>
          <w:ins w:id="5570" w:author="ST1" w:date="2020-05-25T12:05:00Z"/>
          <w:del w:id="5571" w:author="阿毛" w:date="2021-05-21T17:50:00Z"/>
          <w:rFonts w:ascii="標楷體" w:eastAsia="標楷體" w:hAnsi="標楷體" w:cs="標楷體"/>
          <w:kern w:val="0"/>
          <w:szCs w:val="28"/>
        </w:rPr>
      </w:pPr>
      <w:ins w:id="5572" w:author="ST1" w:date="2020-05-25T12:05:00Z">
        <w:del w:id="5573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08CE70F" w14:textId="7BC738EB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74" w:author="ST1" w:date="2020-05-25T12:05:00Z"/>
          <w:del w:id="5575" w:author="阿毛" w:date="2021-05-21T17:50:00Z"/>
          <w:rFonts w:ascii="標楷體" w:eastAsia="標楷體" w:hAnsi="標楷體"/>
        </w:rPr>
      </w:pPr>
      <w:ins w:id="5576" w:author="ST1" w:date="2020-05-25T12:05:00Z">
        <w:del w:id="557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0888EF76" w14:textId="68C08BB9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578" w:author="ST1" w:date="2020-05-25T12:05:00Z"/>
          <w:del w:id="5579" w:author="阿毛" w:date="2021-05-21T17:50:00Z"/>
          <w:rFonts w:ascii="標楷體" w:eastAsia="標楷體" w:hAnsi="標楷體"/>
        </w:rPr>
      </w:pPr>
      <w:ins w:id="5580" w:author="ST1" w:date="2020-05-25T12:05:00Z">
        <w:del w:id="558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  <w:r w:rsidDel="007154E3">
            <w:rPr>
              <w:rFonts w:ascii="標楷體" w:eastAsia="標楷體" w:hAnsi="標楷體"/>
            </w:rPr>
            <w:delText>3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5582" w:author="ST1" w:date="2020-05-25T12:06:00Z">
        <w:del w:id="5583" w:author="阿毛" w:date="2021-05-21T17:50:00Z">
          <w:r w:rsidRPr="00FB52FE" w:rsidDel="007154E3">
            <w:rPr>
              <w:rFonts w:ascii="標楷體" w:eastAsia="標楷體" w:hAnsi="標楷體" w:hint="eastAsia"/>
              <w:lang w:eastAsia="zh-HK"/>
            </w:rPr>
            <w:delText>應收票據之帳齡分析表</w:delText>
          </w:r>
        </w:del>
      </w:ins>
    </w:p>
    <w:p w14:paraId="08574083" w14:textId="3DBD28C0" w:rsidR="00FB52FE" w:rsidRPr="006E3B5B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84" w:author="ST1" w:date="2020-05-25T12:05:00Z"/>
          <w:del w:id="5585" w:author="阿毛" w:date="2021-05-21T17:50:00Z"/>
          <w:rFonts w:ascii="標楷體" w:eastAsia="標楷體" w:hAnsi="標楷體"/>
        </w:rPr>
      </w:pPr>
    </w:p>
    <w:p w14:paraId="16528F60" w14:textId="6FBEFA37" w:rsidR="00FB52FE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86" w:author="ST1" w:date="2020-05-25T12:18:00Z"/>
          <w:del w:id="5587" w:author="阿毛" w:date="2021-05-21T17:50:00Z"/>
          <w:rFonts w:ascii="標楷體" w:eastAsia="標楷體" w:hAnsi="標楷體"/>
        </w:rPr>
      </w:pPr>
      <w:ins w:id="5588" w:author="ST1" w:date="2020-05-25T12:05:00Z">
        <w:del w:id="5589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5AC8678F" w14:textId="41D60C5C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90" w:author="ST1" w:date="2020-05-25T12:19:00Z"/>
          <w:del w:id="5591" w:author="阿毛" w:date="2021-05-21T17:50:00Z"/>
          <w:rFonts w:ascii="標楷體" w:eastAsia="標楷體" w:hAnsi="標楷體"/>
        </w:rPr>
      </w:pPr>
      <w:ins w:id="5592" w:author="ST1" w:date="2020-05-25T12:18:00Z">
        <w:del w:id="5593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上傳目錄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</w:delText>
          </w:r>
        </w:del>
      </w:ins>
      <w:ins w:id="5594" w:author="ST1" w:date="2020-05-25T12:19:00Z">
        <w:del w:id="5595" w:author="阿毛" w:date="2021-05-21T17:50:00Z">
          <w:r w:rsidDel="007154E3">
            <w:rPr>
              <w:rFonts w:ascii="標楷體" w:eastAsia="標楷體" w:hAnsi="標楷體" w:hint="eastAsia"/>
            </w:rPr>
            <w:delText>__</w:delText>
          </w:r>
          <w:r w:rsidDel="007154E3">
            <w:rPr>
              <w:rFonts w:ascii="標楷體" w:eastAsia="標楷體" w:hAnsi="標楷體"/>
            </w:rPr>
            <w:delText xml:space="preserve">  </w:delText>
          </w:r>
          <w:r w:rsidRPr="00BD0166" w:rsidDel="007154E3">
            <w:rPr>
              <w:rFonts w:ascii="標楷體" w:eastAsia="標楷體" w:hAnsi="標楷體" w:hint="eastAsia"/>
              <w:bdr w:val="single" w:sz="4" w:space="0" w:color="auto"/>
              <w:rPrChange w:id="5596" w:author="ST1" w:date="2020-05-25T12:19:00Z">
                <w:rPr>
                  <w:rFonts w:ascii="標楷體" w:eastAsia="標楷體" w:hAnsi="標楷體" w:hint="eastAsia"/>
                </w:rPr>
              </w:rPrChange>
            </w:rPr>
            <w:delText>瀏覽</w:delText>
          </w:r>
        </w:del>
      </w:ins>
    </w:p>
    <w:p w14:paraId="1DDCA8BD" w14:textId="7349C9F1" w:rsidR="00BD0166" w:rsidDel="007154E3" w:rsidRDefault="00BD0166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597" w:author="ST1" w:date="2020-05-25T12:05:00Z"/>
          <w:del w:id="5598" w:author="阿毛" w:date="2021-05-21T17:50:00Z"/>
          <w:rFonts w:ascii="標楷體" w:eastAsia="標楷體" w:hAnsi="標楷體"/>
        </w:rPr>
      </w:pPr>
      <w:ins w:id="5599" w:author="ST1" w:date="2020-05-25T12:19:00Z">
        <w:del w:id="5600" w:author="阿毛" w:date="2021-05-21T17:50:00Z"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Del="007154E3">
            <w:rPr>
              <w:rFonts w:ascii="標楷體" w:eastAsia="標楷體" w:hAnsi="標楷體"/>
            </w:rPr>
            <w:delText xml:space="preserve">    </w:delText>
          </w:r>
          <w:r w:rsidDel="007154E3">
            <w:rPr>
              <w:rFonts w:ascii="標楷體" w:eastAsia="標楷體" w:hAnsi="標楷體" w:hint="eastAsia"/>
            </w:rPr>
            <w:delText>上傳檔案 :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Del="007154E3">
            <w:rPr>
              <w:rFonts w:ascii="標楷體" w:eastAsia="標楷體" w:hAnsi="標楷體" w:hint="eastAsia"/>
            </w:rPr>
            <w:delText>_________________</w:delText>
          </w:r>
        </w:del>
      </w:ins>
    </w:p>
    <w:p w14:paraId="785308AC" w14:textId="70D50527" w:rsidR="00FB52FE" w:rsidRPr="00904DBC" w:rsidDel="007154E3" w:rsidRDefault="00FB52FE" w:rsidP="00FB52F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601" w:author="ST1" w:date="2020-05-25T12:05:00Z"/>
          <w:del w:id="5602" w:author="阿毛" w:date="2021-05-21T17:50:00Z"/>
          <w:rFonts w:ascii="標楷體" w:eastAsia="標楷體" w:hAnsi="標楷體"/>
        </w:rPr>
      </w:pPr>
    </w:p>
    <w:p w14:paraId="2480B488" w14:textId="3733AADF" w:rsidR="00FB52FE" w:rsidDel="007154E3" w:rsidRDefault="00FB52FE" w:rsidP="00FB52FE">
      <w:pPr>
        <w:autoSpaceDE w:val="0"/>
        <w:autoSpaceDN w:val="0"/>
        <w:adjustRightInd w:val="0"/>
        <w:rPr>
          <w:ins w:id="5603" w:author="ST1" w:date="2020-05-25T12:05:00Z"/>
          <w:del w:id="5604" w:author="阿毛" w:date="2021-05-21T17:50:00Z"/>
          <w:rFonts w:ascii="標楷體" w:hAnsi="標楷體"/>
        </w:rPr>
      </w:pPr>
    </w:p>
    <w:p w14:paraId="789A9D98" w14:textId="27D3D126" w:rsidR="00FB52FE" w:rsidRPr="00AB69BA" w:rsidDel="007154E3" w:rsidRDefault="00FB52FE" w:rsidP="00FB52FE">
      <w:pPr>
        <w:pStyle w:val="a"/>
        <w:rPr>
          <w:ins w:id="5605" w:author="ST1" w:date="2020-05-25T12:05:00Z"/>
          <w:del w:id="5606" w:author="阿毛" w:date="2021-05-21T17:50:00Z"/>
        </w:rPr>
      </w:pPr>
      <w:ins w:id="5607" w:author="ST1" w:date="2020-05-25T12:05:00Z">
        <w:del w:id="5608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FB52FE" w:rsidRPr="00CA6569" w:rsidDel="007154E3" w14:paraId="147BE664" w14:textId="1B7F1E6F" w:rsidTr="00BD0166">
        <w:trPr>
          <w:trHeight w:val="388"/>
          <w:jc w:val="center"/>
          <w:ins w:id="5609" w:author="ST1" w:date="2020-05-25T12:05:00Z"/>
          <w:del w:id="5610" w:author="阿毛" w:date="2021-05-21T17:50:00Z"/>
        </w:trPr>
        <w:tc>
          <w:tcPr>
            <w:tcW w:w="482" w:type="dxa"/>
            <w:vMerge w:val="restart"/>
          </w:tcPr>
          <w:p w14:paraId="5E9CC867" w14:textId="45E3F1D7" w:rsidR="00FB52FE" w:rsidRPr="00CA6569" w:rsidDel="007154E3" w:rsidRDefault="00FB52FE" w:rsidP="00BD0166">
            <w:pPr>
              <w:rPr>
                <w:ins w:id="5611" w:author="ST1" w:date="2020-05-25T12:05:00Z"/>
                <w:del w:id="5612" w:author="阿毛" w:date="2021-05-21T17:50:00Z"/>
                <w:rFonts w:ascii="標楷體" w:eastAsia="標楷體" w:hAnsi="標楷體"/>
              </w:rPr>
            </w:pPr>
            <w:ins w:id="5613" w:author="ST1" w:date="2020-05-25T12:05:00Z">
              <w:del w:id="561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3FC0FEBF" w14:textId="21DC0885" w:rsidR="00FB52FE" w:rsidRPr="00CA6569" w:rsidDel="007154E3" w:rsidRDefault="00FB52FE" w:rsidP="00BD0166">
            <w:pPr>
              <w:rPr>
                <w:ins w:id="5615" w:author="ST1" w:date="2020-05-25T12:05:00Z"/>
                <w:del w:id="5616" w:author="阿毛" w:date="2021-05-21T17:50:00Z"/>
                <w:rFonts w:ascii="標楷體" w:eastAsia="標楷體" w:hAnsi="標楷體"/>
              </w:rPr>
            </w:pPr>
            <w:ins w:id="5617" w:author="ST1" w:date="2020-05-25T12:05:00Z">
              <w:del w:id="561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69F9AB5E" w14:textId="51C9120D" w:rsidR="00FB52FE" w:rsidRPr="00CA6569" w:rsidDel="007154E3" w:rsidRDefault="00FB52FE" w:rsidP="00BD0166">
            <w:pPr>
              <w:jc w:val="center"/>
              <w:rPr>
                <w:ins w:id="5619" w:author="ST1" w:date="2020-05-25T12:05:00Z"/>
                <w:del w:id="5620" w:author="阿毛" w:date="2021-05-21T17:50:00Z"/>
                <w:rFonts w:ascii="標楷體" w:eastAsia="標楷體" w:hAnsi="標楷體"/>
              </w:rPr>
            </w:pPr>
            <w:ins w:id="5621" w:author="ST1" w:date="2020-05-25T12:05:00Z">
              <w:del w:id="562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2A302804" w14:textId="37DFB067" w:rsidR="00FB52FE" w:rsidRPr="00CA6569" w:rsidDel="007154E3" w:rsidRDefault="00FB52FE" w:rsidP="00BD0166">
            <w:pPr>
              <w:rPr>
                <w:ins w:id="5623" w:author="ST1" w:date="2020-05-25T12:05:00Z"/>
                <w:del w:id="5624" w:author="阿毛" w:date="2021-05-21T17:50:00Z"/>
                <w:rFonts w:ascii="標楷體" w:eastAsia="標楷體" w:hAnsi="標楷體"/>
              </w:rPr>
            </w:pPr>
            <w:ins w:id="5625" w:author="ST1" w:date="2020-05-25T12:05:00Z">
              <w:del w:id="562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FB52FE" w:rsidRPr="00CA6569" w:rsidDel="007154E3" w14:paraId="24F337F8" w14:textId="5156D7E0" w:rsidTr="00BD0166">
        <w:trPr>
          <w:trHeight w:val="244"/>
          <w:jc w:val="center"/>
          <w:ins w:id="5627" w:author="ST1" w:date="2020-05-25T12:05:00Z"/>
          <w:del w:id="5628" w:author="阿毛" w:date="2021-05-21T17:50:00Z"/>
        </w:trPr>
        <w:tc>
          <w:tcPr>
            <w:tcW w:w="482" w:type="dxa"/>
            <w:vMerge/>
          </w:tcPr>
          <w:p w14:paraId="704241FF" w14:textId="76BF58F2" w:rsidR="00FB52FE" w:rsidRPr="00CA6569" w:rsidDel="007154E3" w:rsidRDefault="00FB52FE" w:rsidP="00BD0166">
            <w:pPr>
              <w:rPr>
                <w:ins w:id="5629" w:author="ST1" w:date="2020-05-25T12:05:00Z"/>
                <w:del w:id="56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38EAD244" w14:textId="25C426D7" w:rsidR="00FB52FE" w:rsidRPr="00CA6569" w:rsidDel="007154E3" w:rsidRDefault="00FB52FE" w:rsidP="00BD0166">
            <w:pPr>
              <w:rPr>
                <w:ins w:id="5631" w:author="ST1" w:date="2020-05-25T12:05:00Z"/>
                <w:del w:id="56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39153A5" w14:textId="77914D59" w:rsidR="00FB52FE" w:rsidRPr="00CA6569" w:rsidDel="007154E3" w:rsidRDefault="00FB52FE" w:rsidP="00BD0166">
            <w:pPr>
              <w:rPr>
                <w:ins w:id="5633" w:author="ST1" w:date="2020-05-25T12:05:00Z"/>
                <w:del w:id="5634" w:author="阿毛" w:date="2021-05-21T17:50:00Z"/>
                <w:rFonts w:ascii="標楷體" w:eastAsia="標楷體" w:hAnsi="標楷體"/>
              </w:rPr>
            </w:pPr>
            <w:ins w:id="5635" w:author="ST1" w:date="2020-05-25T12:05:00Z">
              <w:del w:id="5636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942ABB9" w14:textId="755C9869" w:rsidR="00FB52FE" w:rsidRPr="00CA6569" w:rsidDel="007154E3" w:rsidRDefault="00FB52FE" w:rsidP="00BD0166">
            <w:pPr>
              <w:rPr>
                <w:ins w:id="5637" w:author="ST1" w:date="2020-05-25T12:05:00Z"/>
                <w:del w:id="5638" w:author="阿毛" w:date="2021-05-21T17:50:00Z"/>
                <w:rFonts w:ascii="標楷體" w:eastAsia="標楷體" w:hAnsi="標楷體"/>
              </w:rPr>
            </w:pPr>
            <w:ins w:id="5639" w:author="ST1" w:date="2020-05-25T12:05:00Z">
              <w:del w:id="564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DC29653" w14:textId="22AB68AA" w:rsidR="00FB52FE" w:rsidRPr="00CA6569" w:rsidDel="007154E3" w:rsidRDefault="00FB52FE" w:rsidP="00BD0166">
            <w:pPr>
              <w:rPr>
                <w:ins w:id="5641" w:author="ST1" w:date="2020-05-25T12:05:00Z"/>
                <w:del w:id="5642" w:author="阿毛" w:date="2021-05-21T17:50:00Z"/>
                <w:rFonts w:ascii="標楷體" w:eastAsia="標楷體" w:hAnsi="標楷體"/>
              </w:rPr>
            </w:pPr>
            <w:ins w:id="5643" w:author="ST1" w:date="2020-05-25T12:05:00Z">
              <w:del w:id="564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1D0DB7E2" w14:textId="0199B278" w:rsidR="00FB52FE" w:rsidRPr="00CA6569" w:rsidDel="007154E3" w:rsidRDefault="00FB52FE" w:rsidP="00BD0166">
            <w:pPr>
              <w:rPr>
                <w:ins w:id="5645" w:author="ST1" w:date="2020-05-25T12:05:00Z"/>
                <w:del w:id="5646" w:author="阿毛" w:date="2021-05-21T17:50:00Z"/>
                <w:rFonts w:ascii="標楷體" w:eastAsia="標楷體" w:hAnsi="標楷體"/>
              </w:rPr>
            </w:pPr>
            <w:ins w:id="5647" w:author="ST1" w:date="2020-05-25T12:05:00Z">
              <w:del w:id="564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25428C0" w14:textId="0BA794D2" w:rsidR="00FB52FE" w:rsidRPr="00CA6569" w:rsidDel="007154E3" w:rsidRDefault="00FB52FE" w:rsidP="00BD0166">
            <w:pPr>
              <w:rPr>
                <w:ins w:id="5649" w:author="ST1" w:date="2020-05-25T12:05:00Z"/>
                <w:del w:id="5650" w:author="阿毛" w:date="2021-05-21T17:50:00Z"/>
                <w:rFonts w:ascii="標楷體" w:eastAsia="標楷體" w:hAnsi="標楷體"/>
              </w:rPr>
            </w:pPr>
            <w:ins w:id="5651" w:author="ST1" w:date="2020-05-25T12:05:00Z">
              <w:del w:id="56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AC2ACF" w14:textId="3704E1CA" w:rsidR="00FB52FE" w:rsidRPr="00CA6569" w:rsidDel="007154E3" w:rsidRDefault="00FB52FE" w:rsidP="00BD0166">
            <w:pPr>
              <w:rPr>
                <w:ins w:id="5653" w:author="ST1" w:date="2020-05-25T12:05:00Z"/>
                <w:del w:id="5654" w:author="阿毛" w:date="2021-05-21T17:50:00Z"/>
                <w:rFonts w:ascii="標楷體" w:eastAsia="標楷體" w:hAnsi="標楷體"/>
              </w:rPr>
            </w:pPr>
          </w:p>
        </w:tc>
      </w:tr>
      <w:tr w:rsidR="00FB52FE" w:rsidRPr="00CA6569" w:rsidDel="007154E3" w14:paraId="578CF336" w14:textId="0830AE05" w:rsidTr="00BD0166">
        <w:trPr>
          <w:trHeight w:val="291"/>
          <w:jc w:val="center"/>
          <w:ins w:id="5655" w:author="ST1" w:date="2020-05-25T12:05:00Z"/>
          <w:del w:id="5656" w:author="阿毛" w:date="2021-05-21T17:50:00Z"/>
        </w:trPr>
        <w:tc>
          <w:tcPr>
            <w:tcW w:w="482" w:type="dxa"/>
          </w:tcPr>
          <w:p w14:paraId="21B6E6BC" w14:textId="43308CF8" w:rsidR="00FB52FE" w:rsidRPr="00CA6569" w:rsidDel="007154E3" w:rsidRDefault="00FB52FE" w:rsidP="00BD0166">
            <w:pPr>
              <w:rPr>
                <w:ins w:id="5657" w:author="ST1" w:date="2020-05-25T12:05:00Z"/>
                <w:del w:id="5658" w:author="阿毛" w:date="2021-05-21T17:50:00Z"/>
                <w:rFonts w:ascii="標楷體" w:eastAsia="標楷體" w:hAnsi="標楷體"/>
              </w:rPr>
            </w:pPr>
            <w:ins w:id="5659" w:author="ST1" w:date="2020-05-25T12:05:00Z">
              <w:del w:id="566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00BE7246" w14:textId="76083CD4" w:rsidR="00FB52FE" w:rsidRPr="00CA6569" w:rsidDel="007154E3" w:rsidRDefault="00FB52FE" w:rsidP="00BD0166">
            <w:pPr>
              <w:rPr>
                <w:ins w:id="5661" w:author="ST1" w:date="2020-05-25T12:05:00Z"/>
                <w:del w:id="5662" w:author="阿毛" w:date="2021-05-21T17:50:00Z"/>
                <w:rFonts w:ascii="標楷體" w:eastAsia="標楷體" w:hAnsi="標楷體"/>
              </w:rPr>
            </w:pPr>
            <w:ins w:id="5663" w:author="ST1" w:date="2020-05-25T12:05:00Z">
              <w:del w:id="566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25328ED8" w14:textId="232650DB" w:rsidR="00FB52FE" w:rsidRPr="00CA6569" w:rsidDel="007154E3" w:rsidRDefault="00FB52FE" w:rsidP="00BD0166">
            <w:pPr>
              <w:rPr>
                <w:ins w:id="5665" w:author="ST1" w:date="2020-05-25T12:05:00Z"/>
                <w:del w:id="5666" w:author="阿毛" w:date="2021-05-21T17:50:00Z"/>
                <w:rFonts w:ascii="標楷體" w:eastAsia="標楷體" w:hAnsi="標楷體" w:cs="新細明體"/>
              </w:rPr>
            </w:pPr>
            <w:ins w:id="5667" w:author="ST1" w:date="2020-05-25T12:05:00Z">
              <w:del w:id="5668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F9EBCC7" w14:textId="51404BFF" w:rsidR="00FB52FE" w:rsidRPr="00CA6569" w:rsidDel="007154E3" w:rsidRDefault="00FB52FE" w:rsidP="00BD0166">
            <w:pPr>
              <w:rPr>
                <w:ins w:id="5669" w:author="ST1" w:date="2020-05-25T12:05:00Z"/>
                <w:del w:id="5670" w:author="阿毛" w:date="2021-05-21T17:50:00Z"/>
                <w:rFonts w:ascii="標楷體" w:eastAsia="標楷體" w:hAnsi="標楷體"/>
              </w:rPr>
            </w:pPr>
            <w:ins w:id="5671" w:author="ST1" w:date="2020-05-25T12:05:00Z">
              <w:del w:id="5672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7BCE823" w14:textId="2AB060F0" w:rsidR="00FB52FE" w:rsidRPr="00CA6569" w:rsidDel="007154E3" w:rsidRDefault="00FB52FE" w:rsidP="00BD0166">
            <w:pPr>
              <w:rPr>
                <w:ins w:id="5673" w:author="ST1" w:date="2020-05-25T12:05:00Z"/>
                <w:del w:id="56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24DA3" w14:textId="110C6631" w:rsidR="00FB52FE" w:rsidRPr="00CA6569" w:rsidDel="007154E3" w:rsidRDefault="00FB52FE" w:rsidP="00BD0166">
            <w:pPr>
              <w:rPr>
                <w:ins w:id="5675" w:author="ST1" w:date="2020-05-25T12:05:00Z"/>
                <w:del w:id="5676" w:author="阿毛" w:date="2021-05-21T17:50:00Z"/>
                <w:rFonts w:ascii="標楷體" w:eastAsia="標楷體" w:hAnsi="標楷體"/>
              </w:rPr>
            </w:pPr>
            <w:ins w:id="5677" w:author="ST1" w:date="2020-05-25T12:05:00Z">
              <w:del w:id="567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600929E9" w14:textId="23B9183B" w:rsidR="00FB52FE" w:rsidRPr="00CA6569" w:rsidDel="007154E3" w:rsidRDefault="00FB52FE" w:rsidP="00BD0166">
            <w:pPr>
              <w:rPr>
                <w:ins w:id="5679" w:author="ST1" w:date="2020-05-25T12:05:00Z"/>
                <w:del w:id="568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A99C0F9" w14:textId="1DF2D70C" w:rsidR="00FB52FE" w:rsidRPr="00CA6569" w:rsidDel="007154E3" w:rsidRDefault="00FB52FE" w:rsidP="00BD0166">
            <w:pPr>
              <w:rPr>
                <w:ins w:id="5681" w:author="ST1" w:date="2020-05-25T12:05:00Z"/>
                <w:del w:id="5682" w:author="阿毛" w:date="2021-05-21T17:50:00Z"/>
                <w:rFonts w:ascii="標楷體" w:eastAsia="標楷體" w:hAnsi="標楷體"/>
              </w:rPr>
            </w:pPr>
            <w:ins w:id="5683" w:author="ST1" w:date="2020-05-25T12:05:00Z">
              <w:del w:id="568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E058D3" w:rsidDel="007154E3" w14:paraId="7DC6388F" w14:textId="51AB49B1" w:rsidTr="00BD0166">
        <w:trPr>
          <w:trHeight w:val="291"/>
          <w:jc w:val="center"/>
          <w:ins w:id="5685" w:author="ST1" w:date="2020-05-25T12:05:00Z"/>
          <w:del w:id="5686" w:author="阿毛" w:date="2021-05-21T17:50:00Z"/>
        </w:trPr>
        <w:tc>
          <w:tcPr>
            <w:tcW w:w="482" w:type="dxa"/>
          </w:tcPr>
          <w:p w14:paraId="555B47E4" w14:textId="206200E9" w:rsidR="00FB52FE" w:rsidRPr="00CA6569" w:rsidDel="007154E3" w:rsidRDefault="00FB52FE" w:rsidP="00BD0166">
            <w:pPr>
              <w:rPr>
                <w:ins w:id="5687" w:author="ST1" w:date="2020-05-25T12:05:00Z"/>
                <w:del w:id="5688" w:author="阿毛" w:date="2021-05-21T17:50:00Z"/>
                <w:rFonts w:ascii="標楷體" w:eastAsia="標楷體" w:hAnsi="標楷體"/>
              </w:rPr>
            </w:pPr>
            <w:ins w:id="5689" w:author="ST1" w:date="2020-05-25T12:05:00Z">
              <w:del w:id="569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9E1D789" w14:textId="54E62FDF" w:rsidR="00FB52FE" w:rsidRPr="00CA6569" w:rsidDel="007154E3" w:rsidRDefault="00BD0166" w:rsidP="00BD0166">
            <w:pPr>
              <w:rPr>
                <w:ins w:id="5691" w:author="ST1" w:date="2020-05-25T12:05:00Z"/>
                <w:del w:id="5692" w:author="阿毛" w:date="2021-05-21T17:50:00Z"/>
                <w:rFonts w:ascii="標楷體" w:eastAsia="標楷體" w:hAnsi="標楷體"/>
              </w:rPr>
            </w:pPr>
            <w:ins w:id="5693" w:author="ST1" w:date="2020-05-25T12:19:00Z">
              <w:del w:id="569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上傳目錄</w:delText>
                </w:r>
              </w:del>
            </w:ins>
          </w:p>
        </w:tc>
        <w:tc>
          <w:tcPr>
            <w:tcW w:w="1296" w:type="dxa"/>
          </w:tcPr>
          <w:p w14:paraId="58167736" w14:textId="1DC75D3F" w:rsidR="00FB52FE" w:rsidRPr="00CA6569" w:rsidDel="007154E3" w:rsidRDefault="00FB52FE" w:rsidP="00BD0166">
            <w:pPr>
              <w:rPr>
                <w:ins w:id="5695" w:author="ST1" w:date="2020-05-25T12:05:00Z"/>
                <w:del w:id="569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897" w:type="dxa"/>
          </w:tcPr>
          <w:p w14:paraId="70E847A7" w14:textId="04510E8F" w:rsidR="00FB52FE" w:rsidRPr="00CA6569" w:rsidDel="007154E3" w:rsidRDefault="00FB52FE" w:rsidP="00BD0166">
            <w:pPr>
              <w:rPr>
                <w:ins w:id="5697" w:author="ST1" w:date="2020-05-25T12:05:00Z"/>
                <w:del w:id="569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1A11C73C" w14:textId="34A8412B" w:rsidR="00FB52FE" w:rsidRPr="00CA6569" w:rsidDel="007154E3" w:rsidRDefault="00FB52FE" w:rsidP="00BD0166">
            <w:pPr>
              <w:rPr>
                <w:ins w:id="5699" w:author="ST1" w:date="2020-05-25T12:05:00Z"/>
                <w:del w:id="57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714FC20" w14:textId="35D8D175" w:rsidR="00FB52FE" w:rsidRPr="00CA6569" w:rsidDel="007154E3" w:rsidRDefault="00FB52FE" w:rsidP="00BD0166">
            <w:pPr>
              <w:rPr>
                <w:ins w:id="5701" w:author="ST1" w:date="2020-05-25T12:05:00Z"/>
                <w:del w:id="57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B191B5C" w14:textId="59E8503E" w:rsidR="00FB52FE" w:rsidRPr="00CA6569" w:rsidDel="007154E3" w:rsidRDefault="00FB52FE" w:rsidP="00BD0166">
            <w:pPr>
              <w:rPr>
                <w:ins w:id="5703" w:author="ST1" w:date="2020-05-25T12:05:00Z"/>
                <w:del w:id="57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D3B7A0E" w14:textId="5E4D2C59" w:rsidR="00FB52FE" w:rsidRPr="00CA6569" w:rsidDel="007154E3" w:rsidRDefault="002A615C" w:rsidP="00BD0166">
            <w:pPr>
              <w:rPr>
                <w:ins w:id="5705" w:author="ST1" w:date="2020-05-25T12:05:00Z"/>
                <w:del w:id="5706" w:author="阿毛" w:date="2021-05-21T17:50:00Z"/>
                <w:rFonts w:ascii="標楷體" w:eastAsia="標楷體" w:hAnsi="標楷體"/>
              </w:rPr>
            </w:pPr>
            <w:ins w:id="5707" w:author="ST1" w:date="2020-05-25T12:20:00Z">
              <w:del w:id="5708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709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點選</w:delText>
                </w:r>
              </w:del>
            </w:ins>
            <w:ins w:id="5710" w:author="ST1" w:date="2020-05-25T12:19:00Z">
              <w:del w:id="5711" w:author="阿毛" w:date="2021-05-21T17:50:00Z">
                <w:r w:rsidR="00BD0166"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</w:del>
            </w:ins>
            <w:ins w:id="5712" w:author="ST1" w:date="2020-05-25T12:20:00Z">
              <w:del w:id="5713" w:author="阿毛" w:date="2021-05-21T17:50:00Z">
                <w:r w:rsidRPr="002A615C" w:rsidDel="007154E3">
                  <w:rPr>
                    <w:rFonts w:ascii="標楷體" w:eastAsia="標楷體" w:hAnsi="標楷體" w:hint="eastAsia"/>
                    <w:rPrChange w:id="5714" w:author="ST1" w:date="2020-05-25T12:20:00Z">
                      <w:rPr>
                        <w:rFonts w:ascii="標楷體" w:eastAsia="標楷體" w:hAnsi="標楷體" w:hint="eastAsia"/>
                        <w:bdr w:val="single" w:sz="4" w:space="0" w:color="auto"/>
                      </w:rPr>
                    </w:rPrChange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FB52FE" w:rsidRPr="00CA6569" w:rsidDel="007154E3" w14:paraId="72CF6E3F" w14:textId="242F5945" w:rsidTr="00BD0166">
        <w:trPr>
          <w:trHeight w:val="291"/>
          <w:jc w:val="center"/>
          <w:ins w:id="5715" w:author="ST1" w:date="2020-05-25T12:05:00Z"/>
          <w:del w:id="5716" w:author="阿毛" w:date="2021-05-21T17:50:00Z"/>
        </w:trPr>
        <w:tc>
          <w:tcPr>
            <w:tcW w:w="482" w:type="dxa"/>
          </w:tcPr>
          <w:p w14:paraId="3874BF1C" w14:textId="5E09B057" w:rsidR="00FB52FE" w:rsidRPr="00CA6569" w:rsidDel="007154E3" w:rsidRDefault="00FB52FE" w:rsidP="00BD0166">
            <w:pPr>
              <w:rPr>
                <w:ins w:id="5717" w:author="ST1" w:date="2020-05-25T12:05:00Z"/>
                <w:del w:id="5718" w:author="阿毛" w:date="2021-05-21T17:50:00Z"/>
                <w:rFonts w:ascii="標楷體" w:eastAsia="標楷體" w:hAnsi="標楷體"/>
              </w:rPr>
            </w:pPr>
            <w:ins w:id="5719" w:author="ST1" w:date="2020-05-25T12:05:00Z">
              <w:del w:id="572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1D46412" w14:textId="1AE48A02" w:rsidR="00FB52FE" w:rsidRPr="00CA6569" w:rsidDel="007154E3" w:rsidRDefault="00BD0166" w:rsidP="00BD0166">
            <w:pPr>
              <w:rPr>
                <w:ins w:id="5721" w:author="ST1" w:date="2020-05-25T12:05:00Z"/>
                <w:del w:id="5722" w:author="阿毛" w:date="2021-05-21T17:50:00Z"/>
                <w:rFonts w:ascii="標楷體" w:eastAsia="標楷體" w:hAnsi="標楷體"/>
              </w:rPr>
            </w:pPr>
            <w:ins w:id="5723" w:author="ST1" w:date="2020-05-25T12:19:00Z">
              <w:del w:id="572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上傳檔案</w:delText>
                </w:r>
              </w:del>
            </w:ins>
          </w:p>
        </w:tc>
        <w:tc>
          <w:tcPr>
            <w:tcW w:w="1296" w:type="dxa"/>
          </w:tcPr>
          <w:p w14:paraId="7C0FEAA4" w14:textId="4C8F22E0" w:rsidR="00FB52FE" w:rsidRPr="00CA6569" w:rsidDel="007154E3" w:rsidRDefault="00FB52FE" w:rsidP="00BD0166">
            <w:pPr>
              <w:rPr>
                <w:ins w:id="5725" w:author="ST1" w:date="2020-05-25T12:05:00Z"/>
                <w:del w:id="5726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9A98932" w14:textId="2A39D566" w:rsidR="00FB52FE" w:rsidRPr="00CA6569" w:rsidDel="007154E3" w:rsidRDefault="00FB52FE" w:rsidP="00BD0166">
            <w:pPr>
              <w:rPr>
                <w:ins w:id="5727" w:author="ST1" w:date="2020-05-25T12:05:00Z"/>
                <w:del w:id="57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8010121" w14:textId="07BC84B9" w:rsidR="00FB52FE" w:rsidRPr="00CA6569" w:rsidDel="007154E3" w:rsidRDefault="00FB52FE" w:rsidP="00BD0166">
            <w:pPr>
              <w:rPr>
                <w:ins w:id="5729" w:author="ST1" w:date="2020-05-25T12:05:00Z"/>
                <w:del w:id="57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9953124" w14:textId="663C5870" w:rsidR="00FB52FE" w:rsidRPr="00CA6569" w:rsidDel="007154E3" w:rsidRDefault="00FB52FE" w:rsidP="00BD0166">
            <w:pPr>
              <w:rPr>
                <w:ins w:id="5731" w:author="ST1" w:date="2020-05-25T12:05:00Z"/>
                <w:del w:id="57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B8B3056" w14:textId="3419B979" w:rsidR="00FB52FE" w:rsidRPr="00CA6569" w:rsidDel="007154E3" w:rsidRDefault="00FB52FE" w:rsidP="00BD0166">
            <w:pPr>
              <w:rPr>
                <w:ins w:id="5733" w:author="ST1" w:date="2020-05-25T12:05:00Z"/>
                <w:del w:id="57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99531F1" w14:textId="0249F838" w:rsidR="00FB52FE" w:rsidDel="007154E3" w:rsidRDefault="002A615C" w:rsidP="00BD0166">
            <w:pPr>
              <w:rPr>
                <w:ins w:id="5735" w:author="ST1" w:date="2020-05-25T12:21:00Z"/>
                <w:del w:id="5736" w:author="阿毛" w:date="2021-05-21T17:50:00Z"/>
                <w:rFonts w:ascii="標楷體" w:eastAsia="標楷體" w:hAnsi="標楷體" w:cs="新細明體"/>
              </w:rPr>
            </w:pPr>
            <w:ins w:id="5737" w:author="ST1" w:date="2020-05-25T12:21:00Z">
              <w:del w:id="5738" w:author="阿毛" w:date="2021-05-21T17:50:00Z">
                <w:r w:rsidRPr="00E50E44" w:rsidDel="007154E3">
                  <w:rPr>
                    <w:rFonts w:ascii="標楷體" w:eastAsia="標楷體" w:hAnsi="標楷體" w:hint="eastAsia"/>
                  </w:rPr>
                  <w:delText>點選</w:delText>
                </w:r>
                <w:r w:rsidRPr="00E50E44" w:rsidDel="007154E3">
                  <w:rPr>
                    <w:rFonts w:ascii="標楷體" w:eastAsia="標楷體" w:hAnsi="標楷體" w:hint="eastAsia"/>
                    <w:bdr w:val="single" w:sz="4" w:space="0" w:color="auto"/>
                  </w:rPr>
                  <w:delText>瀏覽</w:delText>
                </w:r>
                <w:r w:rsidRPr="00E50E44" w:rsidDel="007154E3">
                  <w:rPr>
                    <w:rFonts w:ascii="標楷體" w:eastAsia="標楷體" w:hAnsi="標楷體" w:hint="eastAsia"/>
                  </w:rPr>
                  <w:delText>後顯示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  <w:p w14:paraId="45CA0931" w14:textId="2F9C8F39" w:rsidR="002A615C" w:rsidRPr="00CA6569" w:rsidDel="007154E3" w:rsidRDefault="002A615C" w:rsidP="00BD0166">
            <w:pPr>
              <w:rPr>
                <w:ins w:id="5739" w:author="ST1" w:date="2020-05-25T12:05:00Z"/>
                <w:del w:id="5740" w:author="阿毛" w:date="2021-05-21T17:50:00Z"/>
                <w:rFonts w:ascii="標楷體" w:eastAsia="標楷體" w:hAnsi="標楷體"/>
              </w:rPr>
            </w:pPr>
            <w:ins w:id="5741" w:author="ST1" w:date="2020-05-25T12:21:00Z">
              <w:del w:id="5742" w:author="阿毛" w:date="2021-05-21T17:50:00Z">
                <w:r w:rsidDel="007154E3">
                  <w:rPr>
                    <w:rFonts w:ascii="標楷體" w:eastAsia="標楷體" w:hAnsi="標楷體" w:cs="新細明體" w:hint="eastAsia"/>
                  </w:rPr>
                  <w:delText>例:</w:delText>
                </w:r>
                <w:r w:rsidDel="007154E3">
                  <w:delText xml:space="preserve"> </w:delText>
                </w:r>
                <w:r w:rsidRPr="002A615C" w:rsidDel="007154E3">
                  <w:rPr>
                    <w:rFonts w:ascii="標楷體" w:eastAsia="標楷體" w:hAnsi="標楷體" w:cs="新細明體"/>
                  </w:rPr>
                  <w:delText>20200430_mortgage.csv</w:delText>
                </w:r>
              </w:del>
            </w:ins>
          </w:p>
        </w:tc>
      </w:tr>
    </w:tbl>
    <w:p w14:paraId="1AC551BD" w14:textId="4780848E" w:rsidR="00FB52FE" w:rsidDel="007154E3" w:rsidRDefault="00FB52FE" w:rsidP="00FB52FE">
      <w:pPr>
        <w:rPr>
          <w:ins w:id="5743" w:author="ST1" w:date="2020-05-25T12:05:00Z"/>
          <w:del w:id="5744" w:author="阿毛" w:date="2021-05-21T17:50:00Z"/>
        </w:rPr>
      </w:pPr>
    </w:p>
    <w:p w14:paraId="1EDD740A" w14:textId="2727757C" w:rsidR="00FB52FE" w:rsidRPr="00BB5548" w:rsidDel="007154E3" w:rsidRDefault="00FB52FE" w:rsidP="00FB52FE">
      <w:pPr>
        <w:pStyle w:val="42"/>
        <w:spacing w:after="72"/>
        <w:ind w:leftChars="0" w:left="0"/>
        <w:rPr>
          <w:ins w:id="5745" w:author="ST1" w:date="2020-05-25T12:05:00Z"/>
          <w:del w:id="5746" w:author="阿毛" w:date="2021-05-21T17:50:00Z"/>
          <w:rFonts w:ascii="標楷體" w:hAnsi="標楷體"/>
        </w:rPr>
      </w:pPr>
      <w:ins w:id="5747" w:author="ST1" w:date="2020-05-25T12:05:00Z">
        <w:del w:id="5748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5749" w:author="ST1" w:date="2020-05-25T12:06:00Z">
        <w:del w:id="5750" w:author="阿毛" w:date="2021-05-21T17:50:00Z">
          <w:r w:rsidRPr="00FB52FE" w:rsidDel="007154E3">
            <w:rPr>
              <w:rFonts w:ascii="標楷體" w:hAnsi="標楷體" w:hint="eastAsia"/>
              <w:lang w:eastAsia="zh-HK"/>
            </w:rPr>
            <w:delText>應收票據之帳齡分析表</w:delText>
          </w:r>
        </w:del>
      </w:ins>
    </w:p>
    <w:p w14:paraId="30B955D6" w14:textId="4BB41636" w:rsidR="00FB52FE" w:rsidDel="007154E3" w:rsidRDefault="00FB52FE" w:rsidP="00FB52FE">
      <w:pPr>
        <w:rPr>
          <w:ins w:id="5751" w:author="ST1" w:date="2020-05-25T12:05:00Z"/>
          <w:del w:id="5752" w:author="阿毛" w:date="2021-05-21T17:50:00Z"/>
          <w:rFonts w:ascii="標楷體" w:eastAsia="標楷體" w:hAnsi="標楷體"/>
        </w:rPr>
      </w:pPr>
      <w:ins w:id="5753" w:author="ST1" w:date="2020-05-25T12:05:00Z">
        <w:del w:id="5754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5755" w:author="ST1" w:date="2020-05-25T12:09:00Z">
        <w:del w:id="5756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2A97888A">
              <v:shape id="_x0000_i1047" type="#_x0000_t75" style="width:75.6pt;height:51pt" o:ole="">
                <v:imagedata r:id="rId84" o:title=""/>
              </v:shape>
              <o:OLEObject Type="Embed" ProgID="Acrobat.Document.DC" ShapeID="_x0000_i1047" DrawAspect="Icon" ObjectID="_1744797254" r:id="rId85"/>
            </w:object>
          </w:r>
        </w:del>
      </w:ins>
      <w:ins w:id="5757" w:author="ST1" w:date="2020-05-25T12:05:00Z">
        <w:del w:id="5758" w:author="阿毛" w:date="2021-05-21T17:50:00Z"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759" w:author="ST1" w:date="2020-05-25T12:10:00Z">
        <w:del w:id="5760" w:author="阿毛" w:date="2021-05-21T17:50:00Z">
          <w:r w:rsidR="00BD0166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761" w:author="ST1" w:date="2020-05-25T12:11:00Z">
        <w:del w:id="5762" w:author="阿毛" w:date="2021-05-21T17:50:00Z">
          <w:r w:rsidR="00BD0166" w:rsidDel="007154E3">
            <w:rPr>
              <w:rFonts w:ascii="標楷體" w:eastAsia="標楷體" w:hAnsi="標楷體"/>
            </w:rPr>
            <w:object w:dxaOrig="1508" w:dyaOrig="1024" w14:anchorId="038366D0">
              <v:shape id="_x0000_i1048" type="#_x0000_t75" style="width:75.6pt;height:51pt" o:ole="">
                <v:imagedata r:id="rId86" o:title=""/>
              </v:shape>
              <o:OLEObject Type="Embed" ProgID="Excel.SheetMacroEnabled.12" ShapeID="_x0000_i1048" DrawAspect="Icon" ObjectID="_1744797255" r:id="rId87"/>
            </w:object>
          </w:r>
        </w:del>
      </w:ins>
    </w:p>
    <w:p w14:paraId="511EC10B" w14:textId="56C4F2C1" w:rsidR="00FB52FE" w:rsidRPr="00BB5548" w:rsidDel="007154E3" w:rsidRDefault="00FB52FE" w:rsidP="00FB52FE">
      <w:pPr>
        <w:rPr>
          <w:ins w:id="5763" w:author="ST1" w:date="2020-05-25T12:05:00Z"/>
          <w:del w:id="5764" w:author="阿毛" w:date="2021-05-21T17:50:00Z"/>
          <w:rFonts w:ascii="標楷體" w:eastAsia="標楷體" w:hAnsi="標楷體"/>
        </w:rPr>
      </w:pPr>
    </w:p>
    <w:p w14:paraId="35305854" w14:textId="5CA1A77C" w:rsidR="00FB52FE" w:rsidDel="007154E3" w:rsidRDefault="00FB52FE" w:rsidP="00F655ED">
      <w:pPr>
        <w:rPr>
          <w:ins w:id="5765" w:author="ST1" w:date="2020-05-19T18:16:00Z"/>
          <w:del w:id="5766" w:author="阿毛" w:date="2021-05-21T17:50:00Z"/>
        </w:rPr>
      </w:pPr>
    </w:p>
    <w:p w14:paraId="242E5867" w14:textId="4DA619CE" w:rsidR="00542689" w:rsidDel="007154E3" w:rsidRDefault="00542689">
      <w:pPr>
        <w:widowControl/>
        <w:rPr>
          <w:ins w:id="5767" w:author="ST1" w:date="2020-05-27T14:32:00Z"/>
          <w:del w:id="5768" w:author="阿毛" w:date="2021-05-21T17:50:00Z"/>
        </w:rPr>
      </w:pPr>
      <w:ins w:id="5769" w:author="ST1" w:date="2020-05-27T14:32:00Z">
        <w:del w:id="5770" w:author="阿毛" w:date="2021-05-21T17:50:00Z">
          <w:r w:rsidDel="007154E3">
            <w:br w:type="page"/>
          </w:r>
        </w:del>
      </w:ins>
    </w:p>
    <w:p w14:paraId="1E1106AE" w14:textId="1D90EA0F" w:rsidR="00542689" w:rsidRPr="00D545F1" w:rsidDel="007154E3" w:rsidRDefault="005E4D4E" w:rsidP="00542689">
      <w:pPr>
        <w:pStyle w:val="3"/>
        <w:numPr>
          <w:ilvl w:val="2"/>
          <w:numId w:val="6"/>
        </w:numPr>
        <w:rPr>
          <w:ins w:id="5771" w:author="ST1" w:date="2020-05-27T14:32:00Z"/>
          <w:del w:id="5772" w:author="阿毛" w:date="2021-05-21T17:50:00Z"/>
          <w:rFonts w:ascii="標楷體" w:hAnsi="標楷體"/>
        </w:rPr>
      </w:pPr>
      <w:bookmarkStart w:id="5773" w:name="_Toc123139590"/>
      <w:ins w:id="5774" w:author="ST1" w:date="2020-06-09T18:41:00Z">
        <w:del w:id="5775" w:author="阿毛" w:date="2021-05-21T17:50:00Z">
          <w:r w:rsidDel="007154E3">
            <w:rPr>
              <w:rFonts w:ascii="標楷體" w:hAnsi="標楷體"/>
            </w:rPr>
            <w:delText>L971</w:delText>
          </w:r>
        </w:del>
      </w:ins>
      <w:ins w:id="5776" w:author="ST1" w:date="2020-06-09T18:48:00Z">
        <w:del w:id="5777" w:author="阿毛" w:date="2021-05-21T17:50:00Z">
          <w:r w:rsidDel="007154E3">
            <w:rPr>
              <w:rFonts w:ascii="標楷體" w:hAnsi="標楷體"/>
            </w:rPr>
            <w:delText>4</w:delText>
          </w:r>
          <w:r w:rsidRPr="005E4D4E" w:rsidDel="007154E3">
            <w:rPr>
              <w:rFonts w:ascii="標楷體" w:hAnsi="標楷體" w:hint="eastAsia"/>
              <w:rPrChange w:id="5778" w:author="ST1" w:date="2020-06-09T18:49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  <w:bookmarkEnd w:id="5773"/>
    </w:p>
    <w:p w14:paraId="0E3A118A" w14:textId="71F9EF6C" w:rsidR="00542689" w:rsidRPr="00AB69BA" w:rsidDel="007154E3" w:rsidRDefault="00542689" w:rsidP="00542689">
      <w:pPr>
        <w:pStyle w:val="a"/>
        <w:rPr>
          <w:ins w:id="5779" w:author="ST1" w:date="2020-05-27T14:32:00Z"/>
          <w:del w:id="5780" w:author="阿毛" w:date="2021-05-21T17:50:00Z"/>
        </w:rPr>
      </w:pPr>
      <w:ins w:id="5781" w:author="ST1" w:date="2020-05-27T14:32:00Z">
        <w:del w:id="5782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42689" w:rsidRPr="00AB69BA" w:rsidDel="007154E3" w14:paraId="74FBC772" w14:textId="24F497F3" w:rsidTr="00542689">
        <w:trPr>
          <w:trHeight w:val="277"/>
          <w:ins w:id="5783" w:author="ST1" w:date="2020-05-27T14:32:00Z"/>
          <w:del w:id="578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BF83D1" w14:textId="30ACCC94" w:rsidR="00542689" w:rsidRPr="00AB69BA" w:rsidDel="007154E3" w:rsidRDefault="00542689" w:rsidP="00542689">
            <w:pPr>
              <w:rPr>
                <w:ins w:id="5785" w:author="ST1" w:date="2020-05-27T14:32:00Z"/>
                <w:del w:id="5786" w:author="阿毛" w:date="2021-05-21T17:50:00Z"/>
                <w:rFonts w:ascii="標楷體" w:eastAsia="標楷體" w:hAnsi="標楷體"/>
              </w:rPr>
            </w:pPr>
            <w:ins w:id="5787" w:author="ST1" w:date="2020-05-27T14:32:00Z">
              <w:del w:id="578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230DAF8" w14:textId="25ABDFF4" w:rsidR="00542689" w:rsidRPr="005E4D4E" w:rsidDel="007154E3" w:rsidRDefault="005E4D4E" w:rsidP="00542689">
            <w:pPr>
              <w:rPr>
                <w:ins w:id="5789" w:author="ST1" w:date="2020-05-27T14:32:00Z"/>
                <w:del w:id="5790" w:author="阿毛" w:date="2021-05-21T17:50:00Z"/>
                <w:rFonts w:ascii="標楷體" w:eastAsia="標楷體" w:hAnsi="標楷體"/>
              </w:rPr>
            </w:pPr>
            <w:ins w:id="5791" w:author="ST1" w:date="2020-06-09T18:49:00Z">
              <w:del w:id="5792" w:author="阿毛" w:date="2021-05-21T17:50:00Z">
                <w:r w:rsidRPr="005E4D4E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  <w:rPrChange w:id="5793" w:author="ST1" w:date="2020-06-09T18:49:00Z">
                      <w:rPr>
                        <w:rFonts w:ascii="新細明體" w:cs="新細明體" w:hint="eastAsia"/>
                        <w:kern w:val="0"/>
                        <w:sz w:val="22"/>
                        <w:lang w:val="zh-TW"/>
                      </w:rPr>
                    </w:rPrChange>
                  </w:rPr>
                  <w:delText>繳息證明單</w:delText>
                </w:r>
              </w:del>
            </w:ins>
          </w:p>
          <w:p w14:paraId="474D211A" w14:textId="4DBB4937" w:rsidR="00542689" w:rsidRPr="005E4D4E" w:rsidDel="007154E3" w:rsidRDefault="00542689" w:rsidP="00542689">
            <w:pPr>
              <w:rPr>
                <w:ins w:id="5794" w:author="ST1" w:date="2020-05-27T14:32:00Z"/>
                <w:del w:id="5795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51C97F2F" w14:textId="3B8A2529" w:rsidTr="00542689">
        <w:trPr>
          <w:trHeight w:val="277"/>
          <w:ins w:id="5796" w:author="ST1" w:date="2020-05-27T14:32:00Z"/>
          <w:del w:id="579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1F5AEB" w14:textId="0C77D4DE" w:rsidR="00542689" w:rsidRPr="00AB69BA" w:rsidDel="007154E3" w:rsidRDefault="00542689" w:rsidP="00542689">
            <w:pPr>
              <w:rPr>
                <w:ins w:id="5798" w:author="ST1" w:date="2020-05-27T14:32:00Z"/>
                <w:del w:id="5799" w:author="阿毛" w:date="2021-05-21T17:50:00Z"/>
                <w:rFonts w:ascii="標楷體" w:eastAsia="標楷體" w:hAnsi="標楷體"/>
              </w:rPr>
            </w:pPr>
            <w:ins w:id="5800" w:author="ST1" w:date="2020-05-27T14:32:00Z">
              <w:del w:id="580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FE8FA" w14:textId="6C2DFE85" w:rsidR="00542689" w:rsidRPr="00AB69BA" w:rsidDel="007154E3" w:rsidRDefault="00542689" w:rsidP="00542689">
            <w:pPr>
              <w:rPr>
                <w:ins w:id="5802" w:author="ST1" w:date="2020-05-27T14:32:00Z"/>
                <w:del w:id="580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C51B9F6" w14:textId="05A45B0E" w:rsidTr="00542689">
        <w:trPr>
          <w:trHeight w:val="773"/>
          <w:ins w:id="5804" w:author="ST1" w:date="2020-05-27T14:32:00Z"/>
          <w:del w:id="580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A21090A" w14:textId="36F7C46A" w:rsidR="00542689" w:rsidRPr="00AB69BA" w:rsidDel="007154E3" w:rsidRDefault="00542689" w:rsidP="00542689">
            <w:pPr>
              <w:rPr>
                <w:ins w:id="5806" w:author="ST1" w:date="2020-05-27T14:32:00Z"/>
                <w:del w:id="5807" w:author="阿毛" w:date="2021-05-21T17:50:00Z"/>
                <w:rFonts w:ascii="標楷體" w:eastAsia="標楷體" w:hAnsi="標楷體"/>
              </w:rPr>
            </w:pPr>
            <w:ins w:id="5808" w:author="ST1" w:date="2020-05-27T14:32:00Z">
              <w:del w:id="580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648BBE" w14:textId="5A36DC0A" w:rsidR="00542689" w:rsidRPr="00AB69BA" w:rsidDel="007154E3" w:rsidRDefault="00542689" w:rsidP="00542689">
            <w:pPr>
              <w:rPr>
                <w:ins w:id="5810" w:author="ST1" w:date="2020-05-27T14:32:00Z"/>
                <w:del w:id="5811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8CA0C61" w14:textId="0BF6FFC2" w:rsidTr="00542689">
        <w:trPr>
          <w:trHeight w:val="321"/>
          <w:ins w:id="5812" w:author="ST1" w:date="2020-05-27T14:32:00Z"/>
          <w:del w:id="581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657E635" w14:textId="4C978E63" w:rsidR="00542689" w:rsidRPr="00AB69BA" w:rsidDel="007154E3" w:rsidRDefault="00542689" w:rsidP="00542689">
            <w:pPr>
              <w:rPr>
                <w:ins w:id="5814" w:author="ST1" w:date="2020-05-27T14:32:00Z"/>
                <w:del w:id="5815" w:author="阿毛" w:date="2021-05-21T17:50:00Z"/>
                <w:rFonts w:ascii="標楷體" w:eastAsia="標楷體" w:hAnsi="標楷體"/>
              </w:rPr>
            </w:pPr>
            <w:ins w:id="5816" w:author="ST1" w:date="2020-05-27T14:32:00Z">
              <w:del w:id="581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5278946" w14:textId="6D3E595C" w:rsidR="00542689" w:rsidRPr="00AB69BA" w:rsidDel="007154E3" w:rsidRDefault="00542689" w:rsidP="00542689">
            <w:pPr>
              <w:rPr>
                <w:ins w:id="5818" w:author="ST1" w:date="2020-05-27T14:32:00Z"/>
                <w:del w:id="5819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65E805C7" w14:textId="4ED86380" w:rsidTr="00542689">
        <w:trPr>
          <w:trHeight w:val="1311"/>
          <w:ins w:id="5820" w:author="ST1" w:date="2020-05-27T14:32:00Z"/>
          <w:del w:id="582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9F027" w14:textId="2C882D6B" w:rsidR="00542689" w:rsidRPr="00AB69BA" w:rsidDel="007154E3" w:rsidRDefault="00542689" w:rsidP="00542689">
            <w:pPr>
              <w:rPr>
                <w:ins w:id="5822" w:author="ST1" w:date="2020-05-27T14:32:00Z"/>
                <w:del w:id="5823" w:author="阿毛" w:date="2021-05-21T17:50:00Z"/>
                <w:rFonts w:ascii="標楷體" w:eastAsia="標楷體" w:hAnsi="標楷體"/>
              </w:rPr>
            </w:pPr>
            <w:ins w:id="5824" w:author="ST1" w:date="2020-05-27T14:32:00Z">
              <w:del w:id="582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8EFF62" w14:textId="7F432B13" w:rsidR="00542689" w:rsidRPr="00AB69BA" w:rsidDel="007154E3" w:rsidRDefault="00542689" w:rsidP="00542689">
            <w:pPr>
              <w:rPr>
                <w:ins w:id="5826" w:author="ST1" w:date="2020-05-27T14:32:00Z"/>
                <w:del w:id="5827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7F778564" w14:textId="0B771ABC" w:rsidTr="00542689">
        <w:trPr>
          <w:trHeight w:val="278"/>
          <w:ins w:id="5828" w:author="ST1" w:date="2020-05-27T14:32:00Z"/>
          <w:del w:id="58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327F76" w14:textId="3583845E" w:rsidR="00542689" w:rsidRPr="00AB69BA" w:rsidDel="007154E3" w:rsidRDefault="00542689" w:rsidP="00542689">
            <w:pPr>
              <w:rPr>
                <w:ins w:id="5830" w:author="ST1" w:date="2020-05-27T14:32:00Z"/>
                <w:del w:id="5831" w:author="阿毛" w:date="2021-05-21T17:50:00Z"/>
                <w:rFonts w:ascii="標楷體" w:eastAsia="標楷體" w:hAnsi="標楷體"/>
              </w:rPr>
            </w:pPr>
            <w:ins w:id="5832" w:author="ST1" w:date="2020-05-27T14:32:00Z">
              <w:del w:id="583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507A7A" w14:textId="1179DF45" w:rsidR="00542689" w:rsidRPr="00AB69BA" w:rsidDel="007154E3" w:rsidRDefault="00542689" w:rsidP="00542689">
            <w:pPr>
              <w:rPr>
                <w:ins w:id="5834" w:author="ST1" w:date="2020-05-27T14:32:00Z"/>
                <w:del w:id="5835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9D970A" w14:textId="70703AFD" w:rsidTr="00542689">
        <w:trPr>
          <w:trHeight w:val="358"/>
          <w:ins w:id="5836" w:author="ST1" w:date="2020-05-27T14:32:00Z"/>
          <w:del w:id="583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453CD3" w14:textId="5D6B9AC4" w:rsidR="00542689" w:rsidRPr="00AB69BA" w:rsidDel="007154E3" w:rsidRDefault="00542689" w:rsidP="00542689">
            <w:pPr>
              <w:rPr>
                <w:ins w:id="5838" w:author="ST1" w:date="2020-05-27T14:32:00Z"/>
                <w:del w:id="5839" w:author="阿毛" w:date="2021-05-21T17:50:00Z"/>
                <w:rFonts w:ascii="標楷體" w:eastAsia="標楷體" w:hAnsi="標楷體"/>
              </w:rPr>
            </w:pPr>
            <w:ins w:id="5840" w:author="ST1" w:date="2020-05-27T14:32:00Z">
              <w:del w:id="584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3B28EB" w14:textId="041D3B15" w:rsidR="00542689" w:rsidRPr="00AB69BA" w:rsidDel="007154E3" w:rsidRDefault="00542689" w:rsidP="00542689">
            <w:pPr>
              <w:rPr>
                <w:ins w:id="5842" w:author="ST1" w:date="2020-05-27T14:32:00Z"/>
                <w:del w:id="5843" w:author="阿毛" w:date="2021-05-21T17:50:00Z"/>
                <w:rFonts w:ascii="標楷體" w:eastAsia="標楷體" w:hAnsi="標楷體"/>
              </w:rPr>
            </w:pPr>
          </w:p>
        </w:tc>
      </w:tr>
      <w:tr w:rsidR="00542689" w:rsidRPr="00AB69BA" w:rsidDel="007154E3" w14:paraId="46D053C6" w14:textId="4D06DD51" w:rsidTr="00542689">
        <w:trPr>
          <w:trHeight w:val="278"/>
          <w:ins w:id="5844" w:author="ST1" w:date="2020-05-27T14:32:00Z"/>
          <w:del w:id="584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6B8220B" w14:textId="31CCC884" w:rsidR="00542689" w:rsidRPr="00AB69BA" w:rsidDel="007154E3" w:rsidRDefault="00542689" w:rsidP="00542689">
            <w:pPr>
              <w:rPr>
                <w:ins w:id="5846" w:author="ST1" w:date="2020-05-27T14:32:00Z"/>
                <w:del w:id="5847" w:author="阿毛" w:date="2021-05-21T17:50:00Z"/>
                <w:rFonts w:ascii="標楷體" w:eastAsia="標楷體" w:hAnsi="標楷體"/>
              </w:rPr>
            </w:pPr>
            <w:ins w:id="5848" w:author="ST1" w:date="2020-05-27T14:32:00Z">
              <w:del w:id="584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FEB772" w14:textId="18353A36" w:rsidR="00542689" w:rsidRPr="00AB69BA" w:rsidDel="007154E3" w:rsidRDefault="00542689" w:rsidP="00542689">
            <w:pPr>
              <w:rPr>
                <w:ins w:id="5850" w:author="ST1" w:date="2020-05-27T14:32:00Z"/>
                <w:del w:id="5851" w:author="阿毛" w:date="2021-05-21T17:50:00Z"/>
                <w:rFonts w:ascii="標楷體" w:eastAsia="標楷體" w:hAnsi="標楷體"/>
              </w:rPr>
            </w:pPr>
          </w:p>
        </w:tc>
      </w:tr>
    </w:tbl>
    <w:p w14:paraId="412AB816" w14:textId="1B655301" w:rsidR="00542689" w:rsidDel="007154E3" w:rsidRDefault="00542689" w:rsidP="00542689">
      <w:pPr>
        <w:rPr>
          <w:ins w:id="5852" w:author="ST1" w:date="2020-05-27T14:32:00Z"/>
          <w:del w:id="5853" w:author="阿毛" w:date="2021-05-21T17:50:00Z"/>
          <w:rFonts w:ascii="標楷體" w:eastAsia="標楷體" w:hAnsi="標楷體"/>
        </w:rPr>
      </w:pPr>
    </w:p>
    <w:p w14:paraId="1EE4EB2D" w14:textId="18B73DAE" w:rsidR="00542689" w:rsidDel="007154E3" w:rsidRDefault="00542689" w:rsidP="00542689">
      <w:pPr>
        <w:widowControl/>
        <w:rPr>
          <w:ins w:id="5854" w:author="ST1" w:date="2020-05-27T14:32:00Z"/>
          <w:del w:id="5855" w:author="阿毛" w:date="2021-05-21T17:50:00Z"/>
          <w:rFonts w:ascii="標楷體" w:eastAsia="標楷體" w:hAnsi="標楷體"/>
        </w:rPr>
      </w:pPr>
      <w:ins w:id="5856" w:author="ST1" w:date="2020-05-27T14:32:00Z">
        <w:del w:id="5857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4F1EE641" w14:textId="48C5FD66" w:rsidR="00542689" w:rsidRPr="00AB69BA" w:rsidDel="007154E3" w:rsidRDefault="00542689" w:rsidP="00542689">
      <w:pPr>
        <w:rPr>
          <w:ins w:id="5858" w:author="ST1" w:date="2020-05-27T14:32:00Z"/>
          <w:del w:id="5859" w:author="阿毛" w:date="2021-05-21T17:50:00Z"/>
          <w:rFonts w:ascii="標楷體" w:eastAsia="標楷體" w:hAnsi="標楷體"/>
        </w:rPr>
      </w:pPr>
    </w:p>
    <w:p w14:paraId="6F741B56" w14:textId="0EE9BF26" w:rsidR="00542689" w:rsidRPr="00AB69BA" w:rsidDel="007154E3" w:rsidRDefault="00542689" w:rsidP="00542689">
      <w:pPr>
        <w:pStyle w:val="a"/>
        <w:rPr>
          <w:ins w:id="5860" w:author="ST1" w:date="2020-05-27T14:32:00Z"/>
          <w:del w:id="5861" w:author="阿毛" w:date="2021-05-21T17:50:00Z"/>
        </w:rPr>
      </w:pPr>
      <w:ins w:id="5862" w:author="ST1" w:date="2020-05-27T14:32:00Z">
        <w:del w:id="5863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54499645" w14:textId="7359EED1" w:rsidR="00542689" w:rsidDel="007154E3" w:rsidRDefault="00542689" w:rsidP="00542689">
      <w:pPr>
        <w:adjustRightInd w:val="0"/>
        <w:spacing w:afterLines="20" w:after="72"/>
        <w:ind w:leftChars="472" w:left="1133" w:firstLineChars="200" w:firstLine="480"/>
        <w:rPr>
          <w:ins w:id="5864" w:author="ST1" w:date="2020-05-27T14:32:00Z"/>
          <w:del w:id="5865" w:author="阿毛" w:date="2021-05-21T17:50:00Z"/>
          <w:rFonts w:ascii="標楷體" w:eastAsia="標楷體" w:hAnsi="標楷體" w:cs="標楷體"/>
          <w:kern w:val="0"/>
          <w:szCs w:val="28"/>
        </w:rPr>
      </w:pPr>
      <w:ins w:id="5866" w:author="ST1" w:date="2020-05-27T14:32:00Z">
        <w:del w:id="5867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2616C1CA" w14:textId="1758C3C6" w:rsidR="00542689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868" w:author="ST1" w:date="2020-05-27T14:32:00Z"/>
          <w:del w:id="5869" w:author="阿毛" w:date="2021-05-21T17:50:00Z"/>
          <w:rFonts w:ascii="標楷體" w:eastAsia="標楷體" w:hAnsi="標楷體"/>
        </w:rPr>
      </w:pPr>
      <w:ins w:id="5870" w:author="ST1" w:date="2020-05-27T14:32:00Z">
        <w:del w:id="587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52152B5D" w14:textId="2885FB6D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5872" w:author="ST1" w:date="2020-05-27T14:32:00Z"/>
          <w:del w:id="5873" w:author="阿毛" w:date="2021-05-21T17:50:00Z"/>
          <w:rFonts w:ascii="標楷體" w:eastAsia="標楷體" w:hAnsi="標楷體"/>
        </w:rPr>
      </w:pPr>
      <w:ins w:id="5874" w:author="ST1" w:date="2020-05-27T14:32:00Z">
        <w:del w:id="5875" w:author="阿毛" w:date="2021-05-21T17:50:00Z">
          <w:r w:rsidRPr="00D30A8F" w:rsidDel="007154E3">
            <w:rPr>
              <w:rFonts w:ascii="標楷體" w:eastAsia="標楷體" w:hAnsi="標楷體"/>
            </w:rPr>
            <w:delText>[</w:delText>
          </w:r>
        </w:del>
      </w:ins>
      <w:ins w:id="5876" w:author="ST1" w:date="2020-06-09T18:41:00Z">
        <w:del w:id="5877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L971</w:delText>
          </w:r>
        </w:del>
      </w:ins>
      <w:ins w:id="5878" w:author="ST1" w:date="2020-06-09T18:49:00Z">
        <w:del w:id="5879" w:author="阿毛" w:date="2021-05-21T17:50:00Z">
          <w:r w:rsidR="005E4D4E" w:rsidRPr="00D30A8F" w:rsidDel="007154E3">
            <w:rPr>
              <w:rFonts w:ascii="標楷體" w:eastAsia="標楷體" w:hAnsi="標楷體"/>
            </w:rPr>
            <w:delText>4</w:delText>
          </w:r>
        </w:del>
      </w:ins>
      <w:ins w:id="5880" w:author="ST1" w:date="2020-05-27T14:32:00Z">
        <w:del w:id="5881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]          </w:delText>
          </w:r>
        </w:del>
      </w:ins>
      <w:ins w:id="5882" w:author="ST1" w:date="2020-06-09T18:49:00Z">
        <w:del w:id="5883" w:author="阿毛" w:date="2021-05-21T17:50:00Z">
          <w:r w:rsidR="005E4D4E" w:rsidRPr="00D30A8F" w:rsidDel="007154E3">
            <w:rPr>
              <w:rFonts w:ascii="標楷體" w:eastAsia="標楷體" w:hAnsi="標楷體" w:cs="新細明體" w:hint="eastAsia"/>
              <w:kern w:val="0"/>
              <w:lang w:val="zh-TW"/>
              <w:rPrChange w:id="5884" w:author="ST1" w:date="2020-06-09T19:03:00Z">
                <w:rPr>
                  <w:rFonts w:ascii="新細明體" w:cs="新細明體" w:hint="eastAsia"/>
                  <w:kern w:val="0"/>
                  <w:sz w:val="22"/>
                  <w:lang w:val="zh-TW"/>
                </w:rPr>
              </w:rPrChange>
            </w:rPr>
            <w:delText>繳息證明單</w:delText>
          </w:r>
        </w:del>
      </w:ins>
    </w:p>
    <w:p w14:paraId="112D657B" w14:textId="370B4650" w:rsidR="00542689" w:rsidRPr="00D30A8F" w:rsidDel="007154E3" w:rsidRDefault="00542689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885" w:author="ST1" w:date="2020-05-27T14:32:00Z"/>
          <w:del w:id="5886" w:author="阿毛" w:date="2021-05-21T17:50:00Z"/>
          <w:rFonts w:ascii="標楷體" w:eastAsia="標楷體" w:hAnsi="標楷體"/>
        </w:rPr>
      </w:pPr>
    </w:p>
    <w:p w14:paraId="007C5872" w14:textId="63F69DF6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887" w:author="ST1" w:date="2020-05-27T14:39:00Z"/>
          <w:del w:id="5888" w:author="阿毛" w:date="2021-05-21T17:50:00Z"/>
          <w:rFonts w:ascii="標楷體" w:eastAsia="標楷體" w:hAnsi="標楷體"/>
          <w:rPrChange w:id="5889" w:author="ST1" w:date="2020-06-09T19:03:00Z">
            <w:rPr>
              <w:ins w:id="5890" w:author="ST1" w:date="2020-05-27T14:39:00Z"/>
              <w:del w:id="5891" w:author="阿毛" w:date="2021-05-21T17:50:00Z"/>
              <w:rFonts w:ascii="新細明體" w:cs="新細明體"/>
              <w:kern w:val="0"/>
              <w:sz w:val="22"/>
              <w:u w:val="single"/>
              <w:lang w:val="zh-TW"/>
            </w:rPr>
          </w:rPrChange>
        </w:rPr>
        <w:pPrChange w:id="5892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893" w:author="ST1" w:date="2020-06-09T18:51:00Z">
        <w:del w:id="5894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</w:del>
      </w:ins>
      <w:ins w:id="5895" w:author="ST1" w:date="2020-06-09T19:02:00Z">
        <w:del w:id="5896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897" w:author="ST1" w:date="2020-06-09T19:03:00Z">
        <w:del w:id="5898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</w:delText>
          </w:r>
        </w:del>
      </w:ins>
      <w:ins w:id="5899" w:author="ST1" w:date="2020-06-09T19:02:00Z">
        <w:del w:id="5900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901" w:author="ST1" w:date="2020-06-09T18:51:00Z">
        <w:del w:id="590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號</w:delText>
          </w:r>
        </w:del>
      </w:ins>
      <w:ins w:id="5903" w:author="ST1" w:date="2020-05-27T14:39:00Z">
        <w:del w:id="5904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</w:del>
      </w:ins>
      <w:ins w:id="5905" w:author="ST1" w:date="2020-06-09T18:56:00Z">
        <w:del w:id="5906" w:author="阿毛" w:date="2021-05-21T17:50:00Z"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27AD15A1" w14:textId="03FF14FB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907" w:author="ST1" w:date="2020-05-27T14:37:00Z"/>
          <w:del w:id="5908" w:author="阿毛" w:date="2021-05-21T17:50:00Z"/>
          <w:rFonts w:ascii="標楷體" w:eastAsia="標楷體" w:hAnsi="標楷體"/>
        </w:rPr>
        <w:pPrChange w:id="5909" w:author="ST1" w:date="2020-05-27T14:39:00Z">
          <w:pPr>
            <w:pBdr>
              <w:top w:val="single" w:sz="6" w:space="1" w:color="auto"/>
              <w:left w:val="single" w:sz="6" w:space="4" w:color="auto"/>
              <w:bottom w:val="single" w:sz="6" w:space="1" w:color="auto"/>
              <w:right w:val="single" w:sz="6" w:space="4" w:color="auto"/>
            </w:pBdr>
            <w:tabs>
              <w:tab w:val="left" w:pos="4320"/>
            </w:tabs>
          </w:pPr>
        </w:pPrChange>
      </w:pPr>
      <w:ins w:id="5910" w:author="ST1" w:date="2020-06-09T18:52:00Z">
        <w:del w:id="5911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額</w:delText>
          </w:r>
        </w:del>
      </w:ins>
      <w:ins w:id="5912" w:author="ST1" w:date="2020-06-09T19:03:00Z">
        <w:del w:id="5913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   </w:delText>
          </w:r>
        </w:del>
      </w:ins>
      <w:ins w:id="5914" w:author="ST1" w:date="2020-06-09T18:52:00Z">
        <w:del w:id="5915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度</w:delText>
          </w:r>
        </w:del>
      </w:ins>
      <w:ins w:id="5916" w:author="ST1" w:date="2020-05-27T14:39:00Z">
        <w:del w:id="5917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</w:delText>
          </w:r>
          <w:r w:rsidR="00542689" w:rsidRPr="00D30A8F" w:rsidDel="007154E3">
            <w:rPr>
              <w:rFonts w:ascii="標楷體" w:eastAsia="標楷體" w:hAnsi="標楷體"/>
              <w:rPrChange w:id="5918" w:author="ST1" w:date="2020-06-09T19:03:00Z">
                <w:rPr>
                  <w:rFonts w:ascii="新細明體" w:cs="新細明體"/>
                  <w:kern w:val="0"/>
                  <w:sz w:val="22"/>
                  <w:u w:val="single"/>
                  <w:lang w:val="zh-TW"/>
                </w:rPr>
              </w:rPrChange>
            </w:rPr>
            <w:delText>999</w:delText>
          </w:r>
        </w:del>
      </w:ins>
    </w:p>
    <w:p w14:paraId="159AD93B" w14:textId="602AD72F" w:rsidR="00542689" w:rsidRPr="00D30A8F" w:rsidDel="007154E3" w:rsidRDefault="005336A6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919" w:author="ST1" w:date="2020-05-27T14:40:00Z"/>
          <w:del w:id="5920" w:author="阿毛" w:date="2021-05-21T17:50:00Z"/>
          <w:rFonts w:ascii="標楷體" w:eastAsia="標楷體" w:hAnsi="標楷體"/>
        </w:rPr>
      </w:pPr>
      <w:ins w:id="5921" w:author="ST1" w:date="2020-06-09T18:59:00Z">
        <w:del w:id="5922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用</w:delText>
          </w:r>
        </w:del>
      </w:ins>
      <w:ins w:id="5923" w:author="ST1" w:date="2020-06-09T19:03:00Z">
        <w:del w:id="5924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925" w:author="ST1" w:date="2020-06-09T18:59:00Z">
        <w:del w:id="5926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途</w:delText>
          </w:r>
        </w:del>
      </w:ins>
      <w:ins w:id="5927" w:author="ST1" w:date="2020-06-09T19:03:00Z">
        <w:del w:id="5928" w:author="阿毛" w:date="2021-05-21T17:50:00Z">
          <w:r w:rsidR="00D30A8F"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  <w:ins w:id="5929" w:author="ST1" w:date="2020-06-09T18:59:00Z">
        <w:del w:id="5930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別</w:delText>
          </w:r>
        </w:del>
      </w:ins>
      <w:ins w:id="5931" w:author="ST1" w:date="2020-05-27T14:32:00Z">
        <w:del w:id="5932" w:author="阿毛" w:date="2021-05-21T17:50:00Z">
          <w:r w:rsidR="00542689" w:rsidRPr="00D30A8F" w:rsidDel="007154E3">
            <w:rPr>
              <w:rFonts w:ascii="標楷體" w:eastAsia="標楷體" w:hAnsi="標楷體"/>
            </w:rPr>
            <w:delText xml:space="preserve"> : 99</w:delText>
          </w:r>
        </w:del>
      </w:ins>
      <w:ins w:id="5933" w:author="ST1" w:date="2020-06-09T18:59:00Z">
        <w:del w:id="5934" w:author="阿毛" w:date="2021-05-21T17:50:00Z">
          <w:r w:rsidRPr="00D30A8F"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DED3B63" w14:textId="4491D3B6" w:rsidR="00542689" w:rsidRPr="00D30A8F" w:rsidDel="007154E3" w:rsidRDefault="00D30A8F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5935" w:author="ST1" w:date="2020-05-27T14:40:00Z"/>
          <w:del w:id="5936" w:author="阿毛" w:date="2021-05-21T17:50:00Z"/>
          <w:rFonts w:ascii="標楷體" w:eastAsia="標楷體" w:hAnsi="標楷體"/>
        </w:rPr>
      </w:pPr>
      <w:ins w:id="5937" w:author="ST1" w:date="2020-06-09T19:02:00Z">
        <w:del w:id="5938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繳息期間</w:delText>
          </w:r>
        </w:del>
      </w:ins>
      <w:ins w:id="5939" w:author="ST1" w:date="2020-06-09T19:01:00Z">
        <w:del w:id="5940" w:author="阿毛" w:date="2021-05-21T17:50:00Z">
          <w:r w:rsidR="005336A6" w:rsidRPr="00D30A8F" w:rsidDel="007154E3">
            <w:rPr>
              <w:rFonts w:ascii="標楷體" w:eastAsia="標楷體" w:hAnsi="標楷體"/>
            </w:rPr>
            <w:delText xml:space="preserve"> : 999/99/99 ~ 999/99/99</w:delText>
          </w:r>
        </w:del>
      </w:ins>
    </w:p>
    <w:p w14:paraId="1CF4FF50" w14:textId="2973BAF8" w:rsidR="005E4D4E" w:rsidRPr="00D30A8F" w:rsidDel="007154E3" w:rsidRDefault="005E4D4E" w:rsidP="00542689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5941" w:author="ST1" w:date="2020-05-27T14:32:00Z"/>
          <w:del w:id="5942" w:author="阿毛" w:date="2021-05-21T17:50:00Z"/>
          <w:rFonts w:ascii="標楷體" w:eastAsia="標楷體" w:hAnsi="標楷體"/>
        </w:rPr>
      </w:pPr>
    </w:p>
    <w:p w14:paraId="793A16CC" w14:textId="57D88B5E" w:rsidR="00542689" w:rsidDel="007154E3" w:rsidRDefault="00542689" w:rsidP="00542689">
      <w:pPr>
        <w:autoSpaceDE w:val="0"/>
        <w:autoSpaceDN w:val="0"/>
        <w:adjustRightInd w:val="0"/>
        <w:rPr>
          <w:ins w:id="5943" w:author="ST1" w:date="2020-05-27T14:36:00Z"/>
          <w:del w:id="5944" w:author="阿毛" w:date="2021-05-21T17:50:00Z"/>
          <w:rFonts w:ascii="標楷體" w:hAnsi="標楷體"/>
        </w:rPr>
      </w:pPr>
    </w:p>
    <w:p w14:paraId="44898D2A" w14:textId="011C65F2" w:rsidR="00542689" w:rsidRPr="00AB69BA" w:rsidDel="007154E3" w:rsidRDefault="00542689" w:rsidP="00542689">
      <w:pPr>
        <w:pStyle w:val="a"/>
        <w:rPr>
          <w:ins w:id="5945" w:author="ST1" w:date="2020-05-27T14:32:00Z"/>
          <w:del w:id="5946" w:author="阿毛" w:date="2021-05-21T17:50:00Z"/>
        </w:rPr>
      </w:pPr>
      <w:ins w:id="5947" w:author="ST1" w:date="2020-05-27T14:32:00Z">
        <w:del w:id="5948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42689" w:rsidRPr="00CA6569" w:rsidDel="007154E3" w14:paraId="62EB2C5D" w14:textId="368376F9" w:rsidTr="00542689">
        <w:trPr>
          <w:trHeight w:val="388"/>
          <w:jc w:val="center"/>
          <w:ins w:id="5949" w:author="ST1" w:date="2020-05-27T14:32:00Z"/>
          <w:del w:id="5950" w:author="阿毛" w:date="2021-05-21T17:50:00Z"/>
        </w:trPr>
        <w:tc>
          <w:tcPr>
            <w:tcW w:w="482" w:type="dxa"/>
            <w:vMerge w:val="restart"/>
          </w:tcPr>
          <w:p w14:paraId="6BF9643D" w14:textId="734340CA" w:rsidR="00542689" w:rsidRPr="00CA6569" w:rsidDel="007154E3" w:rsidRDefault="00542689" w:rsidP="00542689">
            <w:pPr>
              <w:rPr>
                <w:ins w:id="5951" w:author="ST1" w:date="2020-05-27T14:32:00Z"/>
                <w:del w:id="5952" w:author="阿毛" w:date="2021-05-21T17:50:00Z"/>
                <w:rFonts w:ascii="標楷體" w:eastAsia="標楷體" w:hAnsi="標楷體"/>
              </w:rPr>
            </w:pPr>
            <w:ins w:id="5953" w:author="ST1" w:date="2020-05-27T14:32:00Z">
              <w:del w:id="595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9876C26" w14:textId="4A40D32B" w:rsidR="00542689" w:rsidRPr="00CA6569" w:rsidDel="007154E3" w:rsidRDefault="00542689" w:rsidP="00542689">
            <w:pPr>
              <w:rPr>
                <w:ins w:id="5955" w:author="ST1" w:date="2020-05-27T14:32:00Z"/>
                <w:del w:id="5956" w:author="阿毛" w:date="2021-05-21T17:50:00Z"/>
                <w:rFonts w:ascii="標楷體" w:eastAsia="標楷體" w:hAnsi="標楷體"/>
              </w:rPr>
            </w:pPr>
            <w:ins w:id="5957" w:author="ST1" w:date="2020-05-27T14:32:00Z">
              <w:del w:id="595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3B4CCE8A" w14:textId="66DAC8EA" w:rsidR="00542689" w:rsidRPr="00CA6569" w:rsidDel="007154E3" w:rsidRDefault="00542689" w:rsidP="00542689">
            <w:pPr>
              <w:jc w:val="center"/>
              <w:rPr>
                <w:ins w:id="5959" w:author="ST1" w:date="2020-05-27T14:32:00Z"/>
                <w:del w:id="5960" w:author="阿毛" w:date="2021-05-21T17:50:00Z"/>
                <w:rFonts w:ascii="標楷體" w:eastAsia="標楷體" w:hAnsi="標楷體"/>
              </w:rPr>
            </w:pPr>
            <w:ins w:id="5961" w:author="ST1" w:date="2020-05-27T14:32:00Z">
              <w:del w:id="596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C9C4AB8" w14:textId="18169CA0" w:rsidR="00542689" w:rsidRPr="00CA6569" w:rsidDel="007154E3" w:rsidRDefault="00542689" w:rsidP="00542689">
            <w:pPr>
              <w:rPr>
                <w:ins w:id="5963" w:author="ST1" w:date="2020-05-27T14:32:00Z"/>
                <w:del w:id="5964" w:author="阿毛" w:date="2021-05-21T17:50:00Z"/>
                <w:rFonts w:ascii="標楷體" w:eastAsia="標楷體" w:hAnsi="標楷體"/>
              </w:rPr>
            </w:pPr>
            <w:ins w:id="5965" w:author="ST1" w:date="2020-05-27T14:32:00Z">
              <w:del w:id="596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42689" w:rsidRPr="00CA6569" w:rsidDel="007154E3" w14:paraId="6159968A" w14:textId="73447BC9" w:rsidTr="00542689">
        <w:trPr>
          <w:trHeight w:val="244"/>
          <w:jc w:val="center"/>
          <w:ins w:id="5967" w:author="ST1" w:date="2020-05-27T14:32:00Z"/>
          <w:del w:id="5968" w:author="阿毛" w:date="2021-05-21T17:50:00Z"/>
        </w:trPr>
        <w:tc>
          <w:tcPr>
            <w:tcW w:w="482" w:type="dxa"/>
            <w:vMerge/>
          </w:tcPr>
          <w:p w14:paraId="7311DC79" w14:textId="6C7807EB" w:rsidR="00542689" w:rsidRPr="00CA6569" w:rsidDel="007154E3" w:rsidRDefault="00542689" w:rsidP="00542689">
            <w:pPr>
              <w:rPr>
                <w:ins w:id="5969" w:author="ST1" w:date="2020-05-27T14:32:00Z"/>
                <w:del w:id="59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0F44155B" w14:textId="53D4BDED" w:rsidR="00542689" w:rsidRPr="00CA6569" w:rsidDel="007154E3" w:rsidRDefault="00542689" w:rsidP="00542689">
            <w:pPr>
              <w:rPr>
                <w:ins w:id="5971" w:author="ST1" w:date="2020-05-27T14:32:00Z"/>
                <w:del w:id="59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1F4003A" w14:textId="112A13F2" w:rsidR="00542689" w:rsidRPr="00CA6569" w:rsidDel="007154E3" w:rsidRDefault="00542689" w:rsidP="00542689">
            <w:pPr>
              <w:rPr>
                <w:ins w:id="5973" w:author="ST1" w:date="2020-05-27T14:32:00Z"/>
                <w:del w:id="5974" w:author="阿毛" w:date="2021-05-21T17:50:00Z"/>
                <w:rFonts w:ascii="標楷體" w:eastAsia="標楷體" w:hAnsi="標楷體"/>
              </w:rPr>
            </w:pPr>
            <w:ins w:id="5975" w:author="ST1" w:date="2020-05-27T14:32:00Z">
              <w:del w:id="5976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48B98570" w14:textId="77887508" w:rsidR="00542689" w:rsidRPr="00CA6569" w:rsidDel="007154E3" w:rsidRDefault="00542689" w:rsidP="00542689">
            <w:pPr>
              <w:rPr>
                <w:ins w:id="5977" w:author="ST1" w:date="2020-05-27T14:32:00Z"/>
                <w:del w:id="5978" w:author="阿毛" w:date="2021-05-21T17:50:00Z"/>
                <w:rFonts w:ascii="標楷體" w:eastAsia="標楷體" w:hAnsi="標楷體"/>
              </w:rPr>
            </w:pPr>
            <w:ins w:id="5979" w:author="ST1" w:date="2020-05-27T14:32:00Z">
              <w:del w:id="598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104107C3" w14:textId="6D703201" w:rsidR="00542689" w:rsidRPr="00CA6569" w:rsidDel="007154E3" w:rsidRDefault="00542689" w:rsidP="00542689">
            <w:pPr>
              <w:rPr>
                <w:ins w:id="5981" w:author="ST1" w:date="2020-05-27T14:32:00Z"/>
                <w:del w:id="5982" w:author="阿毛" w:date="2021-05-21T17:50:00Z"/>
                <w:rFonts w:ascii="標楷體" w:eastAsia="標楷體" w:hAnsi="標楷體"/>
              </w:rPr>
            </w:pPr>
            <w:ins w:id="5983" w:author="ST1" w:date="2020-05-27T14:32:00Z">
              <w:del w:id="598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29D370CC" w14:textId="6FF69A38" w:rsidR="00542689" w:rsidRPr="00CA6569" w:rsidDel="007154E3" w:rsidRDefault="00542689" w:rsidP="00542689">
            <w:pPr>
              <w:rPr>
                <w:ins w:id="5985" w:author="ST1" w:date="2020-05-27T14:32:00Z"/>
                <w:del w:id="5986" w:author="阿毛" w:date="2021-05-21T17:50:00Z"/>
                <w:rFonts w:ascii="標楷體" w:eastAsia="標楷體" w:hAnsi="標楷體"/>
              </w:rPr>
            </w:pPr>
            <w:ins w:id="5987" w:author="ST1" w:date="2020-05-27T14:32:00Z">
              <w:del w:id="598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2F9B1B5A" w14:textId="7BEDB7BD" w:rsidR="00542689" w:rsidRPr="00CA6569" w:rsidDel="007154E3" w:rsidRDefault="00542689" w:rsidP="00542689">
            <w:pPr>
              <w:rPr>
                <w:ins w:id="5989" w:author="ST1" w:date="2020-05-27T14:32:00Z"/>
                <w:del w:id="5990" w:author="阿毛" w:date="2021-05-21T17:50:00Z"/>
                <w:rFonts w:ascii="標楷體" w:eastAsia="標楷體" w:hAnsi="標楷體"/>
              </w:rPr>
            </w:pPr>
            <w:ins w:id="5991" w:author="ST1" w:date="2020-05-27T14:32:00Z">
              <w:del w:id="599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C750BFB" w14:textId="69AED594" w:rsidR="00542689" w:rsidRPr="00CA6569" w:rsidDel="007154E3" w:rsidRDefault="00542689" w:rsidP="00542689">
            <w:pPr>
              <w:rPr>
                <w:ins w:id="5993" w:author="ST1" w:date="2020-05-27T14:32:00Z"/>
                <w:del w:id="5994" w:author="阿毛" w:date="2021-05-21T17:50:00Z"/>
                <w:rFonts w:ascii="標楷體" w:eastAsia="標楷體" w:hAnsi="標楷體"/>
              </w:rPr>
            </w:pPr>
          </w:p>
        </w:tc>
      </w:tr>
      <w:tr w:rsidR="005336A6" w:rsidRPr="00CA6569" w:rsidDel="007154E3" w14:paraId="6D0654A3" w14:textId="058E6E78" w:rsidTr="00542689">
        <w:trPr>
          <w:trHeight w:val="291"/>
          <w:jc w:val="center"/>
          <w:ins w:id="5995" w:author="ST1" w:date="2020-05-27T14:32:00Z"/>
          <w:del w:id="5996" w:author="阿毛" w:date="2021-05-21T17:50:00Z"/>
        </w:trPr>
        <w:tc>
          <w:tcPr>
            <w:tcW w:w="482" w:type="dxa"/>
          </w:tcPr>
          <w:p w14:paraId="44F11DCD" w14:textId="30D401BC" w:rsidR="005336A6" w:rsidRPr="00CA6569" w:rsidDel="007154E3" w:rsidRDefault="005336A6" w:rsidP="005336A6">
            <w:pPr>
              <w:rPr>
                <w:ins w:id="5997" w:author="ST1" w:date="2020-05-27T14:32:00Z"/>
                <w:del w:id="5998" w:author="阿毛" w:date="2021-05-21T17:50:00Z"/>
                <w:rFonts w:ascii="標楷體" w:eastAsia="標楷體" w:hAnsi="標楷體"/>
              </w:rPr>
            </w:pPr>
            <w:ins w:id="5999" w:author="ST1" w:date="2020-05-27T14:32:00Z">
              <w:del w:id="600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71110A00" w14:textId="2788447D" w:rsidR="005336A6" w:rsidRPr="00CA6569" w:rsidDel="007154E3" w:rsidRDefault="005336A6" w:rsidP="005336A6">
            <w:pPr>
              <w:rPr>
                <w:ins w:id="6001" w:author="ST1" w:date="2020-05-27T14:32:00Z"/>
                <w:del w:id="6002" w:author="阿毛" w:date="2021-05-21T17:50:00Z"/>
                <w:rFonts w:ascii="標楷體" w:eastAsia="標楷體" w:hAnsi="標楷體"/>
              </w:rPr>
            </w:pPr>
            <w:ins w:id="6003" w:author="ST1" w:date="2020-06-09T18:54:00Z">
              <w:del w:id="600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35B99B9C" w14:textId="010805AA" w:rsidR="005336A6" w:rsidRPr="00CA6569" w:rsidDel="007154E3" w:rsidRDefault="005336A6" w:rsidP="005336A6">
            <w:pPr>
              <w:rPr>
                <w:ins w:id="6005" w:author="ST1" w:date="2020-05-27T14:32:00Z"/>
                <w:del w:id="6006" w:author="阿毛" w:date="2021-05-21T17:50:00Z"/>
                <w:rFonts w:ascii="標楷體" w:eastAsia="標楷體" w:hAnsi="標楷體" w:cs="新細明體"/>
              </w:rPr>
            </w:pPr>
            <w:ins w:id="6007" w:author="ST1" w:date="2020-06-09T18:54:00Z">
              <w:del w:id="6008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2C938205" w14:textId="2BCE0940" w:rsidR="005336A6" w:rsidRPr="00CA6569" w:rsidDel="007154E3" w:rsidRDefault="005336A6" w:rsidP="005336A6">
            <w:pPr>
              <w:rPr>
                <w:ins w:id="6009" w:author="ST1" w:date="2020-05-27T14:32:00Z"/>
                <w:del w:id="601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31EFC532" w14:textId="1A45A276" w:rsidR="005336A6" w:rsidRPr="00CA6569" w:rsidDel="007154E3" w:rsidRDefault="005336A6" w:rsidP="005336A6">
            <w:pPr>
              <w:rPr>
                <w:ins w:id="6011" w:author="ST1" w:date="2020-05-27T14:32:00Z"/>
                <w:del w:id="60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66CDEA9" w14:textId="61D15CBA" w:rsidR="005336A6" w:rsidRPr="00CA6569" w:rsidDel="007154E3" w:rsidRDefault="005336A6" w:rsidP="005336A6">
            <w:pPr>
              <w:rPr>
                <w:ins w:id="6013" w:author="ST1" w:date="2020-05-27T14:32:00Z"/>
                <w:del w:id="6014" w:author="阿毛" w:date="2021-05-21T17:50:00Z"/>
                <w:rFonts w:ascii="標楷體" w:eastAsia="標楷體" w:hAnsi="標楷體"/>
              </w:rPr>
            </w:pPr>
            <w:ins w:id="6015" w:author="ST1" w:date="2020-06-09T18:54:00Z">
              <w:del w:id="601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9A6EEE2" w14:textId="37DF2B41" w:rsidR="005336A6" w:rsidRPr="00CA6569" w:rsidDel="007154E3" w:rsidRDefault="005336A6" w:rsidP="005336A6">
            <w:pPr>
              <w:rPr>
                <w:ins w:id="6017" w:author="ST1" w:date="2020-05-27T14:32:00Z"/>
                <w:del w:id="601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42726C0" w14:textId="0272B4CB" w:rsidR="005336A6" w:rsidRPr="00CA6569" w:rsidDel="007154E3" w:rsidRDefault="005336A6" w:rsidP="005336A6">
            <w:pPr>
              <w:rPr>
                <w:ins w:id="6019" w:author="ST1" w:date="2020-05-27T14:32:00Z"/>
                <w:del w:id="6020" w:author="阿毛" w:date="2021-05-21T17:50:00Z"/>
                <w:rFonts w:ascii="標楷體" w:eastAsia="標楷體" w:hAnsi="標楷體"/>
              </w:rPr>
            </w:pPr>
            <w:ins w:id="6021" w:author="ST1" w:date="2020-06-09T18:54:00Z">
              <w:del w:id="602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</w:delText>
                </w:r>
              </w:del>
            </w:ins>
          </w:p>
        </w:tc>
      </w:tr>
      <w:tr w:rsidR="005336A6" w:rsidRPr="00E058D3" w:rsidDel="007154E3" w14:paraId="67373204" w14:textId="23BC6B8F" w:rsidTr="00542689">
        <w:trPr>
          <w:trHeight w:val="291"/>
          <w:jc w:val="center"/>
          <w:ins w:id="6023" w:author="ST1" w:date="2020-05-27T14:32:00Z"/>
          <w:del w:id="6024" w:author="阿毛" w:date="2021-05-21T17:50:00Z"/>
        </w:trPr>
        <w:tc>
          <w:tcPr>
            <w:tcW w:w="482" w:type="dxa"/>
          </w:tcPr>
          <w:p w14:paraId="26E9D698" w14:textId="1BF12CE9" w:rsidR="005336A6" w:rsidRPr="00CA6569" w:rsidDel="007154E3" w:rsidRDefault="005336A6" w:rsidP="005336A6">
            <w:pPr>
              <w:rPr>
                <w:ins w:id="6025" w:author="ST1" w:date="2020-05-27T14:32:00Z"/>
                <w:del w:id="6026" w:author="阿毛" w:date="2021-05-21T17:50:00Z"/>
                <w:rFonts w:ascii="標楷體" w:eastAsia="標楷體" w:hAnsi="標楷體"/>
              </w:rPr>
            </w:pPr>
            <w:ins w:id="6027" w:author="ST1" w:date="2020-05-27T14:32:00Z">
              <w:del w:id="602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73DA55EA" w14:textId="60B77144" w:rsidR="005336A6" w:rsidRPr="00CA6569" w:rsidDel="007154E3" w:rsidRDefault="005336A6" w:rsidP="005336A6">
            <w:pPr>
              <w:rPr>
                <w:ins w:id="6029" w:author="ST1" w:date="2020-05-27T14:32:00Z"/>
                <w:del w:id="6030" w:author="阿毛" w:date="2021-05-21T17:50:00Z"/>
                <w:rFonts w:ascii="標楷體" w:eastAsia="標楷體" w:hAnsi="標楷體"/>
              </w:rPr>
            </w:pPr>
            <w:ins w:id="6031" w:author="ST1" w:date="2020-06-09T18:56:00Z">
              <w:del w:id="6032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額度</w:delText>
                </w:r>
              </w:del>
            </w:ins>
          </w:p>
        </w:tc>
        <w:tc>
          <w:tcPr>
            <w:tcW w:w="1296" w:type="dxa"/>
          </w:tcPr>
          <w:p w14:paraId="1A1EE3E7" w14:textId="55C28F9B" w:rsidR="005336A6" w:rsidRPr="00CA6569" w:rsidDel="007154E3" w:rsidRDefault="005336A6" w:rsidP="005336A6">
            <w:pPr>
              <w:rPr>
                <w:ins w:id="6033" w:author="ST1" w:date="2020-05-27T14:32:00Z"/>
                <w:del w:id="6034" w:author="阿毛" w:date="2021-05-21T17:50:00Z"/>
                <w:rFonts w:ascii="標楷體" w:eastAsia="標楷體" w:hAnsi="標楷體" w:cs="新細明體"/>
              </w:rPr>
            </w:pPr>
            <w:ins w:id="6035" w:author="ST1" w:date="2020-05-27T14:40:00Z">
              <w:del w:id="603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  <w:ins w:id="6037" w:author="ST1" w:date="2020-06-09T18:56:00Z">
              <w:del w:id="6038" w:author="阿毛" w:date="2021-05-21T17:50:00Z">
                <w:r w:rsidDel="007154E3">
                  <w:rPr>
                    <w:rFonts w:ascii="標楷體" w:eastAsia="標楷體" w:hAnsi="標楷體"/>
                  </w:rPr>
                  <w:delText>9</w:delText>
                </w:r>
              </w:del>
            </w:ins>
          </w:p>
        </w:tc>
        <w:tc>
          <w:tcPr>
            <w:tcW w:w="897" w:type="dxa"/>
          </w:tcPr>
          <w:p w14:paraId="2E19CBFE" w14:textId="240C1B75" w:rsidR="005336A6" w:rsidRPr="00CA6569" w:rsidDel="007154E3" w:rsidRDefault="005336A6" w:rsidP="005336A6">
            <w:pPr>
              <w:rPr>
                <w:ins w:id="6039" w:author="ST1" w:date="2020-05-27T14:32:00Z"/>
                <w:del w:id="604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2EB39628" w14:textId="7F860B6D" w:rsidR="005336A6" w:rsidRPr="00CA6569" w:rsidDel="007154E3" w:rsidRDefault="005336A6" w:rsidP="005336A6">
            <w:pPr>
              <w:rPr>
                <w:ins w:id="6041" w:author="ST1" w:date="2020-05-27T14:32:00Z"/>
                <w:del w:id="60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A944FED" w14:textId="54715014" w:rsidR="005336A6" w:rsidRPr="00CA6569" w:rsidDel="007154E3" w:rsidRDefault="005336A6" w:rsidP="005336A6">
            <w:pPr>
              <w:rPr>
                <w:ins w:id="6043" w:author="ST1" w:date="2020-05-27T14:32:00Z"/>
                <w:del w:id="604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6CB174E" w14:textId="1A19F64B" w:rsidR="005336A6" w:rsidRPr="00CA6569" w:rsidDel="007154E3" w:rsidRDefault="005336A6" w:rsidP="005336A6">
            <w:pPr>
              <w:rPr>
                <w:ins w:id="6045" w:author="ST1" w:date="2020-05-27T14:32:00Z"/>
                <w:del w:id="60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1849EDDF" w14:textId="408404E4" w:rsidR="005336A6" w:rsidRPr="00CA6569" w:rsidDel="007154E3" w:rsidRDefault="005336A6" w:rsidP="005336A6">
            <w:pPr>
              <w:rPr>
                <w:ins w:id="6047" w:author="ST1" w:date="2020-05-27T14:32:00Z"/>
                <w:del w:id="6048" w:author="阿毛" w:date="2021-05-21T17:50:00Z"/>
                <w:rFonts w:ascii="標楷體" w:eastAsia="標楷體" w:hAnsi="標楷體"/>
              </w:rPr>
            </w:pPr>
            <w:ins w:id="6049" w:author="ST1" w:date="2020-06-09T18:56:00Z">
              <w:del w:id="6050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0F6CE828" w14:textId="4130BBA5" w:rsidTr="00542689">
        <w:trPr>
          <w:trHeight w:val="291"/>
          <w:jc w:val="center"/>
          <w:ins w:id="6051" w:author="ST1" w:date="2020-05-27T14:42:00Z"/>
          <w:del w:id="6052" w:author="阿毛" w:date="2021-05-21T17:50:00Z"/>
        </w:trPr>
        <w:tc>
          <w:tcPr>
            <w:tcW w:w="482" w:type="dxa"/>
          </w:tcPr>
          <w:p w14:paraId="0CFD20E8" w14:textId="06582746" w:rsidR="005336A6" w:rsidRPr="00CA6569" w:rsidDel="007154E3" w:rsidRDefault="005336A6" w:rsidP="005336A6">
            <w:pPr>
              <w:rPr>
                <w:ins w:id="6053" w:author="ST1" w:date="2020-05-27T14:42:00Z"/>
                <w:del w:id="6054" w:author="阿毛" w:date="2021-05-21T17:50:00Z"/>
                <w:rFonts w:ascii="標楷體" w:eastAsia="標楷體" w:hAnsi="標楷體"/>
              </w:rPr>
            </w:pPr>
            <w:ins w:id="6055" w:author="ST1" w:date="2020-05-27T14:42:00Z">
              <w:del w:id="605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65E41B34" w14:textId="0CAC65BC" w:rsidR="005336A6" w:rsidRPr="00502E05" w:rsidDel="007154E3" w:rsidRDefault="005336A6" w:rsidP="005336A6">
            <w:pPr>
              <w:rPr>
                <w:ins w:id="6057" w:author="ST1" w:date="2020-05-27T14:42:00Z"/>
                <w:del w:id="6058" w:author="阿毛" w:date="2021-05-21T17:50:00Z"/>
                <w:rFonts w:ascii="標楷體" w:eastAsia="標楷體" w:hAnsi="標楷體"/>
              </w:rPr>
            </w:pPr>
            <w:ins w:id="6059" w:author="ST1" w:date="2020-06-09T18:59:00Z">
              <w:del w:id="6060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用途別</w:delText>
                </w:r>
              </w:del>
            </w:ins>
          </w:p>
        </w:tc>
        <w:tc>
          <w:tcPr>
            <w:tcW w:w="1296" w:type="dxa"/>
          </w:tcPr>
          <w:p w14:paraId="7AF47932" w14:textId="1CED65EB" w:rsidR="005336A6" w:rsidRPr="00362205" w:rsidDel="007154E3" w:rsidRDefault="005336A6" w:rsidP="005336A6">
            <w:pPr>
              <w:rPr>
                <w:ins w:id="6061" w:author="ST1" w:date="2020-05-27T14:42:00Z"/>
                <w:del w:id="6062" w:author="阿毛" w:date="2021-05-21T17:50:00Z"/>
                <w:rFonts w:ascii="標楷體" w:eastAsia="標楷體" w:hAnsi="標楷體"/>
              </w:rPr>
            </w:pPr>
            <w:ins w:id="6063" w:author="ST1" w:date="2020-05-27T14:43:00Z">
              <w:del w:id="6064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0FDA752B" w14:textId="5A6BA2E4" w:rsidR="005336A6" w:rsidRPr="00CA6569" w:rsidDel="007154E3" w:rsidRDefault="005336A6" w:rsidP="005336A6">
            <w:pPr>
              <w:rPr>
                <w:ins w:id="6065" w:author="ST1" w:date="2020-05-27T14:42:00Z"/>
                <w:del w:id="606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ACDABCB" w14:textId="6E54D958" w:rsidR="005336A6" w:rsidRPr="00CA6569" w:rsidDel="007154E3" w:rsidRDefault="005336A6" w:rsidP="005336A6">
            <w:pPr>
              <w:rPr>
                <w:ins w:id="6067" w:author="ST1" w:date="2020-05-27T14:42:00Z"/>
                <w:del w:id="60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F4454ED" w14:textId="482300FA" w:rsidR="005336A6" w:rsidRPr="00CA6569" w:rsidDel="007154E3" w:rsidRDefault="005336A6" w:rsidP="005336A6">
            <w:pPr>
              <w:rPr>
                <w:ins w:id="6069" w:author="ST1" w:date="2020-05-27T14:42:00Z"/>
                <w:del w:id="60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B7ADB32" w14:textId="01E941FA" w:rsidR="005336A6" w:rsidRPr="00CA6569" w:rsidDel="007154E3" w:rsidRDefault="005336A6" w:rsidP="005336A6">
            <w:pPr>
              <w:rPr>
                <w:ins w:id="6071" w:author="ST1" w:date="2020-05-27T14:42:00Z"/>
                <w:del w:id="607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337D181" w14:textId="079D862A" w:rsidR="005336A6" w:rsidRPr="00CA6569" w:rsidDel="007154E3" w:rsidRDefault="005336A6" w:rsidP="005336A6">
            <w:pPr>
              <w:rPr>
                <w:ins w:id="6073" w:author="ST1" w:date="2020-05-27T14:42:00Z"/>
                <w:del w:id="6074" w:author="阿毛" w:date="2021-05-21T17:50:00Z"/>
                <w:rFonts w:ascii="標楷體" w:eastAsia="標楷體" w:hAnsi="標楷體"/>
              </w:rPr>
            </w:pPr>
            <w:ins w:id="6075" w:author="ST1" w:date="2020-06-09T18:59:00Z">
              <w:del w:id="607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可為</w:delText>
                </w:r>
                <w:r w:rsidRPr="0090056F" w:rsidDel="007154E3">
                  <w:rPr>
                    <w:rFonts w:ascii="標楷體" w:eastAsia="標楷體" w:hAnsi="標楷體"/>
                  </w:rPr>
                  <w:delText>0</w:delText>
                </w:r>
              </w:del>
            </w:ins>
          </w:p>
        </w:tc>
      </w:tr>
      <w:tr w:rsidR="005336A6" w:rsidRPr="00E058D3" w:rsidDel="007154E3" w14:paraId="6B54C551" w14:textId="3192ACED" w:rsidTr="00542689">
        <w:trPr>
          <w:trHeight w:val="291"/>
          <w:jc w:val="center"/>
          <w:ins w:id="6077" w:author="ST1" w:date="2020-05-27T14:42:00Z"/>
          <w:del w:id="6078" w:author="阿毛" w:date="2021-05-21T17:50:00Z"/>
        </w:trPr>
        <w:tc>
          <w:tcPr>
            <w:tcW w:w="482" w:type="dxa"/>
          </w:tcPr>
          <w:p w14:paraId="0065C0C9" w14:textId="399348BA" w:rsidR="005336A6" w:rsidRPr="00CA6569" w:rsidDel="007154E3" w:rsidRDefault="005336A6" w:rsidP="005336A6">
            <w:pPr>
              <w:rPr>
                <w:ins w:id="6079" w:author="ST1" w:date="2020-05-27T14:42:00Z"/>
                <w:del w:id="6080" w:author="阿毛" w:date="2021-05-21T17:50:00Z"/>
                <w:rFonts w:ascii="標楷體" w:eastAsia="標楷體" w:hAnsi="標楷體"/>
              </w:rPr>
            </w:pPr>
            <w:ins w:id="6081" w:author="ST1" w:date="2020-05-27T14:42:00Z">
              <w:del w:id="608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5AA19711" w14:textId="50BA0557" w:rsidR="005336A6" w:rsidRPr="00502E05" w:rsidDel="007154E3" w:rsidRDefault="00D30A8F" w:rsidP="005336A6">
            <w:pPr>
              <w:rPr>
                <w:ins w:id="6083" w:author="ST1" w:date="2020-05-27T14:42:00Z"/>
                <w:del w:id="6084" w:author="阿毛" w:date="2021-05-21T17:50:00Z"/>
                <w:rFonts w:ascii="標楷體" w:eastAsia="標楷體" w:hAnsi="標楷體"/>
              </w:rPr>
            </w:pPr>
            <w:ins w:id="6085" w:author="ST1" w:date="2020-06-09T19:02:00Z">
              <w:del w:id="608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</w:del>
            </w:ins>
          </w:p>
        </w:tc>
        <w:tc>
          <w:tcPr>
            <w:tcW w:w="1296" w:type="dxa"/>
          </w:tcPr>
          <w:p w14:paraId="042D3BED" w14:textId="40F8A86D" w:rsidR="005336A6" w:rsidRPr="00362205" w:rsidDel="007154E3" w:rsidRDefault="005336A6" w:rsidP="005336A6">
            <w:pPr>
              <w:rPr>
                <w:ins w:id="6087" w:author="ST1" w:date="2020-05-27T14:42:00Z"/>
                <w:del w:id="6088" w:author="阿毛" w:date="2021-05-21T17:50:00Z"/>
                <w:rFonts w:ascii="標楷體" w:eastAsia="標楷體" w:hAnsi="標楷體"/>
              </w:rPr>
            </w:pPr>
            <w:ins w:id="6089" w:author="ST1" w:date="2020-06-09T19:02:00Z">
              <w:del w:id="609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6609F4E" w14:textId="3A1AC82B" w:rsidR="005336A6" w:rsidRPr="00CA6569" w:rsidDel="007154E3" w:rsidRDefault="005336A6" w:rsidP="005336A6">
            <w:pPr>
              <w:rPr>
                <w:ins w:id="6091" w:author="ST1" w:date="2020-05-27T14:42:00Z"/>
                <w:del w:id="6092" w:author="阿毛" w:date="2021-05-21T17:50:00Z"/>
                <w:rFonts w:ascii="標楷體" w:eastAsia="標楷體" w:hAnsi="標楷體" w:cs="新細明體"/>
              </w:rPr>
            </w:pPr>
            <w:ins w:id="6093" w:author="ST1" w:date="2020-06-09T19:02:00Z">
              <w:del w:id="609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CC539E" w14:textId="307DF4A9" w:rsidR="005336A6" w:rsidRPr="00CA6569" w:rsidDel="007154E3" w:rsidRDefault="005336A6" w:rsidP="005336A6">
            <w:pPr>
              <w:rPr>
                <w:ins w:id="6095" w:author="ST1" w:date="2020-05-27T14:42:00Z"/>
                <w:del w:id="609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0B0BDE5" w14:textId="3CE770C6" w:rsidR="005336A6" w:rsidRPr="00CA6569" w:rsidDel="007154E3" w:rsidRDefault="005336A6" w:rsidP="005336A6">
            <w:pPr>
              <w:rPr>
                <w:ins w:id="6097" w:author="ST1" w:date="2020-05-27T14:42:00Z"/>
                <w:del w:id="6098" w:author="阿毛" w:date="2021-05-21T17:50:00Z"/>
                <w:rFonts w:ascii="標楷體" w:eastAsia="標楷體" w:hAnsi="標楷體"/>
              </w:rPr>
            </w:pPr>
            <w:ins w:id="6099" w:author="ST1" w:date="2020-06-09T19:02:00Z">
              <w:del w:id="610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7771F0CD" w14:textId="15DE303A" w:rsidR="005336A6" w:rsidRPr="00CA6569" w:rsidDel="007154E3" w:rsidRDefault="005336A6" w:rsidP="005336A6">
            <w:pPr>
              <w:rPr>
                <w:ins w:id="6101" w:author="ST1" w:date="2020-05-27T14:42:00Z"/>
                <w:del w:id="61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92FD6EA" w14:textId="6EE71161" w:rsidR="005336A6" w:rsidRPr="00CA6569" w:rsidDel="007154E3" w:rsidRDefault="005336A6" w:rsidP="005336A6">
            <w:pPr>
              <w:rPr>
                <w:ins w:id="6103" w:author="ST1" w:date="2020-05-27T14:42:00Z"/>
                <w:del w:id="6104" w:author="阿毛" w:date="2021-05-21T17:50:00Z"/>
                <w:rFonts w:ascii="標楷體" w:eastAsia="標楷體" w:hAnsi="標楷體"/>
              </w:rPr>
            </w:pPr>
            <w:ins w:id="6105" w:author="ST1" w:date="2020-06-09T19:02:00Z">
              <w:del w:id="610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29CEBC8D" w14:textId="6A4AF180" w:rsidTr="00542689">
        <w:trPr>
          <w:trHeight w:val="291"/>
          <w:jc w:val="center"/>
          <w:ins w:id="6107" w:author="ST1" w:date="2020-05-27T14:32:00Z"/>
          <w:del w:id="6108" w:author="阿毛" w:date="2021-05-21T17:50:00Z"/>
        </w:trPr>
        <w:tc>
          <w:tcPr>
            <w:tcW w:w="482" w:type="dxa"/>
          </w:tcPr>
          <w:p w14:paraId="4B86B186" w14:textId="3117B07C" w:rsidR="005336A6" w:rsidRPr="00CA6569" w:rsidDel="007154E3" w:rsidRDefault="005336A6" w:rsidP="005336A6">
            <w:pPr>
              <w:rPr>
                <w:ins w:id="6109" w:author="ST1" w:date="2020-05-27T14:32:00Z"/>
                <w:del w:id="6110" w:author="阿毛" w:date="2021-05-21T17:50:00Z"/>
                <w:rFonts w:ascii="標楷體" w:eastAsia="標楷體" w:hAnsi="標楷體"/>
              </w:rPr>
            </w:pPr>
            <w:ins w:id="6111" w:author="ST1" w:date="2020-05-27T14:42:00Z">
              <w:del w:id="611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09553501" w14:textId="7CCC55BC" w:rsidR="005336A6" w:rsidRPr="00CA6569" w:rsidDel="007154E3" w:rsidRDefault="00D30A8F" w:rsidP="005336A6">
            <w:pPr>
              <w:rPr>
                <w:ins w:id="6113" w:author="ST1" w:date="2020-05-27T14:32:00Z"/>
                <w:del w:id="6114" w:author="阿毛" w:date="2021-05-21T17:50:00Z"/>
                <w:rFonts w:ascii="標楷體" w:eastAsia="標楷體" w:hAnsi="標楷體"/>
              </w:rPr>
            </w:pPr>
            <w:ins w:id="6115" w:author="ST1" w:date="2020-06-09T19:02:00Z">
              <w:del w:id="6116" w:author="阿毛" w:date="2021-05-21T17:50:00Z">
                <w:r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Del="007154E3">
                  <w:rPr>
                    <w:rFonts w:ascii="標楷體" w:eastAsia="標楷體" w:hAnsi="標楷體"/>
                  </w:rPr>
                  <w:delText>-</w:delText>
                </w:r>
                <w:r w:rsidR="005336A6" w:rsidRPr="00E058D3" w:rsidDel="007154E3">
                  <w:rPr>
                    <w:rFonts w:ascii="標楷體" w:eastAsia="標楷體" w:hAnsi="標楷體" w:hint="eastAsia"/>
                  </w:rPr>
                  <w:delText>訖日</w:delText>
                </w:r>
              </w:del>
            </w:ins>
          </w:p>
        </w:tc>
        <w:tc>
          <w:tcPr>
            <w:tcW w:w="1296" w:type="dxa"/>
          </w:tcPr>
          <w:p w14:paraId="24DF1A3E" w14:textId="59B84335" w:rsidR="005336A6" w:rsidRPr="00CA6569" w:rsidDel="007154E3" w:rsidRDefault="005336A6" w:rsidP="005336A6">
            <w:pPr>
              <w:rPr>
                <w:ins w:id="6117" w:author="ST1" w:date="2020-05-27T14:32:00Z"/>
                <w:del w:id="6118" w:author="阿毛" w:date="2021-05-21T17:50:00Z"/>
                <w:rFonts w:ascii="標楷體" w:eastAsia="標楷體" w:hAnsi="標楷體"/>
              </w:rPr>
            </w:pPr>
            <w:ins w:id="6119" w:author="ST1" w:date="2020-06-09T19:02:00Z">
              <w:del w:id="6120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DFE7CD0" w14:textId="7FC9E58D" w:rsidR="005336A6" w:rsidRPr="00CA6569" w:rsidDel="007154E3" w:rsidRDefault="005336A6" w:rsidP="005336A6">
            <w:pPr>
              <w:rPr>
                <w:ins w:id="6121" w:author="ST1" w:date="2020-05-27T14:32:00Z"/>
                <w:del w:id="6122" w:author="阿毛" w:date="2021-05-21T17:50:00Z"/>
                <w:rFonts w:ascii="標楷體" w:eastAsia="標楷體" w:hAnsi="標楷體"/>
              </w:rPr>
            </w:pPr>
            <w:ins w:id="6123" w:author="ST1" w:date="2020-06-09T19:02:00Z">
              <w:del w:id="6124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47070B8F" w14:textId="7F7850B3" w:rsidR="005336A6" w:rsidRPr="00CA6569" w:rsidDel="007154E3" w:rsidRDefault="005336A6" w:rsidP="005336A6">
            <w:pPr>
              <w:rPr>
                <w:ins w:id="6125" w:author="ST1" w:date="2020-05-27T14:32:00Z"/>
                <w:del w:id="612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453382D" w14:textId="78273A0B" w:rsidR="005336A6" w:rsidRPr="00CA6569" w:rsidDel="007154E3" w:rsidRDefault="005336A6" w:rsidP="005336A6">
            <w:pPr>
              <w:rPr>
                <w:ins w:id="6127" w:author="ST1" w:date="2020-05-27T14:32:00Z"/>
                <w:del w:id="6128" w:author="阿毛" w:date="2021-05-21T17:50:00Z"/>
                <w:rFonts w:ascii="標楷體" w:eastAsia="標楷體" w:hAnsi="標楷體"/>
              </w:rPr>
            </w:pPr>
            <w:ins w:id="6129" w:author="ST1" w:date="2020-06-09T19:02:00Z">
              <w:del w:id="613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79EFE46" w14:textId="13EAAAF0" w:rsidR="005336A6" w:rsidRPr="00CA6569" w:rsidDel="007154E3" w:rsidRDefault="005336A6" w:rsidP="005336A6">
            <w:pPr>
              <w:rPr>
                <w:ins w:id="6131" w:author="ST1" w:date="2020-05-27T14:32:00Z"/>
                <w:del w:id="61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87B35E0" w14:textId="50550FC6" w:rsidR="005336A6" w:rsidRPr="00CA6569" w:rsidDel="007154E3" w:rsidRDefault="005336A6" w:rsidP="005336A6">
            <w:pPr>
              <w:rPr>
                <w:ins w:id="6133" w:author="ST1" w:date="2020-05-27T14:32:00Z"/>
                <w:del w:id="6134" w:author="阿毛" w:date="2021-05-21T17:50:00Z"/>
                <w:rFonts w:ascii="標楷體" w:eastAsia="標楷體" w:hAnsi="標楷體"/>
              </w:rPr>
            </w:pPr>
            <w:ins w:id="6135" w:author="ST1" w:date="2020-06-09T19:02:00Z">
              <w:del w:id="613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，不可</w:delText>
                </w:r>
                <w:r w:rsidDel="007154E3">
                  <w:rPr>
                    <w:rFonts w:ascii="標楷體" w:eastAsia="標楷體" w:hAnsi="標楷體" w:cs="新細明體" w:hint="eastAsia"/>
                  </w:rPr>
                  <w:delText>小於</w:delText>
                </w:r>
              </w:del>
            </w:ins>
            <w:ins w:id="6137" w:author="ST1" w:date="2020-06-09T19:04:00Z">
              <w:del w:id="6138" w:author="阿毛" w:date="2021-05-21T17:50:00Z">
                <w:r w:rsidR="00D30A8F" w:rsidRPr="0090056F" w:rsidDel="007154E3">
                  <w:rPr>
                    <w:rFonts w:ascii="標楷體" w:eastAsia="標楷體" w:hAnsi="標楷體" w:hint="eastAsia"/>
                  </w:rPr>
                  <w:delText>繳息期間</w:delText>
                </w:r>
                <w:r w:rsidR="00D30A8F"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="00D30A8F" w:rsidRPr="00E058D3" w:rsidDel="007154E3">
                  <w:rPr>
                    <w:rFonts w:ascii="標楷體" w:eastAsia="標楷體" w:hAnsi="標楷體" w:hint="eastAsia"/>
                  </w:rPr>
                  <w:delText>起日</w:delText>
                </w:r>
                <w:r w:rsidR="00D30A8F"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336A6" w:rsidRPr="00CA6569" w:rsidDel="007154E3" w14:paraId="7055B30D" w14:textId="5A2FD307" w:rsidTr="00542689">
        <w:trPr>
          <w:trHeight w:val="291"/>
          <w:jc w:val="center"/>
          <w:ins w:id="6139" w:author="ST1" w:date="2020-05-27T14:41:00Z"/>
          <w:del w:id="6140" w:author="阿毛" w:date="2021-05-21T17:50:00Z"/>
        </w:trPr>
        <w:tc>
          <w:tcPr>
            <w:tcW w:w="482" w:type="dxa"/>
          </w:tcPr>
          <w:p w14:paraId="788B9CED" w14:textId="4FA83128" w:rsidR="005336A6" w:rsidDel="007154E3" w:rsidRDefault="005336A6" w:rsidP="005336A6">
            <w:pPr>
              <w:rPr>
                <w:ins w:id="6141" w:author="ST1" w:date="2020-05-27T14:41:00Z"/>
                <w:del w:id="6142" w:author="阿毛" w:date="2021-05-21T17:50:00Z"/>
                <w:rFonts w:ascii="標楷體" w:eastAsia="標楷體" w:hAnsi="標楷體"/>
              </w:rPr>
            </w:pPr>
            <w:ins w:id="6143" w:author="ST1" w:date="2020-05-27T14:42:00Z">
              <w:del w:id="614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1F102C1B" w14:textId="02729BC9" w:rsidR="005336A6" w:rsidRPr="00CA6569" w:rsidDel="007154E3" w:rsidRDefault="005336A6" w:rsidP="005336A6">
            <w:pPr>
              <w:rPr>
                <w:ins w:id="6145" w:author="ST1" w:date="2020-05-27T14:41:00Z"/>
                <w:del w:id="614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4A78D2F6" w14:textId="01CF0FBE" w:rsidR="005336A6" w:rsidRPr="00362205" w:rsidDel="007154E3" w:rsidRDefault="005336A6" w:rsidP="005336A6">
            <w:pPr>
              <w:rPr>
                <w:ins w:id="6147" w:author="ST1" w:date="2020-05-27T14:41:00Z"/>
                <w:del w:id="6148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18420854" w14:textId="7F9B9575" w:rsidR="005336A6" w:rsidRPr="00CA6569" w:rsidDel="007154E3" w:rsidRDefault="005336A6" w:rsidP="005336A6">
            <w:pPr>
              <w:rPr>
                <w:ins w:id="6149" w:author="ST1" w:date="2020-05-27T14:41:00Z"/>
                <w:del w:id="615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84633A4" w14:textId="0EC1AB81" w:rsidR="005336A6" w:rsidRPr="00CA6569" w:rsidDel="007154E3" w:rsidRDefault="005336A6" w:rsidP="005336A6">
            <w:pPr>
              <w:rPr>
                <w:ins w:id="6151" w:author="ST1" w:date="2020-05-27T14:41:00Z"/>
                <w:del w:id="615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837EC19" w14:textId="36DD2564" w:rsidR="005336A6" w:rsidRPr="00CA6569" w:rsidDel="007154E3" w:rsidRDefault="005336A6" w:rsidP="005336A6">
            <w:pPr>
              <w:rPr>
                <w:ins w:id="6153" w:author="ST1" w:date="2020-05-27T14:41:00Z"/>
                <w:del w:id="61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14696CE7" w14:textId="5CF049A3" w:rsidR="005336A6" w:rsidRPr="00CA6569" w:rsidDel="007154E3" w:rsidRDefault="005336A6" w:rsidP="005336A6">
            <w:pPr>
              <w:rPr>
                <w:ins w:id="6155" w:author="ST1" w:date="2020-05-27T14:41:00Z"/>
                <w:del w:id="615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B838A19" w14:textId="0945EA07" w:rsidR="005336A6" w:rsidRPr="00CA6569" w:rsidDel="007154E3" w:rsidRDefault="005336A6" w:rsidP="005336A6">
            <w:pPr>
              <w:rPr>
                <w:ins w:id="6157" w:author="ST1" w:date="2020-05-27T14:41:00Z"/>
                <w:del w:id="6158" w:author="阿毛" w:date="2021-05-21T17:50:00Z"/>
                <w:rFonts w:ascii="標楷體" w:eastAsia="標楷體" w:hAnsi="標楷體"/>
              </w:rPr>
            </w:pPr>
          </w:p>
        </w:tc>
      </w:tr>
    </w:tbl>
    <w:p w14:paraId="7B242F88" w14:textId="77BF8E21" w:rsidR="00542689" w:rsidDel="007154E3" w:rsidRDefault="00542689" w:rsidP="00542689">
      <w:pPr>
        <w:rPr>
          <w:ins w:id="6159" w:author="ST1" w:date="2020-05-27T14:32:00Z"/>
          <w:del w:id="6160" w:author="阿毛" w:date="2021-05-21T17:50:00Z"/>
        </w:rPr>
      </w:pPr>
    </w:p>
    <w:p w14:paraId="36406B18" w14:textId="4521938C" w:rsidR="00542689" w:rsidRPr="00BB5548" w:rsidDel="007154E3" w:rsidRDefault="00542689" w:rsidP="00542689">
      <w:pPr>
        <w:pStyle w:val="42"/>
        <w:spacing w:after="72"/>
        <w:ind w:leftChars="0" w:left="0"/>
        <w:rPr>
          <w:ins w:id="6161" w:author="ST1" w:date="2020-05-27T14:32:00Z"/>
          <w:del w:id="6162" w:author="阿毛" w:date="2021-05-21T17:50:00Z"/>
          <w:rFonts w:ascii="標楷體" w:hAnsi="標楷體"/>
        </w:rPr>
      </w:pPr>
      <w:ins w:id="6163" w:author="ST1" w:date="2020-05-27T14:32:00Z">
        <w:del w:id="6164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165" w:author="ST1" w:date="2020-06-09T19:05:00Z">
        <w:del w:id="6166" w:author="阿毛" w:date="2021-05-21T17:50:00Z">
          <w:r w:rsidR="00D30A8F" w:rsidRPr="00D30A8F" w:rsidDel="007154E3">
            <w:rPr>
              <w:rFonts w:ascii="標楷體" w:hAnsi="標楷體" w:hint="eastAsia"/>
              <w:rPrChange w:id="6167" w:author="ST1" w:date="2020-06-09T19:05:00Z">
                <w:rPr>
                  <w:rFonts w:ascii="新細明體" w:cs="新細明體" w:hint="eastAsia"/>
                  <w:sz w:val="22"/>
                  <w:lang w:val="zh-TW"/>
                </w:rPr>
              </w:rPrChange>
            </w:rPr>
            <w:delText>房屋擔保借款繳息</w:delText>
          </w:r>
          <w:r w:rsidR="00D30A8F" w:rsidRPr="00D30A8F" w:rsidDel="007154E3">
            <w:rPr>
              <w:rFonts w:ascii="標楷體" w:hAnsi="標楷體" w:hint="eastAsia"/>
              <w:rPrChange w:id="6168" w:author="ST1" w:date="2020-06-09T19:05:00Z">
                <w:rPr>
                  <w:rFonts w:ascii="新細明體" w:cs="新細明體" w:hint="eastAsia"/>
                  <w:color w:val="FF0000"/>
                  <w:sz w:val="22"/>
                  <w:lang w:val="zh-TW"/>
                </w:rPr>
              </w:rPrChange>
            </w:rPr>
            <w:delText>證明</w:delText>
          </w:r>
        </w:del>
      </w:ins>
    </w:p>
    <w:p w14:paraId="605946C4" w14:textId="40992421" w:rsidR="00542689" w:rsidDel="007154E3" w:rsidRDefault="00542689" w:rsidP="00542689">
      <w:pPr>
        <w:rPr>
          <w:ins w:id="6169" w:author="ST1" w:date="2020-05-27T14:32:00Z"/>
          <w:del w:id="6170" w:author="阿毛" w:date="2021-05-21T17:50:00Z"/>
          <w:rFonts w:ascii="標楷體" w:eastAsia="標楷體" w:hAnsi="標楷體"/>
        </w:rPr>
      </w:pPr>
      <w:ins w:id="6171" w:author="ST1" w:date="2020-05-27T14:32:00Z">
        <w:del w:id="6172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del w:id="6173" w:author="阿毛" w:date="2021-05-21T17:50:00Z">
        <w:r w:rsidDel="007154E3">
          <w:rPr>
            <w:rFonts w:ascii="標楷體" w:eastAsia="標楷體" w:hAnsi="標楷體"/>
          </w:rPr>
          <w:fldChar w:fldCharType="begin"/>
        </w:r>
        <w:r w:rsidDel="007154E3">
          <w:rPr>
            <w:rFonts w:ascii="標楷體" w:eastAsia="標楷體" w:hAnsi="標楷體"/>
          </w:rPr>
          <w:fldChar w:fldCharType="end"/>
        </w:r>
      </w:del>
      <w:ins w:id="6174" w:author="ST1" w:date="2020-06-09T19:06:00Z">
        <w:del w:id="6175" w:author="阿毛" w:date="2021-05-21T17:50:00Z">
          <w:r w:rsidR="007A1A27" w:rsidDel="007154E3">
            <w:rPr>
              <w:rFonts w:ascii="標楷體" w:eastAsia="標楷體" w:hAnsi="標楷體"/>
            </w:rPr>
            <w:object w:dxaOrig="1534" w:dyaOrig="1057" w14:anchorId="0FEC9A7B">
              <v:shape id="_x0000_i1049" type="#_x0000_t75" style="width:76.2pt;height:52.2pt" o:ole="">
                <v:imagedata r:id="rId88" o:title=""/>
              </v:shape>
              <o:OLEObject Type="Embed" ProgID="Acrobat.Document.DC" ShapeID="_x0000_i1049" DrawAspect="Icon" ObjectID="_1744797256" r:id="rId89"/>
            </w:object>
          </w:r>
        </w:del>
      </w:ins>
    </w:p>
    <w:p w14:paraId="5BFCBF3E" w14:textId="4E0BDE08" w:rsidR="00542689" w:rsidRPr="00BB5548" w:rsidDel="007154E3" w:rsidRDefault="00542689" w:rsidP="00542689">
      <w:pPr>
        <w:rPr>
          <w:ins w:id="6176" w:author="ST1" w:date="2020-05-27T14:32:00Z"/>
          <w:del w:id="6177" w:author="阿毛" w:date="2021-05-21T17:50:00Z"/>
          <w:rFonts w:ascii="標楷體" w:eastAsia="標楷體" w:hAnsi="標楷體"/>
        </w:rPr>
      </w:pPr>
    </w:p>
    <w:p w14:paraId="0A4198E6" w14:textId="2FB0AD2A" w:rsidR="005E4D4E" w:rsidDel="007154E3" w:rsidRDefault="005E4D4E">
      <w:pPr>
        <w:widowControl/>
        <w:rPr>
          <w:ins w:id="6178" w:author="ST1" w:date="2020-06-09T18:48:00Z"/>
          <w:del w:id="6179" w:author="阿毛" w:date="2021-05-21T17:50:00Z"/>
        </w:rPr>
      </w:pPr>
      <w:ins w:id="6180" w:author="ST1" w:date="2020-06-09T18:48:00Z">
        <w:del w:id="6181" w:author="阿毛" w:date="2021-05-21T17:50:00Z">
          <w:r w:rsidDel="007154E3">
            <w:br w:type="page"/>
          </w:r>
        </w:del>
      </w:ins>
    </w:p>
    <w:p w14:paraId="72D973EC" w14:textId="27EFFF26" w:rsidR="00542689" w:rsidDel="007154E3" w:rsidRDefault="00542689" w:rsidP="00542689">
      <w:pPr>
        <w:rPr>
          <w:ins w:id="6182" w:author="ST1" w:date="2020-05-27T14:32:00Z"/>
          <w:del w:id="6183" w:author="阿毛" w:date="2021-05-21T17:50:00Z"/>
        </w:rPr>
      </w:pPr>
    </w:p>
    <w:p w14:paraId="060F4909" w14:textId="01B6CB0F" w:rsidR="005E4D4E" w:rsidRPr="00D545F1" w:rsidDel="007154E3" w:rsidRDefault="005E4D4E" w:rsidP="005E4D4E">
      <w:pPr>
        <w:pStyle w:val="3"/>
        <w:numPr>
          <w:ilvl w:val="2"/>
          <w:numId w:val="6"/>
        </w:numPr>
        <w:rPr>
          <w:ins w:id="6184" w:author="ST1" w:date="2020-06-09T18:48:00Z"/>
          <w:del w:id="6185" w:author="阿毛" w:date="2021-05-21T17:50:00Z"/>
          <w:rFonts w:ascii="標楷體" w:hAnsi="標楷體"/>
        </w:rPr>
      </w:pPr>
      <w:bookmarkStart w:id="6186" w:name="_Toc123139591"/>
      <w:ins w:id="6187" w:author="ST1" w:date="2020-06-09T18:48:00Z">
        <w:del w:id="6188" w:author="阿毛" w:date="2021-05-21T17:50:00Z">
          <w:r w:rsidDel="007154E3">
            <w:rPr>
              <w:rFonts w:ascii="標楷體" w:hAnsi="標楷體"/>
            </w:rPr>
            <w:delText>L9715</w:delText>
          </w:r>
          <w:r w:rsidRPr="00542689" w:rsidDel="007154E3">
            <w:rPr>
              <w:rFonts w:ascii="標楷體" w:hAnsi="標楷體" w:hint="eastAsia"/>
            </w:rPr>
            <w:delText>業務專辦照顧十八個月明細表</w:delText>
          </w:r>
          <w:bookmarkEnd w:id="6186"/>
        </w:del>
      </w:ins>
    </w:p>
    <w:p w14:paraId="137193EC" w14:textId="6A27F4AC" w:rsidR="005E4D4E" w:rsidRPr="00AB69BA" w:rsidDel="007154E3" w:rsidRDefault="005E4D4E" w:rsidP="005E4D4E">
      <w:pPr>
        <w:pStyle w:val="a"/>
        <w:rPr>
          <w:ins w:id="6189" w:author="ST1" w:date="2020-06-09T18:48:00Z"/>
          <w:del w:id="6190" w:author="阿毛" w:date="2021-05-21T17:50:00Z"/>
        </w:rPr>
      </w:pPr>
      <w:ins w:id="6191" w:author="ST1" w:date="2020-06-09T18:48:00Z">
        <w:del w:id="6192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5E4D4E" w:rsidRPr="00AB69BA" w:rsidDel="007154E3" w14:paraId="71488A54" w14:textId="0807E9DC" w:rsidTr="005E4D4E">
        <w:trPr>
          <w:trHeight w:val="277"/>
          <w:ins w:id="6193" w:author="ST1" w:date="2020-06-09T18:48:00Z"/>
          <w:del w:id="619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7447A50" w14:textId="25A09BD8" w:rsidR="005E4D4E" w:rsidRPr="00AB69BA" w:rsidDel="007154E3" w:rsidRDefault="005E4D4E" w:rsidP="005E4D4E">
            <w:pPr>
              <w:rPr>
                <w:ins w:id="6195" w:author="ST1" w:date="2020-06-09T18:48:00Z"/>
                <w:del w:id="6196" w:author="阿毛" w:date="2021-05-21T17:50:00Z"/>
                <w:rFonts w:ascii="標楷體" w:eastAsia="標楷體" w:hAnsi="標楷體"/>
              </w:rPr>
            </w:pPr>
            <w:ins w:id="6197" w:author="ST1" w:date="2020-06-09T18:48:00Z">
              <w:del w:id="619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914FDAA" w14:textId="6E260F81" w:rsidR="005E4D4E" w:rsidDel="007154E3" w:rsidRDefault="005E4D4E" w:rsidP="005E4D4E">
            <w:pPr>
              <w:rPr>
                <w:ins w:id="6199" w:author="ST1" w:date="2020-06-09T18:48:00Z"/>
                <w:del w:id="6200" w:author="阿毛" w:date="2021-05-21T17:50:00Z"/>
                <w:rFonts w:ascii="標楷體" w:eastAsia="標楷體" w:hAnsi="標楷體"/>
              </w:rPr>
            </w:pPr>
            <w:ins w:id="6201" w:author="ST1" w:date="2020-06-09T18:48:00Z">
              <w:del w:id="6202" w:author="阿毛" w:date="2021-05-21T17:50:00Z">
                <w:r w:rsidRPr="00542689" w:rsidDel="007154E3">
                  <w:rPr>
                    <w:rFonts w:ascii="標楷體" w:eastAsia="標楷體" w:hAnsi="標楷體" w:hint="eastAsia"/>
                    <w:lang w:eastAsia="zh-HK"/>
                  </w:rPr>
                  <w:delText>業務專辦照顧十八個月明細表</w:delText>
                </w:r>
              </w:del>
            </w:ins>
          </w:p>
          <w:p w14:paraId="65546235" w14:textId="452DC5BE" w:rsidR="005E4D4E" w:rsidRPr="003E2496" w:rsidDel="007154E3" w:rsidRDefault="005E4D4E" w:rsidP="005E4D4E">
            <w:pPr>
              <w:rPr>
                <w:ins w:id="6203" w:author="ST1" w:date="2020-06-09T18:48:00Z"/>
                <w:del w:id="6204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758489B6" w14:textId="0FD68EA6" w:rsidTr="005E4D4E">
        <w:trPr>
          <w:trHeight w:val="277"/>
          <w:ins w:id="6205" w:author="ST1" w:date="2020-06-09T18:48:00Z"/>
          <w:del w:id="620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6EFBB1F" w14:textId="4024B5A6" w:rsidR="005E4D4E" w:rsidRPr="00AB69BA" w:rsidDel="007154E3" w:rsidRDefault="005E4D4E" w:rsidP="005E4D4E">
            <w:pPr>
              <w:rPr>
                <w:ins w:id="6207" w:author="ST1" w:date="2020-06-09T18:48:00Z"/>
                <w:del w:id="6208" w:author="阿毛" w:date="2021-05-21T17:50:00Z"/>
                <w:rFonts w:ascii="標楷體" w:eastAsia="標楷體" w:hAnsi="標楷體"/>
              </w:rPr>
            </w:pPr>
            <w:ins w:id="6209" w:author="ST1" w:date="2020-06-09T18:48:00Z">
              <w:del w:id="621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A3874" w14:textId="5B596723" w:rsidR="005E4D4E" w:rsidRPr="00AB69BA" w:rsidDel="007154E3" w:rsidRDefault="005E4D4E" w:rsidP="005E4D4E">
            <w:pPr>
              <w:rPr>
                <w:ins w:id="6211" w:author="ST1" w:date="2020-06-09T18:48:00Z"/>
                <w:del w:id="621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2D6D2BAC" w14:textId="6332B59E" w:rsidTr="005E4D4E">
        <w:trPr>
          <w:trHeight w:val="773"/>
          <w:ins w:id="6213" w:author="ST1" w:date="2020-06-09T18:48:00Z"/>
          <w:del w:id="621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8A40792" w14:textId="3A4D1B62" w:rsidR="005E4D4E" w:rsidRPr="00AB69BA" w:rsidDel="007154E3" w:rsidRDefault="005E4D4E" w:rsidP="005E4D4E">
            <w:pPr>
              <w:rPr>
                <w:ins w:id="6215" w:author="ST1" w:date="2020-06-09T18:48:00Z"/>
                <w:del w:id="6216" w:author="阿毛" w:date="2021-05-21T17:50:00Z"/>
                <w:rFonts w:ascii="標楷體" w:eastAsia="標楷體" w:hAnsi="標楷體"/>
              </w:rPr>
            </w:pPr>
            <w:ins w:id="6217" w:author="ST1" w:date="2020-06-09T18:48:00Z">
              <w:del w:id="621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36101" w14:textId="3B205A3D" w:rsidR="005E4D4E" w:rsidRPr="00AB69BA" w:rsidDel="007154E3" w:rsidRDefault="005E4D4E" w:rsidP="005E4D4E">
            <w:pPr>
              <w:rPr>
                <w:ins w:id="6219" w:author="ST1" w:date="2020-06-09T18:48:00Z"/>
                <w:del w:id="6220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6F3ABE2A" w14:textId="72A5175F" w:rsidTr="005E4D4E">
        <w:trPr>
          <w:trHeight w:val="321"/>
          <w:ins w:id="6221" w:author="ST1" w:date="2020-06-09T18:48:00Z"/>
          <w:del w:id="622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3123D3" w14:textId="4331C2AC" w:rsidR="005E4D4E" w:rsidRPr="00AB69BA" w:rsidDel="007154E3" w:rsidRDefault="005E4D4E" w:rsidP="005E4D4E">
            <w:pPr>
              <w:rPr>
                <w:ins w:id="6223" w:author="ST1" w:date="2020-06-09T18:48:00Z"/>
                <w:del w:id="6224" w:author="阿毛" w:date="2021-05-21T17:50:00Z"/>
                <w:rFonts w:ascii="標楷體" w:eastAsia="標楷體" w:hAnsi="標楷體"/>
              </w:rPr>
            </w:pPr>
            <w:ins w:id="6225" w:author="ST1" w:date="2020-06-09T18:48:00Z">
              <w:del w:id="622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838344A" w14:textId="67062ACE" w:rsidR="005E4D4E" w:rsidRPr="00AB69BA" w:rsidDel="007154E3" w:rsidRDefault="005E4D4E" w:rsidP="005E4D4E">
            <w:pPr>
              <w:rPr>
                <w:ins w:id="6227" w:author="ST1" w:date="2020-06-09T18:48:00Z"/>
                <w:del w:id="6228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8477E0E" w14:textId="56E93127" w:rsidTr="005E4D4E">
        <w:trPr>
          <w:trHeight w:val="1311"/>
          <w:ins w:id="6229" w:author="ST1" w:date="2020-06-09T18:48:00Z"/>
          <w:del w:id="623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9E55CE" w14:textId="09DA83E9" w:rsidR="005E4D4E" w:rsidRPr="00AB69BA" w:rsidDel="007154E3" w:rsidRDefault="005E4D4E" w:rsidP="005E4D4E">
            <w:pPr>
              <w:rPr>
                <w:ins w:id="6231" w:author="ST1" w:date="2020-06-09T18:48:00Z"/>
                <w:del w:id="6232" w:author="阿毛" w:date="2021-05-21T17:50:00Z"/>
                <w:rFonts w:ascii="標楷體" w:eastAsia="標楷體" w:hAnsi="標楷體"/>
              </w:rPr>
            </w:pPr>
            <w:ins w:id="6233" w:author="ST1" w:date="2020-06-09T18:48:00Z">
              <w:del w:id="623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44EA61D" w14:textId="1F032683" w:rsidR="005E4D4E" w:rsidRPr="00AB69BA" w:rsidDel="007154E3" w:rsidRDefault="005E4D4E" w:rsidP="005E4D4E">
            <w:pPr>
              <w:rPr>
                <w:ins w:id="6235" w:author="ST1" w:date="2020-06-09T18:48:00Z"/>
                <w:del w:id="6236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4C00731" w14:textId="5A990A27" w:rsidTr="005E4D4E">
        <w:trPr>
          <w:trHeight w:val="278"/>
          <w:ins w:id="6237" w:author="ST1" w:date="2020-06-09T18:48:00Z"/>
          <w:del w:id="623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BB988F" w14:textId="4B2E190D" w:rsidR="005E4D4E" w:rsidRPr="00AB69BA" w:rsidDel="007154E3" w:rsidRDefault="005E4D4E" w:rsidP="005E4D4E">
            <w:pPr>
              <w:rPr>
                <w:ins w:id="6239" w:author="ST1" w:date="2020-06-09T18:48:00Z"/>
                <w:del w:id="6240" w:author="阿毛" w:date="2021-05-21T17:50:00Z"/>
                <w:rFonts w:ascii="標楷體" w:eastAsia="標楷體" w:hAnsi="標楷體"/>
              </w:rPr>
            </w:pPr>
            <w:ins w:id="6241" w:author="ST1" w:date="2020-06-09T18:48:00Z">
              <w:del w:id="624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D865A3" w14:textId="4283EFF3" w:rsidR="005E4D4E" w:rsidRPr="00AB69BA" w:rsidDel="007154E3" w:rsidRDefault="005E4D4E" w:rsidP="005E4D4E">
            <w:pPr>
              <w:rPr>
                <w:ins w:id="6243" w:author="ST1" w:date="2020-06-09T18:48:00Z"/>
                <w:del w:id="6244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5BBFB6B9" w14:textId="77ABB55A" w:rsidTr="005E4D4E">
        <w:trPr>
          <w:trHeight w:val="358"/>
          <w:ins w:id="6245" w:author="ST1" w:date="2020-06-09T18:48:00Z"/>
          <w:del w:id="624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E0A8B6" w14:textId="4DE54A58" w:rsidR="005E4D4E" w:rsidRPr="00AB69BA" w:rsidDel="007154E3" w:rsidRDefault="005E4D4E" w:rsidP="005E4D4E">
            <w:pPr>
              <w:rPr>
                <w:ins w:id="6247" w:author="ST1" w:date="2020-06-09T18:48:00Z"/>
                <w:del w:id="6248" w:author="阿毛" w:date="2021-05-21T17:50:00Z"/>
                <w:rFonts w:ascii="標楷體" w:eastAsia="標楷體" w:hAnsi="標楷體"/>
              </w:rPr>
            </w:pPr>
            <w:ins w:id="6249" w:author="ST1" w:date="2020-06-09T18:48:00Z">
              <w:del w:id="625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6B513A7" w14:textId="7061EC1B" w:rsidR="005E4D4E" w:rsidRPr="00AB69BA" w:rsidDel="007154E3" w:rsidRDefault="005E4D4E" w:rsidP="005E4D4E">
            <w:pPr>
              <w:rPr>
                <w:ins w:id="6251" w:author="ST1" w:date="2020-06-09T18:48:00Z"/>
                <w:del w:id="6252" w:author="阿毛" w:date="2021-05-21T17:50:00Z"/>
                <w:rFonts w:ascii="標楷體" w:eastAsia="標楷體" w:hAnsi="標楷體"/>
              </w:rPr>
            </w:pPr>
          </w:p>
        </w:tc>
      </w:tr>
      <w:tr w:rsidR="005E4D4E" w:rsidRPr="00AB69BA" w:rsidDel="007154E3" w14:paraId="1A2983B9" w14:textId="28673F05" w:rsidTr="005E4D4E">
        <w:trPr>
          <w:trHeight w:val="278"/>
          <w:ins w:id="6253" w:author="ST1" w:date="2020-06-09T18:48:00Z"/>
          <w:del w:id="625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D1B4DE" w14:textId="06992CD3" w:rsidR="005E4D4E" w:rsidRPr="00AB69BA" w:rsidDel="007154E3" w:rsidRDefault="005E4D4E" w:rsidP="005E4D4E">
            <w:pPr>
              <w:rPr>
                <w:ins w:id="6255" w:author="ST1" w:date="2020-06-09T18:48:00Z"/>
                <w:del w:id="6256" w:author="阿毛" w:date="2021-05-21T17:50:00Z"/>
                <w:rFonts w:ascii="標楷體" w:eastAsia="標楷體" w:hAnsi="標楷體"/>
              </w:rPr>
            </w:pPr>
            <w:ins w:id="6257" w:author="ST1" w:date="2020-06-09T18:48:00Z">
              <w:del w:id="625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14846F" w14:textId="3D595D90" w:rsidR="005E4D4E" w:rsidRPr="00AB69BA" w:rsidDel="007154E3" w:rsidRDefault="005E4D4E" w:rsidP="005E4D4E">
            <w:pPr>
              <w:rPr>
                <w:ins w:id="6259" w:author="ST1" w:date="2020-06-09T18:48:00Z"/>
                <w:del w:id="6260" w:author="阿毛" w:date="2021-05-21T17:50:00Z"/>
                <w:rFonts w:ascii="標楷體" w:eastAsia="標楷體" w:hAnsi="標楷體"/>
              </w:rPr>
            </w:pPr>
          </w:p>
        </w:tc>
      </w:tr>
    </w:tbl>
    <w:p w14:paraId="45AF0B2D" w14:textId="1BE97743" w:rsidR="005E4D4E" w:rsidDel="007154E3" w:rsidRDefault="005E4D4E" w:rsidP="005E4D4E">
      <w:pPr>
        <w:rPr>
          <w:ins w:id="6261" w:author="ST1" w:date="2020-06-09T18:48:00Z"/>
          <w:del w:id="6262" w:author="阿毛" w:date="2021-05-21T17:50:00Z"/>
          <w:rFonts w:ascii="標楷體" w:eastAsia="標楷體" w:hAnsi="標楷體"/>
        </w:rPr>
      </w:pPr>
    </w:p>
    <w:p w14:paraId="674C9550" w14:textId="66B9ACA6" w:rsidR="005E4D4E" w:rsidDel="007154E3" w:rsidRDefault="005E4D4E" w:rsidP="005E4D4E">
      <w:pPr>
        <w:widowControl/>
        <w:rPr>
          <w:ins w:id="6263" w:author="ST1" w:date="2020-06-09T18:48:00Z"/>
          <w:del w:id="6264" w:author="阿毛" w:date="2021-05-21T17:50:00Z"/>
          <w:rFonts w:ascii="標楷體" w:eastAsia="標楷體" w:hAnsi="標楷體"/>
        </w:rPr>
      </w:pPr>
      <w:ins w:id="6265" w:author="ST1" w:date="2020-06-09T18:48:00Z">
        <w:del w:id="6266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00090159" w14:textId="7C215C47" w:rsidR="005E4D4E" w:rsidRPr="00AB69BA" w:rsidDel="007154E3" w:rsidRDefault="005E4D4E" w:rsidP="005E4D4E">
      <w:pPr>
        <w:rPr>
          <w:ins w:id="6267" w:author="ST1" w:date="2020-06-09T18:48:00Z"/>
          <w:del w:id="6268" w:author="阿毛" w:date="2021-05-21T17:50:00Z"/>
          <w:rFonts w:ascii="標楷體" w:eastAsia="標楷體" w:hAnsi="標楷體"/>
        </w:rPr>
      </w:pPr>
    </w:p>
    <w:p w14:paraId="74855A4B" w14:textId="205D8967" w:rsidR="005E4D4E" w:rsidRPr="00AB69BA" w:rsidDel="007154E3" w:rsidRDefault="005E4D4E" w:rsidP="005E4D4E">
      <w:pPr>
        <w:pStyle w:val="a"/>
        <w:rPr>
          <w:ins w:id="6269" w:author="ST1" w:date="2020-06-09T18:48:00Z"/>
          <w:del w:id="6270" w:author="阿毛" w:date="2021-05-21T17:50:00Z"/>
        </w:rPr>
      </w:pPr>
      <w:ins w:id="6271" w:author="ST1" w:date="2020-06-09T18:48:00Z">
        <w:del w:id="6272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AE5DA78" w14:textId="54A398D7" w:rsidR="005E4D4E" w:rsidDel="007154E3" w:rsidRDefault="005E4D4E" w:rsidP="005E4D4E">
      <w:pPr>
        <w:adjustRightInd w:val="0"/>
        <w:spacing w:afterLines="20" w:after="72"/>
        <w:ind w:leftChars="472" w:left="1133" w:firstLineChars="200" w:firstLine="480"/>
        <w:rPr>
          <w:ins w:id="6273" w:author="ST1" w:date="2020-06-09T18:48:00Z"/>
          <w:del w:id="6274" w:author="阿毛" w:date="2021-05-21T17:50:00Z"/>
          <w:rFonts w:ascii="標楷體" w:eastAsia="標楷體" w:hAnsi="標楷體" w:cs="標楷體"/>
          <w:kern w:val="0"/>
          <w:szCs w:val="28"/>
        </w:rPr>
      </w:pPr>
      <w:ins w:id="6275" w:author="ST1" w:date="2020-06-09T18:48:00Z">
        <w:del w:id="6276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1EFB1260" w14:textId="4E701E35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277" w:author="ST1" w:date="2020-06-09T18:48:00Z"/>
          <w:del w:id="6278" w:author="阿毛" w:date="2021-05-21T17:50:00Z"/>
          <w:rFonts w:ascii="標楷體" w:eastAsia="標楷體" w:hAnsi="標楷體"/>
        </w:rPr>
      </w:pPr>
      <w:ins w:id="6279" w:author="ST1" w:date="2020-06-09T18:48:00Z">
        <w:del w:id="628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20FCAC1E" w14:textId="1396DCB5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281" w:author="ST1" w:date="2020-06-09T18:48:00Z"/>
          <w:del w:id="6282" w:author="阿毛" w:date="2021-05-21T17:50:00Z"/>
          <w:rFonts w:ascii="標楷體" w:eastAsia="標楷體" w:hAnsi="標楷體"/>
        </w:rPr>
      </w:pPr>
      <w:ins w:id="6283" w:author="ST1" w:date="2020-06-09T18:48:00Z">
        <w:del w:id="628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L9715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  <w:r w:rsidRPr="00542689" w:rsidDel="007154E3">
            <w:rPr>
              <w:rFonts w:ascii="標楷體" w:eastAsia="標楷體" w:hAnsi="標楷體" w:hint="eastAsia"/>
              <w:lang w:eastAsia="zh-HK"/>
            </w:rPr>
            <w:delText>業務專辦照顧十八個月明細表</w:delText>
          </w:r>
        </w:del>
      </w:ins>
    </w:p>
    <w:p w14:paraId="1863BA11" w14:textId="1D9DC228" w:rsidR="005E4D4E" w:rsidRPr="006E3B5B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285" w:author="ST1" w:date="2020-06-09T18:48:00Z"/>
          <w:del w:id="6286" w:author="阿毛" w:date="2021-05-21T17:50:00Z"/>
          <w:rFonts w:ascii="標楷體" w:eastAsia="標楷體" w:hAnsi="標楷體"/>
        </w:rPr>
      </w:pPr>
    </w:p>
    <w:p w14:paraId="44E5D65F" w14:textId="74B1C2EC" w:rsidR="005E4D4E" w:rsidRPr="0090056F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87" w:author="ST1" w:date="2020-06-09T18:48:00Z"/>
          <w:del w:id="6288" w:author="阿毛" w:date="2021-05-21T17:50:00Z"/>
          <w:rFonts w:ascii="標楷體" w:eastAsia="標楷體" w:hAnsi="標楷體"/>
        </w:rPr>
      </w:pPr>
      <w:ins w:id="6289" w:author="ST1" w:date="2020-06-09T18:48:00Z">
        <w:del w:id="6290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滯繳期數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 ~ 99</w:delText>
          </w:r>
        </w:del>
      </w:ins>
    </w:p>
    <w:p w14:paraId="405DDD31" w14:textId="2845DF6E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91" w:author="ST1" w:date="2020-06-09T18:48:00Z"/>
          <w:del w:id="6292" w:author="阿毛" w:date="2021-05-21T17:50:00Z"/>
          <w:rFonts w:ascii="標楷體" w:eastAsia="標楷體" w:hAnsi="標楷體"/>
        </w:rPr>
      </w:pPr>
      <w:ins w:id="6293" w:author="ST1" w:date="2020-06-09T18:48:00Z">
        <w:del w:id="6294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滯繳日數</w:delText>
          </w:r>
          <w:r w:rsidDel="007154E3">
            <w:rPr>
              <w:rFonts w:ascii="標楷體" w:eastAsia="標楷體" w:hAnsi="標楷體" w:hint="eastAsia"/>
            </w:rPr>
            <w:delText xml:space="preserve"> 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: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  <w:r w:rsidRPr="00502E05" w:rsidDel="007154E3">
            <w:rPr>
              <w:rFonts w:ascii="標楷體" w:eastAsia="標楷體" w:hAnsi="標楷體"/>
            </w:rPr>
            <w:delText xml:space="preserve"> ~ </w:delText>
          </w:r>
          <w:r w:rsidRPr="0090056F" w:rsidDel="007154E3">
            <w:rPr>
              <w:rFonts w:ascii="標楷體" w:eastAsia="標楷體" w:hAnsi="標楷體"/>
            </w:rPr>
            <w:delText>999</w:delText>
          </w:r>
        </w:del>
      </w:ins>
    </w:p>
    <w:p w14:paraId="6BFB831B" w14:textId="7CE50FBF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95" w:author="ST1" w:date="2020-06-09T18:48:00Z"/>
          <w:del w:id="6296" w:author="阿毛" w:date="2021-05-21T17:50:00Z"/>
          <w:rFonts w:ascii="標楷體" w:eastAsia="標楷體" w:hAnsi="標楷體"/>
        </w:rPr>
      </w:pPr>
      <w:ins w:id="6297" w:author="ST1" w:date="2020-06-09T18:48:00Z">
        <w:del w:id="6298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撥款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  <w:r w:rsidRPr="0090056F" w:rsidDel="007154E3">
            <w:rPr>
              <w:rFonts w:ascii="標楷體" w:eastAsia="標楷體" w:hAnsi="標楷體" w:hint="eastAsia"/>
            </w:rPr>
            <w:delText>起</w:delText>
          </w:r>
        </w:del>
      </w:ins>
    </w:p>
    <w:p w14:paraId="2AE188A3" w14:textId="5AD99A52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299" w:author="ST1" w:date="2020-06-09T18:48:00Z"/>
          <w:del w:id="6300" w:author="阿毛" w:date="2021-05-21T17:50:00Z"/>
          <w:rFonts w:ascii="標楷體" w:eastAsia="標楷體" w:hAnsi="標楷體"/>
        </w:rPr>
      </w:pPr>
      <w:ins w:id="6301" w:author="ST1" w:date="2020-06-09T18:48:00Z">
        <w:del w:id="6302" w:author="阿毛" w:date="2021-05-21T17:50:00Z">
          <w:r w:rsidRPr="0090056F" w:rsidDel="007154E3">
            <w:rPr>
              <w:rFonts w:ascii="標楷體" w:eastAsia="標楷體" w:hAnsi="標楷體" w:hint="eastAsia"/>
            </w:rPr>
            <w:delText>基礎</w:delText>
          </w:r>
          <w:r w:rsidRPr="00CA6569" w:rsidDel="007154E3">
            <w:rPr>
              <w:rFonts w:ascii="標楷體" w:eastAsia="標楷體" w:hAnsi="標楷體" w:hint="eastAsia"/>
            </w:rPr>
            <w:delText>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  <w:r w:rsidDel="007154E3">
            <w:rPr>
              <w:rFonts w:ascii="標楷體" w:eastAsia="標楷體" w:hAnsi="標楷體"/>
            </w:rPr>
            <w:delText xml:space="preserve"> </w:delText>
          </w:r>
        </w:del>
      </w:ins>
    </w:p>
    <w:p w14:paraId="2943A95C" w14:textId="69021627" w:rsidR="005E4D4E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303" w:author="ST1" w:date="2020-06-09T18:48:00Z"/>
          <w:del w:id="6304" w:author="阿毛" w:date="2021-05-21T17:50:00Z"/>
          <w:rFonts w:ascii="標楷體" w:eastAsia="標楷體" w:hAnsi="標楷體"/>
        </w:rPr>
      </w:pPr>
    </w:p>
    <w:p w14:paraId="23C50797" w14:textId="1018B242" w:rsidR="005E4D4E" w:rsidRPr="00904DBC" w:rsidDel="007154E3" w:rsidRDefault="005E4D4E" w:rsidP="005E4D4E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305" w:author="ST1" w:date="2020-06-09T18:48:00Z"/>
          <w:del w:id="6306" w:author="阿毛" w:date="2021-05-21T17:50:00Z"/>
          <w:rFonts w:ascii="標楷體" w:eastAsia="標楷體" w:hAnsi="標楷體"/>
        </w:rPr>
      </w:pPr>
    </w:p>
    <w:p w14:paraId="58C0E52D" w14:textId="1E7B4A85" w:rsidR="005E4D4E" w:rsidDel="007154E3" w:rsidRDefault="005E4D4E" w:rsidP="005E4D4E">
      <w:pPr>
        <w:autoSpaceDE w:val="0"/>
        <w:autoSpaceDN w:val="0"/>
        <w:adjustRightInd w:val="0"/>
        <w:rPr>
          <w:ins w:id="6307" w:author="ST1" w:date="2020-06-09T18:48:00Z"/>
          <w:del w:id="6308" w:author="阿毛" w:date="2021-05-21T17:50:00Z"/>
          <w:rFonts w:ascii="標楷體" w:hAnsi="標楷體"/>
        </w:rPr>
      </w:pPr>
    </w:p>
    <w:p w14:paraId="7B24C776" w14:textId="7CC1A1B8" w:rsidR="005E4D4E" w:rsidRPr="00AB69BA" w:rsidDel="007154E3" w:rsidRDefault="005E4D4E" w:rsidP="005E4D4E">
      <w:pPr>
        <w:pStyle w:val="a"/>
        <w:rPr>
          <w:ins w:id="6309" w:author="ST1" w:date="2020-06-09T18:48:00Z"/>
          <w:del w:id="6310" w:author="阿毛" w:date="2021-05-21T17:50:00Z"/>
        </w:rPr>
      </w:pPr>
      <w:ins w:id="6311" w:author="ST1" w:date="2020-06-09T18:48:00Z">
        <w:del w:id="6312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5E4D4E" w:rsidRPr="00CA6569" w:rsidDel="007154E3" w14:paraId="52E5C3CC" w14:textId="743AD886" w:rsidTr="005E4D4E">
        <w:trPr>
          <w:trHeight w:val="388"/>
          <w:jc w:val="center"/>
          <w:ins w:id="6313" w:author="ST1" w:date="2020-06-09T18:48:00Z"/>
          <w:del w:id="6314" w:author="阿毛" w:date="2021-05-21T17:50:00Z"/>
        </w:trPr>
        <w:tc>
          <w:tcPr>
            <w:tcW w:w="482" w:type="dxa"/>
            <w:vMerge w:val="restart"/>
          </w:tcPr>
          <w:p w14:paraId="4D04EB15" w14:textId="04D5F5DF" w:rsidR="005E4D4E" w:rsidRPr="00CA6569" w:rsidDel="007154E3" w:rsidRDefault="005E4D4E" w:rsidP="005E4D4E">
            <w:pPr>
              <w:rPr>
                <w:ins w:id="6315" w:author="ST1" w:date="2020-06-09T18:48:00Z"/>
                <w:del w:id="6316" w:author="阿毛" w:date="2021-05-21T17:50:00Z"/>
                <w:rFonts w:ascii="標楷體" w:eastAsia="標楷體" w:hAnsi="標楷體"/>
              </w:rPr>
            </w:pPr>
            <w:ins w:id="6317" w:author="ST1" w:date="2020-06-09T18:48:00Z">
              <w:del w:id="631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50BB7026" w14:textId="5DFC898F" w:rsidR="005E4D4E" w:rsidRPr="00CA6569" w:rsidDel="007154E3" w:rsidRDefault="005E4D4E" w:rsidP="005E4D4E">
            <w:pPr>
              <w:rPr>
                <w:ins w:id="6319" w:author="ST1" w:date="2020-06-09T18:48:00Z"/>
                <w:del w:id="6320" w:author="阿毛" w:date="2021-05-21T17:50:00Z"/>
                <w:rFonts w:ascii="標楷體" w:eastAsia="標楷體" w:hAnsi="標楷體"/>
              </w:rPr>
            </w:pPr>
            <w:ins w:id="6321" w:author="ST1" w:date="2020-06-09T18:48:00Z">
              <w:del w:id="632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41CA54BF" w14:textId="0172C91A" w:rsidR="005E4D4E" w:rsidRPr="00CA6569" w:rsidDel="007154E3" w:rsidRDefault="005E4D4E" w:rsidP="005E4D4E">
            <w:pPr>
              <w:jc w:val="center"/>
              <w:rPr>
                <w:ins w:id="6323" w:author="ST1" w:date="2020-06-09T18:48:00Z"/>
                <w:del w:id="6324" w:author="阿毛" w:date="2021-05-21T17:50:00Z"/>
                <w:rFonts w:ascii="標楷體" w:eastAsia="標楷體" w:hAnsi="標楷體"/>
              </w:rPr>
            </w:pPr>
            <w:ins w:id="6325" w:author="ST1" w:date="2020-06-09T18:48:00Z">
              <w:del w:id="632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0A21EF4B" w14:textId="3DAB6B29" w:rsidR="005E4D4E" w:rsidRPr="00CA6569" w:rsidDel="007154E3" w:rsidRDefault="005E4D4E" w:rsidP="005E4D4E">
            <w:pPr>
              <w:rPr>
                <w:ins w:id="6327" w:author="ST1" w:date="2020-06-09T18:48:00Z"/>
                <w:del w:id="6328" w:author="阿毛" w:date="2021-05-21T17:50:00Z"/>
                <w:rFonts w:ascii="標楷體" w:eastAsia="標楷體" w:hAnsi="標楷體"/>
              </w:rPr>
            </w:pPr>
            <w:ins w:id="6329" w:author="ST1" w:date="2020-06-09T18:48:00Z">
              <w:del w:id="633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5E4D4E" w:rsidRPr="00CA6569" w:rsidDel="007154E3" w14:paraId="205FDAB0" w14:textId="0CC0F8CC" w:rsidTr="005E4D4E">
        <w:trPr>
          <w:trHeight w:val="244"/>
          <w:jc w:val="center"/>
          <w:ins w:id="6331" w:author="ST1" w:date="2020-06-09T18:48:00Z"/>
          <w:del w:id="6332" w:author="阿毛" w:date="2021-05-21T17:50:00Z"/>
        </w:trPr>
        <w:tc>
          <w:tcPr>
            <w:tcW w:w="482" w:type="dxa"/>
            <w:vMerge/>
          </w:tcPr>
          <w:p w14:paraId="539541C0" w14:textId="10917FEC" w:rsidR="005E4D4E" w:rsidRPr="00CA6569" w:rsidDel="007154E3" w:rsidRDefault="005E4D4E" w:rsidP="005E4D4E">
            <w:pPr>
              <w:rPr>
                <w:ins w:id="6333" w:author="ST1" w:date="2020-06-09T18:48:00Z"/>
                <w:del w:id="633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20083805" w14:textId="38E5424C" w:rsidR="005E4D4E" w:rsidRPr="00CA6569" w:rsidDel="007154E3" w:rsidRDefault="005E4D4E" w:rsidP="005E4D4E">
            <w:pPr>
              <w:rPr>
                <w:ins w:id="6335" w:author="ST1" w:date="2020-06-09T18:48:00Z"/>
                <w:del w:id="6336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59E66A" w14:textId="37562CB8" w:rsidR="005E4D4E" w:rsidRPr="00CA6569" w:rsidDel="007154E3" w:rsidRDefault="005E4D4E" w:rsidP="005E4D4E">
            <w:pPr>
              <w:rPr>
                <w:ins w:id="6337" w:author="ST1" w:date="2020-06-09T18:48:00Z"/>
                <w:del w:id="6338" w:author="阿毛" w:date="2021-05-21T17:50:00Z"/>
                <w:rFonts w:ascii="標楷體" w:eastAsia="標楷體" w:hAnsi="標楷體"/>
              </w:rPr>
            </w:pPr>
            <w:ins w:id="6339" w:author="ST1" w:date="2020-06-09T18:48:00Z">
              <w:del w:id="6340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71E95F19" w14:textId="5B53D227" w:rsidR="005E4D4E" w:rsidRPr="00CA6569" w:rsidDel="007154E3" w:rsidRDefault="005E4D4E" w:rsidP="005E4D4E">
            <w:pPr>
              <w:rPr>
                <w:ins w:id="6341" w:author="ST1" w:date="2020-06-09T18:48:00Z"/>
                <w:del w:id="6342" w:author="阿毛" w:date="2021-05-21T17:50:00Z"/>
                <w:rFonts w:ascii="標楷體" w:eastAsia="標楷體" w:hAnsi="標楷體"/>
              </w:rPr>
            </w:pPr>
            <w:ins w:id="6343" w:author="ST1" w:date="2020-06-09T18:48:00Z">
              <w:del w:id="634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20F2462F" w14:textId="7FEEFE6D" w:rsidR="005E4D4E" w:rsidRPr="00CA6569" w:rsidDel="007154E3" w:rsidRDefault="005E4D4E" w:rsidP="005E4D4E">
            <w:pPr>
              <w:rPr>
                <w:ins w:id="6345" w:author="ST1" w:date="2020-06-09T18:48:00Z"/>
                <w:del w:id="6346" w:author="阿毛" w:date="2021-05-21T17:50:00Z"/>
                <w:rFonts w:ascii="標楷體" w:eastAsia="標楷體" w:hAnsi="標楷體"/>
              </w:rPr>
            </w:pPr>
            <w:ins w:id="6347" w:author="ST1" w:date="2020-06-09T18:48:00Z">
              <w:del w:id="634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97B358C" w14:textId="32893CA8" w:rsidR="005E4D4E" w:rsidRPr="00CA6569" w:rsidDel="007154E3" w:rsidRDefault="005E4D4E" w:rsidP="005E4D4E">
            <w:pPr>
              <w:rPr>
                <w:ins w:id="6349" w:author="ST1" w:date="2020-06-09T18:48:00Z"/>
                <w:del w:id="6350" w:author="阿毛" w:date="2021-05-21T17:50:00Z"/>
                <w:rFonts w:ascii="標楷體" w:eastAsia="標楷體" w:hAnsi="標楷體"/>
              </w:rPr>
            </w:pPr>
            <w:ins w:id="6351" w:author="ST1" w:date="2020-06-09T18:48:00Z">
              <w:del w:id="63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56C1DF60" w14:textId="5DA700EF" w:rsidR="005E4D4E" w:rsidRPr="00CA6569" w:rsidDel="007154E3" w:rsidRDefault="005E4D4E" w:rsidP="005E4D4E">
            <w:pPr>
              <w:rPr>
                <w:ins w:id="6353" w:author="ST1" w:date="2020-06-09T18:48:00Z"/>
                <w:del w:id="6354" w:author="阿毛" w:date="2021-05-21T17:50:00Z"/>
                <w:rFonts w:ascii="標楷體" w:eastAsia="標楷體" w:hAnsi="標楷體"/>
              </w:rPr>
            </w:pPr>
            <w:ins w:id="6355" w:author="ST1" w:date="2020-06-09T18:48:00Z">
              <w:del w:id="635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6A34375" w14:textId="6ADBC928" w:rsidR="005E4D4E" w:rsidRPr="00CA6569" w:rsidDel="007154E3" w:rsidRDefault="005E4D4E" w:rsidP="005E4D4E">
            <w:pPr>
              <w:rPr>
                <w:ins w:id="6357" w:author="ST1" w:date="2020-06-09T18:48:00Z"/>
                <w:del w:id="6358" w:author="阿毛" w:date="2021-05-21T17:50:00Z"/>
                <w:rFonts w:ascii="標楷體" w:eastAsia="標楷體" w:hAnsi="標楷體"/>
              </w:rPr>
            </w:pPr>
          </w:p>
        </w:tc>
      </w:tr>
      <w:tr w:rsidR="005E4D4E" w:rsidRPr="00CA6569" w:rsidDel="007154E3" w14:paraId="38C56413" w14:textId="68072B58" w:rsidTr="005E4D4E">
        <w:trPr>
          <w:trHeight w:val="291"/>
          <w:jc w:val="center"/>
          <w:ins w:id="6359" w:author="ST1" w:date="2020-06-09T18:48:00Z"/>
          <w:del w:id="6360" w:author="阿毛" w:date="2021-05-21T17:50:00Z"/>
        </w:trPr>
        <w:tc>
          <w:tcPr>
            <w:tcW w:w="482" w:type="dxa"/>
          </w:tcPr>
          <w:p w14:paraId="18555D18" w14:textId="6A40C351" w:rsidR="005E4D4E" w:rsidRPr="00CA6569" w:rsidDel="007154E3" w:rsidRDefault="005E4D4E" w:rsidP="005E4D4E">
            <w:pPr>
              <w:rPr>
                <w:ins w:id="6361" w:author="ST1" w:date="2020-06-09T18:48:00Z"/>
                <w:del w:id="6362" w:author="阿毛" w:date="2021-05-21T17:50:00Z"/>
                <w:rFonts w:ascii="標楷體" w:eastAsia="標楷體" w:hAnsi="標楷體"/>
              </w:rPr>
            </w:pPr>
            <w:ins w:id="6363" w:author="ST1" w:date="2020-06-09T18:48:00Z">
              <w:del w:id="6364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1DE11C51" w14:textId="14F1D1F7" w:rsidR="005E4D4E" w:rsidRPr="00CA6569" w:rsidDel="007154E3" w:rsidRDefault="005E4D4E" w:rsidP="005E4D4E">
            <w:pPr>
              <w:rPr>
                <w:ins w:id="6365" w:author="ST1" w:date="2020-06-09T18:48:00Z"/>
                <w:del w:id="6366" w:author="阿毛" w:date="2021-05-21T17:50:00Z"/>
                <w:rFonts w:ascii="標楷體" w:eastAsia="標楷體" w:hAnsi="標楷體"/>
              </w:rPr>
            </w:pPr>
            <w:ins w:id="6367" w:author="ST1" w:date="2020-06-09T18:48:00Z">
              <w:del w:id="6368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6008048C" w14:textId="45055C19" w:rsidR="005E4D4E" w:rsidRPr="00CA6569" w:rsidDel="007154E3" w:rsidRDefault="005E4D4E" w:rsidP="005E4D4E">
            <w:pPr>
              <w:rPr>
                <w:ins w:id="6369" w:author="ST1" w:date="2020-06-09T18:48:00Z"/>
                <w:del w:id="6370" w:author="阿毛" w:date="2021-05-21T17:50:00Z"/>
                <w:rFonts w:ascii="標楷體" w:eastAsia="標楷體" w:hAnsi="標楷體" w:cs="新細明體"/>
              </w:rPr>
            </w:pPr>
            <w:ins w:id="6371" w:author="ST1" w:date="2020-06-09T18:48:00Z">
              <w:del w:id="6372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2EA366BF" w14:textId="79AB0FDB" w:rsidR="005E4D4E" w:rsidRPr="00CA6569" w:rsidDel="007154E3" w:rsidRDefault="005E4D4E" w:rsidP="005E4D4E">
            <w:pPr>
              <w:rPr>
                <w:ins w:id="6373" w:author="ST1" w:date="2020-06-09T18:48:00Z"/>
                <w:del w:id="6374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47" w:type="dxa"/>
          </w:tcPr>
          <w:p w14:paraId="4DA978D7" w14:textId="328C5087" w:rsidR="005E4D4E" w:rsidRPr="00CA6569" w:rsidDel="007154E3" w:rsidRDefault="005E4D4E" w:rsidP="005E4D4E">
            <w:pPr>
              <w:rPr>
                <w:ins w:id="6375" w:author="ST1" w:date="2020-06-09T18:48:00Z"/>
                <w:del w:id="637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798DA692" w14:textId="4BFA0A35" w:rsidR="005E4D4E" w:rsidRPr="00CA6569" w:rsidDel="007154E3" w:rsidRDefault="005E4D4E" w:rsidP="005E4D4E">
            <w:pPr>
              <w:rPr>
                <w:ins w:id="6377" w:author="ST1" w:date="2020-06-09T18:48:00Z"/>
                <w:del w:id="637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3C2068" w14:textId="526671D0" w:rsidR="005E4D4E" w:rsidRPr="00CA6569" w:rsidDel="007154E3" w:rsidRDefault="005E4D4E" w:rsidP="005E4D4E">
            <w:pPr>
              <w:rPr>
                <w:ins w:id="6379" w:author="ST1" w:date="2020-06-09T18:48:00Z"/>
                <w:del w:id="6380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7FB408E0" w14:textId="00B62DC9" w:rsidR="005E4D4E" w:rsidRPr="00CA6569" w:rsidDel="007154E3" w:rsidRDefault="005E4D4E" w:rsidP="005E4D4E">
            <w:pPr>
              <w:rPr>
                <w:ins w:id="6381" w:author="ST1" w:date="2020-06-09T18:48:00Z"/>
                <w:del w:id="6382" w:author="阿毛" w:date="2021-05-21T17:50:00Z"/>
                <w:rFonts w:ascii="標楷體" w:eastAsia="標楷體" w:hAnsi="標楷體"/>
              </w:rPr>
            </w:pPr>
            <w:ins w:id="6383" w:author="ST1" w:date="2020-06-09T18:48:00Z">
              <w:del w:id="6384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C392948" w14:textId="2D1BAA9B" w:rsidTr="005E4D4E">
        <w:trPr>
          <w:trHeight w:val="291"/>
          <w:jc w:val="center"/>
          <w:ins w:id="6385" w:author="ST1" w:date="2020-06-09T18:48:00Z"/>
          <w:del w:id="6386" w:author="阿毛" w:date="2021-05-21T17:50:00Z"/>
        </w:trPr>
        <w:tc>
          <w:tcPr>
            <w:tcW w:w="482" w:type="dxa"/>
          </w:tcPr>
          <w:p w14:paraId="079CF98F" w14:textId="60C6AE45" w:rsidR="005E4D4E" w:rsidRPr="00CA6569" w:rsidDel="007154E3" w:rsidRDefault="005E4D4E" w:rsidP="005E4D4E">
            <w:pPr>
              <w:rPr>
                <w:ins w:id="6387" w:author="ST1" w:date="2020-06-09T18:48:00Z"/>
                <w:del w:id="6388" w:author="阿毛" w:date="2021-05-21T17:50:00Z"/>
                <w:rFonts w:ascii="標楷體" w:eastAsia="標楷體" w:hAnsi="標楷體"/>
              </w:rPr>
            </w:pPr>
            <w:ins w:id="6389" w:author="ST1" w:date="2020-06-09T18:48:00Z">
              <w:del w:id="6390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2C1E8F75" w14:textId="74CFAECB" w:rsidR="005E4D4E" w:rsidRPr="00CA6569" w:rsidDel="007154E3" w:rsidRDefault="005E4D4E" w:rsidP="005E4D4E">
            <w:pPr>
              <w:rPr>
                <w:ins w:id="6391" w:author="ST1" w:date="2020-06-09T18:48:00Z"/>
                <w:del w:id="6392" w:author="阿毛" w:date="2021-05-21T17:50:00Z"/>
                <w:rFonts w:ascii="標楷體" w:eastAsia="標楷體" w:hAnsi="標楷體"/>
              </w:rPr>
            </w:pPr>
            <w:ins w:id="6393" w:author="ST1" w:date="2020-06-09T18:48:00Z">
              <w:del w:id="6394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2B72514C" w14:textId="46145368" w:rsidR="005E4D4E" w:rsidRPr="00CA6569" w:rsidDel="007154E3" w:rsidRDefault="005E4D4E" w:rsidP="005E4D4E">
            <w:pPr>
              <w:rPr>
                <w:ins w:id="6395" w:author="ST1" w:date="2020-06-09T18:48:00Z"/>
                <w:del w:id="6396" w:author="阿毛" w:date="2021-05-21T17:50:00Z"/>
                <w:rFonts w:ascii="標楷體" w:eastAsia="標楷體" w:hAnsi="標楷體" w:cs="新細明體"/>
              </w:rPr>
            </w:pPr>
            <w:ins w:id="6397" w:author="ST1" w:date="2020-06-09T18:48:00Z">
              <w:del w:id="6398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</w:delText>
                </w:r>
              </w:del>
            </w:ins>
          </w:p>
        </w:tc>
        <w:tc>
          <w:tcPr>
            <w:tcW w:w="897" w:type="dxa"/>
          </w:tcPr>
          <w:p w14:paraId="5BA5A99F" w14:textId="14D099D8" w:rsidR="005E4D4E" w:rsidRPr="00CA6569" w:rsidDel="007154E3" w:rsidRDefault="005E4D4E" w:rsidP="005E4D4E">
            <w:pPr>
              <w:rPr>
                <w:ins w:id="6399" w:author="ST1" w:date="2020-06-09T18:48:00Z"/>
                <w:del w:id="6400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7D6930DE" w14:textId="21AABDE0" w:rsidR="005E4D4E" w:rsidRPr="00CA6569" w:rsidDel="007154E3" w:rsidRDefault="005E4D4E" w:rsidP="005E4D4E">
            <w:pPr>
              <w:rPr>
                <w:ins w:id="6401" w:author="ST1" w:date="2020-06-09T18:48:00Z"/>
                <w:del w:id="640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784BB5F" w14:textId="2E42FC03" w:rsidR="005E4D4E" w:rsidRPr="00CA6569" w:rsidDel="007154E3" w:rsidRDefault="005E4D4E" w:rsidP="005E4D4E">
            <w:pPr>
              <w:rPr>
                <w:ins w:id="6403" w:author="ST1" w:date="2020-06-09T18:48:00Z"/>
                <w:del w:id="640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A14F5C4" w14:textId="5ACADD6C" w:rsidR="005E4D4E" w:rsidRPr="00CA6569" w:rsidDel="007154E3" w:rsidRDefault="005E4D4E" w:rsidP="005E4D4E">
            <w:pPr>
              <w:rPr>
                <w:ins w:id="6405" w:author="ST1" w:date="2020-06-09T18:48:00Z"/>
                <w:del w:id="6406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21253A45" w14:textId="39AC96A2" w:rsidR="005E4D4E" w:rsidRPr="00CA6569" w:rsidDel="007154E3" w:rsidRDefault="005E4D4E" w:rsidP="005E4D4E">
            <w:pPr>
              <w:rPr>
                <w:ins w:id="6407" w:author="ST1" w:date="2020-06-09T18:48:00Z"/>
                <w:del w:id="6408" w:author="阿毛" w:date="2021-05-21T17:50:00Z"/>
                <w:rFonts w:ascii="標楷體" w:eastAsia="標楷體" w:hAnsi="標楷體"/>
              </w:rPr>
            </w:pPr>
            <w:ins w:id="6409" w:author="ST1" w:date="2020-06-09T18:48:00Z">
              <w:del w:id="641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E058D3" w:rsidDel="007154E3" w14:paraId="2B87BB97" w14:textId="095D11EE" w:rsidTr="005E4D4E">
        <w:trPr>
          <w:trHeight w:val="291"/>
          <w:jc w:val="center"/>
          <w:ins w:id="6411" w:author="ST1" w:date="2020-06-09T18:48:00Z"/>
          <w:del w:id="6412" w:author="阿毛" w:date="2021-05-21T17:50:00Z"/>
        </w:trPr>
        <w:tc>
          <w:tcPr>
            <w:tcW w:w="482" w:type="dxa"/>
          </w:tcPr>
          <w:p w14:paraId="27F17C2F" w14:textId="7D779775" w:rsidR="005E4D4E" w:rsidRPr="00CA6569" w:rsidDel="007154E3" w:rsidRDefault="005E4D4E" w:rsidP="005E4D4E">
            <w:pPr>
              <w:rPr>
                <w:ins w:id="6413" w:author="ST1" w:date="2020-06-09T18:48:00Z"/>
                <w:del w:id="6414" w:author="阿毛" w:date="2021-05-21T17:50:00Z"/>
                <w:rFonts w:ascii="標楷體" w:eastAsia="標楷體" w:hAnsi="標楷體"/>
              </w:rPr>
            </w:pPr>
            <w:ins w:id="6415" w:author="ST1" w:date="2020-06-09T18:48:00Z">
              <w:del w:id="641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7635E66C" w14:textId="6296F9ED" w:rsidR="005E4D4E" w:rsidRPr="00502E05" w:rsidDel="007154E3" w:rsidRDefault="005E4D4E" w:rsidP="005E4D4E">
            <w:pPr>
              <w:rPr>
                <w:ins w:id="6417" w:author="ST1" w:date="2020-06-09T18:48:00Z"/>
                <w:del w:id="6418" w:author="阿毛" w:date="2021-05-21T17:50:00Z"/>
                <w:rFonts w:ascii="標楷體" w:eastAsia="標楷體" w:hAnsi="標楷體"/>
              </w:rPr>
            </w:pPr>
            <w:ins w:id="6419" w:author="ST1" w:date="2020-06-09T18:48:00Z">
              <w:del w:id="6420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</w:del>
            </w:ins>
          </w:p>
        </w:tc>
        <w:tc>
          <w:tcPr>
            <w:tcW w:w="1296" w:type="dxa"/>
          </w:tcPr>
          <w:p w14:paraId="0CD5A4CA" w14:textId="4EBE350F" w:rsidR="005E4D4E" w:rsidRPr="00362205" w:rsidDel="007154E3" w:rsidRDefault="005E4D4E" w:rsidP="005E4D4E">
            <w:pPr>
              <w:rPr>
                <w:ins w:id="6421" w:author="ST1" w:date="2020-06-09T18:48:00Z"/>
                <w:del w:id="6422" w:author="阿毛" w:date="2021-05-21T17:50:00Z"/>
                <w:rFonts w:ascii="標楷體" w:eastAsia="標楷體" w:hAnsi="標楷體"/>
              </w:rPr>
            </w:pPr>
            <w:ins w:id="6423" w:author="ST1" w:date="2020-06-09T18:48:00Z">
              <w:del w:id="6424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B1F8E0E" w14:textId="7206532B" w:rsidR="005E4D4E" w:rsidRPr="00CA6569" w:rsidDel="007154E3" w:rsidRDefault="005E4D4E" w:rsidP="005E4D4E">
            <w:pPr>
              <w:rPr>
                <w:ins w:id="6425" w:author="ST1" w:date="2020-06-09T18:48:00Z"/>
                <w:del w:id="6426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0499A387" w14:textId="77B186D6" w:rsidR="005E4D4E" w:rsidRPr="00CA6569" w:rsidDel="007154E3" w:rsidRDefault="005E4D4E" w:rsidP="005E4D4E">
            <w:pPr>
              <w:rPr>
                <w:ins w:id="6427" w:author="ST1" w:date="2020-06-09T18:48:00Z"/>
                <w:del w:id="6428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5233003" w14:textId="708EC76F" w:rsidR="005E4D4E" w:rsidRPr="00CA6569" w:rsidDel="007154E3" w:rsidRDefault="005E4D4E" w:rsidP="005E4D4E">
            <w:pPr>
              <w:rPr>
                <w:ins w:id="6429" w:author="ST1" w:date="2020-06-09T18:48:00Z"/>
                <w:del w:id="64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1F59EE3" w14:textId="3085EBBB" w:rsidR="005E4D4E" w:rsidRPr="00CA6569" w:rsidDel="007154E3" w:rsidRDefault="005E4D4E" w:rsidP="005E4D4E">
            <w:pPr>
              <w:rPr>
                <w:ins w:id="6431" w:author="ST1" w:date="2020-06-09T18:48:00Z"/>
                <w:del w:id="6432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6DD1BFE" w14:textId="61F8302D" w:rsidR="005E4D4E" w:rsidRPr="00CA6569" w:rsidDel="007154E3" w:rsidRDefault="005E4D4E" w:rsidP="005E4D4E">
            <w:pPr>
              <w:rPr>
                <w:ins w:id="6433" w:author="ST1" w:date="2020-06-09T18:48:00Z"/>
                <w:del w:id="6434" w:author="阿毛" w:date="2021-05-21T17:50:00Z"/>
                <w:rFonts w:ascii="標楷體" w:eastAsia="標楷體" w:hAnsi="標楷體"/>
              </w:rPr>
            </w:pPr>
            <w:ins w:id="6435" w:author="ST1" w:date="2020-06-09T18:48:00Z">
              <w:del w:id="643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與[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滯繳期數</w:delText>
                </w:r>
                <w:r w:rsidDel="007154E3">
                  <w:rPr>
                    <w:rFonts w:ascii="標楷體" w:eastAsia="標楷體" w:hAnsi="標楷體" w:hint="eastAsia"/>
                  </w:rPr>
                  <w:delText>]2選1輸入</w:delText>
                </w:r>
              </w:del>
            </w:ins>
          </w:p>
        </w:tc>
      </w:tr>
      <w:tr w:rsidR="005E4D4E" w:rsidRPr="00E058D3" w:rsidDel="007154E3" w14:paraId="21A17FDE" w14:textId="7CA416A6" w:rsidTr="005E4D4E">
        <w:trPr>
          <w:trHeight w:val="291"/>
          <w:jc w:val="center"/>
          <w:ins w:id="6437" w:author="ST1" w:date="2020-06-09T18:48:00Z"/>
          <w:del w:id="6438" w:author="阿毛" w:date="2021-05-21T17:50:00Z"/>
        </w:trPr>
        <w:tc>
          <w:tcPr>
            <w:tcW w:w="482" w:type="dxa"/>
          </w:tcPr>
          <w:p w14:paraId="113451F2" w14:textId="6A7D3058" w:rsidR="005E4D4E" w:rsidRPr="00CA6569" w:rsidDel="007154E3" w:rsidRDefault="005E4D4E" w:rsidP="005E4D4E">
            <w:pPr>
              <w:rPr>
                <w:ins w:id="6439" w:author="ST1" w:date="2020-06-09T18:48:00Z"/>
                <w:del w:id="6440" w:author="阿毛" w:date="2021-05-21T17:50:00Z"/>
                <w:rFonts w:ascii="標楷體" w:eastAsia="標楷體" w:hAnsi="標楷體"/>
              </w:rPr>
            </w:pPr>
            <w:ins w:id="6441" w:author="ST1" w:date="2020-06-09T18:48:00Z">
              <w:del w:id="644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4</w:delText>
                </w:r>
              </w:del>
            </w:ins>
          </w:p>
        </w:tc>
        <w:tc>
          <w:tcPr>
            <w:tcW w:w="1829" w:type="dxa"/>
          </w:tcPr>
          <w:p w14:paraId="1F386C56" w14:textId="2E096904" w:rsidR="005E4D4E" w:rsidRPr="00502E05" w:rsidDel="007154E3" w:rsidRDefault="005E4D4E" w:rsidP="005E4D4E">
            <w:pPr>
              <w:rPr>
                <w:ins w:id="6443" w:author="ST1" w:date="2020-06-09T18:48:00Z"/>
                <w:del w:id="6444" w:author="阿毛" w:date="2021-05-21T17:50:00Z"/>
                <w:rFonts w:ascii="標楷體" w:eastAsia="標楷體" w:hAnsi="標楷體"/>
              </w:rPr>
            </w:pPr>
            <w:ins w:id="6445" w:author="ST1" w:date="2020-06-09T18:48:00Z">
              <w:del w:id="6446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-止</w:delText>
                </w:r>
              </w:del>
            </w:ins>
          </w:p>
        </w:tc>
        <w:tc>
          <w:tcPr>
            <w:tcW w:w="1296" w:type="dxa"/>
          </w:tcPr>
          <w:p w14:paraId="52A0D44A" w14:textId="58521C54" w:rsidR="005E4D4E" w:rsidRPr="00362205" w:rsidDel="007154E3" w:rsidRDefault="005E4D4E" w:rsidP="005E4D4E">
            <w:pPr>
              <w:rPr>
                <w:ins w:id="6447" w:author="ST1" w:date="2020-06-09T18:48:00Z"/>
                <w:del w:id="6448" w:author="阿毛" w:date="2021-05-21T17:50:00Z"/>
                <w:rFonts w:ascii="標楷體" w:eastAsia="標楷體" w:hAnsi="標楷體"/>
              </w:rPr>
            </w:pPr>
            <w:ins w:id="6449" w:author="ST1" w:date="2020-06-09T18:48:00Z">
              <w:del w:id="6450" w:author="阿毛" w:date="2021-05-21T17:50:00Z">
                <w:r w:rsidRPr="00502E05" w:rsidDel="007154E3">
                  <w:rPr>
                    <w:rFonts w:ascii="標楷體" w:eastAsia="標楷體" w:hAnsi="標楷體"/>
                  </w:rPr>
                  <w:delText>999</w:delText>
                </w:r>
              </w:del>
            </w:ins>
          </w:p>
        </w:tc>
        <w:tc>
          <w:tcPr>
            <w:tcW w:w="897" w:type="dxa"/>
          </w:tcPr>
          <w:p w14:paraId="7EFD0BCC" w14:textId="6115A9EA" w:rsidR="005E4D4E" w:rsidRPr="00CA6569" w:rsidDel="007154E3" w:rsidRDefault="005E4D4E" w:rsidP="005E4D4E">
            <w:pPr>
              <w:rPr>
                <w:ins w:id="6451" w:author="ST1" w:date="2020-06-09T18:48:00Z"/>
                <w:del w:id="6452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4CBA870C" w14:textId="17246953" w:rsidR="005E4D4E" w:rsidRPr="00CA6569" w:rsidDel="007154E3" w:rsidRDefault="005E4D4E" w:rsidP="005E4D4E">
            <w:pPr>
              <w:rPr>
                <w:ins w:id="6453" w:author="ST1" w:date="2020-06-09T18:48:00Z"/>
                <w:del w:id="645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2ADBAD9A" w14:textId="6AE95D88" w:rsidR="005E4D4E" w:rsidRPr="00CA6569" w:rsidDel="007154E3" w:rsidRDefault="005E4D4E" w:rsidP="005E4D4E">
            <w:pPr>
              <w:rPr>
                <w:ins w:id="6455" w:author="ST1" w:date="2020-06-09T18:48:00Z"/>
                <w:del w:id="645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89FC968" w14:textId="15B61615" w:rsidR="005E4D4E" w:rsidRPr="00CA6569" w:rsidDel="007154E3" w:rsidRDefault="005E4D4E" w:rsidP="005E4D4E">
            <w:pPr>
              <w:rPr>
                <w:ins w:id="6457" w:author="ST1" w:date="2020-06-09T18:48:00Z"/>
                <w:del w:id="645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FE7A2A" w14:textId="362676B0" w:rsidR="005E4D4E" w:rsidRPr="00CA6569" w:rsidDel="007154E3" w:rsidRDefault="005E4D4E" w:rsidP="005E4D4E">
            <w:pPr>
              <w:rPr>
                <w:ins w:id="6459" w:author="ST1" w:date="2020-06-09T18:48:00Z"/>
                <w:del w:id="6460" w:author="阿毛" w:date="2021-05-21T17:50:00Z"/>
                <w:rFonts w:ascii="標楷體" w:eastAsia="標楷體" w:hAnsi="標楷體"/>
              </w:rPr>
            </w:pPr>
            <w:ins w:id="6461" w:author="ST1" w:date="2020-06-09T18:48:00Z">
              <w:del w:id="6462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[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Del="007154E3">
                  <w:rPr>
                    <w:rFonts w:ascii="標楷體" w:eastAsia="標楷體" w:hAnsi="標楷體" w:hint="eastAsia"/>
                  </w:rPr>
                  <w:delText>]有值時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必須輸入，</w:delText>
                </w:r>
                <w:r w:rsidDel="007154E3">
                  <w:rPr>
                    <w:rFonts w:ascii="標楷體" w:eastAsia="標楷體" w:hAnsi="標楷體" w:hint="eastAsia"/>
                  </w:rPr>
                  <w:delText>不可小於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滯繳日數</w:delText>
                </w:r>
                <w:r w:rsidDel="007154E3">
                  <w:rPr>
                    <w:rFonts w:ascii="標楷體" w:eastAsia="標楷體" w:hAnsi="標楷體" w:hint="eastAsia"/>
                  </w:rPr>
                  <w:delText>-</w:delText>
                </w:r>
                <w:r w:rsidRPr="00502E05" w:rsidDel="007154E3">
                  <w:rPr>
                    <w:rFonts w:ascii="標楷體" w:eastAsia="標楷體" w:hAnsi="標楷體" w:hint="eastAsia"/>
                  </w:rPr>
                  <w:delText>起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3A809B4A" w14:textId="0633B522" w:rsidTr="005E4D4E">
        <w:trPr>
          <w:trHeight w:val="291"/>
          <w:jc w:val="center"/>
          <w:ins w:id="6463" w:author="ST1" w:date="2020-06-09T18:48:00Z"/>
          <w:del w:id="6464" w:author="阿毛" w:date="2021-05-21T17:50:00Z"/>
        </w:trPr>
        <w:tc>
          <w:tcPr>
            <w:tcW w:w="482" w:type="dxa"/>
          </w:tcPr>
          <w:p w14:paraId="4BB31C9F" w14:textId="0291EED7" w:rsidR="005E4D4E" w:rsidRPr="00CA6569" w:rsidDel="007154E3" w:rsidRDefault="005E4D4E" w:rsidP="005E4D4E">
            <w:pPr>
              <w:rPr>
                <w:ins w:id="6465" w:author="ST1" w:date="2020-06-09T18:48:00Z"/>
                <w:del w:id="6466" w:author="阿毛" w:date="2021-05-21T17:50:00Z"/>
                <w:rFonts w:ascii="標楷體" w:eastAsia="標楷體" w:hAnsi="標楷體"/>
              </w:rPr>
            </w:pPr>
            <w:ins w:id="6467" w:author="ST1" w:date="2020-06-09T18:48:00Z">
              <w:del w:id="646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5</w:delText>
                </w:r>
              </w:del>
            </w:ins>
          </w:p>
        </w:tc>
        <w:tc>
          <w:tcPr>
            <w:tcW w:w="1829" w:type="dxa"/>
          </w:tcPr>
          <w:p w14:paraId="315DE9B6" w14:textId="384C97D8" w:rsidR="005E4D4E" w:rsidRPr="00CA6569" w:rsidDel="007154E3" w:rsidRDefault="005E4D4E" w:rsidP="005E4D4E">
            <w:pPr>
              <w:rPr>
                <w:ins w:id="6469" w:author="ST1" w:date="2020-06-09T18:48:00Z"/>
                <w:del w:id="6470" w:author="阿毛" w:date="2021-05-21T17:50:00Z"/>
                <w:rFonts w:ascii="標楷體" w:eastAsia="標楷體" w:hAnsi="標楷體"/>
              </w:rPr>
            </w:pPr>
            <w:ins w:id="6471" w:author="ST1" w:date="2020-06-09T18:48:00Z">
              <w:del w:id="6472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撥款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ADBBECF" w14:textId="1A2B8719" w:rsidR="005E4D4E" w:rsidRPr="00CA6569" w:rsidDel="007154E3" w:rsidRDefault="005E4D4E" w:rsidP="005E4D4E">
            <w:pPr>
              <w:rPr>
                <w:ins w:id="6473" w:author="ST1" w:date="2020-06-09T18:48:00Z"/>
                <w:del w:id="6474" w:author="阿毛" w:date="2021-05-21T17:50:00Z"/>
                <w:rFonts w:ascii="標楷體" w:eastAsia="標楷體" w:hAnsi="標楷體"/>
              </w:rPr>
            </w:pPr>
            <w:ins w:id="6475" w:author="ST1" w:date="2020-06-09T18:48:00Z">
              <w:del w:id="647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B340747" w14:textId="498C20DC" w:rsidR="005E4D4E" w:rsidRPr="00CA6569" w:rsidDel="007154E3" w:rsidRDefault="005E4D4E" w:rsidP="005E4D4E">
            <w:pPr>
              <w:rPr>
                <w:ins w:id="6477" w:author="ST1" w:date="2020-06-09T18:48:00Z"/>
                <w:del w:id="6478" w:author="阿毛" w:date="2021-05-21T17:50:00Z"/>
                <w:rFonts w:ascii="標楷體" w:eastAsia="標楷體" w:hAnsi="標楷體"/>
              </w:rPr>
            </w:pPr>
            <w:ins w:id="6479" w:author="ST1" w:date="2020-06-09T18:48:00Z">
              <w:del w:id="648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6082733" w14:textId="1FD58698" w:rsidR="005E4D4E" w:rsidRPr="00CA6569" w:rsidDel="007154E3" w:rsidRDefault="005E4D4E" w:rsidP="005E4D4E">
            <w:pPr>
              <w:rPr>
                <w:ins w:id="6481" w:author="ST1" w:date="2020-06-09T18:48:00Z"/>
                <w:del w:id="648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1D4CBC2" w14:textId="595BD395" w:rsidR="005E4D4E" w:rsidRPr="00CA6569" w:rsidDel="007154E3" w:rsidRDefault="005E4D4E" w:rsidP="005E4D4E">
            <w:pPr>
              <w:rPr>
                <w:ins w:id="6483" w:author="ST1" w:date="2020-06-09T18:48:00Z"/>
                <w:del w:id="6484" w:author="阿毛" w:date="2021-05-21T17:50:00Z"/>
                <w:rFonts w:ascii="標楷體" w:eastAsia="標楷體" w:hAnsi="標楷體"/>
              </w:rPr>
            </w:pPr>
            <w:ins w:id="6485" w:author="ST1" w:date="2020-06-09T18:48:00Z">
              <w:del w:id="648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4B99B19C" w14:textId="32D0E4C7" w:rsidR="005E4D4E" w:rsidRPr="00CA6569" w:rsidDel="007154E3" w:rsidRDefault="005E4D4E" w:rsidP="005E4D4E">
            <w:pPr>
              <w:rPr>
                <w:ins w:id="6487" w:author="ST1" w:date="2020-06-09T18:48:00Z"/>
                <w:del w:id="648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23F893C" w14:textId="29F063DC" w:rsidR="005E4D4E" w:rsidRPr="00CA6569" w:rsidDel="007154E3" w:rsidRDefault="005E4D4E" w:rsidP="005E4D4E">
            <w:pPr>
              <w:rPr>
                <w:ins w:id="6489" w:author="ST1" w:date="2020-06-09T18:48:00Z"/>
                <w:del w:id="6490" w:author="阿毛" w:date="2021-05-21T17:50:00Z"/>
                <w:rFonts w:ascii="標楷體" w:eastAsia="標楷體" w:hAnsi="標楷體"/>
              </w:rPr>
            </w:pPr>
            <w:ins w:id="6491" w:author="ST1" w:date="2020-06-09T18:48:00Z">
              <w:del w:id="649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5E4D4E" w:rsidRPr="00CA6569" w:rsidDel="007154E3" w14:paraId="1F0EBD9B" w14:textId="17A3D5C0" w:rsidTr="005E4D4E">
        <w:trPr>
          <w:trHeight w:val="291"/>
          <w:jc w:val="center"/>
          <w:ins w:id="6493" w:author="ST1" w:date="2020-06-09T18:48:00Z"/>
          <w:del w:id="6494" w:author="阿毛" w:date="2021-05-21T17:50:00Z"/>
        </w:trPr>
        <w:tc>
          <w:tcPr>
            <w:tcW w:w="482" w:type="dxa"/>
          </w:tcPr>
          <w:p w14:paraId="72D22D36" w14:textId="2C21C5A1" w:rsidR="005E4D4E" w:rsidDel="007154E3" w:rsidRDefault="005E4D4E" w:rsidP="005E4D4E">
            <w:pPr>
              <w:rPr>
                <w:ins w:id="6495" w:author="ST1" w:date="2020-06-09T18:48:00Z"/>
                <w:del w:id="6496" w:author="阿毛" w:date="2021-05-21T17:50:00Z"/>
                <w:rFonts w:ascii="標楷體" w:eastAsia="標楷體" w:hAnsi="標楷體"/>
              </w:rPr>
            </w:pPr>
            <w:ins w:id="6497" w:author="ST1" w:date="2020-06-09T18:48:00Z">
              <w:del w:id="649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6</w:delText>
                </w:r>
              </w:del>
            </w:ins>
          </w:p>
        </w:tc>
        <w:tc>
          <w:tcPr>
            <w:tcW w:w="1829" w:type="dxa"/>
          </w:tcPr>
          <w:p w14:paraId="041D6DD4" w14:textId="019D8C0C" w:rsidR="005E4D4E" w:rsidRPr="00CA6569" w:rsidDel="007154E3" w:rsidRDefault="005E4D4E" w:rsidP="005E4D4E">
            <w:pPr>
              <w:rPr>
                <w:ins w:id="6499" w:author="ST1" w:date="2020-06-09T18:48:00Z"/>
                <w:del w:id="6500" w:author="阿毛" w:date="2021-05-21T17:50:00Z"/>
                <w:rFonts w:ascii="標楷體" w:eastAsia="標楷體" w:hAnsi="標楷體"/>
              </w:rPr>
            </w:pPr>
            <w:ins w:id="6501" w:author="ST1" w:date="2020-06-09T18:48:00Z">
              <w:del w:id="6502" w:author="阿毛" w:date="2021-05-21T17:50:00Z">
                <w:r w:rsidRPr="00502E05" w:rsidDel="007154E3">
                  <w:rPr>
                    <w:rFonts w:ascii="標楷體" w:eastAsia="標楷體" w:hAnsi="標楷體" w:hint="eastAsia"/>
                  </w:rPr>
                  <w:delText>基礎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日期</w:delText>
                </w:r>
              </w:del>
            </w:ins>
          </w:p>
        </w:tc>
        <w:tc>
          <w:tcPr>
            <w:tcW w:w="1296" w:type="dxa"/>
          </w:tcPr>
          <w:p w14:paraId="780AFF35" w14:textId="2198D88D" w:rsidR="005E4D4E" w:rsidRPr="00362205" w:rsidDel="007154E3" w:rsidRDefault="005E4D4E" w:rsidP="005E4D4E">
            <w:pPr>
              <w:rPr>
                <w:ins w:id="6503" w:author="ST1" w:date="2020-06-09T18:48:00Z"/>
                <w:del w:id="6504" w:author="阿毛" w:date="2021-05-21T17:50:00Z"/>
                <w:rFonts w:ascii="標楷體" w:eastAsia="標楷體" w:hAnsi="標楷體"/>
              </w:rPr>
            </w:pPr>
            <w:ins w:id="6505" w:author="ST1" w:date="2020-06-09T18:48:00Z">
              <w:del w:id="650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58ED8000" w14:textId="61021B7B" w:rsidR="005E4D4E" w:rsidRPr="00CA6569" w:rsidDel="007154E3" w:rsidRDefault="005E4D4E" w:rsidP="005E4D4E">
            <w:pPr>
              <w:rPr>
                <w:ins w:id="6507" w:author="ST1" w:date="2020-06-09T18:48:00Z"/>
                <w:del w:id="6508" w:author="阿毛" w:date="2021-05-21T17:50:00Z"/>
                <w:rFonts w:ascii="標楷體" w:eastAsia="標楷體" w:hAnsi="標楷體" w:cs="新細明體"/>
              </w:rPr>
            </w:pPr>
            <w:ins w:id="6509" w:author="ST1" w:date="2020-06-09T18:48:00Z">
              <w:del w:id="651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2A5461A2" w14:textId="28E52277" w:rsidR="005E4D4E" w:rsidRPr="00CA6569" w:rsidDel="007154E3" w:rsidRDefault="005E4D4E" w:rsidP="005E4D4E">
            <w:pPr>
              <w:rPr>
                <w:ins w:id="6511" w:author="ST1" w:date="2020-06-09T18:48:00Z"/>
                <w:del w:id="65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02325155" w14:textId="23345720" w:rsidR="005E4D4E" w:rsidRPr="00CA6569" w:rsidDel="007154E3" w:rsidRDefault="005E4D4E" w:rsidP="005E4D4E">
            <w:pPr>
              <w:rPr>
                <w:ins w:id="6513" w:author="ST1" w:date="2020-06-09T18:48:00Z"/>
                <w:del w:id="6514" w:author="阿毛" w:date="2021-05-21T17:50:00Z"/>
                <w:rFonts w:ascii="標楷體" w:eastAsia="標楷體" w:hAnsi="標楷體"/>
              </w:rPr>
            </w:pPr>
            <w:ins w:id="6515" w:author="ST1" w:date="2020-06-09T18:48:00Z">
              <w:del w:id="651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5F66D64F" w14:textId="29FF1EE6" w:rsidR="005E4D4E" w:rsidRPr="00CA6569" w:rsidDel="007154E3" w:rsidRDefault="005E4D4E" w:rsidP="005E4D4E">
            <w:pPr>
              <w:rPr>
                <w:ins w:id="6517" w:author="ST1" w:date="2020-06-09T18:48:00Z"/>
                <w:del w:id="651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73889E5" w14:textId="06EEF118" w:rsidR="005E4D4E" w:rsidRPr="00CA6569" w:rsidDel="007154E3" w:rsidRDefault="005E4D4E" w:rsidP="005E4D4E">
            <w:pPr>
              <w:rPr>
                <w:ins w:id="6519" w:author="ST1" w:date="2020-06-09T18:48:00Z"/>
                <w:del w:id="6520" w:author="阿毛" w:date="2021-05-21T17:50:00Z"/>
                <w:rFonts w:ascii="標楷體" w:eastAsia="標楷體" w:hAnsi="標楷體"/>
              </w:rPr>
            </w:pPr>
            <w:ins w:id="6521" w:author="ST1" w:date="2020-06-09T18:48:00Z">
              <w:del w:id="652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</w:tbl>
    <w:p w14:paraId="138CAB9E" w14:textId="034BEACA" w:rsidR="005E4D4E" w:rsidDel="007154E3" w:rsidRDefault="005E4D4E" w:rsidP="005E4D4E">
      <w:pPr>
        <w:rPr>
          <w:ins w:id="6523" w:author="ST1" w:date="2020-06-09T18:48:00Z"/>
          <w:del w:id="6524" w:author="阿毛" w:date="2021-05-21T17:50:00Z"/>
        </w:rPr>
      </w:pPr>
    </w:p>
    <w:p w14:paraId="16A08ABE" w14:textId="17D5228D" w:rsidR="005E4D4E" w:rsidRPr="00BB5548" w:rsidDel="007154E3" w:rsidRDefault="005E4D4E" w:rsidP="005E4D4E">
      <w:pPr>
        <w:pStyle w:val="42"/>
        <w:spacing w:after="72"/>
        <w:ind w:leftChars="0" w:left="0"/>
        <w:rPr>
          <w:ins w:id="6525" w:author="ST1" w:date="2020-06-09T18:48:00Z"/>
          <w:del w:id="6526" w:author="阿毛" w:date="2021-05-21T17:50:00Z"/>
          <w:rFonts w:ascii="標楷體" w:hAnsi="標楷體"/>
        </w:rPr>
      </w:pPr>
      <w:ins w:id="6527" w:author="ST1" w:date="2020-06-09T18:48:00Z">
        <w:del w:id="6528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  <w:r w:rsidRPr="00542689" w:rsidDel="007154E3">
            <w:rPr>
              <w:rFonts w:ascii="標楷體" w:hAnsi="標楷體" w:hint="eastAsia"/>
              <w:lang w:eastAsia="zh-HK"/>
            </w:rPr>
            <w:delText>業務專辦照顧十八個月明細表</w:delText>
          </w:r>
        </w:del>
      </w:ins>
    </w:p>
    <w:p w14:paraId="27F7534C" w14:textId="6A1F27C3" w:rsidR="005E4D4E" w:rsidDel="007154E3" w:rsidRDefault="005E4D4E" w:rsidP="005E4D4E">
      <w:pPr>
        <w:rPr>
          <w:ins w:id="6529" w:author="ST1" w:date="2020-06-09T18:48:00Z"/>
          <w:del w:id="6530" w:author="阿毛" w:date="2021-05-21T17:50:00Z"/>
          <w:rFonts w:ascii="標楷體" w:eastAsia="標楷體" w:hAnsi="標楷體"/>
        </w:rPr>
      </w:pPr>
      <w:ins w:id="6531" w:author="ST1" w:date="2020-06-09T18:48:00Z">
        <w:del w:id="6532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  <w:r w:rsidDel="007154E3">
            <w:rPr>
              <w:rFonts w:ascii="標楷體" w:eastAsia="標楷體" w:hAnsi="標楷體"/>
            </w:rPr>
            <w:delText xml:space="preserve">   </w:delText>
          </w:r>
        </w:del>
      </w:ins>
      <w:ins w:id="6533" w:author="ST1" w:date="2020-06-09T18:48:00Z">
        <w:del w:id="6534" w:author="阿毛" w:date="2021-05-21T17:50:00Z">
          <w:r w:rsidDel="007154E3">
            <w:rPr>
              <w:rFonts w:ascii="標楷體" w:eastAsia="標楷體" w:hAnsi="標楷體"/>
            </w:rPr>
            <w:object w:dxaOrig="1508" w:dyaOrig="1024" w14:anchorId="14FE97B9">
              <v:shape id="_x0000_i1050" type="#_x0000_t75" style="width:75.6pt;height:51pt" o:ole="">
                <v:imagedata r:id="rId90" o:title=""/>
              </v:shape>
              <o:OLEObject Type="Embed" ProgID="Acrobat.Document.DC" ShapeID="_x0000_i1050" DrawAspect="Icon" ObjectID="_1744797257" r:id="rId91"/>
            </w:object>
          </w:r>
        </w:del>
      </w:ins>
    </w:p>
    <w:p w14:paraId="56434DE5" w14:textId="484540AD" w:rsidR="005E4D4E" w:rsidRPr="00BB5548" w:rsidDel="007154E3" w:rsidRDefault="005E4D4E" w:rsidP="005E4D4E">
      <w:pPr>
        <w:rPr>
          <w:ins w:id="6535" w:author="ST1" w:date="2020-06-09T18:48:00Z"/>
          <w:del w:id="6536" w:author="阿毛" w:date="2021-05-21T17:50:00Z"/>
          <w:rFonts w:ascii="標楷體" w:eastAsia="標楷體" w:hAnsi="標楷體"/>
        </w:rPr>
      </w:pPr>
    </w:p>
    <w:p w14:paraId="6F102860" w14:textId="23CF08B6" w:rsidR="005E4D4E" w:rsidDel="007154E3" w:rsidRDefault="005E4D4E" w:rsidP="005E4D4E">
      <w:pPr>
        <w:rPr>
          <w:ins w:id="6537" w:author="ST1" w:date="2020-06-09T18:48:00Z"/>
          <w:del w:id="6538" w:author="阿毛" w:date="2021-05-21T17:50:00Z"/>
        </w:rPr>
      </w:pPr>
    </w:p>
    <w:p w14:paraId="15654DB8" w14:textId="588DFC1E" w:rsidR="00F655ED" w:rsidDel="007154E3" w:rsidRDefault="00F655ED" w:rsidP="00F655ED">
      <w:pPr>
        <w:rPr>
          <w:ins w:id="6539" w:author="ST1" w:date="2020-05-19T18:16:00Z"/>
          <w:del w:id="6540" w:author="阿毛" w:date="2021-05-21T17:50:00Z"/>
        </w:rPr>
      </w:pPr>
    </w:p>
    <w:p w14:paraId="05577435" w14:textId="628E5283" w:rsidR="00A60685" w:rsidDel="007154E3" w:rsidRDefault="00A60685">
      <w:pPr>
        <w:widowControl/>
        <w:rPr>
          <w:ins w:id="6541" w:author="ST1" w:date="2020-09-23T15:24:00Z"/>
          <w:del w:id="6542" w:author="阿毛" w:date="2021-05-21T17:50:00Z"/>
        </w:rPr>
      </w:pPr>
      <w:ins w:id="6543" w:author="ST1" w:date="2020-09-23T15:24:00Z">
        <w:del w:id="6544" w:author="阿毛" w:date="2021-05-21T17:50:00Z">
          <w:r w:rsidDel="007154E3">
            <w:br w:type="page"/>
          </w:r>
        </w:del>
      </w:ins>
    </w:p>
    <w:p w14:paraId="6C6DB526" w14:textId="270E3B47" w:rsidR="00A60685" w:rsidRPr="00D545F1" w:rsidDel="007154E3" w:rsidRDefault="00A60685" w:rsidP="00A60685">
      <w:pPr>
        <w:pStyle w:val="3"/>
        <w:numPr>
          <w:ilvl w:val="2"/>
          <w:numId w:val="6"/>
        </w:numPr>
        <w:rPr>
          <w:ins w:id="6545" w:author="ST1" w:date="2020-09-23T15:24:00Z"/>
          <w:del w:id="6546" w:author="阿毛" w:date="2021-05-21T17:50:00Z"/>
          <w:rFonts w:ascii="標楷體" w:hAnsi="標楷體"/>
        </w:rPr>
      </w:pPr>
      <w:bookmarkStart w:id="6547" w:name="_Toc123139592"/>
      <w:ins w:id="6548" w:author="ST1" w:date="2020-09-23T15:24:00Z">
        <w:del w:id="6549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6放款本息對帳單暨繳息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  <w:bookmarkEnd w:id="6547"/>
        </w:del>
      </w:ins>
    </w:p>
    <w:p w14:paraId="47CB53C3" w14:textId="1FC8D698" w:rsidR="00A60685" w:rsidRPr="00AB69BA" w:rsidDel="007154E3" w:rsidRDefault="00A60685" w:rsidP="00A60685">
      <w:pPr>
        <w:pStyle w:val="a"/>
        <w:rPr>
          <w:ins w:id="6550" w:author="ST1" w:date="2020-09-23T15:24:00Z"/>
          <w:del w:id="6551" w:author="阿毛" w:date="2021-05-21T17:50:00Z"/>
        </w:rPr>
      </w:pPr>
      <w:ins w:id="6552" w:author="ST1" w:date="2020-09-23T15:24:00Z">
        <w:del w:id="6553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A60685" w:rsidRPr="00AB69BA" w:rsidDel="007154E3" w14:paraId="648CD0DD" w14:textId="4804958B" w:rsidTr="008277A7">
        <w:trPr>
          <w:trHeight w:val="277"/>
          <w:ins w:id="6554" w:author="ST1" w:date="2020-09-23T15:24:00Z"/>
          <w:del w:id="655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593B7A" w14:textId="32C1370E" w:rsidR="00A60685" w:rsidRPr="00AB69BA" w:rsidDel="007154E3" w:rsidRDefault="00A60685" w:rsidP="008277A7">
            <w:pPr>
              <w:rPr>
                <w:ins w:id="6556" w:author="ST1" w:date="2020-09-23T15:24:00Z"/>
                <w:del w:id="6557" w:author="阿毛" w:date="2021-05-21T17:50:00Z"/>
                <w:rFonts w:ascii="標楷體" w:eastAsia="標楷體" w:hAnsi="標楷體"/>
              </w:rPr>
            </w:pPr>
            <w:ins w:id="6558" w:author="ST1" w:date="2020-09-23T15:24:00Z">
              <w:del w:id="655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04B96C8" w14:textId="5D4FE98A" w:rsidR="00A60685" w:rsidDel="007154E3" w:rsidRDefault="00A60685" w:rsidP="008277A7">
            <w:pPr>
              <w:rPr>
                <w:ins w:id="6560" w:author="ST1" w:date="2020-09-23T15:24:00Z"/>
                <w:del w:id="6561" w:author="阿毛" w:date="2021-05-21T17:50:00Z"/>
                <w:rFonts w:ascii="標楷體" w:eastAsia="標楷體" w:hAnsi="標楷體"/>
              </w:rPr>
            </w:pPr>
            <w:ins w:id="6562" w:author="ST1" w:date="2020-09-23T15:25:00Z">
              <w:del w:id="6563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放款本息對帳單暨繳息</w:delText>
                </w:r>
                <w:r w:rsidRPr="00C76A83" w:rsidDel="007154E3">
                  <w:rPr>
                    <w:rFonts w:ascii="標楷體" w:eastAsia="標楷體" w:hAnsi="標楷體" w:hint="eastAsia"/>
                    <w:color w:val="000000"/>
                  </w:rPr>
                  <w:delText>通知</w:delText>
                </w:r>
                <w:r w:rsidDel="007154E3">
                  <w:rPr>
                    <w:rFonts w:ascii="標楷體" w:eastAsia="標楷體" w:hAnsi="標楷體" w:hint="eastAsia"/>
                  </w:rPr>
                  <w:delText>單</w:delText>
                </w:r>
              </w:del>
            </w:ins>
          </w:p>
          <w:p w14:paraId="0EE439DF" w14:textId="74D26F4B" w:rsidR="00A60685" w:rsidRPr="003E2496" w:rsidDel="007154E3" w:rsidRDefault="00A60685" w:rsidP="008277A7">
            <w:pPr>
              <w:rPr>
                <w:ins w:id="6564" w:author="ST1" w:date="2020-09-23T15:24:00Z"/>
                <w:del w:id="6565" w:author="阿毛" w:date="2021-05-21T17:50:00Z"/>
                <w:rFonts w:ascii="標楷體" w:eastAsia="標楷體" w:hAnsi="標楷體"/>
              </w:rPr>
            </w:pPr>
            <w:ins w:id="6566" w:author="ST1" w:date="2020-09-23T15:26:00Z">
              <w:del w:id="6567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(配合利率</w:delText>
                </w:r>
              </w:del>
            </w:ins>
            <w:ins w:id="6568" w:author="ST1" w:date="2020-09-23T15:27:00Z">
              <w:del w:id="656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變更作業</w:delText>
                </w:r>
              </w:del>
            </w:ins>
            <w:ins w:id="6570" w:author="ST1" w:date="2020-09-23T15:26:00Z">
              <w:del w:id="6571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)</w:delText>
                </w:r>
              </w:del>
            </w:ins>
          </w:p>
        </w:tc>
      </w:tr>
      <w:tr w:rsidR="00A60685" w:rsidRPr="00AB69BA" w:rsidDel="007154E3" w14:paraId="0ABF0DF3" w14:textId="1817C6A0" w:rsidTr="008277A7">
        <w:trPr>
          <w:trHeight w:val="277"/>
          <w:ins w:id="6572" w:author="ST1" w:date="2020-09-23T15:24:00Z"/>
          <w:del w:id="65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935989D" w14:textId="0F92DE9B" w:rsidR="00A60685" w:rsidRPr="00AB69BA" w:rsidDel="007154E3" w:rsidRDefault="00A60685" w:rsidP="008277A7">
            <w:pPr>
              <w:rPr>
                <w:ins w:id="6574" w:author="ST1" w:date="2020-09-23T15:24:00Z"/>
                <w:del w:id="6575" w:author="阿毛" w:date="2021-05-21T17:50:00Z"/>
                <w:rFonts w:ascii="標楷體" w:eastAsia="標楷體" w:hAnsi="標楷體"/>
              </w:rPr>
            </w:pPr>
            <w:ins w:id="6576" w:author="ST1" w:date="2020-09-23T15:24:00Z">
              <w:del w:id="657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2C68D8" w14:textId="10729DAE" w:rsidR="00A60685" w:rsidRPr="00AB69BA" w:rsidDel="007154E3" w:rsidRDefault="00A60685" w:rsidP="008277A7">
            <w:pPr>
              <w:rPr>
                <w:ins w:id="6578" w:author="ST1" w:date="2020-09-23T15:24:00Z"/>
                <w:del w:id="6579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183FA0D" w14:textId="4936DB43" w:rsidTr="008277A7">
        <w:trPr>
          <w:trHeight w:val="773"/>
          <w:ins w:id="6580" w:author="ST1" w:date="2020-09-23T15:24:00Z"/>
          <w:del w:id="65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86D0D5" w14:textId="47E3E181" w:rsidR="00A60685" w:rsidRPr="00AB69BA" w:rsidDel="007154E3" w:rsidRDefault="00A60685" w:rsidP="008277A7">
            <w:pPr>
              <w:rPr>
                <w:ins w:id="6582" w:author="ST1" w:date="2020-09-23T15:24:00Z"/>
                <w:del w:id="6583" w:author="阿毛" w:date="2021-05-21T17:50:00Z"/>
                <w:rFonts w:ascii="標楷體" w:eastAsia="標楷體" w:hAnsi="標楷體"/>
              </w:rPr>
            </w:pPr>
            <w:ins w:id="6584" w:author="ST1" w:date="2020-09-23T15:24:00Z">
              <w:del w:id="658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066600" w14:textId="0C4EE1BE" w:rsidR="00A60685" w:rsidRPr="00AB69BA" w:rsidDel="007154E3" w:rsidRDefault="00A60685" w:rsidP="008277A7">
            <w:pPr>
              <w:rPr>
                <w:ins w:id="6586" w:author="ST1" w:date="2020-09-23T15:24:00Z"/>
                <w:del w:id="6587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6312AFDA" w14:textId="02BB9818" w:rsidTr="008277A7">
        <w:trPr>
          <w:trHeight w:val="321"/>
          <w:ins w:id="6588" w:author="ST1" w:date="2020-09-23T15:24:00Z"/>
          <w:del w:id="658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F1C7581" w14:textId="3A92CB26" w:rsidR="00A60685" w:rsidRPr="00AB69BA" w:rsidDel="007154E3" w:rsidRDefault="00A60685" w:rsidP="008277A7">
            <w:pPr>
              <w:rPr>
                <w:ins w:id="6590" w:author="ST1" w:date="2020-09-23T15:24:00Z"/>
                <w:del w:id="6591" w:author="阿毛" w:date="2021-05-21T17:50:00Z"/>
                <w:rFonts w:ascii="標楷體" w:eastAsia="標楷體" w:hAnsi="標楷體"/>
              </w:rPr>
            </w:pPr>
            <w:ins w:id="6592" w:author="ST1" w:date="2020-09-23T15:24:00Z">
              <w:del w:id="6593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1D492DB" w14:textId="2C884493" w:rsidR="00A60685" w:rsidRPr="00AB69BA" w:rsidDel="007154E3" w:rsidRDefault="00A60685" w:rsidP="008277A7">
            <w:pPr>
              <w:rPr>
                <w:ins w:id="6594" w:author="ST1" w:date="2020-09-23T15:24:00Z"/>
                <w:del w:id="6595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3A454797" w14:textId="6A9788A2" w:rsidTr="008277A7">
        <w:trPr>
          <w:trHeight w:val="1311"/>
          <w:ins w:id="6596" w:author="ST1" w:date="2020-09-23T15:24:00Z"/>
          <w:del w:id="659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EF1254C" w14:textId="66013866" w:rsidR="00A60685" w:rsidRPr="00AB69BA" w:rsidDel="007154E3" w:rsidRDefault="00A60685" w:rsidP="008277A7">
            <w:pPr>
              <w:rPr>
                <w:ins w:id="6598" w:author="ST1" w:date="2020-09-23T15:24:00Z"/>
                <w:del w:id="6599" w:author="阿毛" w:date="2021-05-21T17:50:00Z"/>
                <w:rFonts w:ascii="標楷體" w:eastAsia="標楷體" w:hAnsi="標楷體"/>
              </w:rPr>
            </w:pPr>
            <w:ins w:id="6600" w:author="ST1" w:date="2020-09-23T15:24:00Z">
              <w:del w:id="6601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430AC0C" w14:textId="57DD9485" w:rsidR="00A60685" w:rsidRPr="00AB69BA" w:rsidDel="007154E3" w:rsidRDefault="00A60685" w:rsidP="008277A7">
            <w:pPr>
              <w:rPr>
                <w:ins w:id="6602" w:author="ST1" w:date="2020-09-23T15:24:00Z"/>
                <w:del w:id="6603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7E0813C6" w14:textId="76FFCD6E" w:rsidTr="008277A7">
        <w:trPr>
          <w:trHeight w:val="278"/>
          <w:ins w:id="6604" w:author="ST1" w:date="2020-09-23T15:24:00Z"/>
          <w:del w:id="660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ED82FAB" w14:textId="1A977EDB" w:rsidR="00A60685" w:rsidRPr="00AB69BA" w:rsidDel="007154E3" w:rsidRDefault="00A60685" w:rsidP="008277A7">
            <w:pPr>
              <w:rPr>
                <w:ins w:id="6606" w:author="ST1" w:date="2020-09-23T15:24:00Z"/>
                <w:del w:id="6607" w:author="阿毛" w:date="2021-05-21T17:50:00Z"/>
                <w:rFonts w:ascii="標楷體" w:eastAsia="標楷體" w:hAnsi="標楷體"/>
              </w:rPr>
            </w:pPr>
            <w:ins w:id="6608" w:author="ST1" w:date="2020-09-23T15:24:00Z">
              <w:del w:id="6609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6A9755C" w14:textId="40EA4903" w:rsidR="00A60685" w:rsidRPr="00AB69BA" w:rsidDel="007154E3" w:rsidRDefault="00A60685" w:rsidP="008277A7">
            <w:pPr>
              <w:rPr>
                <w:ins w:id="6610" w:author="ST1" w:date="2020-09-23T15:24:00Z"/>
                <w:del w:id="6611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5A541C0A" w14:textId="083FCDA6" w:rsidTr="008277A7">
        <w:trPr>
          <w:trHeight w:val="358"/>
          <w:ins w:id="6612" w:author="ST1" w:date="2020-09-23T15:24:00Z"/>
          <w:del w:id="661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6EB8C77" w14:textId="10BE4574" w:rsidR="00A60685" w:rsidRPr="00AB69BA" w:rsidDel="007154E3" w:rsidRDefault="00A60685" w:rsidP="008277A7">
            <w:pPr>
              <w:rPr>
                <w:ins w:id="6614" w:author="ST1" w:date="2020-09-23T15:24:00Z"/>
                <w:del w:id="6615" w:author="阿毛" w:date="2021-05-21T17:50:00Z"/>
                <w:rFonts w:ascii="標楷體" w:eastAsia="標楷體" w:hAnsi="標楷體"/>
              </w:rPr>
            </w:pPr>
            <w:ins w:id="6616" w:author="ST1" w:date="2020-09-23T15:24:00Z">
              <w:del w:id="6617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787CAE" w14:textId="6E7B38D2" w:rsidR="00A60685" w:rsidRPr="00AB69BA" w:rsidDel="007154E3" w:rsidRDefault="00A60685" w:rsidP="008277A7">
            <w:pPr>
              <w:rPr>
                <w:ins w:id="6618" w:author="ST1" w:date="2020-09-23T15:24:00Z"/>
                <w:del w:id="6619" w:author="阿毛" w:date="2021-05-21T17:50:00Z"/>
                <w:rFonts w:ascii="標楷體" w:eastAsia="標楷體" w:hAnsi="標楷體"/>
              </w:rPr>
            </w:pPr>
          </w:p>
        </w:tc>
      </w:tr>
      <w:tr w:rsidR="00A60685" w:rsidRPr="00AB69BA" w:rsidDel="007154E3" w14:paraId="1A508F8C" w14:textId="58A36A93" w:rsidTr="008277A7">
        <w:trPr>
          <w:trHeight w:val="278"/>
          <w:ins w:id="6620" w:author="ST1" w:date="2020-09-23T15:24:00Z"/>
          <w:del w:id="662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7C49CFF" w14:textId="0B1B4040" w:rsidR="00A60685" w:rsidRPr="00AB69BA" w:rsidDel="007154E3" w:rsidRDefault="00A60685" w:rsidP="008277A7">
            <w:pPr>
              <w:rPr>
                <w:ins w:id="6622" w:author="ST1" w:date="2020-09-23T15:24:00Z"/>
                <w:del w:id="6623" w:author="阿毛" w:date="2021-05-21T17:50:00Z"/>
                <w:rFonts w:ascii="標楷體" w:eastAsia="標楷體" w:hAnsi="標楷體"/>
              </w:rPr>
            </w:pPr>
            <w:ins w:id="6624" w:author="ST1" w:date="2020-09-23T15:24:00Z">
              <w:del w:id="6625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C7DC04" w14:textId="2F7C8FBF" w:rsidR="00A60685" w:rsidRPr="00AB69BA" w:rsidDel="007154E3" w:rsidRDefault="00A60685" w:rsidP="008277A7">
            <w:pPr>
              <w:rPr>
                <w:ins w:id="6626" w:author="ST1" w:date="2020-09-23T15:24:00Z"/>
                <w:del w:id="6627" w:author="阿毛" w:date="2021-05-21T17:50:00Z"/>
                <w:rFonts w:ascii="標楷體" w:eastAsia="標楷體" w:hAnsi="標楷體"/>
              </w:rPr>
            </w:pPr>
          </w:p>
        </w:tc>
      </w:tr>
    </w:tbl>
    <w:p w14:paraId="1F9FBEB6" w14:textId="103C8197" w:rsidR="00A60685" w:rsidDel="007154E3" w:rsidRDefault="00A60685" w:rsidP="00A60685">
      <w:pPr>
        <w:rPr>
          <w:ins w:id="6628" w:author="ST1" w:date="2020-09-23T15:24:00Z"/>
          <w:del w:id="6629" w:author="阿毛" w:date="2021-05-21T17:50:00Z"/>
          <w:rFonts w:ascii="標楷體" w:eastAsia="標楷體" w:hAnsi="標楷體"/>
        </w:rPr>
      </w:pPr>
    </w:p>
    <w:p w14:paraId="4E63FF38" w14:textId="612AC445" w:rsidR="00A60685" w:rsidDel="007154E3" w:rsidRDefault="00A60685" w:rsidP="00A60685">
      <w:pPr>
        <w:widowControl/>
        <w:rPr>
          <w:ins w:id="6630" w:author="ST1" w:date="2020-09-23T15:24:00Z"/>
          <w:del w:id="6631" w:author="阿毛" w:date="2021-05-21T17:50:00Z"/>
          <w:rFonts w:ascii="標楷體" w:eastAsia="標楷體" w:hAnsi="標楷體"/>
        </w:rPr>
      </w:pPr>
      <w:ins w:id="6632" w:author="ST1" w:date="2020-09-23T15:24:00Z">
        <w:del w:id="6633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D42DC89" w14:textId="40B87E15" w:rsidR="00A60685" w:rsidRPr="00AB69BA" w:rsidDel="007154E3" w:rsidRDefault="00A60685" w:rsidP="00A60685">
      <w:pPr>
        <w:rPr>
          <w:ins w:id="6634" w:author="ST1" w:date="2020-09-23T15:24:00Z"/>
          <w:del w:id="6635" w:author="阿毛" w:date="2021-05-21T17:50:00Z"/>
          <w:rFonts w:ascii="標楷體" w:eastAsia="標楷體" w:hAnsi="標楷體"/>
        </w:rPr>
      </w:pPr>
    </w:p>
    <w:p w14:paraId="391361C4" w14:textId="07FDB844" w:rsidR="00A60685" w:rsidRPr="00AB69BA" w:rsidDel="007154E3" w:rsidRDefault="00A60685" w:rsidP="00A60685">
      <w:pPr>
        <w:pStyle w:val="a"/>
        <w:rPr>
          <w:ins w:id="6636" w:author="ST1" w:date="2020-09-23T15:24:00Z"/>
          <w:del w:id="6637" w:author="阿毛" w:date="2021-05-21T17:50:00Z"/>
        </w:rPr>
      </w:pPr>
      <w:ins w:id="6638" w:author="ST1" w:date="2020-09-23T15:24:00Z">
        <w:del w:id="6639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379A688E" w14:textId="37CB5C90" w:rsidR="00A60685" w:rsidDel="007154E3" w:rsidRDefault="00A60685" w:rsidP="00A60685">
      <w:pPr>
        <w:adjustRightInd w:val="0"/>
        <w:spacing w:afterLines="20" w:after="72"/>
        <w:ind w:leftChars="472" w:left="1133" w:firstLineChars="200" w:firstLine="480"/>
        <w:rPr>
          <w:ins w:id="6640" w:author="ST1" w:date="2020-09-23T15:24:00Z"/>
          <w:del w:id="6641" w:author="阿毛" w:date="2021-05-21T17:50:00Z"/>
          <w:rFonts w:ascii="標楷體" w:eastAsia="標楷體" w:hAnsi="標楷體" w:cs="標楷體"/>
          <w:kern w:val="0"/>
          <w:szCs w:val="28"/>
        </w:rPr>
      </w:pPr>
      <w:ins w:id="6642" w:author="ST1" w:date="2020-09-23T15:24:00Z">
        <w:del w:id="6643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39A9ECF3" w14:textId="2962F1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44" w:author="ST1" w:date="2020-09-23T15:24:00Z"/>
          <w:del w:id="6645" w:author="阿毛" w:date="2021-05-21T17:50:00Z"/>
          <w:rFonts w:ascii="標楷體" w:eastAsia="標楷體" w:hAnsi="標楷體"/>
        </w:rPr>
      </w:pPr>
      <w:ins w:id="6646" w:author="ST1" w:date="2020-09-23T15:24:00Z">
        <w:del w:id="6647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6F3E631" w14:textId="02D31B48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648" w:author="ST1" w:date="2020-09-23T15:24:00Z"/>
          <w:del w:id="6649" w:author="阿毛" w:date="2021-05-21T17:50:00Z"/>
          <w:rFonts w:ascii="標楷體" w:eastAsia="標楷體" w:hAnsi="標楷體"/>
        </w:rPr>
      </w:pPr>
      <w:ins w:id="6650" w:author="ST1" w:date="2020-09-23T15:24:00Z">
        <w:del w:id="6651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652" w:author="ST1" w:date="2020-09-23T15:25:00Z">
        <w:del w:id="6653" w:author="阿毛" w:date="2021-05-21T17:50:00Z">
          <w:r w:rsidDel="007154E3">
            <w:rPr>
              <w:rFonts w:ascii="標楷體" w:eastAsia="標楷體" w:hAnsi="標楷體" w:hint="eastAsia"/>
            </w:rPr>
            <w:delText>6</w:delText>
          </w:r>
        </w:del>
      </w:ins>
      <w:ins w:id="6654" w:author="ST1" w:date="2020-09-23T15:24:00Z">
        <w:del w:id="6655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656" w:author="ST1" w:date="2020-09-23T15:25:00Z">
        <w:del w:id="6657" w:author="阿毛" w:date="2021-05-21T17:50:00Z">
          <w:r w:rsidDel="007154E3">
            <w:rPr>
              <w:rFonts w:ascii="標楷體" w:eastAsia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eastAsia="標楷體" w:hAnsi="標楷體" w:hint="eastAsia"/>
              <w:color w:val="000000"/>
            </w:rPr>
            <w:delText>通知</w:delText>
          </w:r>
          <w:r w:rsidDel="007154E3">
            <w:rPr>
              <w:rFonts w:ascii="標楷體" w:eastAsia="標楷體" w:hAnsi="標楷體" w:hint="eastAsia"/>
            </w:rPr>
            <w:delText>單</w:delText>
          </w:r>
        </w:del>
      </w:ins>
    </w:p>
    <w:p w14:paraId="15D2BD52" w14:textId="77CA4151" w:rsidR="00A60685" w:rsidRPr="006E3B5B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58" w:author="ST1" w:date="2020-09-23T15:24:00Z"/>
          <w:del w:id="6659" w:author="阿毛" w:date="2021-05-21T17:50:00Z"/>
          <w:rFonts w:ascii="標楷體" w:eastAsia="標楷體" w:hAnsi="標楷體"/>
        </w:rPr>
      </w:pPr>
    </w:p>
    <w:p w14:paraId="50B5AC42" w14:textId="3C2400AC" w:rsidR="00A60685" w:rsidRPr="0090056F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0" w:author="ST1" w:date="2020-09-23T15:24:00Z"/>
          <w:del w:id="6661" w:author="阿毛" w:date="2021-05-21T17:50:00Z"/>
          <w:rFonts w:ascii="標楷體" w:eastAsia="標楷體" w:hAnsi="標楷體"/>
        </w:rPr>
      </w:pPr>
      <w:ins w:id="6662" w:author="ST1" w:date="2020-09-23T15:28:00Z">
        <w:del w:id="6663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1583AB27" w14:textId="6BA8936F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4" w:author="ST1" w:date="2020-09-23T15:24:00Z"/>
          <w:del w:id="6665" w:author="阿毛" w:date="2021-05-21T17:50:00Z"/>
          <w:rFonts w:ascii="標楷體" w:eastAsia="標楷體" w:hAnsi="標楷體"/>
        </w:rPr>
      </w:pPr>
      <w:ins w:id="6666" w:author="ST1" w:date="2020-09-23T15:28:00Z">
        <w:del w:id="6667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7749B5BB" w14:textId="3D2D0BA0" w:rsidR="00A60685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668" w:author="ST1" w:date="2020-09-23T15:24:00Z"/>
          <w:del w:id="6669" w:author="阿毛" w:date="2021-05-21T17:50:00Z"/>
          <w:rFonts w:ascii="標楷體" w:eastAsia="標楷體" w:hAnsi="標楷體"/>
        </w:rPr>
      </w:pPr>
    </w:p>
    <w:p w14:paraId="61CDBA79" w14:textId="0423CE2C" w:rsidR="00A60685" w:rsidRPr="00904DBC" w:rsidDel="007154E3" w:rsidRDefault="00A60685" w:rsidP="00A60685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670" w:author="ST1" w:date="2020-09-23T15:24:00Z"/>
          <w:del w:id="6671" w:author="阿毛" w:date="2021-05-21T17:50:00Z"/>
          <w:rFonts w:ascii="標楷體" w:eastAsia="標楷體" w:hAnsi="標楷體"/>
        </w:rPr>
      </w:pPr>
    </w:p>
    <w:p w14:paraId="2C779165" w14:textId="6CA927AD" w:rsidR="00A60685" w:rsidDel="007154E3" w:rsidRDefault="00A60685" w:rsidP="00A60685">
      <w:pPr>
        <w:autoSpaceDE w:val="0"/>
        <w:autoSpaceDN w:val="0"/>
        <w:adjustRightInd w:val="0"/>
        <w:rPr>
          <w:ins w:id="6672" w:author="ST1" w:date="2020-09-23T15:24:00Z"/>
          <w:del w:id="6673" w:author="阿毛" w:date="2021-05-21T17:50:00Z"/>
          <w:rFonts w:ascii="標楷體" w:hAnsi="標楷體"/>
        </w:rPr>
      </w:pPr>
    </w:p>
    <w:p w14:paraId="02119694" w14:textId="0A324587" w:rsidR="00A60685" w:rsidRPr="00AB69BA" w:rsidDel="007154E3" w:rsidRDefault="00A60685" w:rsidP="00A60685">
      <w:pPr>
        <w:pStyle w:val="a"/>
        <w:rPr>
          <w:ins w:id="6674" w:author="ST1" w:date="2020-09-23T15:24:00Z"/>
          <w:del w:id="6675" w:author="阿毛" w:date="2021-05-21T17:50:00Z"/>
        </w:rPr>
      </w:pPr>
      <w:ins w:id="6676" w:author="ST1" w:date="2020-09-23T15:24:00Z">
        <w:del w:id="6677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A60685" w:rsidRPr="00CA6569" w:rsidDel="007154E3" w14:paraId="224D0EE8" w14:textId="47DB7B07" w:rsidTr="008277A7">
        <w:trPr>
          <w:trHeight w:val="388"/>
          <w:jc w:val="center"/>
          <w:ins w:id="6678" w:author="ST1" w:date="2020-09-23T15:24:00Z"/>
          <w:del w:id="6679" w:author="阿毛" w:date="2021-05-21T17:50:00Z"/>
        </w:trPr>
        <w:tc>
          <w:tcPr>
            <w:tcW w:w="482" w:type="dxa"/>
            <w:vMerge w:val="restart"/>
          </w:tcPr>
          <w:p w14:paraId="77CA58CB" w14:textId="710B578C" w:rsidR="00A60685" w:rsidRPr="00CA6569" w:rsidDel="007154E3" w:rsidRDefault="00A60685" w:rsidP="008277A7">
            <w:pPr>
              <w:rPr>
                <w:ins w:id="6680" w:author="ST1" w:date="2020-09-23T15:24:00Z"/>
                <w:del w:id="6681" w:author="阿毛" w:date="2021-05-21T17:50:00Z"/>
                <w:rFonts w:ascii="標楷體" w:eastAsia="標楷體" w:hAnsi="標楷體"/>
              </w:rPr>
            </w:pPr>
            <w:ins w:id="6682" w:author="ST1" w:date="2020-09-23T15:24:00Z">
              <w:del w:id="668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28BD6A52" w14:textId="0C30511C" w:rsidR="00A60685" w:rsidRPr="00CA6569" w:rsidDel="007154E3" w:rsidRDefault="00A60685" w:rsidP="008277A7">
            <w:pPr>
              <w:rPr>
                <w:ins w:id="6684" w:author="ST1" w:date="2020-09-23T15:24:00Z"/>
                <w:del w:id="6685" w:author="阿毛" w:date="2021-05-21T17:50:00Z"/>
                <w:rFonts w:ascii="標楷體" w:eastAsia="標楷體" w:hAnsi="標楷體"/>
              </w:rPr>
            </w:pPr>
            <w:ins w:id="6686" w:author="ST1" w:date="2020-09-23T15:24:00Z">
              <w:del w:id="668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05A49F0A" w14:textId="226A74CB" w:rsidR="00A60685" w:rsidRPr="00CA6569" w:rsidDel="007154E3" w:rsidRDefault="00A60685" w:rsidP="008277A7">
            <w:pPr>
              <w:jc w:val="center"/>
              <w:rPr>
                <w:ins w:id="6688" w:author="ST1" w:date="2020-09-23T15:24:00Z"/>
                <w:del w:id="6689" w:author="阿毛" w:date="2021-05-21T17:50:00Z"/>
                <w:rFonts w:ascii="標楷體" w:eastAsia="標楷體" w:hAnsi="標楷體"/>
              </w:rPr>
            </w:pPr>
            <w:ins w:id="6690" w:author="ST1" w:date="2020-09-23T15:24:00Z">
              <w:del w:id="669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1775EE8B" w14:textId="0C197649" w:rsidR="00A60685" w:rsidRPr="00CA6569" w:rsidDel="007154E3" w:rsidRDefault="00A60685" w:rsidP="008277A7">
            <w:pPr>
              <w:rPr>
                <w:ins w:id="6692" w:author="ST1" w:date="2020-09-23T15:24:00Z"/>
                <w:del w:id="6693" w:author="阿毛" w:date="2021-05-21T17:50:00Z"/>
                <w:rFonts w:ascii="標楷體" w:eastAsia="標楷體" w:hAnsi="標楷體"/>
              </w:rPr>
            </w:pPr>
            <w:ins w:id="6694" w:author="ST1" w:date="2020-09-23T15:24:00Z">
              <w:del w:id="6695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A60685" w:rsidRPr="00CA6569" w:rsidDel="007154E3" w14:paraId="671DC661" w14:textId="7FE02A2E" w:rsidTr="008277A7">
        <w:trPr>
          <w:trHeight w:val="244"/>
          <w:jc w:val="center"/>
          <w:ins w:id="6696" w:author="ST1" w:date="2020-09-23T15:24:00Z"/>
          <w:del w:id="6697" w:author="阿毛" w:date="2021-05-21T17:50:00Z"/>
        </w:trPr>
        <w:tc>
          <w:tcPr>
            <w:tcW w:w="482" w:type="dxa"/>
            <w:vMerge/>
          </w:tcPr>
          <w:p w14:paraId="0141ADE8" w14:textId="4A0B9156" w:rsidR="00A60685" w:rsidRPr="00CA6569" w:rsidDel="007154E3" w:rsidRDefault="00A60685" w:rsidP="008277A7">
            <w:pPr>
              <w:rPr>
                <w:ins w:id="6698" w:author="ST1" w:date="2020-09-23T15:24:00Z"/>
                <w:del w:id="669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4FB945AB" w14:textId="38D36942" w:rsidR="00A60685" w:rsidRPr="00CA6569" w:rsidDel="007154E3" w:rsidRDefault="00A60685" w:rsidP="008277A7">
            <w:pPr>
              <w:rPr>
                <w:ins w:id="6700" w:author="ST1" w:date="2020-09-23T15:24:00Z"/>
                <w:del w:id="67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1B2874B" w14:textId="5AC8CB90" w:rsidR="00A60685" w:rsidRPr="00CA6569" w:rsidDel="007154E3" w:rsidRDefault="00A60685" w:rsidP="008277A7">
            <w:pPr>
              <w:rPr>
                <w:ins w:id="6702" w:author="ST1" w:date="2020-09-23T15:24:00Z"/>
                <w:del w:id="6703" w:author="阿毛" w:date="2021-05-21T17:50:00Z"/>
                <w:rFonts w:ascii="標楷體" w:eastAsia="標楷體" w:hAnsi="標楷體"/>
              </w:rPr>
            </w:pPr>
            <w:ins w:id="6704" w:author="ST1" w:date="2020-09-23T15:24:00Z">
              <w:del w:id="6705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08FD02D8" w14:textId="10D31BC9" w:rsidR="00A60685" w:rsidRPr="00CA6569" w:rsidDel="007154E3" w:rsidRDefault="00A60685" w:rsidP="008277A7">
            <w:pPr>
              <w:rPr>
                <w:ins w:id="6706" w:author="ST1" w:date="2020-09-23T15:24:00Z"/>
                <w:del w:id="6707" w:author="阿毛" w:date="2021-05-21T17:50:00Z"/>
                <w:rFonts w:ascii="標楷體" w:eastAsia="標楷體" w:hAnsi="標楷體"/>
              </w:rPr>
            </w:pPr>
            <w:ins w:id="6708" w:author="ST1" w:date="2020-09-23T15:24:00Z">
              <w:del w:id="6709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6D62CD97" w14:textId="0DAE329A" w:rsidR="00A60685" w:rsidRPr="00CA6569" w:rsidDel="007154E3" w:rsidRDefault="00A60685" w:rsidP="008277A7">
            <w:pPr>
              <w:rPr>
                <w:ins w:id="6710" w:author="ST1" w:date="2020-09-23T15:24:00Z"/>
                <w:del w:id="6711" w:author="阿毛" w:date="2021-05-21T17:50:00Z"/>
                <w:rFonts w:ascii="標楷體" w:eastAsia="標楷體" w:hAnsi="標楷體"/>
              </w:rPr>
            </w:pPr>
            <w:ins w:id="6712" w:author="ST1" w:date="2020-09-23T15:24:00Z">
              <w:del w:id="6713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027611BF" w14:textId="6CD153DA" w:rsidR="00A60685" w:rsidRPr="00CA6569" w:rsidDel="007154E3" w:rsidRDefault="00A60685" w:rsidP="008277A7">
            <w:pPr>
              <w:rPr>
                <w:ins w:id="6714" w:author="ST1" w:date="2020-09-23T15:24:00Z"/>
                <w:del w:id="6715" w:author="阿毛" w:date="2021-05-21T17:50:00Z"/>
                <w:rFonts w:ascii="標楷體" w:eastAsia="標楷體" w:hAnsi="標楷體"/>
              </w:rPr>
            </w:pPr>
            <w:ins w:id="6716" w:author="ST1" w:date="2020-09-23T15:24:00Z">
              <w:del w:id="6717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0693717B" w14:textId="294EE975" w:rsidR="00A60685" w:rsidRPr="00CA6569" w:rsidDel="007154E3" w:rsidRDefault="00A60685" w:rsidP="008277A7">
            <w:pPr>
              <w:rPr>
                <w:ins w:id="6718" w:author="ST1" w:date="2020-09-23T15:24:00Z"/>
                <w:del w:id="6719" w:author="阿毛" w:date="2021-05-21T17:50:00Z"/>
                <w:rFonts w:ascii="標楷體" w:eastAsia="標楷體" w:hAnsi="標楷體"/>
              </w:rPr>
            </w:pPr>
            <w:ins w:id="6720" w:author="ST1" w:date="2020-09-23T15:24:00Z">
              <w:del w:id="6721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61752BCA" w14:textId="535F08C4" w:rsidR="00A60685" w:rsidRPr="00CA6569" w:rsidDel="007154E3" w:rsidRDefault="00A60685" w:rsidP="008277A7">
            <w:pPr>
              <w:rPr>
                <w:ins w:id="6722" w:author="ST1" w:date="2020-09-23T15:24:00Z"/>
                <w:del w:id="6723" w:author="阿毛" w:date="2021-05-21T17:50:00Z"/>
                <w:rFonts w:ascii="標楷體" w:eastAsia="標楷體" w:hAnsi="標楷體"/>
              </w:rPr>
            </w:pPr>
          </w:p>
        </w:tc>
      </w:tr>
      <w:tr w:rsidR="00A60685" w:rsidRPr="00CA6569" w:rsidDel="007154E3" w14:paraId="619CFA13" w14:textId="0C81F213" w:rsidTr="008277A7">
        <w:trPr>
          <w:trHeight w:val="291"/>
          <w:jc w:val="center"/>
          <w:ins w:id="6724" w:author="ST1" w:date="2020-09-23T15:24:00Z"/>
          <w:del w:id="6725" w:author="阿毛" w:date="2021-05-21T17:50:00Z"/>
        </w:trPr>
        <w:tc>
          <w:tcPr>
            <w:tcW w:w="482" w:type="dxa"/>
          </w:tcPr>
          <w:p w14:paraId="7C505844" w14:textId="20F7142C" w:rsidR="00A60685" w:rsidRPr="00CA6569" w:rsidDel="007154E3" w:rsidRDefault="00A60685" w:rsidP="00A60685">
            <w:pPr>
              <w:rPr>
                <w:ins w:id="6726" w:author="ST1" w:date="2020-09-23T15:24:00Z"/>
                <w:del w:id="6727" w:author="阿毛" w:date="2021-05-21T17:50:00Z"/>
                <w:rFonts w:ascii="標楷體" w:eastAsia="標楷體" w:hAnsi="標楷體"/>
              </w:rPr>
            </w:pPr>
            <w:ins w:id="6728" w:author="ST1" w:date="2020-09-23T15:24:00Z">
              <w:del w:id="672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31573186" w14:textId="0B2158B3" w:rsidR="00A60685" w:rsidRPr="00CA6569" w:rsidDel="007154E3" w:rsidRDefault="00A60685" w:rsidP="00A60685">
            <w:pPr>
              <w:rPr>
                <w:ins w:id="6730" w:author="ST1" w:date="2020-09-23T15:24:00Z"/>
                <w:del w:id="6731" w:author="阿毛" w:date="2021-05-21T17:50:00Z"/>
                <w:rFonts w:ascii="標楷體" w:eastAsia="標楷體" w:hAnsi="標楷體"/>
              </w:rPr>
            </w:pPr>
            <w:ins w:id="6732" w:author="ST1" w:date="2020-09-23T15:28:00Z">
              <w:del w:id="673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7913AF3A" w14:textId="5A29C52A" w:rsidR="00A60685" w:rsidRPr="00CA6569" w:rsidDel="007154E3" w:rsidRDefault="00A60685" w:rsidP="00A60685">
            <w:pPr>
              <w:rPr>
                <w:ins w:id="6734" w:author="ST1" w:date="2020-09-23T15:24:00Z"/>
                <w:del w:id="6735" w:author="阿毛" w:date="2021-05-21T17:50:00Z"/>
                <w:rFonts w:ascii="標楷體" w:eastAsia="標楷體" w:hAnsi="標楷體" w:cs="新細明體"/>
              </w:rPr>
            </w:pPr>
            <w:ins w:id="6736" w:author="ST1" w:date="2020-09-23T15:28:00Z">
              <w:del w:id="6737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03364434" w14:textId="63F957AD" w:rsidR="00A60685" w:rsidRPr="00CA6569" w:rsidDel="007154E3" w:rsidRDefault="00A60685" w:rsidP="00A60685">
            <w:pPr>
              <w:rPr>
                <w:ins w:id="6738" w:author="ST1" w:date="2020-09-23T15:24:00Z"/>
                <w:del w:id="6739" w:author="阿毛" w:date="2021-05-21T17:50:00Z"/>
                <w:rFonts w:ascii="標楷體" w:eastAsia="標楷體" w:hAnsi="標楷體"/>
              </w:rPr>
            </w:pPr>
            <w:ins w:id="6740" w:author="ST1" w:date="2020-09-23T15:28:00Z">
              <w:del w:id="6741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53E32361" w14:textId="6FA5710B" w:rsidR="00A60685" w:rsidRPr="00CA6569" w:rsidDel="007154E3" w:rsidRDefault="00A60685" w:rsidP="00A60685">
            <w:pPr>
              <w:rPr>
                <w:ins w:id="6742" w:author="ST1" w:date="2020-09-23T15:24:00Z"/>
                <w:del w:id="674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4BD12BB0" w14:textId="387FFBB9" w:rsidR="00A60685" w:rsidRPr="00CA6569" w:rsidDel="007154E3" w:rsidRDefault="00A60685" w:rsidP="00A60685">
            <w:pPr>
              <w:rPr>
                <w:ins w:id="6744" w:author="ST1" w:date="2020-09-23T15:24:00Z"/>
                <w:del w:id="6745" w:author="阿毛" w:date="2021-05-21T17:50:00Z"/>
                <w:rFonts w:ascii="標楷體" w:eastAsia="標楷體" w:hAnsi="標楷體"/>
              </w:rPr>
            </w:pPr>
            <w:ins w:id="6746" w:author="ST1" w:date="2020-09-23T15:28:00Z">
              <w:del w:id="6747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3285DB8D" w14:textId="20E8BD7A" w:rsidR="00A60685" w:rsidRPr="00CA6569" w:rsidDel="007154E3" w:rsidRDefault="00A60685" w:rsidP="00A60685">
            <w:pPr>
              <w:rPr>
                <w:ins w:id="6748" w:author="ST1" w:date="2020-09-23T15:24:00Z"/>
                <w:del w:id="6749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5444772E" w14:textId="732278D1" w:rsidR="00A60685" w:rsidRPr="00CA6569" w:rsidDel="007154E3" w:rsidRDefault="00A60685" w:rsidP="00A60685">
            <w:pPr>
              <w:rPr>
                <w:ins w:id="6750" w:author="ST1" w:date="2020-09-23T15:24:00Z"/>
                <w:del w:id="6751" w:author="阿毛" w:date="2021-05-21T17:50:00Z"/>
                <w:rFonts w:ascii="標楷體" w:eastAsia="標楷體" w:hAnsi="標楷體"/>
              </w:rPr>
            </w:pPr>
            <w:ins w:id="6752" w:author="ST1" w:date="2020-09-23T15:28:00Z">
              <w:del w:id="6753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680D0A" w:rsidRPr="00E058D3" w:rsidDel="007154E3" w14:paraId="4EC17DDA" w14:textId="72DBD736" w:rsidTr="008277A7">
        <w:trPr>
          <w:trHeight w:val="291"/>
          <w:jc w:val="center"/>
          <w:ins w:id="6754" w:author="ST1" w:date="2020-09-23T15:24:00Z"/>
          <w:del w:id="6755" w:author="阿毛" w:date="2021-05-21T17:50:00Z"/>
        </w:trPr>
        <w:tc>
          <w:tcPr>
            <w:tcW w:w="482" w:type="dxa"/>
          </w:tcPr>
          <w:p w14:paraId="5E3286FD" w14:textId="0E797611" w:rsidR="00680D0A" w:rsidRPr="00CA6569" w:rsidDel="007154E3" w:rsidRDefault="00680D0A" w:rsidP="00680D0A">
            <w:pPr>
              <w:rPr>
                <w:ins w:id="6756" w:author="ST1" w:date="2020-09-23T15:24:00Z"/>
                <w:del w:id="6757" w:author="阿毛" w:date="2021-05-21T17:50:00Z"/>
                <w:rFonts w:ascii="標楷體" w:eastAsia="標楷體" w:hAnsi="標楷體"/>
              </w:rPr>
            </w:pPr>
            <w:ins w:id="6758" w:author="ST1" w:date="2020-09-23T15:24:00Z">
              <w:del w:id="6759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53717AD1" w14:textId="4A1D37F5" w:rsidR="00680D0A" w:rsidRPr="00CA6569" w:rsidDel="007154E3" w:rsidRDefault="00680D0A" w:rsidP="00680D0A">
            <w:pPr>
              <w:rPr>
                <w:ins w:id="6760" w:author="ST1" w:date="2020-09-23T15:24:00Z"/>
                <w:del w:id="6761" w:author="阿毛" w:date="2021-05-21T17:50:00Z"/>
                <w:rFonts w:ascii="標楷體" w:eastAsia="標楷體" w:hAnsi="標楷體"/>
              </w:rPr>
            </w:pPr>
            <w:ins w:id="6762" w:author="ST1" w:date="2020-09-23T15:29:00Z">
              <w:del w:id="6763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38174C6" w14:textId="20E088C0" w:rsidR="00680D0A" w:rsidRPr="00CA6569" w:rsidDel="007154E3" w:rsidRDefault="00680D0A" w:rsidP="00680D0A">
            <w:pPr>
              <w:rPr>
                <w:ins w:id="6764" w:author="ST1" w:date="2020-09-23T15:24:00Z"/>
                <w:del w:id="6765" w:author="阿毛" w:date="2021-05-21T17:50:00Z"/>
                <w:rFonts w:ascii="標楷體" w:eastAsia="標楷體" w:hAnsi="標楷體" w:cs="新細明體"/>
              </w:rPr>
            </w:pPr>
            <w:ins w:id="6766" w:author="ST1" w:date="2020-09-23T15:29:00Z">
              <w:del w:id="6767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5869A965" w14:textId="60EAEB1D" w:rsidR="00680D0A" w:rsidRPr="00CA6569" w:rsidDel="007154E3" w:rsidRDefault="00680D0A" w:rsidP="00680D0A">
            <w:pPr>
              <w:rPr>
                <w:ins w:id="6768" w:author="ST1" w:date="2020-09-23T15:24:00Z"/>
                <w:del w:id="6769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8945CE2" w14:textId="2F4AAEAC" w:rsidR="00680D0A" w:rsidRPr="00CA6569" w:rsidDel="007154E3" w:rsidRDefault="00680D0A" w:rsidP="00680D0A">
            <w:pPr>
              <w:rPr>
                <w:ins w:id="6770" w:author="ST1" w:date="2020-09-23T15:24:00Z"/>
                <w:del w:id="677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EBC3819" w14:textId="5F1BCEFB" w:rsidR="00680D0A" w:rsidRPr="00CA6569" w:rsidDel="007154E3" w:rsidRDefault="00680D0A" w:rsidP="00680D0A">
            <w:pPr>
              <w:rPr>
                <w:ins w:id="6772" w:author="ST1" w:date="2020-09-23T15:24:00Z"/>
                <w:del w:id="677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35C0E36F" w14:textId="48E04C7F" w:rsidR="00680D0A" w:rsidRPr="00CA6569" w:rsidDel="007154E3" w:rsidRDefault="00680D0A" w:rsidP="00680D0A">
            <w:pPr>
              <w:rPr>
                <w:ins w:id="6774" w:author="ST1" w:date="2020-09-23T15:24:00Z"/>
                <w:del w:id="6775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3E1F6AF" w14:textId="63CAB703" w:rsidR="00680D0A" w:rsidRPr="00CA6569" w:rsidDel="007154E3" w:rsidRDefault="00680D0A" w:rsidP="00680D0A">
            <w:pPr>
              <w:rPr>
                <w:ins w:id="6776" w:author="ST1" w:date="2020-09-23T15:24:00Z"/>
                <w:del w:id="6777" w:author="阿毛" w:date="2021-05-21T17:50:00Z"/>
                <w:rFonts w:ascii="標楷體" w:eastAsia="標楷體" w:hAnsi="標楷體"/>
              </w:rPr>
            </w:pPr>
            <w:ins w:id="6778" w:author="ST1" w:date="2020-09-23T16:26:00Z">
              <w:del w:id="6779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時表示列印當次全部戶號</w:delText>
                </w:r>
              </w:del>
            </w:ins>
          </w:p>
        </w:tc>
      </w:tr>
      <w:tr w:rsidR="00680D0A" w:rsidRPr="00E058D3" w:rsidDel="007154E3" w14:paraId="4292FC82" w14:textId="22A85B62" w:rsidTr="008277A7">
        <w:trPr>
          <w:trHeight w:val="291"/>
          <w:jc w:val="center"/>
          <w:ins w:id="6780" w:author="ST1" w:date="2020-09-23T15:24:00Z"/>
          <w:del w:id="6781" w:author="阿毛" w:date="2021-05-21T17:50:00Z"/>
        </w:trPr>
        <w:tc>
          <w:tcPr>
            <w:tcW w:w="482" w:type="dxa"/>
          </w:tcPr>
          <w:p w14:paraId="7005EBB5" w14:textId="77AD9E95" w:rsidR="00680D0A" w:rsidRPr="00CA6569" w:rsidDel="007154E3" w:rsidRDefault="00680D0A" w:rsidP="00680D0A">
            <w:pPr>
              <w:rPr>
                <w:ins w:id="6782" w:author="ST1" w:date="2020-09-23T15:24:00Z"/>
                <w:del w:id="6783" w:author="阿毛" w:date="2021-05-21T17:50:00Z"/>
                <w:rFonts w:ascii="標楷體" w:eastAsia="標楷體" w:hAnsi="標楷體"/>
              </w:rPr>
            </w:pPr>
            <w:ins w:id="6784" w:author="ST1" w:date="2020-09-23T15:24:00Z">
              <w:del w:id="6785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2E3084F4" w14:textId="5AA9BC6E" w:rsidR="00680D0A" w:rsidRPr="00502E05" w:rsidDel="007154E3" w:rsidRDefault="00680D0A" w:rsidP="00680D0A">
            <w:pPr>
              <w:rPr>
                <w:ins w:id="6786" w:author="ST1" w:date="2020-09-23T15:24:00Z"/>
                <w:del w:id="6787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6694468" w14:textId="3CAE9D01" w:rsidR="00680D0A" w:rsidRPr="00362205" w:rsidDel="007154E3" w:rsidRDefault="00680D0A" w:rsidP="00680D0A">
            <w:pPr>
              <w:rPr>
                <w:ins w:id="6788" w:author="ST1" w:date="2020-09-23T15:24:00Z"/>
                <w:del w:id="6789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5F72135C" w14:textId="11CA0F6D" w:rsidR="00680D0A" w:rsidRPr="00CA6569" w:rsidDel="007154E3" w:rsidRDefault="00680D0A" w:rsidP="00680D0A">
            <w:pPr>
              <w:rPr>
                <w:ins w:id="6790" w:author="ST1" w:date="2020-09-23T15:24:00Z"/>
                <w:del w:id="6791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365D9880" w14:textId="0FBE76D5" w:rsidR="00680D0A" w:rsidRPr="00CA6569" w:rsidDel="007154E3" w:rsidRDefault="00680D0A" w:rsidP="00680D0A">
            <w:pPr>
              <w:rPr>
                <w:ins w:id="6792" w:author="ST1" w:date="2020-09-23T15:24:00Z"/>
                <w:del w:id="679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3FB02571" w14:textId="18E17FA1" w:rsidR="00680D0A" w:rsidRPr="00CA6569" w:rsidDel="007154E3" w:rsidRDefault="00680D0A" w:rsidP="00680D0A">
            <w:pPr>
              <w:rPr>
                <w:ins w:id="6794" w:author="ST1" w:date="2020-09-23T15:24:00Z"/>
                <w:del w:id="6795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639929B4" w14:textId="1DEA0A73" w:rsidR="00680D0A" w:rsidRPr="00CA6569" w:rsidDel="007154E3" w:rsidRDefault="00680D0A" w:rsidP="00680D0A">
            <w:pPr>
              <w:rPr>
                <w:ins w:id="6796" w:author="ST1" w:date="2020-09-23T15:24:00Z"/>
                <w:del w:id="6797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05E1CD70" w14:textId="369F91C7" w:rsidR="00680D0A" w:rsidRPr="00CA6569" w:rsidDel="007154E3" w:rsidRDefault="00680D0A" w:rsidP="00680D0A">
            <w:pPr>
              <w:rPr>
                <w:ins w:id="6798" w:author="ST1" w:date="2020-09-23T15:24:00Z"/>
                <w:del w:id="6799" w:author="阿毛" w:date="2021-05-21T17:50:00Z"/>
                <w:rFonts w:ascii="標楷體" w:eastAsia="標楷體" w:hAnsi="標楷體"/>
              </w:rPr>
            </w:pPr>
          </w:p>
        </w:tc>
      </w:tr>
    </w:tbl>
    <w:p w14:paraId="7BF0CD74" w14:textId="2FC67B25" w:rsidR="00A60685" w:rsidDel="007154E3" w:rsidRDefault="00A60685" w:rsidP="00A60685">
      <w:pPr>
        <w:rPr>
          <w:ins w:id="6800" w:author="ST1" w:date="2020-09-23T15:24:00Z"/>
          <w:del w:id="6801" w:author="阿毛" w:date="2021-05-21T17:50:00Z"/>
        </w:rPr>
      </w:pPr>
    </w:p>
    <w:p w14:paraId="6006E24F" w14:textId="065794DB" w:rsidR="00A60685" w:rsidRPr="00BB5548" w:rsidDel="007154E3" w:rsidRDefault="00A60685" w:rsidP="00A60685">
      <w:pPr>
        <w:pStyle w:val="42"/>
        <w:spacing w:after="72"/>
        <w:ind w:leftChars="0" w:left="0"/>
        <w:rPr>
          <w:ins w:id="6802" w:author="ST1" w:date="2020-09-23T15:24:00Z"/>
          <w:del w:id="6803" w:author="阿毛" w:date="2021-05-21T17:50:00Z"/>
          <w:rFonts w:ascii="標楷體" w:hAnsi="標楷體"/>
        </w:rPr>
      </w:pPr>
      <w:ins w:id="6804" w:author="ST1" w:date="2020-09-23T15:24:00Z">
        <w:del w:id="6805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6806" w:author="ST1" w:date="2020-09-23T15:29:00Z">
        <w:del w:id="6807" w:author="阿毛" w:date="2021-05-21T17:50:00Z">
          <w:r w:rsidDel="007154E3">
            <w:rPr>
              <w:rFonts w:ascii="標楷體" w:hAnsi="標楷體" w:hint="eastAsia"/>
            </w:rPr>
            <w:delText>放款本息對帳單暨繳息</w:delText>
          </w:r>
          <w:r w:rsidRPr="00C76A83" w:rsidDel="007154E3">
            <w:rPr>
              <w:rFonts w:ascii="標楷體" w:hAnsi="標楷體" w:hint="eastAsia"/>
              <w:color w:val="000000"/>
            </w:rPr>
            <w:delText>通知</w:delText>
          </w:r>
          <w:r w:rsidDel="007154E3">
            <w:rPr>
              <w:rFonts w:ascii="標楷體" w:hAnsi="標楷體" w:hint="eastAsia"/>
            </w:rPr>
            <w:delText>單</w:delText>
          </w:r>
        </w:del>
      </w:ins>
    </w:p>
    <w:p w14:paraId="33016C68" w14:textId="5BFBD0C6" w:rsidR="008277A7" w:rsidDel="007154E3" w:rsidRDefault="00A60685" w:rsidP="00A60685">
      <w:pPr>
        <w:rPr>
          <w:ins w:id="6808" w:author="ST1" w:date="2020-09-23T16:21:00Z"/>
          <w:del w:id="6809" w:author="阿毛" w:date="2021-05-21T17:50:00Z"/>
          <w:rFonts w:ascii="標楷體" w:eastAsia="標楷體" w:hAnsi="標楷體"/>
        </w:rPr>
      </w:pPr>
      <w:ins w:id="6810" w:author="ST1" w:date="2020-09-23T15:24:00Z">
        <w:del w:id="6811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6812" w:author="ST1" w:date="2020-09-23T16:27:00Z">
        <w:del w:id="6813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EC33418">
              <v:shape id="_x0000_i1051" type="#_x0000_t75" style="width:76.2pt;height:52.2pt" o:ole="">
                <v:imagedata r:id="rId92" o:title=""/>
              </v:shape>
              <o:OLEObject Type="Embed" ProgID="Acrobat.Document.DC" ShapeID="_x0000_i1051" DrawAspect="Icon" ObjectID="_1744797258" r:id="rId93"/>
            </w:object>
          </w:r>
        </w:del>
      </w:ins>
    </w:p>
    <w:p w14:paraId="4CD9B604" w14:textId="1AC376B0" w:rsidR="008277A7" w:rsidDel="007154E3" w:rsidRDefault="008277A7">
      <w:pPr>
        <w:widowControl/>
        <w:rPr>
          <w:ins w:id="6814" w:author="ST1" w:date="2020-09-23T16:21:00Z"/>
          <w:del w:id="6815" w:author="阿毛" w:date="2021-05-21T17:50:00Z"/>
          <w:rFonts w:ascii="標楷體" w:eastAsia="標楷體" w:hAnsi="標楷體"/>
        </w:rPr>
      </w:pPr>
      <w:ins w:id="6816" w:author="ST1" w:date="2020-09-23T16:21:00Z">
        <w:del w:id="6817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6B85CB94" w14:textId="22A0EE30" w:rsidR="008277A7" w:rsidRPr="00D545F1" w:rsidDel="007154E3" w:rsidRDefault="008277A7" w:rsidP="008277A7">
      <w:pPr>
        <w:pStyle w:val="3"/>
        <w:numPr>
          <w:ilvl w:val="2"/>
          <w:numId w:val="6"/>
        </w:numPr>
        <w:rPr>
          <w:ins w:id="6818" w:author="ST1" w:date="2020-09-23T16:21:00Z"/>
          <w:del w:id="6819" w:author="阿毛" w:date="2021-05-21T17:50:00Z"/>
          <w:rFonts w:ascii="標楷體" w:hAnsi="標楷體"/>
        </w:rPr>
      </w:pPr>
      <w:bookmarkStart w:id="6820" w:name="_Toc123139593"/>
      <w:ins w:id="6821" w:author="ST1" w:date="2020-09-23T16:21:00Z">
        <w:del w:id="6822" w:author="阿毛" w:date="2021-05-21T17:50:00Z">
          <w:r w:rsidDel="007154E3">
            <w:rPr>
              <w:rFonts w:ascii="標楷體" w:hAnsi="標楷體"/>
            </w:rPr>
            <w:delText>L971</w:delText>
          </w:r>
          <w:r w:rsidDel="007154E3">
            <w:rPr>
              <w:rFonts w:ascii="標楷體" w:hAnsi="標楷體" w:hint="eastAsia"/>
            </w:rPr>
            <w:delText>7</w:delText>
          </w:r>
          <w:r w:rsidRPr="008277A7" w:rsidDel="007154E3">
            <w:rPr>
              <w:rFonts w:ascii="標楷體" w:hAnsi="標楷體" w:hint="eastAsia"/>
            </w:rPr>
            <w:delText>火險及地震險保費繳款通知單</w:delText>
          </w:r>
          <w:bookmarkEnd w:id="6820"/>
        </w:del>
      </w:ins>
    </w:p>
    <w:p w14:paraId="06DFD67E" w14:textId="776F5362" w:rsidR="008277A7" w:rsidRPr="00AB69BA" w:rsidDel="007154E3" w:rsidRDefault="008277A7" w:rsidP="008277A7">
      <w:pPr>
        <w:pStyle w:val="a"/>
        <w:rPr>
          <w:ins w:id="6823" w:author="ST1" w:date="2020-09-23T16:21:00Z"/>
          <w:del w:id="6824" w:author="阿毛" w:date="2021-05-21T17:50:00Z"/>
        </w:rPr>
      </w:pPr>
      <w:ins w:id="6825" w:author="ST1" w:date="2020-09-23T16:21:00Z">
        <w:del w:id="6826" w:author="阿毛" w:date="2021-05-21T17:50:00Z">
          <w:r w:rsidRPr="00AB69BA" w:rsidDel="007154E3">
            <w:delText>功能說明</w:delText>
          </w:r>
        </w:del>
      </w:ins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8277A7" w:rsidRPr="00AB69BA" w:rsidDel="007154E3" w14:paraId="6F4C7ABE" w14:textId="69730EBB" w:rsidTr="008277A7">
        <w:trPr>
          <w:trHeight w:val="277"/>
          <w:ins w:id="6827" w:author="ST1" w:date="2020-09-23T16:21:00Z"/>
          <w:del w:id="682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4345EA3" w14:textId="02FBF74D" w:rsidR="008277A7" w:rsidRPr="00AB69BA" w:rsidDel="007154E3" w:rsidRDefault="008277A7" w:rsidP="008277A7">
            <w:pPr>
              <w:rPr>
                <w:ins w:id="6829" w:author="ST1" w:date="2020-09-23T16:21:00Z"/>
                <w:del w:id="6830" w:author="阿毛" w:date="2021-05-21T17:50:00Z"/>
                <w:rFonts w:ascii="標楷體" w:eastAsia="標楷體" w:hAnsi="標楷體"/>
              </w:rPr>
            </w:pPr>
            <w:ins w:id="6831" w:author="ST1" w:date="2020-09-23T16:21:00Z">
              <w:del w:id="683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功能名稱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81F7C43" w14:textId="331B9A97" w:rsidR="008277A7" w:rsidDel="007154E3" w:rsidRDefault="008277A7" w:rsidP="008277A7">
            <w:pPr>
              <w:rPr>
                <w:ins w:id="6833" w:author="ST1" w:date="2020-09-23T16:21:00Z"/>
                <w:del w:id="6834" w:author="阿毛" w:date="2021-05-21T17:50:00Z"/>
                <w:rFonts w:ascii="標楷體" w:eastAsia="標楷體" w:hAnsi="標楷體"/>
              </w:rPr>
            </w:pPr>
            <w:ins w:id="6835" w:author="ST1" w:date="2020-09-23T16:21:00Z">
              <w:del w:id="6836" w:author="阿毛" w:date="2021-05-21T17:50:00Z">
                <w:r w:rsidRPr="008277A7" w:rsidDel="007154E3">
                  <w:rPr>
                    <w:rFonts w:ascii="標楷體" w:eastAsia="標楷體" w:hAnsi="標楷體" w:hint="eastAsia"/>
                  </w:rPr>
                  <w:delText>火險及地震險保費繳款通知單</w:delText>
                </w:r>
              </w:del>
            </w:ins>
          </w:p>
          <w:p w14:paraId="6AEF0981" w14:textId="43748DDC" w:rsidR="008277A7" w:rsidRPr="003E2496" w:rsidDel="007154E3" w:rsidRDefault="008277A7" w:rsidP="008277A7">
            <w:pPr>
              <w:rPr>
                <w:ins w:id="6837" w:author="ST1" w:date="2020-09-23T16:21:00Z"/>
                <w:del w:id="6838" w:author="阿毛" w:date="2021-05-21T17:50:00Z"/>
                <w:rFonts w:ascii="標楷體" w:eastAsia="標楷體" w:hAnsi="標楷體"/>
              </w:rPr>
            </w:pPr>
            <w:ins w:id="6839" w:author="ST1" w:date="2020-09-23T16:21:00Z">
              <w:del w:id="684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(配合火險作業)</w:delText>
                </w:r>
              </w:del>
            </w:ins>
          </w:p>
        </w:tc>
      </w:tr>
      <w:tr w:rsidR="008277A7" w:rsidRPr="00AB69BA" w:rsidDel="007154E3" w14:paraId="2EBADAF0" w14:textId="61C6E332" w:rsidTr="008277A7">
        <w:trPr>
          <w:trHeight w:val="277"/>
          <w:ins w:id="6841" w:author="ST1" w:date="2020-09-23T16:21:00Z"/>
          <w:del w:id="68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40DC5FB" w14:textId="3B2AE32F" w:rsidR="008277A7" w:rsidRPr="00AB69BA" w:rsidDel="007154E3" w:rsidRDefault="008277A7" w:rsidP="008277A7">
            <w:pPr>
              <w:rPr>
                <w:ins w:id="6843" w:author="ST1" w:date="2020-09-23T16:21:00Z"/>
                <w:del w:id="6844" w:author="阿毛" w:date="2021-05-21T17:50:00Z"/>
                <w:rFonts w:ascii="標楷體" w:eastAsia="標楷體" w:hAnsi="標楷體"/>
              </w:rPr>
            </w:pPr>
            <w:ins w:id="6845" w:author="ST1" w:date="2020-09-23T16:21:00Z">
              <w:del w:id="684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進入條件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F710ADE" w14:textId="775A644D" w:rsidR="008277A7" w:rsidRPr="00AB69BA" w:rsidDel="007154E3" w:rsidRDefault="008277A7" w:rsidP="008277A7">
            <w:pPr>
              <w:rPr>
                <w:ins w:id="6847" w:author="ST1" w:date="2020-09-23T16:21:00Z"/>
                <w:del w:id="6848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35763D9E" w14:textId="5D3EC201" w:rsidTr="008277A7">
        <w:trPr>
          <w:trHeight w:val="773"/>
          <w:ins w:id="6849" w:author="ST1" w:date="2020-09-23T16:21:00Z"/>
          <w:del w:id="685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16DFF6E" w14:textId="113F8BD9" w:rsidR="008277A7" w:rsidRPr="00AB69BA" w:rsidDel="007154E3" w:rsidRDefault="008277A7" w:rsidP="008277A7">
            <w:pPr>
              <w:rPr>
                <w:ins w:id="6851" w:author="ST1" w:date="2020-09-23T16:21:00Z"/>
                <w:del w:id="6852" w:author="阿毛" w:date="2021-05-21T17:50:00Z"/>
                <w:rFonts w:ascii="標楷體" w:eastAsia="標楷體" w:hAnsi="標楷體"/>
              </w:rPr>
            </w:pPr>
            <w:ins w:id="6853" w:author="ST1" w:date="2020-09-23T16:21:00Z">
              <w:del w:id="685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基本流程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ECFB6D" w14:textId="4DE4CAA4" w:rsidR="008277A7" w:rsidRPr="00AB69BA" w:rsidDel="007154E3" w:rsidRDefault="008277A7" w:rsidP="008277A7">
            <w:pPr>
              <w:rPr>
                <w:ins w:id="6855" w:author="ST1" w:date="2020-09-23T16:21:00Z"/>
                <w:del w:id="6856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D035AFA" w14:textId="0E791B02" w:rsidTr="008277A7">
        <w:trPr>
          <w:trHeight w:val="321"/>
          <w:ins w:id="6857" w:author="ST1" w:date="2020-09-23T16:21:00Z"/>
          <w:del w:id="68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26B902" w14:textId="27E05C75" w:rsidR="008277A7" w:rsidRPr="00AB69BA" w:rsidDel="007154E3" w:rsidRDefault="008277A7" w:rsidP="008277A7">
            <w:pPr>
              <w:rPr>
                <w:ins w:id="6859" w:author="ST1" w:date="2020-09-23T16:21:00Z"/>
                <w:del w:id="6860" w:author="阿毛" w:date="2021-05-21T17:50:00Z"/>
                <w:rFonts w:ascii="標楷體" w:eastAsia="標楷體" w:hAnsi="標楷體"/>
              </w:rPr>
            </w:pPr>
            <w:ins w:id="6861" w:author="ST1" w:date="2020-09-23T16:21:00Z">
              <w:del w:id="6862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選用流程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C9436B4" w14:textId="6547CC65" w:rsidR="008277A7" w:rsidRPr="00AB69BA" w:rsidDel="007154E3" w:rsidRDefault="008277A7" w:rsidP="008277A7">
            <w:pPr>
              <w:rPr>
                <w:ins w:id="6863" w:author="ST1" w:date="2020-09-23T16:21:00Z"/>
                <w:del w:id="6864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4BCC7D88" w14:textId="19CBD0E9" w:rsidTr="008277A7">
        <w:trPr>
          <w:trHeight w:val="1311"/>
          <w:ins w:id="6865" w:author="ST1" w:date="2020-09-23T16:21:00Z"/>
          <w:del w:id="686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C5FC85" w14:textId="4690DE0C" w:rsidR="008277A7" w:rsidRPr="00AB69BA" w:rsidDel="007154E3" w:rsidRDefault="008277A7" w:rsidP="008277A7">
            <w:pPr>
              <w:rPr>
                <w:ins w:id="6867" w:author="ST1" w:date="2020-09-23T16:21:00Z"/>
                <w:del w:id="6868" w:author="阿毛" w:date="2021-05-21T17:50:00Z"/>
                <w:rFonts w:ascii="標楷體" w:eastAsia="標楷體" w:hAnsi="標楷體"/>
              </w:rPr>
            </w:pPr>
            <w:ins w:id="6869" w:author="ST1" w:date="2020-09-23T16:21:00Z">
              <w:del w:id="6870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例外流程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A7529AD" w14:textId="3EA34CF3" w:rsidR="008277A7" w:rsidRPr="00AB69BA" w:rsidDel="007154E3" w:rsidRDefault="008277A7" w:rsidP="008277A7">
            <w:pPr>
              <w:rPr>
                <w:ins w:id="6871" w:author="ST1" w:date="2020-09-23T16:21:00Z"/>
                <w:del w:id="6872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09BD1936" w14:textId="01004AA5" w:rsidTr="008277A7">
        <w:trPr>
          <w:trHeight w:val="278"/>
          <w:ins w:id="6873" w:author="ST1" w:date="2020-09-23T16:21:00Z"/>
          <w:del w:id="687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EF8A045" w14:textId="21767307" w:rsidR="008277A7" w:rsidRPr="00AB69BA" w:rsidDel="007154E3" w:rsidRDefault="008277A7" w:rsidP="008277A7">
            <w:pPr>
              <w:rPr>
                <w:ins w:id="6875" w:author="ST1" w:date="2020-09-23T16:21:00Z"/>
                <w:del w:id="6876" w:author="阿毛" w:date="2021-05-21T17:50:00Z"/>
                <w:rFonts w:ascii="標楷體" w:eastAsia="標楷體" w:hAnsi="標楷體"/>
              </w:rPr>
            </w:pPr>
            <w:ins w:id="6877" w:author="ST1" w:date="2020-09-23T16:21:00Z">
              <w:del w:id="6878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執行後狀況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297D6A" w14:textId="5827915C" w:rsidR="008277A7" w:rsidRPr="00AB69BA" w:rsidDel="007154E3" w:rsidRDefault="008277A7" w:rsidP="008277A7">
            <w:pPr>
              <w:rPr>
                <w:ins w:id="6879" w:author="ST1" w:date="2020-09-23T16:21:00Z"/>
                <w:del w:id="6880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2A1CBD7E" w14:textId="145AD6E9" w:rsidTr="008277A7">
        <w:trPr>
          <w:trHeight w:val="358"/>
          <w:ins w:id="6881" w:author="ST1" w:date="2020-09-23T16:21:00Z"/>
          <w:del w:id="68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67CEDF5" w14:textId="3CB102AE" w:rsidR="008277A7" w:rsidRPr="00AB69BA" w:rsidDel="007154E3" w:rsidRDefault="008277A7" w:rsidP="008277A7">
            <w:pPr>
              <w:rPr>
                <w:ins w:id="6883" w:author="ST1" w:date="2020-09-23T16:21:00Z"/>
                <w:del w:id="6884" w:author="阿毛" w:date="2021-05-21T17:50:00Z"/>
                <w:rFonts w:ascii="標楷體" w:eastAsia="標楷體" w:hAnsi="標楷體"/>
              </w:rPr>
            </w:pPr>
            <w:ins w:id="6885" w:author="ST1" w:date="2020-09-23T16:21:00Z">
              <w:del w:id="6886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>特別需求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C19276" w14:textId="6DC0B133" w:rsidR="008277A7" w:rsidRPr="00AB69BA" w:rsidDel="007154E3" w:rsidRDefault="008277A7" w:rsidP="008277A7">
            <w:pPr>
              <w:rPr>
                <w:ins w:id="6887" w:author="ST1" w:date="2020-09-23T16:21:00Z"/>
                <w:del w:id="6888" w:author="阿毛" w:date="2021-05-21T17:50:00Z"/>
                <w:rFonts w:ascii="標楷體" w:eastAsia="標楷體" w:hAnsi="標楷體"/>
              </w:rPr>
            </w:pPr>
          </w:p>
        </w:tc>
      </w:tr>
      <w:tr w:rsidR="008277A7" w:rsidRPr="00AB69BA" w:rsidDel="007154E3" w14:paraId="1A4C38B3" w14:textId="0ECC59FE" w:rsidTr="008277A7">
        <w:trPr>
          <w:trHeight w:val="278"/>
          <w:ins w:id="6889" w:author="ST1" w:date="2020-09-23T16:21:00Z"/>
          <w:del w:id="689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9E51BB" w14:textId="1B7D4D8E" w:rsidR="008277A7" w:rsidRPr="00AB69BA" w:rsidDel="007154E3" w:rsidRDefault="008277A7" w:rsidP="008277A7">
            <w:pPr>
              <w:rPr>
                <w:ins w:id="6891" w:author="ST1" w:date="2020-09-23T16:21:00Z"/>
                <w:del w:id="6892" w:author="阿毛" w:date="2021-05-21T17:50:00Z"/>
                <w:rFonts w:ascii="標楷體" w:eastAsia="標楷體" w:hAnsi="標楷體"/>
              </w:rPr>
            </w:pPr>
            <w:ins w:id="6893" w:author="ST1" w:date="2020-09-23T16:21:00Z">
              <w:del w:id="6894" w:author="阿毛" w:date="2021-05-21T17:50:00Z">
                <w:r w:rsidRPr="00AB69BA" w:rsidDel="007154E3">
                  <w:rPr>
                    <w:rFonts w:ascii="標楷體" w:eastAsia="標楷體" w:hAnsi="標楷體"/>
                  </w:rPr>
                  <w:delText xml:space="preserve">參考 </w:delText>
                </w:r>
              </w:del>
            </w:ins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24D4B" w14:textId="31150778" w:rsidR="008277A7" w:rsidRPr="00AB69BA" w:rsidDel="007154E3" w:rsidRDefault="008277A7" w:rsidP="008277A7">
            <w:pPr>
              <w:rPr>
                <w:ins w:id="6895" w:author="ST1" w:date="2020-09-23T16:21:00Z"/>
                <w:del w:id="6896" w:author="阿毛" w:date="2021-05-21T17:50:00Z"/>
                <w:rFonts w:ascii="標楷體" w:eastAsia="標楷體" w:hAnsi="標楷體"/>
              </w:rPr>
            </w:pPr>
          </w:p>
        </w:tc>
      </w:tr>
    </w:tbl>
    <w:p w14:paraId="7927E7A4" w14:textId="50A51F1E" w:rsidR="008277A7" w:rsidDel="007154E3" w:rsidRDefault="008277A7" w:rsidP="008277A7">
      <w:pPr>
        <w:rPr>
          <w:ins w:id="6897" w:author="ST1" w:date="2020-09-23T16:21:00Z"/>
          <w:del w:id="6898" w:author="阿毛" w:date="2021-05-21T17:50:00Z"/>
          <w:rFonts w:ascii="標楷體" w:eastAsia="標楷體" w:hAnsi="標楷體"/>
        </w:rPr>
      </w:pPr>
    </w:p>
    <w:p w14:paraId="0AEE7CC3" w14:textId="5F5BE454" w:rsidR="008277A7" w:rsidDel="007154E3" w:rsidRDefault="008277A7" w:rsidP="008277A7">
      <w:pPr>
        <w:widowControl/>
        <w:rPr>
          <w:ins w:id="6899" w:author="ST1" w:date="2020-09-23T16:21:00Z"/>
          <w:del w:id="6900" w:author="阿毛" w:date="2021-05-21T17:50:00Z"/>
          <w:rFonts w:ascii="標楷體" w:eastAsia="標楷體" w:hAnsi="標楷體"/>
        </w:rPr>
      </w:pPr>
      <w:ins w:id="6901" w:author="ST1" w:date="2020-09-23T16:21:00Z">
        <w:del w:id="6902" w:author="阿毛" w:date="2021-05-21T17:50:00Z">
          <w:r w:rsidDel="007154E3">
            <w:rPr>
              <w:rFonts w:ascii="標楷體" w:eastAsia="標楷體" w:hAnsi="標楷體"/>
            </w:rPr>
            <w:br w:type="page"/>
          </w:r>
        </w:del>
      </w:ins>
    </w:p>
    <w:p w14:paraId="7A34F3D1" w14:textId="63535895" w:rsidR="008277A7" w:rsidRPr="00AB69BA" w:rsidDel="007154E3" w:rsidRDefault="008277A7" w:rsidP="008277A7">
      <w:pPr>
        <w:rPr>
          <w:ins w:id="6903" w:author="ST1" w:date="2020-09-23T16:21:00Z"/>
          <w:del w:id="6904" w:author="阿毛" w:date="2021-05-21T17:50:00Z"/>
          <w:rFonts w:ascii="標楷體" w:eastAsia="標楷體" w:hAnsi="標楷體"/>
        </w:rPr>
      </w:pPr>
    </w:p>
    <w:p w14:paraId="5C7A94DB" w14:textId="69B2401F" w:rsidR="008277A7" w:rsidRPr="00AB69BA" w:rsidDel="007154E3" w:rsidRDefault="008277A7" w:rsidP="008277A7">
      <w:pPr>
        <w:pStyle w:val="a"/>
        <w:rPr>
          <w:ins w:id="6905" w:author="ST1" w:date="2020-09-23T16:21:00Z"/>
          <w:del w:id="6906" w:author="阿毛" w:date="2021-05-21T17:50:00Z"/>
        </w:rPr>
      </w:pPr>
      <w:ins w:id="6907" w:author="ST1" w:date="2020-09-23T16:21:00Z">
        <w:del w:id="6908" w:author="阿毛" w:date="2021-05-21T17:50:00Z">
          <w:r w:rsidRPr="00AB69BA" w:rsidDel="007154E3">
            <w:delText>UI</w:delText>
          </w:r>
          <w:r w:rsidRPr="00AB69BA" w:rsidDel="007154E3">
            <w:delText>畫面</w:delText>
          </w:r>
        </w:del>
      </w:ins>
    </w:p>
    <w:p w14:paraId="65AD802E" w14:textId="6459A1FD" w:rsidR="008277A7" w:rsidDel="007154E3" w:rsidRDefault="008277A7" w:rsidP="008277A7">
      <w:pPr>
        <w:adjustRightInd w:val="0"/>
        <w:spacing w:afterLines="20" w:after="72"/>
        <w:ind w:leftChars="472" w:left="1133" w:firstLineChars="200" w:firstLine="480"/>
        <w:rPr>
          <w:ins w:id="6909" w:author="ST1" w:date="2020-09-23T16:21:00Z"/>
          <w:del w:id="6910" w:author="阿毛" w:date="2021-05-21T17:50:00Z"/>
          <w:rFonts w:ascii="標楷體" w:eastAsia="標楷體" w:hAnsi="標楷體" w:cs="標楷體"/>
          <w:kern w:val="0"/>
          <w:szCs w:val="28"/>
        </w:rPr>
      </w:pPr>
      <w:ins w:id="6911" w:author="ST1" w:date="2020-09-23T16:21:00Z">
        <w:del w:id="6912" w:author="阿毛" w:date="2021-05-21T17:50:00Z">
          <w:r w:rsidRPr="00AB69BA" w:rsidDel="007154E3">
            <w:rPr>
              <w:rFonts w:ascii="標楷體" w:eastAsia="標楷體" w:hAnsi="標楷體" w:cs="標楷體" w:hint="eastAsia"/>
              <w:kern w:val="0"/>
              <w:szCs w:val="28"/>
            </w:rPr>
            <w:delText>輸入畫面：</w:delText>
          </w:r>
        </w:del>
      </w:ins>
    </w:p>
    <w:p w14:paraId="4C1B50C2" w14:textId="1CE53F1C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913" w:author="ST1" w:date="2020-09-23T16:21:00Z"/>
          <w:del w:id="6914" w:author="阿毛" w:date="2021-05-21T17:50:00Z"/>
          <w:rFonts w:ascii="標楷體" w:eastAsia="標楷體" w:hAnsi="標楷體"/>
        </w:rPr>
      </w:pPr>
      <w:ins w:id="6915" w:author="ST1" w:date="2020-09-23T16:21:00Z">
        <w:del w:id="6916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     </w:delText>
          </w:r>
        </w:del>
      </w:ins>
    </w:p>
    <w:p w14:paraId="4EF5F978" w14:textId="343BBAB3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00" w:firstLine="480"/>
        <w:rPr>
          <w:ins w:id="6917" w:author="ST1" w:date="2020-09-23T16:21:00Z"/>
          <w:del w:id="6918" w:author="阿毛" w:date="2021-05-21T17:50:00Z"/>
          <w:rFonts w:ascii="標楷體" w:eastAsia="標楷體" w:hAnsi="標楷體"/>
        </w:rPr>
      </w:pPr>
      <w:ins w:id="6919" w:author="ST1" w:date="2020-09-23T16:21:00Z">
        <w:del w:id="6920" w:author="阿毛" w:date="2021-05-21T17:50:00Z">
          <w:r w:rsidRPr="006E3B5B" w:rsidDel="007154E3">
            <w:rPr>
              <w:rFonts w:ascii="標楷體" w:eastAsia="標楷體" w:hAnsi="標楷體" w:hint="eastAsia"/>
            </w:rPr>
            <w:delText>[</w:delText>
          </w:r>
          <w:r w:rsidDel="007154E3">
            <w:rPr>
              <w:rFonts w:ascii="標楷體" w:eastAsia="標楷體" w:hAnsi="標楷體" w:hint="eastAsia"/>
            </w:rPr>
            <w:delText>L971</w:delText>
          </w:r>
        </w:del>
      </w:ins>
      <w:ins w:id="6921" w:author="ST1" w:date="2020-09-23T16:22:00Z">
        <w:del w:id="6922" w:author="阿毛" w:date="2021-05-21T17:50:00Z">
          <w:r w:rsidDel="007154E3">
            <w:rPr>
              <w:rFonts w:ascii="標楷體" w:eastAsia="標楷體" w:hAnsi="標楷體" w:hint="eastAsia"/>
            </w:rPr>
            <w:delText>7</w:delText>
          </w:r>
        </w:del>
      </w:ins>
      <w:ins w:id="6923" w:author="ST1" w:date="2020-09-23T16:21:00Z">
        <w:del w:id="6924" w:author="阿毛" w:date="2021-05-21T17:50:00Z">
          <w:r w:rsidRPr="006E3B5B" w:rsidDel="007154E3">
            <w:rPr>
              <w:rFonts w:ascii="標楷體" w:eastAsia="標楷體" w:hAnsi="標楷體" w:hint="eastAsia"/>
            </w:rPr>
            <w:delText xml:space="preserve">]          </w:delText>
          </w:r>
        </w:del>
      </w:ins>
      <w:ins w:id="6925" w:author="ST1" w:date="2020-09-23T16:22:00Z">
        <w:del w:id="6926" w:author="阿毛" w:date="2021-05-21T17:50:00Z">
          <w:r w:rsidRPr="008277A7" w:rsidDel="007154E3">
            <w:rPr>
              <w:rFonts w:ascii="標楷體" w:eastAsia="標楷體" w:hAnsi="標楷體" w:hint="eastAsia"/>
            </w:rPr>
            <w:delText>火險及地震險保費繳款通知單</w:delText>
          </w:r>
        </w:del>
      </w:ins>
    </w:p>
    <w:p w14:paraId="4D704603" w14:textId="72763F2A" w:rsidR="008277A7" w:rsidRPr="006E3B5B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927" w:author="ST1" w:date="2020-09-23T16:21:00Z"/>
          <w:del w:id="6928" w:author="阿毛" w:date="2021-05-21T17:50:00Z"/>
          <w:rFonts w:ascii="標楷體" w:eastAsia="標楷體" w:hAnsi="標楷體"/>
        </w:rPr>
      </w:pPr>
    </w:p>
    <w:p w14:paraId="673ABDA0" w14:textId="37F92559" w:rsidR="008277A7" w:rsidRPr="0090056F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929" w:author="ST1" w:date="2020-09-23T16:21:00Z"/>
          <w:del w:id="6930" w:author="阿毛" w:date="2021-05-21T17:50:00Z"/>
          <w:rFonts w:ascii="標楷體" w:eastAsia="標楷體" w:hAnsi="標楷體"/>
        </w:rPr>
      </w:pPr>
      <w:ins w:id="6931" w:author="ST1" w:date="2020-09-23T16:21:00Z">
        <w:del w:id="6932" w:author="阿毛" w:date="2021-05-21T17:50:00Z">
          <w:r w:rsidRPr="00CA6569" w:rsidDel="007154E3">
            <w:rPr>
              <w:rFonts w:ascii="標楷體" w:eastAsia="標楷體" w:hAnsi="標楷體" w:hint="eastAsia"/>
            </w:rPr>
            <w:delText>會計日期</w:delText>
          </w:r>
          <w:r w:rsidRPr="006E3B5B" w:rsidDel="007154E3">
            <w:rPr>
              <w:rFonts w:ascii="標楷體" w:eastAsia="標楷體" w:hAnsi="標楷體" w:hint="eastAsia"/>
            </w:rPr>
            <w:delText xml:space="preserve"> : </w:delText>
          </w:r>
          <w:r w:rsidDel="007154E3">
            <w:rPr>
              <w:rFonts w:ascii="標楷體" w:eastAsia="標楷體" w:hAnsi="標楷體" w:hint="eastAsia"/>
            </w:rPr>
            <w:delText>999/99/99</w:delText>
          </w:r>
        </w:del>
      </w:ins>
    </w:p>
    <w:p w14:paraId="5389897A" w14:textId="599CCE06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933" w:author="ST1" w:date="2020-09-23T16:21:00Z"/>
          <w:del w:id="6934" w:author="阿毛" w:date="2021-05-21T17:50:00Z"/>
          <w:rFonts w:ascii="標楷體" w:eastAsia="標楷體" w:hAnsi="標楷體"/>
        </w:rPr>
      </w:pPr>
      <w:ins w:id="6935" w:author="ST1" w:date="2020-09-23T16:21:00Z">
        <w:del w:id="6936" w:author="阿毛" w:date="2021-05-21T17:50:00Z">
          <w:r w:rsidRPr="00D30A8F" w:rsidDel="007154E3">
            <w:rPr>
              <w:rFonts w:ascii="標楷體" w:eastAsia="標楷體" w:hAnsi="標楷體" w:hint="eastAsia"/>
            </w:rPr>
            <w:delText>戶</w:delText>
          </w:r>
          <w:r w:rsidRPr="00D30A8F" w:rsidDel="007154E3">
            <w:rPr>
              <w:rFonts w:ascii="標楷體" w:eastAsia="標楷體" w:hAnsi="標楷體"/>
            </w:rPr>
            <w:delText xml:space="preserve">    </w:delText>
          </w:r>
          <w:r w:rsidRPr="00D30A8F" w:rsidDel="007154E3">
            <w:rPr>
              <w:rFonts w:ascii="標楷體" w:eastAsia="標楷體" w:hAnsi="標楷體" w:hint="eastAsia"/>
            </w:rPr>
            <w:delText>號</w:delText>
          </w:r>
          <w:r w:rsidRPr="00D30A8F" w:rsidDel="007154E3">
            <w:rPr>
              <w:rFonts w:ascii="標楷體" w:eastAsia="標楷體" w:hAnsi="標楷體"/>
            </w:rPr>
            <w:delText xml:space="preserve"> : </w:delText>
          </w:r>
          <w:r w:rsidRPr="00D30A8F" w:rsidDel="007154E3">
            <w:rPr>
              <w:rFonts w:ascii="標楷體" w:eastAsia="標楷體" w:hAnsi="標楷體" w:cs="新細明體"/>
            </w:rPr>
            <w:delText>9999999</w:delText>
          </w:r>
        </w:del>
      </w:ins>
    </w:p>
    <w:p w14:paraId="5E6BEBCE" w14:textId="6F9892DF" w:rsidR="008277A7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ind w:firstLineChars="250" w:firstLine="600"/>
        <w:rPr>
          <w:ins w:id="6937" w:author="ST1" w:date="2020-09-23T16:21:00Z"/>
          <w:del w:id="6938" w:author="阿毛" w:date="2021-05-21T17:50:00Z"/>
          <w:rFonts w:ascii="標楷體" w:eastAsia="標楷體" w:hAnsi="標楷體"/>
        </w:rPr>
      </w:pPr>
    </w:p>
    <w:p w14:paraId="6D42198C" w14:textId="4B4754EB" w:rsidR="008277A7" w:rsidRPr="00904DBC" w:rsidDel="007154E3" w:rsidRDefault="008277A7" w:rsidP="008277A7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tabs>
          <w:tab w:val="left" w:pos="4320"/>
        </w:tabs>
        <w:rPr>
          <w:ins w:id="6939" w:author="ST1" w:date="2020-09-23T16:21:00Z"/>
          <w:del w:id="6940" w:author="阿毛" w:date="2021-05-21T17:50:00Z"/>
          <w:rFonts w:ascii="標楷體" w:eastAsia="標楷體" w:hAnsi="標楷體"/>
        </w:rPr>
      </w:pPr>
    </w:p>
    <w:p w14:paraId="1BDAF64A" w14:textId="0A91A865" w:rsidR="008277A7" w:rsidDel="007154E3" w:rsidRDefault="008277A7" w:rsidP="008277A7">
      <w:pPr>
        <w:autoSpaceDE w:val="0"/>
        <w:autoSpaceDN w:val="0"/>
        <w:adjustRightInd w:val="0"/>
        <w:rPr>
          <w:ins w:id="6941" w:author="ST1" w:date="2020-09-23T16:21:00Z"/>
          <w:del w:id="6942" w:author="阿毛" w:date="2021-05-21T17:50:00Z"/>
          <w:rFonts w:ascii="標楷體" w:hAnsi="標楷體"/>
        </w:rPr>
      </w:pPr>
    </w:p>
    <w:p w14:paraId="3A27340C" w14:textId="44FF7648" w:rsidR="008277A7" w:rsidRPr="00AB69BA" w:rsidDel="007154E3" w:rsidRDefault="008277A7" w:rsidP="008277A7">
      <w:pPr>
        <w:pStyle w:val="a"/>
        <w:rPr>
          <w:ins w:id="6943" w:author="ST1" w:date="2020-09-23T16:21:00Z"/>
          <w:del w:id="6944" w:author="阿毛" w:date="2021-05-21T17:50:00Z"/>
        </w:rPr>
      </w:pPr>
      <w:ins w:id="6945" w:author="ST1" w:date="2020-09-23T16:21:00Z">
        <w:del w:id="6946" w:author="阿毛" w:date="2021-05-21T17:50:00Z">
          <w:r w:rsidDel="007154E3">
            <w:delText>輸入畫面資料說明</w:delText>
          </w:r>
        </w:del>
      </w:ins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"/>
        <w:gridCol w:w="1829"/>
        <w:gridCol w:w="1296"/>
        <w:gridCol w:w="897"/>
        <w:gridCol w:w="1247"/>
        <w:gridCol w:w="664"/>
        <w:gridCol w:w="685"/>
        <w:gridCol w:w="3320"/>
      </w:tblGrid>
      <w:tr w:rsidR="008277A7" w:rsidRPr="00CA6569" w:rsidDel="007154E3" w14:paraId="5E18BE95" w14:textId="4AA8C16B" w:rsidTr="008277A7">
        <w:trPr>
          <w:trHeight w:val="388"/>
          <w:jc w:val="center"/>
          <w:ins w:id="6947" w:author="ST1" w:date="2020-09-23T16:21:00Z"/>
          <w:del w:id="6948" w:author="阿毛" w:date="2021-05-21T17:50:00Z"/>
        </w:trPr>
        <w:tc>
          <w:tcPr>
            <w:tcW w:w="482" w:type="dxa"/>
            <w:vMerge w:val="restart"/>
          </w:tcPr>
          <w:p w14:paraId="0D048EEC" w14:textId="46CF383F" w:rsidR="008277A7" w:rsidRPr="00CA6569" w:rsidDel="007154E3" w:rsidRDefault="008277A7" w:rsidP="008277A7">
            <w:pPr>
              <w:rPr>
                <w:ins w:id="6949" w:author="ST1" w:date="2020-09-23T16:21:00Z"/>
                <w:del w:id="6950" w:author="阿毛" w:date="2021-05-21T17:50:00Z"/>
                <w:rFonts w:ascii="標楷體" w:eastAsia="標楷體" w:hAnsi="標楷體"/>
              </w:rPr>
            </w:pPr>
            <w:ins w:id="6951" w:author="ST1" w:date="2020-09-23T16:21:00Z">
              <w:del w:id="695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序號</w:delText>
                </w:r>
              </w:del>
            </w:ins>
          </w:p>
        </w:tc>
        <w:tc>
          <w:tcPr>
            <w:tcW w:w="1829" w:type="dxa"/>
            <w:vMerge w:val="restart"/>
          </w:tcPr>
          <w:p w14:paraId="02EBB00E" w14:textId="1F14A210" w:rsidR="008277A7" w:rsidRPr="00CA6569" w:rsidDel="007154E3" w:rsidRDefault="008277A7" w:rsidP="008277A7">
            <w:pPr>
              <w:rPr>
                <w:ins w:id="6953" w:author="ST1" w:date="2020-09-23T16:21:00Z"/>
                <w:del w:id="6954" w:author="阿毛" w:date="2021-05-21T17:50:00Z"/>
                <w:rFonts w:ascii="標楷體" w:eastAsia="標楷體" w:hAnsi="標楷體"/>
              </w:rPr>
            </w:pPr>
            <w:ins w:id="6955" w:author="ST1" w:date="2020-09-23T16:21:00Z">
              <w:del w:id="695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欄位</w:delText>
                </w:r>
              </w:del>
            </w:ins>
          </w:p>
        </w:tc>
        <w:tc>
          <w:tcPr>
            <w:tcW w:w="4789" w:type="dxa"/>
            <w:gridSpan w:val="5"/>
          </w:tcPr>
          <w:p w14:paraId="26CDC508" w14:textId="302AF7A1" w:rsidR="008277A7" w:rsidRPr="00CA6569" w:rsidDel="007154E3" w:rsidRDefault="008277A7" w:rsidP="008277A7">
            <w:pPr>
              <w:jc w:val="center"/>
              <w:rPr>
                <w:ins w:id="6957" w:author="ST1" w:date="2020-09-23T16:21:00Z"/>
                <w:del w:id="6958" w:author="阿毛" w:date="2021-05-21T17:50:00Z"/>
                <w:rFonts w:ascii="標楷體" w:eastAsia="標楷體" w:hAnsi="標楷體"/>
              </w:rPr>
            </w:pPr>
            <w:ins w:id="6959" w:author="ST1" w:date="2020-09-23T16:21:00Z">
              <w:del w:id="696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說明</w:delText>
                </w:r>
              </w:del>
            </w:ins>
          </w:p>
        </w:tc>
        <w:tc>
          <w:tcPr>
            <w:tcW w:w="3320" w:type="dxa"/>
            <w:vMerge w:val="restart"/>
          </w:tcPr>
          <w:p w14:paraId="3F0C8360" w14:textId="4867A16E" w:rsidR="008277A7" w:rsidRPr="00CA6569" w:rsidDel="007154E3" w:rsidRDefault="008277A7" w:rsidP="008277A7">
            <w:pPr>
              <w:rPr>
                <w:ins w:id="6961" w:author="ST1" w:date="2020-09-23T16:21:00Z"/>
                <w:del w:id="6962" w:author="阿毛" w:date="2021-05-21T17:50:00Z"/>
                <w:rFonts w:ascii="標楷體" w:eastAsia="標楷體" w:hAnsi="標楷體"/>
              </w:rPr>
            </w:pPr>
            <w:ins w:id="6963" w:author="ST1" w:date="2020-09-23T16:21:00Z">
              <w:del w:id="6964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處理邏輯及注意事項</w:delText>
                </w:r>
              </w:del>
            </w:ins>
          </w:p>
        </w:tc>
      </w:tr>
      <w:tr w:rsidR="008277A7" w:rsidRPr="00CA6569" w:rsidDel="007154E3" w14:paraId="7A04DF1E" w14:textId="086E7F64" w:rsidTr="008277A7">
        <w:trPr>
          <w:trHeight w:val="244"/>
          <w:jc w:val="center"/>
          <w:ins w:id="6965" w:author="ST1" w:date="2020-09-23T16:21:00Z"/>
          <w:del w:id="6966" w:author="阿毛" w:date="2021-05-21T17:50:00Z"/>
        </w:trPr>
        <w:tc>
          <w:tcPr>
            <w:tcW w:w="482" w:type="dxa"/>
            <w:vMerge/>
          </w:tcPr>
          <w:p w14:paraId="7654499F" w14:textId="4710F226" w:rsidR="008277A7" w:rsidRPr="00CA6569" w:rsidDel="007154E3" w:rsidRDefault="008277A7" w:rsidP="008277A7">
            <w:pPr>
              <w:rPr>
                <w:ins w:id="6967" w:author="ST1" w:date="2020-09-23T16:21:00Z"/>
                <w:del w:id="69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29" w:type="dxa"/>
            <w:vMerge/>
          </w:tcPr>
          <w:p w14:paraId="1A993D65" w14:textId="70267232" w:rsidR="008277A7" w:rsidRPr="00CA6569" w:rsidDel="007154E3" w:rsidRDefault="008277A7" w:rsidP="008277A7">
            <w:pPr>
              <w:rPr>
                <w:ins w:id="6969" w:author="ST1" w:date="2020-09-23T16:21:00Z"/>
                <w:del w:id="697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03D4FD13" w14:textId="7755B573" w:rsidR="008277A7" w:rsidRPr="00CA6569" w:rsidDel="007154E3" w:rsidRDefault="008277A7" w:rsidP="008277A7">
            <w:pPr>
              <w:rPr>
                <w:ins w:id="6971" w:author="ST1" w:date="2020-09-23T16:21:00Z"/>
                <w:del w:id="6972" w:author="阿毛" w:date="2021-05-21T17:50:00Z"/>
                <w:rFonts w:ascii="標楷體" w:eastAsia="標楷體" w:hAnsi="標楷體"/>
              </w:rPr>
            </w:pPr>
            <w:ins w:id="6973" w:author="ST1" w:date="2020-09-23T16:21:00Z">
              <w:del w:id="6974" w:author="阿毛" w:date="2021-05-21T17:50:00Z">
                <w:r w:rsidRPr="005676FB" w:rsidDel="007154E3">
                  <w:rPr>
                    <w:rFonts w:eastAsia="標楷體" w:hint="eastAsia"/>
                  </w:rPr>
                  <w:delText>資料型態長度</w:delText>
                </w:r>
              </w:del>
            </w:ins>
          </w:p>
        </w:tc>
        <w:tc>
          <w:tcPr>
            <w:tcW w:w="897" w:type="dxa"/>
          </w:tcPr>
          <w:p w14:paraId="1CFD69EB" w14:textId="77490A94" w:rsidR="008277A7" w:rsidRPr="00CA6569" w:rsidDel="007154E3" w:rsidRDefault="008277A7" w:rsidP="008277A7">
            <w:pPr>
              <w:rPr>
                <w:ins w:id="6975" w:author="ST1" w:date="2020-09-23T16:21:00Z"/>
                <w:del w:id="6976" w:author="阿毛" w:date="2021-05-21T17:50:00Z"/>
                <w:rFonts w:ascii="標楷體" w:eastAsia="標楷體" w:hAnsi="標楷體"/>
              </w:rPr>
            </w:pPr>
            <w:ins w:id="6977" w:author="ST1" w:date="2020-09-23T16:21:00Z">
              <w:del w:id="6978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預設值</w:delText>
                </w:r>
              </w:del>
            </w:ins>
          </w:p>
        </w:tc>
        <w:tc>
          <w:tcPr>
            <w:tcW w:w="1247" w:type="dxa"/>
          </w:tcPr>
          <w:p w14:paraId="40D50FB2" w14:textId="38B5E230" w:rsidR="008277A7" w:rsidRPr="00CA6569" w:rsidDel="007154E3" w:rsidRDefault="008277A7" w:rsidP="008277A7">
            <w:pPr>
              <w:rPr>
                <w:ins w:id="6979" w:author="ST1" w:date="2020-09-23T16:21:00Z"/>
                <w:del w:id="6980" w:author="阿毛" w:date="2021-05-21T17:50:00Z"/>
                <w:rFonts w:ascii="標楷體" w:eastAsia="標楷體" w:hAnsi="標楷體"/>
              </w:rPr>
            </w:pPr>
            <w:ins w:id="6981" w:author="ST1" w:date="2020-09-23T16:21:00Z">
              <w:del w:id="6982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選單內容</w:delText>
                </w:r>
              </w:del>
            </w:ins>
          </w:p>
        </w:tc>
        <w:tc>
          <w:tcPr>
            <w:tcW w:w="664" w:type="dxa"/>
          </w:tcPr>
          <w:p w14:paraId="48C809C3" w14:textId="53F83103" w:rsidR="008277A7" w:rsidRPr="00CA6569" w:rsidDel="007154E3" w:rsidRDefault="008277A7" w:rsidP="008277A7">
            <w:pPr>
              <w:rPr>
                <w:ins w:id="6983" w:author="ST1" w:date="2020-09-23T16:21:00Z"/>
                <w:del w:id="6984" w:author="阿毛" w:date="2021-05-21T17:50:00Z"/>
                <w:rFonts w:ascii="標楷體" w:eastAsia="標楷體" w:hAnsi="標楷體"/>
              </w:rPr>
            </w:pPr>
            <w:ins w:id="6985" w:author="ST1" w:date="2020-09-23T16:21:00Z">
              <w:del w:id="6986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必填</w:delText>
                </w:r>
              </w:del>
            </w:ins>
          </w:p>
        </w:tc>
        <w:tc>
          <w:tcPr>
            <w:tcW w:w="685" w:type="dxa"/>
          </w:tcPr>
          <w:p w14:paraId="3D2B5F79" w14:textId="233E5B47" w:rsidR="008277A7" w:rsidRPr="00CA6569" w:rsidDel="007154E3" w:rsidRDefault="008277A7" w:rsidP="008277A7">
            <w:pPr>
              <w:rPr>
                <w:ins w:id="6987" w:author="ST1" w:date="2020-09-23T16:21:00Z"/>
                <w:del w:id="6988" w:author="阿毛" w:date="2021-05-21T17:50:00Z"/>
                <w:rFonts w:ascii="標楷體" w:eastAsia="標楷體" w:hAnsi="標楷體"/>
              </w:rPr>
            </w:pPr>
            <w:ins w:id="6989" w:author="ST1" w:date="2020-09-23T16:21:00Z">
              <w:del w:id="6990" w:author="阿毛" w:date="2021-05-21T17:50:00Z">
                <w:r w:rsidRPr="00CA6569" w:rsidDel="007154E3">
                  <w:rPr>
                    <w:rFonts w:ascii="標楷體" w:eastAsia="標楷體" w:hAnsi="標楷體"/>
                  </w:rPr>
                  <w:delText>R/W</w:delText>
                </w:r>
              </w:del>
            </w:ins>
          </w:p>
        </w:tc>
        <w:tc>
          <w:tcPr>
            <w:tcW w:w="3320" w:type="dxa"/>
            <w:vMerge/>
          </w:tcPr>
          <w:p w14:paraId="43FA726F" w14:textId="2A408657" w:rsidR="008277A7" w:rsidRPr="00CA6569" w:rsidDel="007154E3" w:rsidRDefault="008277A7" w:rsidP="008277A7">
            <w:pPr>
              <w:rPr>
                <w:ins w:id="6991" w:author="ST1" w:date="2020-09-23T16:21:00Z"/>
                <w:del w:id="6992" w:author="阿毛" w:date="2021-05-21T17:50:00Z"/>
                <w:rFonts w:ascii="標楷體" w:eastAsia="標楷體" w:hAnsi="標楷體"/>
              </w:rPr>
            </w:pPr>
          </w:p>
        </w:tc>
      </w:tr>
      <w:tr w:rsidR="008277A7" w:rsidRPr="00CA6569" w:rsidDel="007154E3" w14:paraId="2ED87466" w14:textId="13A70EAE" w:rsidTr="008277A7">
        <w:trPr>
          <w:trHeight w:val="291"/>
          <w:jc w:val="center"/>
          <w:ins w:id="6993" w:author="ST1" w:date="2020-09-23T16:21:00Z"/>
          <w:del w:id="6994" w:author="阿毛" w:date="2021-05-21T17:50:00Z"/>
        </w:trPr>
        <w:tc>
          <w:tcPr>
            <w:tcW w:w="482" w:type="dxa"/>
          </w:tcPr>
          <w:p w14:paraId="27F07717" w14:textId="03CA39BC" w:rsidR="008277A7" w:rsidRPr="00CA6569" w:rsidDel="007154E3" w:rsidRDefault="008277A7" w:rsidP="008277A7">
            <w:pPr>
              <w:rPr>
                <w:ins w:id="6995" w:author="ST1" w:date="2020-09-23T16:21:00Z"/>
                <w:del w:id="6996" w:author="阿毛" w:date="2021-05-21T17:50:00Z"/>
                <w:rFonts w:ascii="標楷體" w:eastAsia="標楷體" w:hAnsi="標楷體"/>
              </w:rPr>
            </w:pPr>
            <w:ins w:id="6997" w:author="ST1" w:date="2020-09-23T16:21:00Z">
              <w:del w:id="699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1</w:delText>
                </w:r>
              </w:del>
            </w:ins>
          </w:p>
        </w:tc>
        <w:tc>
          <w:tcPr>
            <w:tcW w:w="1829" w:type="dxa"/>
          </w:tcPr>
          <w:p w14:paraId="4F156421" w14:textId="58F32AD7" w:rsidR="008277A7" w:rsidRPr="00CA6569" w:rsidDel="007154E3" w:rsidRDefault="008277A7" w:rsidP="008277A7">
            <w:pPr>
              <w:rPr>
                <w:ins w:id="6999" w:author="ST1" w:date="2020-09-23T16:21:00Z"/>
                <w:del w:id="7000" w:author="阿毛" w:date="2021-05-21T17:50:00Z"/>
                <w:rFonts w:ascii="標楷體" w:eastAsia="標楷體" w:hAnsi="標楷體"/>
              </w:rPr>
            </w:pPr>
            <w:ins w:id="7001" w:author="ST1" w:date="2020-09-23T16:21:00Z">
              <w:del w:id="700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會計日期</w:delText>
                </w:r>
              </w:del>
            </w:ins>
          </w:p>
        </w:tc>
        <w:tc>
          <w:tcPr>
            <w:tcW w:w="1296" w:type="dxa"/>
          </w:tcPr>
          <w:p w14:paraId="02AF175D" w14:textId="5E7D04CA" w:rsidR="008277A7" w:rsidRPr="00CA6569" w:rsidDel="007154E3" w:rsidRDefault="008277A7" w:rsidP="008277A7">
            <w:pPr>
              <w:rPr>
                <w:ins w:id="7003" w:author="ST1" w:date="2020-09-23T16:21:00Z"/>
                <w:del w:id="7004" w:author="阿毛" w:date="2021-05-21T17:50:00Z"/>
                <w:rFonts w:ascii="標楷體" w:eastAsia="標楷體" w:hAnsi="標楷體" w:cs="新細明體"/>
              </w:rPr>
            </w:pPr>
            <w:ins w:id="7005" w:author="ST1" w:date="2020-09-23T16:21:00Z">
              <w:del w:id="7006" w:author="阿毛" w:date="2021-05-21T17:50:00Z">
                <w:r w:rsidRPr="00362205" w:rsidDel="007154E3">
                  <w:rPr>
                    <w:rFonts w:ascii="標楷體" w:eastAsia="標楷體" w:hAnsi="標楷體" w:hint="eastAsia"/>
                  </w:rPr>
                  <w:delText>999/99/99</w:delText>
                </w:r>
              </w:del>
            </w:ins>
          </w:p>
        </w:tc>
        <w:tc>
          <w:tcPr>
            <w:tcW w:w="897" w:type="dxa"/>
          </w:tcPr>
          <w:p w14:paraId="1220084E" w14:textId="5B895FF1" w:rsidR="008277A7" w:rsidRPr="00CA6569" w:rsidDel="007154E3" w:rsidRDefault="008277A7" w:rsidP="008277A7">
            <w:pPr>
              <w:rPr>
                <w:ins w:id="7007" w:author="ST1" w:date="2020-09-23T16:21:00Z"/>
                <w:del w:id="7008" w:author="阿毛" w:date="2021-05-21T17:50:00Z"/>
                <w:rFonts w:ascii="標楷體" w:eastAsia="標楷體" w:hAnsi="標楷體"/>
              </w:rPr>
            </w:pPr>
            <w:ins w:id="7009" w:author="ST1" w:date="2020-09-23T16:21:00Z">
              <w:del w:id="7010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本營業日</w:delText>
                </w:r>
              </w:del>
            </w:ins>
          </w:p>
        </w:tc>
        <w:tc>
          <w:tcPr>
            <w:tcW w:w="1247" w:type="dxa"/>
          </w:tcPr>
          <w:p w14:paraId="71EB50AE" w14:textId="40328FAB" w:rsidR="008277A7" w:rsidRPr="00CA6569" w:rsidDel="007154E3" w:rsidRDefault="008277A7" w:rsidP="008277A7">
            <w:pPr>
              <w:rPr>
                <w:ins w:id="7011" w:author="ST1" w:date="2020-09-23T16:21:00Z"/>
                <w:del w:id="701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6B832AD4" w14:textId="1C8BF257" w:rsidR="008277A7" w:rsidRPr="00CA6569" w:rsidDel="007154E3" w:rsidRDefault="008277A7" w:rsidP="008277A7">
            <w:pPr>
              <w:rPr>
                <w:ins w:id="7013" w:author="ST1" w:date="2020-09-23T16:21:00Z"/>
                <w:del w:id="7014" w:author="阿毛" w:date="2021-05-21T17:50:00Z"/>
                <w:rFonts w:ascii="標楷體" w:eastAsia="標楷體" w:hAnsi="標楷體"/>
              </w:rPr>
            </w:pPr>
            <w:ins w:id="7015" w:author="ST1" w:date="2020-09-23T16:21:00Z">
              <w:del w:id="7016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V</w:delText>
                </w:r>
              </w:del>
            </w:ins>
          </w:p>
        </w:tc>
        <w:tc>
          <w:tcPr>
            <w:tcW w:w="685" w:type="dxa"/>
          </w:tcPr>
          <w:p w14:paraId="220EFE87" w14:textId="3FDCB937" w:rsidR="008277A7" w:rsidRPr="00CA6569" w:rsidDel="007154E3" w:rsidRDefault="008277A7" w:rsidP="008277A7">
            <w:pPr>
              <w:rPr>
                <w:ins w:id="7017" w:author="ST1" w:date="2020-09-23T16:21:00Z"/>
                <w:del w:id="701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34475018" w14:textId="5D474ECE" w:rsidR="008277A7" w:rsidRPr="00CA6569" w:rsidDel="007154E3" w:rsidRDefault="008277A7" w:rsidP="008277A7">
            <w:pPr>
              <w:rPr>
                <w:ins w:id="7019" w:author="ST1" w:date="2020-09-23T16:21:00Z"/>
                <w:del w:id="7020" w:author="阿毛" w:date="2021-05-21T17:50:00Z"/>
                <w:rFonts w:ascii="標楷體" w:eastAsia="標楷體" w:hAnsi="標楷體"/>
              </w:rPr>
            </w:pPr>
            <w:ins w:id="7021" w:author="ST1" w:date="2020-09-23T16:21:00Z">
              <w:del w:id="7022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必須輸入，可</w:delText>
                </w:r>
                <w:r w:rsidRPr="00CA6569" w:rsidDel="007154E3">
                  <w:rPr>
                    <w:rFonts w:ascii="標楷體" w:eastAsia="標楷體" w:hAnsi="標楷體" w:hint="eastAsia"/>
                    <w:lang w:eastAsia="zh-HK"/>
                  </w:rPr>
                  <w:delText>修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改</w:delText>
                </w:r>
                <w:r w:rsidRPr="00CA6569" w:rsidDel="007154E3">
                  <w:rPr>
                    <w:rFonts w:ascii="標楷體" w:eastAsia="標楷體" w:hAnsi="標楷體" w:cs="新細明體" w:hint="eastAsia"/>
                  </w:rPr>
                  <w:delText>。</w:delText>
                </w:r>
              </w:del>
            </w:ins>
          </w:p>
        </w:tc>
      </w:tr>
      <w:tr w:rsidR="008277A7" w:rsidRPr="00E058D3" w:rsidDel="007154E3" w14:paraId="007A06A7" w14:textId="30244FFC" w:rsidTr="008277A7">
        <w:trPr>
          <w:trHeight w:val="291"/>
          <w:jc w:val="center"/>
          <w:ins w:id="7023" w:author="ST1" w:date="2020-09-23T16:21:00Z"/>
          <w:del w:id="7024" w:author="阿毛" w:date="2021-05-21T17:50:00Z"/>
        </w:trPr>
        <w:tc>
          <w:tcPr>
            <w:tcW w:w="482" w:type="dxa"/>
          </w:tcPr>
          <w:p w14:paraId="40F63210" w14:textId="6DE7CBB4" w:rsidR="008277A7" w:rsidRPr="00CA6569" w:rsidDel="007154E3" w:rsidRDefault="008277A7" w:rsidP="008277A7">
            <w:pPr>
              <w:rPr>
                <w:ins w:id="7025" w:author="ST1" w:date="2020-09-23T16:21:00Z"/>
                <w:del w:id="7026" w:author="阿毛" w:date="2021-05-21T17:50:00Z"/>
                <w:rFonts w:ascii="標楷體" w:eastAsia="標楷體" w:hAnsi="標楷體"/>
              </w:rPr>
            </w:pPr>
            <w:ins w:id="7027" w:author="ST1" w:date="2020-09-23T16:21:00Z">
              <w:del w:id="7028" w:author="阿毛" w:date="2021-05-21T17:50:00Z">
                <w:r w:rsidRPr="00CA6569" w:rsidDel="007154E3">
                  <w:rPr>
                    <w:rFonts w:ascii="標楷體" w:eastAsia="標楷體" w:hAnsi="標楷體" w:hint="eastAsia"/>
                  </w:rPr>
                  <w:delText>2</w:delText>
                </w:r>
              </w:del>
            </w:ins>
          </w:p>
        </w:tc>
        <w:tc>
          <w:tcPr>
            <w:tcW w:w="1829" w:type="dxa"/>
          </w:tcPr>
          <w:p w14:paraId="3FEB74D1" w14:textId="46BEE4F0" w:rsidR="008277A7" w:rsidRPr="00CA6569" w:rsidDel="007154E3" w:rsidRDefault="008277A7" w:rsidP="008277A7">
            <w:pPr>
              <w:rPr>
                <w:ins w:id="7029" w:author="ST1" w:date="2020-09-23T16:21:00Z"/>
                <w:del w:id="7030" w:author="阿毛" w:date="2021-05-21T17:50:00Z"/>
                <w:rFonts w:ascii="標楷體" w:eastAsia="標楷體" w:hAnsi="標楷體"/>
              </w:rPr>
            </w:pPr>
            <w:ins w:id="7031" w:author="ST1" w:date="2020-09-23T16:21:00Z">
              <w:del w:id="7032" w:author="阿毛" w:date="2021-05-21T17:50:00Z">
                <w:r w:rsidRPr="00CA6569" w:rsidDel="007154E3">
                  <w:rPr>
                    <w:rFonts w:ascii="標楷體" w:eastAsia="標楷體" w:hAnsi="標楷體" w:cs="新細明體" w:hint="eastAsia"/>
                    <w:kern w:val="0"/>
                    <w:lang w:val="zh-TW"/>
                  </w:rPr>
                  <w:delText>戶號</w:delText>
                </w:r>
              </w:del>
            </w:ins>
          </w:p>
        </w:tc>
        <w:tc>
          <w:tcPr>
            <w:tcW w:w="1296" w:type="dxa"/>
          </w:tcPr>
          <w:p w14:paraId="46ED4A12" w14:textId="4EF3E703" w:rsidR="008277A7" w:rsidRPr="00CA6569" w:rsidDel="007154E3" w:rsidRDefault="008277A7" w:rsidP="008277A7">
            <w:pPr>
              <w:rPr>
                <w:ins w:id="7033" w:author="ST1" w:date="2020-09-23T16:21:00Z"/>
                <w:del w:id="7034" w:author="阿毛" w:date="2021-05-21T17:50:00Z"/>
                <w:rFonts w:ascii="標楷體" w:eastAsia="標楷體" w:hAnsi="標楷體" w:cs="新細明體"/>
              </w:rPr>
            </w:pPr>
            <w:ins w:id="7035" w:author="ST1" w:date="2020-09-23T16:21:00Z">
              <w:del w:id="7036" w:author="阿毛" w:date="2021-05-21T17:50:00Z">
                <w:r w:rsidDel="007154E3">
                  <w:rPr>
                    <w:rFonts w:ascii="標楷體" w:eastAsia="標楷體" w:hAnsi="標楷體" w:cs="新細明體"/>
                  </w:rPr>
                  <w:delText>9999999</w:delText>
                </w:r>
              </w:del>
            </w:ins>
          </w:p>
        </w:tc>
        <w:tc>
          <w:tcPr>
            <w:tcW w:w="897" w:type="dxa"/>
          </w:tcPr>
          <w:p w14:paraId="183F6DB5" w14:textId="7DF22E7C" w:rsidR="008277A7" w:rsidRPr="00CA6569" w:rsidDel="007154E3" w:rsidRDefault="008277A7" w:rsidP="008277A7">
            <w:pPr>
              <w:rPr>
                <w:ins w:id="7037" w:author="ST1" w:date="2020-09-23T16:21:00Z"/>
                <w:del w:id="7038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54607213" w14:textId="4EEE476D" w:rsidR="008277A7" w:rsidRPr="00CA6569" w:rsidDel="007154E3" w:rsidRDefault="008277A7" w:rsidP="008277A7">
            <w:pPr>
              <w:rPr>
                <w:ins w:id="7039" w:author="ST1" w:date="2020-09-23T16:21:00Z"/>
                <w:del w:id="704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13051B05" w14:textId="26370E85" w:rsidR="008277A7" w:rsidRPr="00CA6569" w:rsidDel="007154E3" w:rsidRDefault="008277A7" w:rsidP="008277A7">
            <w:pPr>
              <w:rPr>
                <w:ins w:id="7041" w:author="ST1" w:date="2020-09-23T16:21:00Z"/>
                <w:del w:id="704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45EA59AB" w14:textId="2934C9B4" w:rsidR="008277A7" w:rsidRPr="00CA6569" w:rsidDel="007154E3" w:rsidRDefault="008277A7" w:rsidP="008277A7">
            <w:pPr>
              <w:rPr>
                <w:ins w:id="7043" w:author="ST1" w:date="2020-09-23T16:21:00Z"/>
                <w:del w:id="7044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4A7EE091" w14:textId="4895A694" w:rsidR="008277A7" w:rsidRPr="00CA6569" w:rsidDel="007154E3" w:rsidRDefault="00680D0A" w:rsidP="008277A7">
            <w:pPr>
              <w:rPr>
                <w:ins w:id="7045" w:author="ST1" w:date="2020-09-23T16:21:00Z"/>
                <w:del w:id="7046" w:author="阿毛" w:date="2021-05-21T17:50:00Z"/>
                <w:rFonts w:ascii="標楷體" w:eastAsia="標楷體" w:hAnsi="標楷體"/>
              </w:rPr>
            </w:pPr>
            <w:ins w:id="7047" w:author="ST1" w:date="2020-09-23T16:25:00Z">
              <w:del w:id="7048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不</w:delText>
                </w:r>
                <w:r w:rsidRPr="00CA6569" w:rsidDel="007154E3">
                  <w:rPr>
                    <w:rFonts w:ascii="標楷體" w:eastAsia="標楷體" w:hAnsi="標楷體" w:hint="eastAsia"/>
                  </w:rPr>
                  <w:delText>輸入</w:delText>
                </w:r>
                <w:r w:rsidDel="007154E3">
                  <w:rPr>
                    <w:rFonts w:ascii="標楷體" w:eastAsia="標楷體" w:hAnsi="標楷體" w:hint="eastAsia"/>
                  </w:rPr>
                  <w:delText>時表示</w:delText>
                </w:r>
              </w:del>
            </w:ins>
            <w:ins w:id="7049" w:author="ST1" w:date="2020-09-23T16:26:00Z">
              <w:del w:id="7050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列印當次全部戶號</w:delText>
                </w:r>
              </w:del>
            </w:ins>
          </w:p>
        </w:tc>
      </w:tr>
      <w:tr w:rsidR="008277A7" w:rsidRPr="00E058D3" w:rsidDel="007154E3" w14:paraId="0954C2A9" w14:textId="53E8CECC" w:rsidTr="008277A7">
        <w:trPr>
          <w:trHeight w:val="291"/>
          <w:jc w:val="center"/>
          <w:ins w:id="7051" w:author="ST1" w:date="2020-09-23T16:21:00Z"/>
          <w:del w:id="7052" w:author="阿毛" w:date="2021-05-21T17:50:00Z"/>
        </w:trPr>
        <w:tc>
          <w:tcPr>
            <w:tcW w:w="482" w:type="dxa"/>
          </w:tcPr>
          <w:p w14:paraId="645DDE54" w14:textId="0C932CC7" w:rsidR="008277A7" w:rsidRPr="00CA6569" w:rsidDel="007154E3" w:rsidRDefault="008277A7" w:rsidP="008277A7">
            <w:pPr>
              <w:rPr>
                <w:ins w:id="7053" w:author="ST1" w:date="2020-09-23T16:21:00Z"/>
                <w:del w:id="7054" w:author="阿毛" w:date="2021-05-21T17:50:00Z"/>
                <w:rFonts w:ascii="標楷體" w:eastAsia="標楷體" w:hAnsi="標楷體"/>
              </w:rPr>
            </w:pPr>
            <w:ins w:id="7055" w:author="ST1" w:date="2020-09-23T16:21:00Z">
              <w:del w:id="7056" w:author="阿毛" w:date="2021-05-21T17:50:00Z">
                <w:r w:rsidDel="007154E3">
                  <w:rPr>
                    <w:rFonts w:ascii="標楷體" w:eastAsia="標楷體" w:hAnsi="標楷體" w:hint="eastAsia"/>
                  </w:rPr>
                  <w:delText>3</w:delText>
                </w:r>
              </w:del>
            </w:ins>
          </w:p>
        </w:tc>
        <w:tc>
          <w:tcPr>
            <w:tcW w:w="1829" w:type="dxa"/>
          </w:tcPr>
          <w:p w14:paraId="0027160F" w14:textId="05298093" w:rsidR="008277A7" w:rsidRPr="00502E05" w:rsidDel="007154E3" w:rsidRDefault="008277A7" w:rsidP="008277A7">
            <w:pPr>
              <w:rPr>
                <w:ins w:id="7057" w:author="ST1" w:date="2020-09-23T16:21:00Z"/>
                <w:del w:id="705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7685FEB5" w14:textId="2436364F" w:rsidR="008277A7" w:rsidRPr="00362205" w:rsidDel="007154E3" w:rsidRDefault="008277A7" w:rsidP="008277A7">
            <w:pPr>
              <w:rPr>
                <w:ins w:id="7059" w:author="ST1" w:date="2020-09-23T16:21:00Z"/>
                <w:del w:id="7060" w:author="阿毛" w:date="2021-05-21T17:50:00Z"/>
                <w:rFonts w:ascii="標楷體" w:eastAsia="標楷體" w:hAnsi="標楷體"/>
              </w:rPr>
            </w:pPr>
          </w:p>
        </w:tc>
        <w:tc>
          <w:tcPr>
            <w:tcW w:w="897" w:type="dxa"/>
          </w:tcPr>
          <w:p w14:paraId="0D896DFA" w14:textId="4ECE434C" w:rsidR="008277A7" w:rsidRPr="00CA6569" w:rsidDel="007154E3" w:rsidRDefault="008277A7" w:rsidP="008277A7">
            <w:pPr>
              <w:rPr>
                <w:ins w:id="7061" w:author="ST1" w:date="2020-09-23T16:21:00Z"/>
                <w:del w:id="7062" w:author="阿毛" w:date="2021-05-21T17:50:00Z"/>
                <w:rFonts w:ascii="標楷體" w:eastAsia="標楷體" w:hAnsi="標楷體" w:cs="新細明體"/>
              </w:rPr>
            </w:pPr>
          </w:p>
        </w:tc>
        <w:tc>
          <w:tcPr>
            <w:tcW w:w="1247" w:type="dxa"/>
          </w:tcPr>
          <w:p w14:paraId="6C4CDA39" w14:textId="59F8A934" w:rsidR="008277A7" w:rsidRPr="00CA6569" w:rsidDel="007154E3" w:rsidRDefault="008277A7" w:rsidP="008277A7">
            <w:pPr>
              <w:rPr>
                <w:ins w:id="7063" w:author="ST1" w:date="2020-09-23T16:21:00Z"/>
                <w:del w:id="7064" w:author="阿毛" w:date="2021-05-21T17:50:00Z"/>
                <w:rFonts w:ascii="標楷體" w:eastAsia="標楷體" w:hAnsi="標楷體"/>
              </w:rPr>
            </w:pPr>
          </w:p>
        </w:tc>
        <w:tc>
          <w:tcPr>
            <w:tcW w:w="664" w:type="dxa"/>
          </w:tcPr>
          <w:p w14:paraId="5B5CA4B5" w14:textId="33800DA1" w:rsidR="008277A7" w:rsidRPr="00CA6569" w:rsidDel="007154E3" w:rsidRDefault="008277A7" w:rsidP="008277A7">
            <w:pPr>
              <w:rPr>
                <w:ins w:id="7065" w:author="ST1" w:date="2020-09-23T16:21:00Z"/>
                <w:del w:id="7066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5" w:type="dxa"/>
          </w:tcPr>
          <w:p w14:paraId="0C279218" w14:textId="529795E1" w:rsidR="008277A7" w:rsidRPr="00CA6569" w:rsidDel="007154E3" w:rsidRDefault="008277A7" w:rsidP="008277A7">
            <w:pPr>
              <w:rPr>
                <w:ins w:id="7067" w:author="ST1" w:date="2020-09-23T16:21:00Z"/>
                <w:del w:id="7068" w:author="阿毛" w:date="2021-05-21T17:50:00Z"/>
                <w:rFonts w:ascii="標楷體" w:eastAsia="標楷體" w:hAnsi="標楷體"/>
              </w:rPr>
            </w:pPr>
          </w:p>
        </w:tc>
        <w:tc>
          <w:tcPr>
            <w:tcW w:w="3320" w:type="dxa"/>
          </w:tcPr>
          <w:p w14:paraId="651C4A21" w14:textId="1C5DC204" w:rsidR="008277A7" w:rsidRPr="00CA6569" w:rsidDel="007154E3" w:rsidRDefault="008277A7" w:rsidP="008277A7">
            <w:pPr>
              <w:rPr>
                <w:ins w:id="7069" w:author="ST1" w:date="2020-09-23T16:21:00Z"/>
                <w:del w:id="7070" w:author="阿毛" w:date="2021-05-21T17:50:00Z"/>
                <w:rFonts w:ascii="標楷體" w:eastAsia="標楷體" w:hAnsi="標楷體"/>
              </w:rPr>
            </w:pPr>
          </w:p>
        </w:tc>
      </w:tr>
    </w:tbl>
    <w:p w14:paraId="13BC8BBD" w14:textId="25523C8E" w:rsidR="008277A7" w:rsidDel="007154E3" w:rsidRDefault="008277A7" w:rsidP="008277A7">
      <w:pPr>
        <w:rPr>
          <w:ins w:id="7071" w:author="ST1" w:date="2020-09-23T16:21:00Z"/>
          <w:del w:id="7072" w:author="阿毛" w:date="2021-05-21T17:50:00Z"/>
        </w:rPr>
      </w:pPr>
    </w:p>
    <w:p w14:paraId="434989EE" w14:textId="2620CEC0" w:rsidR="008277A7" w:rsidRPr="00BB5548" w:rsidDel="007154E3" w:rsidRDefault="008277A7" w:rsidP="008277A7">
      <w:pPr>
        <w:pStyle w:val="42"/>
        <w:spacing w:after="72"/>
        <w:ind w:leftChars="0" w:left="0"/>
        <w:rPr>
          <w:ins w:id="7073" w:author="ST1" w:date="2020-09-23T16:21:00Z"/>
          <w:del w:id="7074" w:author="阿毛" w:date="2021-05-21T17:50:00Z"/>
          <w:rFonts w:ascii="標楷體" w:hAnsi="標楷體"/>
        </w:rPr>
      </w:pPr>
      <w:ins w:id="7075" w:author="ST1" w:date="2020-09-23T16:21:00Z">
        <w:del w:id="7076" w:author="阿毛" w:date="2021-05-21T17:50:00Z">
          <w:r w:rsidRPr="00BB5548" w:rsidDel="007154E3">
            <w:rPr>
              <w:rFonts w:ascii="標楷體" w:hAnsi="標楷體" w:hint="eastAsia"/>
            </w:rPr>
            <w:delText>輸出報表：</w:delText>
          </w:r>
        </w:del>
      </w:ins>
      <w:ins w:id="7077" w:author="ST1" w:date="2020-09-23T16:22:00Z">
        <w:del w:id="7078" w:author="阿毛" w:date="2021-05-21T17:50:00Z">
          <w:r w:rsidR="00680D0A" w:rsidRPr="00680D0A" w:rsidDel="007154E3">
            <w:rPr>
              <w:rFonts w:ascii="標楷體" w:hAnsi="標楷體" w:hint="eastAsia"/>
            </w:rPr>
            <w:delText>火險及地震險保費繳款通知單</w:delText>
          </w:r>
        </w:del>
      </w:ins>
    </w:p>
    <w:p w14:paraId="773D591B" w14:textId="3AF0D0FA" w:rsidR="008277A7" w:rsidDel="007154E3" w:rsidRDefault="008277A7" w:rsidP="008277A7">
      <w:pPr>
        <w:rPr>
          <w:ins w:id="7079" w:author="ST1" w:date="2020-09-23T16:21:00Z"/>
          <w:del w:id="7080" w:author="阿毛" w:date="2021-05-21T17:50:00Z"/>
        </w:rPr>
      </w:pPr>
      <w:ins w:id="7081" w:author="ST1" w:date="2020-09-23T16:21:00Z">
        <w:del w:id="7082" w:author="阿毛" w:date="2021-05-21T17:50:00Z">
          <w:r w:rsidRPr="00BB5548" w:rsidDel="007154E3">
            <w:rPr>
              <w:rFonts w:ascii="標楷體" w:eastAsia="標楷體" w:hAnsi="標楷體" w:hint="eastAsia"/>
            </w:rPr>
            <w:delText>參考附件：</w:delText>
          </w:r>
        </w:del>
      </w:ins>
      <w:ins w:id="7083" w:author="ST1" w:date="2020-09-23T16:24:00Z">
        <w:del w:id="7084" w:author="阿毛" w:date="2021-05-21T17:50:00Z">
          <w:r w:rsidR="00680D0A" w:rsidDel="007154E3">
            <w:rPr>
              <w:rFonts w:ascii="標楷體" w:eastAsia="標楷體" w:hAnsi="標楷體"/>
            </w:rPr>
            <w:object w:dxaOrig="1534" w:dyaOrig="1057" w14:anchorId="2A54DC15">
              <v:shape id="_x0000_i1052" type="#_x0000_t75" style="width:76.2pt;height:52.2pt" o:ole="">
                <v:imagedata r:id="rId94" o:title=""/>
              </v:shape>
              <o:OLEObject Type="Embed" ProgID="Acrobat.Document.DC" ShapeID="_x0000_i1052" DrawAspect="Icon" ObjectID="_1744797259" r:id="rId95"/>
            </w:object>
          </w:r>
        </w:del>
      </w:ins>
    </w:p>
    <w:p w14:paraId="2FAF4D34" w14:textId="438DEC0C" w:rsidR="007A1EC8" w:rsidDel="007154E3" w:rsidRDefault="007A1EC8" w:rsidP="00A60685">
      <w:pPr>
        <w:rPr>
          <w:del w:id="7085" w:author="阿毛" w:date="2021-05-21T17:50:00Z"/>
        </w:rPr>
      </w:pPr>
    </w:p>
    <w:p w14:paraId="72ABF165" w14:textId="29C64D91" w:rsidR="006F422C" w:rsidRPr="00076CB4" w:rsidDel="007154E3" w:rsidRDefault="00076CB4">
      <w:pPr>
        <w:pStyle w:val="3"/>
        <w:numPr>
          <w:ilvl w:val="2"/>
          <w:numId w:val="6"/>
        </w:numPr>
        <w:rPr>
          <w:del w:id="7086" w:author="阿毛" w:date="2021-05-21T17:50:00Z"/>
          <w:rFonts w:ascii="標楷體" w:hAnsi="標楷體"/>
        </w:rPr>
      </w:pPr>
      <w:del w:id="7087" w:author="阿毛" w:date="2021-05-21T17:50:00Z">
        <w:r w:rsidDel="007154E3">
          <w:br w:type="page"/>
        </w:r>
        <w:r w:rsidR="006F422C" w:rsidRPr="00076CB4" w:rsidDel="007154E3">
          <w:rPr>
            <w:rFonts w:ascii="標楷體" w:hAnsi="標楷體"/>
          </w:rPr>
          <w:delText>L9</w:delText>
        </w:r>
        <w:r w:rsidR="006F422C" w:rsidRPr="00076CB4" w:rsidDel="007154E3">
          <w:rPr>
            <w:rFonts w:ascii="標楷體" w:hAnsi="標楷體" w:hint="eastAsia"/>
          </w:rPr>
          <w:delText>801日報</w:delText>
        </w:r>
      </w:del>
    </w:p>
    <w:p w14:paraId="4958A853" w14:textId="3DAA0458" w:rsidR="006F422C" w:rsidRPr="00AB69BA" w:rsidDel="007154E3" w:rsidRDefault="006F422C">
      <w:pPr>
        <w:pStyle w:val="3"/>
        <w:numPr>
          <w:ilvl w:val="2"/>
          <w:numId w:val="6"/>
        </w:numPr>
        <w:rPr>
          <w:del w:id="7088" w:author="阿毛" w:date="2021-05-21T17:50:00Z"/>
        </w:rPr>
        <w:pPrChange w:id="7089" w:author="阿毛" w:date="2021-05-21T17:50:00Z">
          <w:pPr>
            <w:pStyle w:val="a"/>
          </w:pPr>
        </w:pPrChange>
      </w:pPr>
      <w:bookmarkStart w:id="7090" w:name="_Toc123139594"/>
      <w:del w:id="7091" w:author="阿毛" w:date="2021-05-21T17:50:00Z">
        <w:r w:rsidRPr="00AB69BA" w:rsidDel="007154E3">
          <w:delText>功能說明</w:delText>
        </w:r>
        <w:bookmarkEnd w:id="7090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0C4B3CC" w14:textId="08F2A1F8" w:rsidTr="00F4398B">
        <w:trPr>
          <w:trHeight w:val="277"/>
          <w:del w:id="709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93E6313" w14:textId="7ADEB1E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3" w:author="阿毛" w:date="2021-05-21T17:50:00Z"/>
                <w:rFonts w:ascii="標楷體" w:hAnsi="標楷體"/>
              </w:rPr>
              <w:pPrChange w:id="7094" w:author="阿毛" w:date="2021-05-21T17:50:00Z">
                <w:pPr/>
              </w:pPrChange>
            </w:pPr>
            <w:bookmarkStart w:id="7095" w:name="_Toc123139595"/>
            <w:del w:id="7096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095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96BB176" w14:textId="045F450E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097" w:author="阿毛" w:date="2021-05-21T17:50:00Z"/>
                <w:rFonts w:ascii="標楷體" w:hAnsi="標楷體"/>
              </w:rPr>
              <w:pPrChange w:id="7098" w:author="阿毛" w:date="2021-05-21T17:50:00Z">
                <w:pPr/>
              </w:pPrChange>
            </w:pPr>
            <w:bookmarkStart w:id="7099" w:name="_Toc123139596"/>
            <w:del w:id="7100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每日例行日報表</w:delText>
              </w:r>
              <w:bookmarkEnd w:id="7099"/>
            </w:del>
          </w:p>
          <w:p w14:paraId="5383C260" w14:textId="6C1551D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1" w:author="阿毛" w:date="2021-05-21T17:50:00Z"/>
                <w:rFonts w:ascii="標楷體" w:hAnsi="標楷體"/>
              </w:rPr>
              <w:pPrChange w:id="7102" w:author="阿毛" w:date="2021-05-21T17:50:00Z">
                <w:pPr/>
              </w:pPrChange>
            </w:pPr>
            <w:bookmarkStart w:id="7103" w:name="_Toc123139597"/>
            <w:del w:id="7104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103"/>
            </w:del>
          </w:p>
        </w:tc>
      </w:tr>
      <w:tr w:rsidR="006F422C" w:rsidRPr="00AB69BA" w:rsidDel="007154E3" w14:paraId="34F898C5" w14:textId="32602DA7" w:rsidTr="00F4398B">
        <w:trPr>
          <w:trHeight w:val="277"/>
          <w:del w:id="710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324133" w14:textId="2B09521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06" w:author="阿毛" w:date="2021-05-21T17:50:00Z"/>
                <w:rFonts w:ascii="標楷體" w:hAnsi="標楷體"/>
              </w:rPr>
              <w:pPrChange w:id="7107" w:author="阿毛" w:date="2021-05-21T17:50:00Z">
                <w:pPr/>
              </w:pPrChange>
            </w:pPr>
            <w:bookmarkStart w:id="7108" w:name="_Toc123139598"/>
            <w:del w:id="7109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10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3FBFBD3" w14:textId="1F9F03C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0" w:author="阿毛" w:date="2021-05-21T17:50:00Z"/>
                <w:rFonts w:ascii="標楷體" w:hAnsi="標楷體"/>
              </w:rPr>
              <w:pPrChange w:id="7111" w:author="阿毛" w:date="2021-05-21T17:50:00Z">
                <w:pPr/>
              </w:pPrChange>
            </w:pPr>
            <w:bookmarkStart w:id="7112" w:name="_Toc123139599"/>
            <w:bookmarkEnd w:id="7112"/>
          </w:p>
        </w:tc>
      </w:tr>
      <w:tr w:rsidR="006F422C" w:rsidRPr="00AB69BA" w:rsidDel="007154E3" w14:paraId="05CC962B" w14:textId="1E6E2D22" w:rsidTr="00F4398B">
        <w:trPr>
          <w:trHeight w:val="773"/>
          <w:del w:id="711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00987E5" w14:textId="23D496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4" w:author="阿毛" w:date="2021-05-21T17:50:00Z"/>
                <w:rFonts w:ascii="標楷體" w:hAnsi="標楷體"/>
              </w:rPr>
              <w:pPrChange w:id="7115" w:author="阿毛" w:date="2021-05-21T17:50:00Z">
                <w:pPr/>
              </w:pPrChange>
            </w:pPr>
            <w:bookmarkStart w:id="7116" w:name="_Toc123139600"/>
            <w:del w:id="7117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116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8AF3D39" w14:textId="2DA7EE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18" w:author="阿毛" w:date="2021-05-21T17:50:00Z"/>
                <w:rFonts w:ascii="標楷體" w:hAnsi="標楷體"/>
              </w:rPr>
              <w:pPrChange w:id="7119" w:author="阿毛" w:date="2021-05-21T17:50:00Z">
                <w:pPr/>
              </w:pPrChange>
            </w:pPr>
            <w:bookmarkStart w:id="7120" w:name="_Toc123139601"/>
            <w:bookmarkEnd w:id="7120"/>
          </w:p>
        </w:tc>
      </w:tr>
      <w:tr w:rsidR="006F422C" w:rsidRPr="00AB69BA" w:rsidDel="007154E3" w14:paraId="776D66A6" w14:textId="174D53D6" w:rsidTr="00F4398B">
        <w:trPr>
          <w:trHeight w:val="321"/>
          <w:del w:id="712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A996A9" w14:textId="67EF179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2" w:author="阿毛" w:date="2021-05-21T17:50:00Z"/>
                <w:rFonts w:ascii="標楷體" w:hAnsi="標楷體"/>
              </w:rPr>
              <w:pPrChange w:id="7123" w:author="阿毛" w:date="2021-05-21T17:50:00Z">
                <w:pPr/>
              </w:pPrChange>
            </w:pPr>
            <w:bookmarkStart w:id="7124" w:name="_Toc123139602"/>
            <w:del w:id="7125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12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9059D39" w14:textId="5A695E2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26" w:author="阿毛" w:date="2021-05-21T17:50:00Z"/>
                <w:rFonts w:ascii="標楷體" w:hAnsi="標楷體"/>
              </w:rPr>
              <w:pPrChange w:id="7127" w:author="阿毛" w:date="2021-05-21T17:50:00Z">
                <w:pPr/>
              </w:pPrChange>
            </w:pPr>
            <w:bookmarkStart w:id="7128" w:name="_Toc123139603"/>
            <w:bookmarkEnd w:id="7128"/>
          </w:p>
        </w:tc>
      </w:tr>
      <w:tr w:rsidR="006F422C" w:rsidRPr="00AB69BA" w:rsidDel="007154E3" w14:paraId="53E2AC6C" w14:textId="7DBE6F6B" w:rsidTr="00F4398B">
        <w:trPr>
          <w:trHeight w:val="1311"/>
          <w:del w:id="712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B07F16E" w14:textId="70B8F95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0" w:author="阿毛" w:date="2021-05-21T17:50:00Z"/>
                <w:rFonts w:ascii="標楷體" w:hAnsi="標楷體"/>
              </w:rPr>
              <w:pPrChange w:id="7131" w:author="阿毛" w:date="2021-05-21T17:50:00Z">
                <w:pPr/>
              </w:pPrChange>
            </w:pPr>
            <w:bookmarkStart w:id="7132" w:name="_Toc123139604"/>
            <w:del w:id="7133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13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C5DE01" w14:textId="03415DF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4" w:author="阿毛" w:date="2021-05-21T17:50:00Z"/>
                <w:rFonts w:ascii="標楷體" w:hAnsi="標楷體"/>
              </w:rPr>
              <w:pPrChange w:id="7135" w:author="阿毛" w:date="2021-05-21T17:50:00Z">
                <w:pPr/>
              </w:pPrChange>
            </w:pPr>
            <w:bookmarkStart w:id="7136" w:name="_Toc123139605"/>
            <w:bookmarkEnd w:id="7136"/>
          </w:p>
        </w:tc>
      </w:tr>
      <w:tr w:rsidR="006F422C" w:rsidRPr="00AB69BA" w:rsidDel="007154E3" w14:paraId="0A0D1B73" w14:textId="643B857A" w:rsidTr="00F4398B">
        <w:trPr>
          <w:trHeight w:val="278"/>
          <w:del w:id="713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9FD7FD4" w14:textId="676D4F6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38" w:author="阿毛" w:date="2021-05-21T17:50:00Z"/>
                <w:rFonts w:ascii="標楷體" w:hAnsi="標楷體"/>
              </w:rPr>
              <w:pPrChange w:id="7139" w:author="阿毛" w:date="2021-05-21T17:50:00Z">
                <w:pPr/>
              </w:pPrChange>
            </w:pPr>
            <w:bookmarkStart w:id="7140" w:name="_Toc123139606"/>
            <w:del w:id="7141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140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D1DC4A0" w14:textId="678B40A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2" w:author="阿毛" w:date="2021-05-21T17:50:00Z"/>
                <w:rFonts w:ascii="標楷體" w:hAnsi="標楷體"/>
              </w:rPr>
              <w:pPrChange w:id="7143" w:author="阿毛" w:date="2021-05-21T17:50:00Z">
                <w:pPr/>
              </w:pPrChange>
            </w:pPr>
            <w:bookmarkStart w:id="7144" w:name="_Toc123139607"/>
            <w:bookmarkEnd w:id="7144"/>
          </w:p>
        </w:tc>
      </w:tr>
      <w:tr w:rsidR="006F422C" w:rsidRPr="00AB69BA" w:rsidDel="007154E3" w14:paraId="34BDD025" w14:textId="15D28875" w:rsidTr="00F4398B">
        <w:trPr>
          <w:trHeight w:val="358"/>
          <w:del w:id="714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3E2BEC7" w14:textId="78F23D2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46" w:author="阿毛" w:date="2021-05-21T17:50:00Z"/>
                <w:rFonts w:ascii="標楷體" w:hAnsi="標楷體"/>
              </w:rPr>
              <w:pPrChange w:id="7147" w:author="阿毛" w:date="2021-05-21T17:50:00Z">
                <w:pPr/>
              </w:pPrChange>
            </w:pPr>
            <w:bookmarkStart w:id="7148" w:name="_Toc123139608"/>
            <w:del w:id="7149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14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CBDB462" w14:textId="00213A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0" w:author="阿毛" w:date="2021-05-21T17:50:00Z"/>
                <w:rFonts w:ascii="標楷體" w:hAnsi="標楷體"/>
              </w:rPr>
              <w:pPrChange w:id="7151" w:author="阿毛" w:date="2021-05-21T17:50:00Z">
                <w:pPr/>
              </w:pPrChange>
            </w:pPr>
            <w:bookmarkStart w:id="7152" w:name="_Toc123139609"/>
            <w:bookmarkEnd w:id="7152"/>
          </w:p>
        </w:tc>
      </w:tr>
      <w:tr w:rsidR="006F422C" w:rsidRPr="00AB69BA" w:rsidDel="007154E3" w14:paraId="35F7A7AD" w14:textId="78D5A0A8" w:rsidTr="00F4398B">
        <w:trPr>
          <w:trHeight w:val="278"/>
          <w:del w:id="71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E6EC49" w14:textId="13A9E398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4" w:author="阿毛" w:date="2021-05-21T17:50:00Z"/>
                <w:rFonts w:ascii="標楷體" w:hAnsi="標楷體"/>
              </w:rPr>
              <w:pPrChange w:id="7155" w:author="阿毛" w:date="2021-05-21T17:50:00Z">
                <w:pPr/>
              </w:pPrChange>
            </w:pPr>
            <w:bookmarkStart w:id="7156" w:name="_Toc123139610"/>
            <w:del w:id="7157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156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603AC58" w14:textId="778D0A6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158" w:author="阿毛" w:date="2021-05-21T17:50:00Z"/>
                <w:rFonts w:ascii="標楷體" w:hAnsi="標楷體"/>
              </w:rPr>
              <w:pPrChange w:id="7159" w:author="阿毛" w:date="2021-05-21T17:50:00Z">
                <w:pPr/>
              </w:pPrChange>
            </w:pPr>
            <w:bookmarkStart w:id="7160" w:name="_Toc123139611"/>
            <w:bookmarkEnd w:id="7160"/>
          </w:p>
        </w:tc>
      </w:tr>
    </w:tbl>
    <w:p w14:paraId="78E86D6A" w14:textId="36813B8D" w:rsidR="006F422C" w:rsidDel="007154E3" w:rsidRDefault="006F422C">
      <w:pPr>
        <w:pStyle w:val="3"/>
        <w:numPr>
          <w:ilvl w:val="2"/>
          <w:numId w:val="6"/>
        </w:numPr>
        <w:rPr>
          <w:del w:id="7161" w:author="阿毛" w:date="2021-05-21T17:50:00Z"/>
          <w:rFonts w:ascii="標楷體" w:hAnsi="標楷體"/>
        </w:rPr>
        <w:pPrChange w:id="7162" w:author="阿毛" w:date="2021-05-21T17:50:00Z">
          <w:pPr/>
        </w:pPrChange>
      </w:pPr>
      <w:bookmarkStart w:id="7163" w:name="_Toc123139612"/>
      <w:bookmarkEnd w:id="7163"/>
    </w:p>
    <w:p w14:paraId="07BA65FC" w14:textId="3A3CBEA8" w:rsidR="0003749E" w:rsidDel="007154E3" w:rsidRDefault="0003749E">
      <w:pPr>
        <w:pStyle w:val="3"/>
        <w:numPr>
          <w:ilvl w:val="2"/>
          <w:numId w:val="6"/>
        </w:numPr>
        <w:rPr>
          <w:del w:id="7164" w:author="阿毛" w:date="2021-05-21T17:50:00Z"/>
          <w:rFonts w:ascii="標楷體" w:hAnsi="標楷體"/>
        </w:rPr>
        <w:pPrChange w:id="7165" w:author="阿毛" w:date="2021-05-21T17:50:00Z">
          <w:pPr>
            <w:widowControl/>
          </w:pPr>
        </w:pPrChange>
      </w:pPr>
      <w:del w:id="7166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14E72C5F" w14:textId="476B17CF" w:rsidR="0003749E" w:rsidRPr="00AB69BA" w:rsidDel="007154E3" w:rsidRDefault="0003749E">
      <w:pPr>
        <w:pStyle w:val="3"/>
        <w:numPr>
          <w:ilvl w:val="2"/>
          <w:numId w:val="6"/>
        </w:numPr>
        <w:rPr>
          <w:del w:id="7167" w:author="阿毛" w:date="2021-05-21T17:50:00Z"/>
          <w:rFonts w:ascii="標楷體" w:hAnsi="標楷體"/>
        </w:rPr>
        <w:pPrChange w:id="7168" w:author="阿毛" w:date="2021-05-21T17:50:00Z">
          <w:pPr/>
        </w:pPrChange>
      </w:pPr>
      <w:bookmarkStart w:id="7169" w:name="_Toc123139613"/>
      <w:bookmarkEnd w:id="7169"/>
    </w:p>
    <w:p w14:paraId="039DF85B" w14:textId="4EA571A2" w:rsidR="006F422C" w:rsidRPr="00AB69BA" w:rsidDel="007154E3" w:rsidRDefault="006F422C">
      <w:pPr>
        <w:pStyle w:val="3"/>
        <w:numPr>
          <w:ilvl w:val="2"/>
          <w:numId w:val="6"/>
        </w:numPr>
        <w:rPr>
          <w:del w:id="7170" w:author="阿毛" w:date="2021-05-21T17:50:00Z"/>
        </w:rPr>
        <w:pPrChange w:id="7171" w:author="阿毛" w:date="2021-05-21T17:50:00Z">
          <w:pPr>
            <w:pStyle w:val="a"/>
          </w:pPr>
        </w:pPrChange>
      </w:pPr>
      <w:bookmarkStart w:id="7172" w:name="_Toc123139614"/>
      <w:del w:id="7173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172"/>
      </w:del>
    </w:p>
    <w:p w14:paraId="5E4D653E" w14:textId="301535B0" w:rsidR="006F422C" w:rsidRPr="00AB69BA" w:rsidDel="007154E3" w:rsidRDefault="006F422C">
      <w:pPr>
        <w:pStyle w:val="3"/>
        <w:numPr>
          <w:ilvl w:val="2"/>
          <w:numId w:val="6"/>
        </w:numPr>
        <w:rPr>
          <w:del w:id="7174" w:author="阿毛" w:date="2021-05-21T17:50:00Z"/>
          <w:rFonts w:ascii="標楷體" w:hAnsi="標楷體" w:cs="標楷體"/>
          <w:kern w:val="0"/>
          <w:szCs w:val="28"/>
        </w:rPr>
        <w:pPrChange w:id="7175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176" w:name="_Toc123139615"/>
      <w:del w:id="7177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176"/>
      </w:del>
    </w:p>
    <w:p w14:paraId="5A31DF7A" w14:textId="6EE212B3" w:rsidR="0079650A" w:rsidDel="007154E3" w:rsidRDefault="00EB300A">
      <w:pPr>
        <w:pStyle w:val="3"/>
        <w:numPr>
          <w:ilvl w:val="2"/>
          <w:numId w:val="6"/>
        </w:numPr>
        <w:rPr>
          <w:del w:id="7178" w:author="阿毛" w:date="2021-05-21T17:50:00Z"/>
        </w:rPr>
        <w:pPrChange w:id="7179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272" w:left="653" w:firstLine="0"/>
          </w:pPr>
        </w:pPrChange>
      </w:pPr>
      <w:bookmarkStart w:id="7180" w:name="_Toc123139616"/>
      <w:del w:id="7181" w:author="阿毛" w:date="2021-05-21T17:50:00Z">
        <w:r w:rsidDel="007154E3">
          <w:rPr>
            <w:noProof/>
          </w:rPr>
          <w:drawing>
            <wp:inline distT="0" distB="0" distL="0" distR="0" wp14:anchorId="407DAD68" wp14:editId="30725236">
              <wp:extent cx="6076950" cy="2787650"/>
              <wp:effectExtent l="0" t="0" r="0" b="0"/>
              <wp:docPr id="2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76950" cy="278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180"/>
      </w:del>
    </w:p>
    <w:p w14:paraId="465730FF" w14:textId="7917587F" w:rsidR="0003749E" w:rsidDel="007154E3" w:rsidRDefault="00937A2A">
      <w:pPr>
        <w:pStyle w:val="3"/>
        <w:numPr>
          <w:ilvl w:val="2"/>
          <w:numId w:val="6"/>
        </w:numPr>
        <w:rPr>
          <w:del w:id="7182" w:author="阿毛" w:date="2021-05-21T17:50:00Z"/>
        </w:rPr>
        <w:pPrChange w:id="7183" w:author="阿毛" w:date="2021-05-21T17:50:00Z">
          <w:pPr/>
        </w:pPrChange>
      </w:pPr>
      <w:bookmarkStart w:id="7184" w:name="_Toc123139617"/>
      <w:ins w:id="7185" w:author="余家興" w:date="2020-01-21T14:06:00Z">
        <w:del w:id="7186" w:author="阿毛" w:date="2021-05-21T17:50:00Z">
          <w:r w:rsidRPr="00937A2A" w:rsidDel="007154E3">
            <w:rPr>
              <w:noProof/>
            </w:rPr>
            <w:drawing>
              <wp:inline distT="0" distB="0" distL="0" distR="0" wp14:anchorId="2CC8BCE2" wp14:editId="2C02E6B8">
                <wp:extent cx="6538197" cy="262890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8197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bookmarkEnd w:id="7184"/>
    </w:p>
    <w:p w14:paraId="19FF9323" w14:textId="1805B911" w:rsidR="00DD299A" w:rsidDel="007154E3" w:rsidRDefault="002D1BB4">
      <w:pPr>
        <w:pStyle w:val="3"/>
        <w:numPr>
          <w:ilvl w:val="2"/>
          <w:numId w:val="6"/>
        </w:numPr>
        <w:rPr>
          <w:del w:id="7187" w:author="阿毛" w:date="2021-05-21T17:50:00Z"/>
        </w:rPr>
        <w:pPrChange w:id="7188" w:author="阿毛" w:date="2021-05-21T17:50:00Z">
          <w:pPr/>
        </w:pPrChange>
      </w:pPr>
      <w:bookmarkStart w:id="7189" w:name="_Toc123139618"/>
      <w:del w:id="7190" w:author="阿毛" w:date="2021-05-21T17:50:00Z">
        <w:r w:rsidRPr="00360B64" w:rsidDel="007154E3">
          <w:rPr>
            <w:rFonts w:ascii="標楷體" w:hAnsi="標楷體" w:hint="eastAsia"/>
            <w:color w:val="FF0000"/>
            <w:lang w:eastAsia="zh-HK"/>
          </w:rPr>
          <w:delText>待修改</w:delText>
        </w:r>
        <w:r w:rsidRPr="00360B64" w:rsidDel="007154E3">
          <w:rPr>
            <w:rFonts w:ascii="標楷體" w:hAnsi="標楷體"/>
            <w:color w:val="FF0000"/>
            <w:lang w:eastAsia="zh-HK"/>
          </w:rPr>
          <w:delText>: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取消報表[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放款會計科目明細表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r w:rsidRPr="001E674F" w:rsidDel="007154E3">
          <w:rPr>
            <w:rFonts w:ascii="標楷體" w:hAnsi="標楷體"/>
            <w:color w:val="FF0000"/>
            <w:lang w:eastAsia="zh-HK"/>
          </w:rPr>
          <w:delText xml:space="preserve"> &amp;</w:delText>
        </w:r>
        <w:r w:rsidR="00DD299A" w:rsidRPr="001E674F" w:rsidDel="007154E3">
          <w:rPr>
            <w:rFonts w:ascii="標楷體" w:hAnsi="標楷體"/>
            <w:color w:val="FF0000"/>
            <w:lang w:eastAsia="zh-HK"/>
          </w:rPr>
          <w:delText xml:space="preserve"> 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[</w:delText>
        </w:r>
        <w:r w:rsidR="00DD299A" w:rsidRPr="001E674F" w:rsidDel="007154E3">
          <w:rPr>
            <w:rFonts w:ascii="標楷體" w:hAnsi="標楷體" w:hint="eastAsia"/>
            <w:color w:val="FF0000"/>
            <w:lang w:eastAsia="zh-HK"/>
          </w:rPr>
          <w:delText>放款交易帳務明細表</w:delText>
        </w:r>
        <w:r w:rsidDel="007154E3">
          <w:rPr>
            <w:rFonts w:ascii="標楷體" w:hAnsi="標楷體" w:hint="eastAsia"/>
            <w:color w:val="FF0000"/>
            <w:lang w:eastAsia="zh-HK"/>
          </w:rPr>
          <w:delText>]</w:delText>
        </w:r>
        <w:bookmarkEnd w:id="7189"/>
        <w:r w:rsidDel="007154E3">
          <w:rPr>
            <w:rFonts w:ascii="標楷體" w:hAnsi="標楷體" w:hint="eastAsia"/>
          </w:rPr>
          <w:delText xml:space="preserve"> </w:delText>
        </w:r>
      </w:del>
    </w:p>
    <w:p w14:paraId="7CBC59C9" w14:textId="2E998849" w:rsidR="00DD299A" w:rsidRPr="0003749E" w:rsidDel="007154E3" w:rsidRDefault="00DD299A">
      <w:pPr>
        <w:pStyle w:val="3"/>
        <w:numPr>
          <w:ilvl w:val="2"/>
          <w:numId w:val="6"/>
        </w:numPr>
        <w:rPr>
          <w:del w:id="7191" w:author="阿毛" w:date="2021-05-21T17:50:00Z"/>
        </w:rPr>
        <w:pPrChange w:id="7192" w:author="阿毛" w:date="2021-05-21T17:50:00Z">
          <w:pPr/>
        </w:pPrChange>
      </w:pPr>
      <w:bookmarkStart w:id="7193" w:name="_Toc123139619"/>
      <w:bookmarkEnd w:id="7193"/>
    </w:p>
    <w:p w14:paraId="60CD7D70" w14:textId="5F19CE59" w:rsidR="006F422C" w:rsidRPr="00AB69BA" w:rsidDel="007154E3" w:rsidRDefault="00D950B2">
      <w:pPr>
        <w:pStyle w:val="3"/>
        <w:numPr>
          <w:ilvl w:val="2"/>
          <w:numId w:val="6"/>
        </w:numPr>
        <w:rPr>
          <w:del w:id="7194" w:author="阿毛" w:date="2021-05-21T17:50:00Z"/>
        </w:rPr>
        <w:pPrChange w:id="7195" w:author="阿毛" w:date="2021-05-21T17:50:00Z">
          <w:pPr>
            <w:pStyle w:val="a"/>
          </w:pPr>
        </w:pPrChange>
      </w:pPr>
      <w:bookmarkStart w:id="7196" w:name="_Toc123139620"/>
      <w:del w:id="7197" w:author="阿毛" w:date="2021-05-21T17:50:00Z">
        <w:r w:rsidDel="007154E3">
          <w:delText>輸入畫面資料說明</w:delText>
        </w:r>
        <w:bookmarkEnd w:id="7196"/>
      </w:del>
    </w:p>
    <w:p w14:paraId="4652109F" w14:textId="7C0E0FFC" w:rsidR="0079650A" w:rsidDel="007154E3" w:rsidRDefault="0079650A">
      <w:pPr>
        <w:pStyle w:val="3"/>
        <w:numPr>
          <w:ilvl w:val="2"/>
          <w:numId w:val="6"/>
        </w:numPr>
        <w:rPr>
          <w:del w:id="7198" w:author="阿毛" w:date="2021-05-21T17:50:00Z"/>
        </w:rPr>
        <w:pPrChange w:id="7199" w:author="阿毛" w:date="2021-05-21T17:50:00Z">
          <w:pPr/>
        </w:pPrChange>
      </w:pPr>
      <w:bookmarkStart w:id="7200" w:name="_Toc123139621"/>
      <w:bookmarkEnd w:id="7200"/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3749E" w:rsidRPr="00CA6569" w:rsidDel="007154E3" w14:paraId="0FB38AA1" w14:textId="5858111F" w:rsidTr="0003749E">
        <w:trPr>
          <w:trHeight w:val="388"/>
          <w:jc w:val="center"/>
          <w:del w:id="7201" w:author="阿毛" w:date="2021-05-21T17:50:00Z"/>
        </w:trPr>
        <w:tc>
          <w:tcPr>
            <w:tcW w:w="456" w:type="dxa"/>
            <w:vMerge w:val="restart"/>
          </w:tcPr>
          <w:p w14:paraId="555482EB" w14:textId="7C42112B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02" w:author="阿毛" w:date="2021-05-21T17:50:00Z"/>
                <w:rFonts w:ascii="標楷體" w:hAnsi="標楷體"/>
              </w:rPr>
              <w:pPrChange w:id="7203" w:author="阿毛" w:date="2021-05-21T17:50:00Z">
                <w:pPr/>
              </w:pPrChange>
            </w:pPr>
            <w:bookmarkStart w:id="7204" w:name="_Toc123139622"/>
            <w:del w:id="7205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204"/>
            </w:del>
          </w:p>
        </w:tc>
        <w:tc>
          <w:tcPr>
            <w:tcW w:w="1876" w:type="dxa"/>
            <w:vMerge w:val="restart"/>
          </w:tcPr>
          <w:p w14:paraId="262F6570" w14:textId="5A57ABD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06" w:author="阿毛" w:date="2021-05-21T17:50:00Z"/>
                <w:rFonts w:ascii="標楷體" w:hAnsi="標楷體"/>
              </w:rPr>
              <w:pPrChange w:id="7207" w:author="阿毛" w:date="2021-05-21T17:50:00Z">
                <w:pPr/>
              </w:pPrChange>
            </w:pPr>
            <w:bookmarkStart w:id="7208" w:name="_Toc123139623"/>
            <w:del w:id="7209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208"/>
            </w:del>
          </w:p>
        </w:tc>
        <w:tc>
          <w:tcPr>
            <w:tcW w:w="4842" w:type="dxa"/>
            <w:gridSpan w:val="5"/>
          </w:tcPr>
          <w:p w14:paraId="03533B07" w14:textId="75508E2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10" w:author="阿毛" w:date="2021-05-21T17:50:00Z"/>
                <w:rFonts w:ascii="標楷體" w:hAnsi="標楷體"/>
              </w:rPr>
              <w:pPrChange w:id="7211" w:author="阿毛" w:date="2021-05-21T17:50:00Z">
                <w:pPr>
                  <w:jc w:val="center"/>
                </w:pPr>
              </w:pPrChange>
            </w:pPr>
            <w:bookmarkStart w:id="7212" w:name="_Toc123139624"/>
            <w:del w:id="7213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212"/>
            </w:del>
          </w:p>
        </w:tc>
        <w:tc>
          <w:tcPr>
            <w:tcW w:w="2939" w:type="dxa"/>
            <w:vMerge w:val="restart"/>
          </w:tcPr>
          <w:p w14:paraId="2B0C3E02" w14:textId="33FEFDB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14" w:author="阿毛" w:date="2021-05-21T17:50:00Z"/>
                <w:rFonts w:ascii="標楷體" w:hAnsi="標楷體"/>
              </w:rPr>
              <w:pPrChange w:id="7215" w:author="阿毛" w:date="2021-05-21T17:50:00Z">
                <w:pPr/>
              </w:pPrChange>
            </w:pPr>
            <w:bookmarkStart w:id="7216" w:name="_Toc123139625"/>
            <w:del w:id="7217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216"/>
            </w:del>
          </w:p>
        </w:tc>
      </w:tr>
      <w:tr w:rsidR="0003749E" w:rsidRPr="00CA6569" w:rsidDel="007154E3" w14:paraId="731ABECF" w14:textId="5D3B1EF1" w:rsidTr="0003749E">
        <w:trPr>
          <w:trHeight w:val="244"/>
          <w:jc w:val="center"/>
          <w:del w:id="7218" w:author="阿毛" w:date="2021-05-21T17:50:00Z"/>
        </w:trPr>
        <w:tc>
          <w:tcPr>
            <w:tcW w:w="456" w:type="dxa"/>
            <w:vMerge/>
          </w:tcPr>
          <w:p w14:paraId="75D9F9EF" w14:textId="4595C294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19" w:author="阿毛" w:date="2021-05-21T17:50:00Z"/>
                <w:rFonts w:ascii="標楷體" w:hAnsi="標楷體"/>
              </w:rPr>
              <w:pPrChange w:id="7220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46562F8C" w14:textId="1D568C5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21" w:author="阿毛" w:date="2021-05-21T17:50:00Z"/>
                <w:rFonts w:ascii="標楷體" w:hAnsi="標楷體"/>
              </w:rPr>
              <w:pPrChange w:id="7222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736AF316" w14:textId="0F69E4F1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23" w:author="阿毛" w:date="2021-05-21T17:50:00Z"/>
                <w:rFonts w:ascii="標楷體" w:hAnsi="標楷體"/>
              </w:rPr>
              <w:pPrChange w:id="7224" w:author="阿毛" w:date="2021-05-21T17:50:00Z">
                <w:pPr/>
              </w:pPrChange>
            </w:pPr>
            <w:bookmarkStart w:id="7225" w:name="_Toc123139626"/>
            <w:del w:id="7226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225"/>
            </w:del>
          </w:p>
        </w:tc>
        <w:tc>
          <w:tcPr>
            <w:tcW w:w="911" w:type="dxa"/>
          </w:tcPr>
          <w:p w14:paraId="68FC7C0A" w14:textId="1ED1C902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27" w:author="阿毛" w:date="2021-05-21T17:50:00Z"/>
                <w:rFonts w:ascii="標楷體" w:hAnsi="標楷體"/>
              </w:rPr>
              <w:pPrChange w:id="7228" w:author="阿毛" w:date="2021-05-21T17:50:00Z">
                <w:pPr/>
              </w:pPrChange>
            </w:pPr>
            <w:bookmarkStart w:id="7229" w:name="_Toc123139627"/>
            <w:del w:id="7230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229"/>
            </w:del>
          </w:p>
        </w:tc>
        <w:tc>
          <w:tcPr>
            <w:tcW w:w="1275" w:type="dxa"/>
          </w:tcPr>
          <w:p w14:paraId="392F7EF3" w14:textId="6CB7B63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31" w:author="阿毛" w:date="2021-05-21T17:50:00Z"/>
                <w:rFonts w:ascii="標楷體" w:hAnsi="標楷體"/>
              </w:rPr>
              <w:pPrChange w:id="7232" w:author="阿毛" w:date="2021-05-21T17:50:00Z">
                <w:pPr/>
              </w:pPrChange>
            </w:pPr>
            <w:bookmarkStart w:id="7233" w:name="_Toc123139628"/>
            <w:del w:id="7234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233"/>
            </w:del>
          </w:p>
        </w:tc>
        <w:tc>
          <w:tcPr>
            <w:tcW w:w="671" w:type="dxa"/>
          </w:tcPr>
          <w:p w14:paraId="6E25F8A8" w14:textId="5532CC37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35" w:author="阿毛" w:date="2021-05-21T17:50:00Z"/>
                <w:rFonts w:ascii="標楷體" w:hAnsi="標楷體"/>
              </w:rPr>
              <w:pPrChange w:id="7236" w:author="阿毛" w:date="2021-05-21T17:50:00Z">
                <w:pPr/>
              </w:pPrChange>
            </w:pPr>
            <w:bookmarkStart w:id="7237" w:name="_Toc123139629"/>
            <w:del w:id="7238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237"/>
            </w:del>
          </w:p>
        </w:tc>
        <w:tc>
          <w:tcPr>
            <w:tcW w:w="689" w:type="dxa"/>
          </w:tcPr>
          <w:p w14:paraId="41C130B4" w14:textId="2E86DC66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39" w:author="阿毛" w:date="2021-05-21T17:50:00Z"/>
                <w:rFonts w:ascii="標楷體" w:hAnsi="標楷體"/>
              </w:rPr>
              <w:pPrChange w:id="7240" w:author="阿毛" w:date="2021-05-21T17:50:00Z">
                <w:pPr/>
              </w:pPrChange>
            </w:pPr>
            <w:bookmarkStart w:id="7241" w:name="_Toc123139630"/>
            <w:del w:id="7242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241"/>
            </w:del>
          </w:p>
        </w:tc>
        <w:tc>
          <w:tcPr>
            <w:tcW w:w="2939" w:type="dxa"/>
            <w:vMerge/>
          </w:tcPr>
          <w:p w14:paraId="2B7643FB" w14:textId="06C20B60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43" w:author="阿毛" w:date="2021-05-21T17:50:00Z"/>
                <w:rFonts w:ascii="標楷體" w:hAnsi="標楷體"/>
              </w:rPr>
              <w:pPrChange w:id="7244" w:author="阿毛" w:date="2021-05-21T17:50:00Z">
                <w:pPr/>
              </w:pPrChange>
            </w:pPr>
          </w:p>
        </w:tc>
      </w:tr>
      <w:tr w:rsidR="0003749E" w:rsidRPr="00CA6569" w:rsidDel="007154E3" w14:paraId="5ABFEC01" w14:textId="2A187309" w:rsidTr="0003749E">
        <w:trPr>
          <w:trHeight w:val="291"/>
          <w:jc w:val="center"/>
          <w:del w:id="7245" w:author="阿毛" w:date="2021-05-21T17:50:00Z"/>
        </w:trPr>
        <w:tc>
          <w:tcPr>
            <w:tcW w:w="456" w:type="dxa"/>
          </w:tcPr>
          <w:p w14:paraId="6417081A" w14:textId="7B56B48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46" w:author="阿毛" w:date="2021-05-21T17:50:00Z"/>
                <w:rFonts w:ascii="標楷體" w:hAnsi="標楷體"/>
              </w:rPr>
              <w:pPrChange w:id="7247" w:author="阿毛" w:date="2021-05-21T17:50:00Z">
                <w:pPr/>
              </w:pPrChange>
            </w:pPr>
            <w:bookmarkStart w:id="7248" w:name="_Toc123139631"/>
            <w:del w:id="7249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248"/>
            </w:del>
          </w:p>
        </w:tc>
        <w:tc>
          <w:tcPr>
            <w:tcW w:w="1876" w:type="dxa"/>
          </w:tcPr>
          <w:p w14:paraId="629EC5DA" w14:textId="1BD3A269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50" w:author="阿毛" w:date="2021-05-21T17:50:00Z"/>
                <w:rFonts w:ascii="標楷體" w:hAnsi="標楷體"/>
              </w:rPr>
              <w:pPrChange w:id="7251" w:author="阿毛" w:date="2021-05-21T17:50:00Z">
                <w:pPr/>
              </w:pPrChange>
            </w:pPr>
            <w:bookmarkStart w:id="7252" w:name="_Toc123139632"/>
            <w:del w:id="7253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252"/>
            </w:del>
          </w:p>
        </w:tc>
        <w:tc>
          <w:tcPr>
            <w:tcW w:w="1296" w:type="dxa"/>
          </w:tcPr>
          <w:p w14:paraId="0019386E" w14:textId="221351CF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54" w:author="阿毛" w:date="2021-05-21T17:50:00Z"/>
                <w:rFonts w:ascii="標楷體" w:hAnsi="標楷體" w:cs="新細明體"/>
              </w:rPr>
              <w:pPrChange w:id="7255" w:author="阿毛" w:date="2021-05-21T17:50:00Z">
                <w:pPr/>
              </w:pPrChange>
            </w:pPr>
            <w:bookmarkStart w:id="7256" w:name="_Toc123139633"/>
            <w:del w:id="7257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256"/>
            </w:del>
          </w:p>
        </w:tc>
        <w:tc>
          <w:tcPr>
            <w:tcW w:w="911" w:type="dxa"/>
          </w:tcPr>
          <w:p w14:paraId="62968D94" w14:textId="6AF40825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58" w:author="阿毛" w:date="2021-05-21T17:50:00Z"/>
                <w:rFonts w:ascii="標楷體" w:hAnsi="標楷體"/>
              </w:rPr>
              <w:pPrChange w:id="7259" w:author="阿毛" w:date="2021-05-21T17:50:00Z">
                <w:pPr/>
              </w:pPrChange>
            </w:pPr>
            <w:bookmarkStart w:id="7260" w:name="_Toc123139634"/>
            <w:del w:id="7261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260"/>
            </w:del>
          </w:p>
        </w:tc>
        <w:tc>
          <w:tcPr>
            <w:tcW w:w="1275" w:type="dxa"/>
          </w:tcPr>
          <w:p w14:paraId="44C25AC2" w14:textId="2EE96E7A" w:rsidR="0003749E" w:rsidRPr="00CA6569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62" w:author="阿毛" w:date="2021-05-21T17:50:00Z"/>
                <w:rFonts w:ascii="標楷體" w:hAnsi="標楷體"/>
              </w:rPr>
              <w:pPrChange w:id="7263" w:author="阿毛" w:date="2021-05-21T17:50:00Z">
                <w:pPr/>
              </w:pPrChange>
            </w:pPr>
            <w:bookmarkStart w:id="7264" w:name="_Toc123139635"/>
            <w:bookmarkEnd w:id="7264"/>
          </w:p>
        </w:tc>
        <w:tc>
          <w:tcPr>
            <w:tcW w:w="671" w:type="dxa"/>
          </w:tcPr>
          <w:p w14:paraId="6F208C7B" w14:textId="4C3FFBB0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65" w:author="阿毛" w:date="2021-05-21T17:50:00Z"/>
                <w:rFonts w:ascii="標楷體" w:hAnsi="標楷體"/>
              </w:rPr>
              <w:pPrChange w:id="7266" w:author="阿毛" w:date="2021-05-21T17:50:00Z">
                <w:pPr/>
              </w:pPrChange>
            </w:pPr>
            <w:bookmarkStart w:id="7267" w:name="_Toc123139636"/>
            <w:bookmarkEnd w:id="7267"/>
          </w:p>
        </w:tc>
        <w:tc>
          <w:tcPr>
            <w:tcW w:w="689" w:type="dxa"/>
          </w:tcPr>
          <w:p w14:paraId="4EBA39E0" w14:textId="290F9B9D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68" w:author="阿毛" w:date="2021-05-21T17:50:00Z"/>
                <w:rFonts w:ascii="標楷體" w:hAnsi="標楷體"/>
              </w:rPr>
              <w:pPrChange w:id="7269" w:author="阿毛" w:date="2021-05-21T17:50:00Z">
                <w:pPr/>
              </w:pPrChange>
            </w:pPr>
            <w:bookmarkStart w:id="7270" w:name="_Toc123139637"/>
            <w:del w:id="7271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270"/>
            </w:del>
          </w:p>
        </w:tc>
        <w:tc>
          <w:tcPr>
            <w:tcW w:w="2939" w:type="dxa"/>
          </w:tcPr>
          <w:p w14:paraId="594B357E" w14:textId="3836798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72" w:author="阿毛" w:date="2021-05-21T17:50:00Z"/>
                <w:rFonts w:ascii="標楷體" w:hAnsi="標楷體"/>
              </w:rPr>
              <w:pPrChange w:id="7273" w:author="阿毛" w:date="2021-05-21T17:50:00Z">
                <w:pPr/>
              </w:pPrChange>
            </w:pPr>
            <w:bookmarkStart w:id="7274" w:name="_Toc123139638"/>
            <w:del w:id="7275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274"/>
            </w:del>
          </w:p>
          <w:p w14:paraId="35500AED" w14:textId="1CE220FE" w:rsidR="0003749E" w:rsidRPr="00AB69BA" w:rsidDel="007154E3" w:rsidRDefault="0003749E">
            <w:pPr>
              <w:pStyle w:val="3"/>
              <w:numPr>
                <w:ilvl w:val="2"/>
                <w:numId w:val="6"/>
              </w:numPr>
              <w:rPr>
                <w:del w:id="7276" w:author="阿毛" w:date="2021-05-21T17:50:00Z"/>
                <w:rFonts w:ascii="標楷體" w:hAnsi="標楷體"/>
              </w:rPr>
              <w:pPrChange w:id="7277" w:author="阿毛" w:date="2021-05-21T17:50:00Z">
                <w:pPr/>
              </w:pPrChange>
            </w:pPr>
            <w:bookmarkStart w:id="7278" w:name="_Toc123139639"/>
            <w:bookmarkEnd w:id="7278"/>
          </w:p>
        </w:tc>
      </w:tr>
    </w:tbl>
    <w:p w14:paraId="0FCDCE43" w14:textId="0701F40B" w:rsidR="0003749E" w:rsidRPr="00BE3738" w:rsidDel="007154E3" w:rsidRDefault="0003749E">
      <w:pPr>
        <w:pStyle w:val="3"/>
        <w:numPr>
          <w:ilvl w:val="2"/>
          <w:numId w:val="6"/>
        </w:numPr>
        <w:rPr>
          <w:del w:id="7279" w:author="阿毛" w:date="2021-05-21T17:50:00Z"/>
        </w:rPr>
        <w:pPrChange w:id="7280" w:author="阿毛" w:date="2021-05-21T17:50:00Z">
          <w:pPr/>
        </w:pPrChange>
      </w:pPr>
      <w:bookmarkStart w:id="7281" w:name="_Toc123139640"/>
      <w:bookmarkEnd w:id="7281"/>
    </w:p>
    <w:p w14:paraId="656EA965" w14:textId="70FC0051" w:rsidR="0003749E" w:rsidDel="007154E3" w:rsidRDefault="0003749E">
      <w:pPr>
        <w:pStyle w:val="3"/>
        <w:numPr>
          <w:ilvl w:val="2"/>
          <w:numId w:val="6"/>
        </w:numPr>
        <w:rPr>
          <w:del w:id="7282" w:author="阿毛" w:date="2021-05-21T17:50:00Z"/>
        </w:rPr>
        <w:pPrChange w:id="7283" w:author="阿毛" w:date="2021-05-21T17:50:00Z">
          <w:pPr/>
        </w:pPrChange>
      </w:pPr>
      <w:bookmarkStart w:id="7284" w:name="_Toc123139641"/>
      <w:bookmarkEnd w:id="7284"/>
    </w:p>
    <w:p w14:paraId="6165655A" w14:textId="0EA517B8" w:rsidR="0003749E" w:rsidRPr="0003749E" w:rsidDel="007154E3" w:rsidRDefault="0003749E">
      <w:pPr>
        <w:pStyle w:val="3"/>
        <w:numPr>
          <w:ilvl w:val="2"/>
          <w:numId w:val="6"/>
        </w:numPr>
        <w:rPr>
          <w:del w:id="7285" w:author="阿毛" w:date="2021-05-21T17:50:00Z"/>
        </w:rPr>
        <w:pPrChange w:id="7286" w:author="阿毛" w:date="2021-05-21T17:50:00Z">
          <w:pPr/>
        </w:pPrChange>
      </w:pPr>
      <w:bookmarkStart w:id="7287" w:name="_Toc123139642"/>
      <w:bookmarkEnd w:id="7287"/>
    </w:p>
    <w:p w14:paraId="09EE097C" w14:textId="6E8B9DB8" w:rsidR="0003749E" w:rsidDel="007154E3" w:rsidRDefault="0003749E">
      <w:pPr>
        <w:pStyle w:val="3"/>
        <w:numPr>
          <w:ilvl w:val="2"/>
          <w:numId w:val="6"/>
        </w:numPr>
        <w:rPr>
          <w:del w:id="7288" w:author="阿毛" w:date="2021-05-21T17:50:00Z"/>
        </w:rPr>
        <w:pPrChange w:id="7289" w:author="阿毛" w:date="2021-05-21T17:50:00Z">
          <w:pPr/>
        </w:pPrChange>
      </w:pPr>
      <w:bookmarkStart w:id="7290" w:name="_Toc123139643"/>
      <w:bookmarkEnd w:id="7290"/>
    </w:p>
    <w:p w14:paraId="0BEEA115" w14:textId="2B2295C0" w:rsidR="006F422C" w:rsidRPr="00AB69BA" w:rsidDel="007154E3" w:rsidRDefault="0079650A">
      <w:pPr>
        <w:pStyle w:val="3"/>
        <w:numPr>
          <w:ilvl w:val="2"/>
          <w:numId w:val="6"/>
        </w:numPr>
        <w:rPr>
          <w:del w:id="7291" w:author="阿毛" w:date="2021-05-21T17:50:00Z"/>
          <w:rFonts w:ascii="標楷體" w:hAnsi="標楷體"/>
        </w:rPr>
      </w:pPr>
      <w:del w:id="7292" w:author="阿毛" w:date="2021-05-21T17:50:00Z">
        <w:r w:rsidDel="007154E3">
          <w:br w:type="page"/>
        </w:r>
        <w:r w:rsidR="006F422C" w:rsidRPr="00AB69BA" w:rsidDel="007154E3">
          <w:rPr>
            <w:rFonts w:ascii="標楷體" w:hAnsi="標楷體"/>
          </w:rPr>
          <w:delText>L9</w:delText>
        </w:r>
        <w:r w:rsidR="006F422C" w:rsidDel="007154E3">
          <w:rPr>
            <w:rFonts w:ascii="標楷體" w:hAnsi="標楷體" w:hint="eastAsia"/>
          </w:rPr>
          <w:delText>80</w:delText>
        </w:r>
        <w:r w:rsidR="006F422C" w:rsidRPr="0079650A" w:rsidDel="007154E3">
          <w:rPr>
            <w:rFonts w:ascii="標楷體" w:hAnsi="標楷體" w:hint="eastAsia"/>
          </w:rPr>
          <w:delText>2週報</w:delText>
        </w:r>
      </w:del>
    </w:p>
    <w:p w14:paraId="5CA65D99" w14:textId="2DE4D93A" w:rsidR="006F422C" w:rsidRPr="00AB69BA" w:rsidDel="007154E3" w:rsidRDefault="006F422C">
      <w:pPr>
        <w:pStyle w:val="3"/>
        <w:numPr>
          <w:ilvl w:val="2"/>
          <w:numId w:val="6"/>
        </w:numPr>
        <w:rPr>
          <w:del w:id="7293" w:author="阿毛" w:date="2021-05-21T17:50:00Z"/>
        </w:rPr>
        <w:pPrChange w:id="7294" w:author="阿毛" w:date="2021-05-21T17:50:00Z">
          <w:pPr>
            <w:pStyle w:val="a"/>
          </w:pPr>
        </w:pPrChange>
      </w:pPr>
      <w:bookmarkStart w:id="7295" w:name="_Toc123139644"/>
      <w:del w:id="7296" w:author="阿毛" w:date="2021-05-21T17:50:00Z">
        <w:r w:rsidRPr="00AB69BA" w:rsidDel="007154E3">
          <w:delText>功能說明</w:delText>
        </w:r>
        <w:bookmarkEnd w:id="7295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207C7883" w14:textId="701FF153" w:rsidTr="00F4398B">
        <w:trPr>
          <w:trHeight w:val="277"/>
          <w:del w:id="729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18E8B" w14:textId="056D90B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298" w:author="阿毛" w:date="2021-05-21T17:50:00Z"/>
                <w:rFonts w:ascii="標楷體" w:hAnsi="標楷體"/>
              </w:rPr>
              <w:pPrChange w:id="7299" w:author="阿毛" w:date="2021-05-21T17:50:00Z">
                <w:pPr/>
              </w:pPrChange>
            </w:pPr>
            <w:bookmarkStart w:id="7300" w:name="_Toc123139645"/>
            <w:del w:id="7301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300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A67424" w14:textId="4FA61B22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2" w:author="阿毛" w:date="2021-05-21T17:50:00Z"/>
                <w:rFonts w:ascii="標楷體" w:hAnsi="標楷體"/>
              </w:rPr>
              <w:pPrChange w:id="7303" w:author="阿毛" w:date="2021-05-21T17:50:00Z">
                <w:pPr/>
              </w:pPrChange>
            </w:pPr>
            <w:bookmarkStart w:id="7304" w:name="_Toc123139646"/>
            <w:del w:id="7305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6425C6" w:rsidDel="007154E3">
                <w:rPr>
                  <w:rFonts w:ascii="標楷體" w:hAnsi="標楷體" w:hint="eastAsia"/>
                </w:rPr>
                <w:delText>週報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  <w:bookmarkEnd w:id="7304"/>
            </w:del>
          </w:p>
          <w:p w14:paraId="1EC2567B" w14:textId="1C5B282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06" w:author="阿毛" w:date="2021-05-21T17:50:00Z"/>
                <w:rFonts w:ascii="標楷體" w:hAnsi="標楷體"/>
              </w:rPr>
              <w:pPrChange w:id="7307" w:author="阿毛" w:date="2021-05-21T17:50:00Z">
                <w:pPr/>
              </w:pPrChange>
            </w:pPr>
            <w:bookmarkStart w:id="7308" w:name="_Toc123139647"/>
            <w:del w:id="7309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308"/>
            </w:del>
          </w:p>
        </w:tc>
      </w:tr>
      <w:tr w:rsidR="006F422C" w:rsidRPr="00AB69BA" w:rsidDel="007154E3" w14:paraId="0167F64E" w14:textId="75CA6C67" w:rsidTr="00F4398B">
        <w:trPr>
          <w:trHeight w:val="277"/>
          <w:del w:id="731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2280C89" w14:textId="24A6588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1" w:author="阿毛" w:date="2021-05-21T17:50:00Z"/>
                <w:rFonts w:ascii="標楷體" w:hAnsi="標楷體"/>
              </w:rPr>
              <w:pPrChange w:id="7312" w:author="阿毛" w:date="2021-05-21T17:50:00Z">
                <w:pPr/>
              </w:pPrChange>
            </w:pPr>
            <w:bookmarkStart w:id="7313" w:name="_Toc123139648"/>
            <w:del w:id="7314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31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75C088" w14:textId="1C9E08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5" w:author="阿毛" w:date="2021-05-21T17:50:00Z"/>
                <w:rFonts w:ascii="標楷體" w:hAnsi="標楷體"/>
              </w:rPr>
              <w:pPrChange w:id="7316" w:author="阿毛" w:date="2021-05-21T17:50:00Z">
                <w:pPr/>
              </w:pPrChange>
            </w:pPr>
            <w:bookmarkStart w:id="7317" w:name="_Toc123139649"/>
            <w:bookmarkEnd w:id="7317"/>
          </w:p>
        </w:tc>
      </w:tr>
      <w:tr w:rsidR="006F422C" w:rsidRPr="00AB69BA" w:rsidDel="007154E3" w14:paraId="48BEB9F3" w14:textId="11537C66" w:rsidTr="00F4398B">
        <w:trPr>
          <w:trHeight w:val="773"/>
          <w:del w:id="731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C60BA19" w14:textId="6816563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19" w:author="阿毛" w:date="2021-05-21T17:50:00Z"/>
                <w:rFonts w:ascii="標楷體" w:hAnsi="標楷體"/>
              </w:rPr>
              <w:pPrChange w:id="7320" w:author="阿毛" w:date="2021-05-21T17:50:00Z">
                <w:pPr/>
              </w:pPrChange>
            </w:pPr>
            <w:bookmarkStart w:id="7321" w:name="_Toc123139650"/>
            <w:del w:id="7322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321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5D0078E" w14:textId="3BF717A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3" w:author="阿毛" w:date="2021-05-21T17:50:00Z"/>
                <w:rFonts w:ascii="標楷體" w:hAnsi="標楷體"/>
              </w:rPr>
              <w:pPrChange w:id="7324" w:author="阿毛" w:date="2021-05-21T17:50:00Z">
                <w:pPr/>
              </w:pPrChange>
            </w:pPr>
            <w:bookmarkStart w:id="7325" w:name="_Toc123139651"/>
            <w:bookmarkEnd w:id="7325"/>
          </w:p>
        </w:tc>
      </w:tr>
      <w:tr w:rsidR="006F422C" w:rsidRPr="00AB69BA" w:rsidDel="007154E3" w14:paraId="3CE48346" w14:textId="0F91BF62" w:rsidTr="00F4398B">
        <w:trPr>
          <w:trHeight w:val="321"/>
          <w:del w:id="732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7F07BF6" w14:textId="5D4D754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27" w:author="阿毛" w:date="2021-05-21T17:50:00Z"/>
                <w:rFonts w:ascii="標楷體" w:hAnsi="標楷體"/>
              </w:rPr>
              <w:pPrChange w:id="7328" w:author="阿毛" w:date="2021-05-21T17:50:00Z">
                <w:pPr/>
              </w:pPrChange>
            </w:pPr>
            <w:bookmarkStart w:id="7329" w:name="_Toc123139652"/>
            <w:del w:id="7330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329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D080A8" w14:textId="7F9844B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1" w:author="阿毛" w:date="2021-05-21T17:50:00Z"/>
                <w:rFonts w:ascii="標楷體" w:hAnsi="標楷體"/>
              </w:rPr>
              <w:pPrChange w:id="7332" w:author="阿毛" w:date="2021-05-21T17:50:00Z">
                <w:pPr/>
              </w:pPrChange>
            </w:pPr>
            <w:bookmarkStart w:id="7333" w:name="_Toc123139653"/>
            <w:bookmarkEnd w:id="7333"/>
          </w:p>
        </w:tc>
      </w:tr>
      <w:tr w:rsidR="006F422C" w:rsidRPr="00AB69BA" w:rsidDel="007154E3" w14:paraId="0F800C3A" w14:textId="69588E4D" w:rsidTr="00F4398B">
        <w:trPr>
          <w:trHeight w:val="1311"/>
          <w:del w:id="733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8CF0E5" w14:textId="5C0C5D9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5" w:author="阿毛" w:date="2021-05-21T17:50:00Z"/>
                <w:rFonts w:ascii="標楷體" w:hAnsi="標楷體"/>
              </w:rPr>
              <w:pPrChange w:id="7336" w:author="阿毛" w:date="2021-05-21T17:50:00Z">
                <w:pPr/>
              </w:pPrChange>
            </w:pPr>
            <w:bookmarkStart w:id="7337" w:name="_Toc123139654"/>
            <w:del w:id="7338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33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B023A37" w14:textId="616E8E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39" w:author="阿毛" w:date="2021-05-21T17:50:00Z"/>
                <w:rFonts w:ascii="標楷體" w:hAnsi="標楷體"/>
              </w:rPr>
              <w:pPrChange w:id="7340" w:author="阿毛" w:date="2021-05-21T17:50:00Z">
                <w:pPr/>
              </w:pPrChange>
            </w:pPr>
            <w:bookmarkStart w:id="7341" w:name="_Toc123139655"/>
            <w:bookmarkEnd w:id="7341"/>
          </w:p>
        </w:tc>
      </w:tr>
      <w:tr w:rsidR="006F422C" w:rsidRPr="00AB69BA" w:rsidDel="007154E3" w14:paraId="7DB05C9B" w14:textId="1A02CED8" w:rsidTr="00F4398B">
        <w:trPr>
          <w:trHeight w:val="278"/>
          <w:del w:id="73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E61C20C" w14:textId="4733480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3" w:author="阿毛" w:date="2021-05-21T17:50:00Z"/>
                <w:rFonts w:ascii="標楷體" w:hAnsi="標楷體"/>
              </w:rPr>
              <w:pPrChange w:id="7344" w:author="阿毛" w:date="2021-05-21T17:50:00Z">
                <w:pPr/>
              </w:pPrChange>
            </w:pPr>
            <w:bookmarkStart w:id="7345" w:name="_Toc123139656"/>
            <w:del w:id="7346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345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5E09F2" w14:textId="155FDF3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47" w:author="阿毛" w:date="2021-05-21T17:50:00Z"/>
                <w:rFonts w:ascii="標楷體" w:hAnsi="標楷體"/>
              </w:rPr>
              <w:pPrChange w:id="7348" w:author="阿毛" w:date="2021-05-21T17:50:00Z">
                <w:pPr/>
              </w:pPrChange>
            </w:pPr>
            <w:bookmarkStart w:id="7349" w:name="_Toc123139657"/>
            <w:bookmarkEnd w:id="7349"/>
          </w:p>
        </w:tc>
      </w:tr>
      <w:tr w:rsidR="006F422C" w:rsidRPr="00AB69BA" w:rsidDel="007154E3" w14:paraId="7A6740D1" w14:textId="4ED581DA" w:rsidTr="00F4398B">
        <w:trPr>
          <w:trHeight w:val="358"/>
          <w:del w:id="735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1DDA263" w14:textId="5ED8389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1" w:author="阿毛" w:date="2021-05-21T17:50:00Z"/>
                <w:rFonts w:ascii="標楷體" w:hAnsi="標楷體"/>
              </w:rPr>
              <w:pPrChange w:id="7352" w:author="阿毛" w:date="2021-05-21T17:50:00Z">
                <w:pPr/>
              </w:pPrChange>
            </w:pPr>
            <w:bookmarkStart w:id="7353" w:name="_Toc123139658"/>
            <w:del w:id="7354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35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EABA860" w14:textId="2801242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5" w:author="阿毛" w:date="2021-05-21T17:50:00Z"/>
                <w:rFonts w:ascii="標楷體" w:hAnsi="標楷體"/>
              </w:rPr>
              <w:pPrChange w:id="7356" w:author="阿毛" w:date="2021-05-21T17:50:00Z">
                <w:pPr/>
              </w:pPrChange>
            </w:pPr>
            <w:bookmarkStart w:id="7357" w:name="_Toc123139659"/>
            <w:bookmarkEnd w:id="7357"/>
          </w:p>
        </w:tc>
      </w:tr>
      <w:tr w:rsidR="006F422C" w:rsidRPr="00AB69BA" w:rsidDel="007154E3" w14:paraId="733B005E" w14:textId="328E0A4F" w:rsidTr="00F4398B">
        <w:trPr>
          <w:trHeight w:val="278"/>
          <w:del w:id="73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62E78E0" w14:textId="330215F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59" w:author="阿毛" w:date="2021-05-21T17:50:00Z"/>
                <w:rFonts w:ascii="標楷體" w:hAnsi="標楷體"/>
              </w:rPr>
              <w:pPrChange w:id="7360" w:author="阿毛" w:date="2021-05-21T17:50:00Z">
                <w:pPr/>
              </w:pPrChange>
            </w:pPr>
            <w:bookmarkStart w:id="7361" w:name="_Toc123139660"/>
            <w:del w:id="7362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361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E01965" w14:textId="7211DE67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363" w:author="阿毛" w:date="2021-05-21T17:50:00Z"/>
                <w:rFonts w:ascii="標楷體" w:hAnsi="標楷體"/>
              </w:rPr>
              <w:pPrChange w:id="7364" w:author="阿毛" w:date="2021-05-21T17:50:00Z">
                <w:pPr/>
              </w:pPrChange>
            </w:pPr>
            <w:bookmarkStart w:id="7365" w:name="_Toc123139661"/>
            <w:bookmarkEnd w:id="7365"/>
          </w:p>
        </w:tc>
      </w:tr>
    </w:tbl>
    <w:p w14:paraId="398A1DB2" w14:textId="0E2E39F7" w:rsidR="000430C1" w:rsidDel="007154E3" w:rsidRDefault="000430C1">
      <w:pPr>
        <w:pStyle w:val="3"/>
        <w:numPr>
          <w:ilvl w:val="2"/>
          <w:numId w:val="6"/>
        </w:numPr>
        <w:rPr>
          <w:del w:id="7366" w:author="阿毛" w:date="2021-05-21T17:50:00Z"/>
          <w:rFonts w:ascii="標楷體" w:hAnsi="標楷體"/>
        </w:rPr>
        <w:pPrChange w:id="7367" w:author="阿毛" w:date="2021-05-21T17:50:00Z">
          <w:pPr/>
        </w:pPrChange>
      </w:pPr>
      <w:bookmarkStart w:id="7368" w:name="_Toc123139662"/>
      <w:bookmarkEnd w:id="7368"/>
    </w:p>
    <w:p w14:paraId="02A1FFC6" w14:textId="27E19117" w:rsidR="000430C1" w:rsidDel="007154E3" w:rsidRDefault="000430C1">
      <w:pPr>
        <w:pStyle w:val="3"/>
        <w:numPr>
          <w:ilvl w:val="2"/>
          <w:numId w:val="6"/>
        </w:numPr>
        <w:rPr>
          <w:del w:id="7369" w:author="阿毛" w:date="2021-05-21T17:50:00Z"/>
        </w:rPr>
        <w:pPrChange w:id="7370" w:author="阿毛" w:date="2021-05-21T17:50:00Z">
          <w:pPr/>
        </w:pPrChange>
      </w:pPr>
      <w:del w:id="7371" w:author="阿毛" w:date="2021-05-21T17:50:00Z">
        <w:r w:rsidDel="007154E3">
          <w:br w:type="page"/>
        </w:r>
      </w:del>
    </w:p>
    <w:p w14:paraId="1BDDF4B2" w14:textId="1387E5CB" w:rsidR="006F422C" w:rsidRPr="00AB69BA" w:rsidDel="007154E3" w:rsidRDefault="006F422C">
      <w:pPr>
        <w:pStyle w:val="3"/>
        <w:numPr>
          <w:ilvl w:val="2"/>
          <w:numId w:val="6"/>
        </w:numPr>
        <w:rPr>
          <w:del w:id="7372" w:author="阿毛" w:date="2021-05-21T17:50:00Z"/>
          <w:rFonts w:ascii="標楷體" w:hAnsi="標楷體"/>
        </w:rPr>
        <w:pPrChange w:id="7373" w:author="阿毛" w:date="2021-05-21T17:50:00Z">
          <w:pPr/>
        </w:pPrChange>
      </w:pPr>
      <w:bookmarkStart w:id="7374" w:name="_Toc123139663"/>
      <w:bookmarkEnd w:id="7374"/>
    </w:p>
    <w:p w14:paraId="2D011920" w14:textId="5885050F" w:rsidR="006F422C" w:rsidRPr="00AB69BA" w:rsidDel="007154E3" w:rsidRDefault="006F422C">
      <w:pPr>
        <w:pStyle w:val="3"/>
        <w:numPr>
          <w:ilvl w:val="2"/>
          <w:numId w:val="6"/>
        </w:numPr>
        <w:rPr>
          <w:del w:id="7375" w:author="阿毛" w:date="2021-05-21T17:50:00Z"/>
        </w:rPr>
        <w:pPrChange w:id="7376" w:author="阿毛" w:date="2021-05-21T17:50:00Z">
          <w:pPr>
            <w:pStyle w:val="a"/>
          </w:pPr>
        </w:pPrChange>
      </w:pPr>
      <w:bookmarkStart w:id="7377" w:name="_Toc123139664"/>
      <w:del w:id="7378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377"/>
      </w:del>
    </w:p>
    <w:p w14:paraId="1E2D9D8B" w14:textId="1FC4AF87" w:rsidR="006F422C" w:rsidRPr="00AB69BA" w:rsidDel="007154E3" w:rsidRDefault="006F422C">
      <w:pPr>
        <w:pStyle w:val="3"/>
        <w:numPr>
          <w:ilvl w:val="2"/>
          <w:numId w:val="6"/>
        </w:numPr>
        <w:rPr>
          <w:del w:id="7379" w:author="阿毛" w:date="2021-05-21T17:50:00Z"/>
          <w:rFonts w:ascii="標楷體" w:hAnsi="標楷體" w:cs="標楷體"/>
          <w:kern w:val="0"/>
          <w:szCs w:val="28"/>
        </w:rPr>
        <w:pPrChange w:id="7380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381" w:name="_Toc123139665"/>
      <w:del w:id="7382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381"/>
      </w:del>
    </w:p>
    <w:p w14:paraId="5701AAD2" w14:textId="198F6E6E" w:rsidR="005A5FCB" w:rsidRPr="00AB69BA" w:rsidDel="007154E3" w:rsidRDefault="00EB300A">
      <w:pPr>
        <w:pStyle w:val="3"/>
        <w:numPr>
          <w:ilvl w:val="2"/>
          <w:numId w:val="6"/>
        </w:numPr>
        <w:rPr>
          <w:del w:id="7383" w:author="阿毛" w:date="2021-05-21T17:50:00Z"/>
          <w:rFonts w:ascii="標楷體" w:hAnsi="標楷體"/>
          <w:sz w:val="20"/>
        </w:rPr>
        <w:pPrChange w:id="7384" w:author="阿毛" w:date="2021-05-21T17:50:00Z">
          <w:pPr>
            <w:tabs>
              <w:tab w:val="left" w:pos="4320"/>
            </w:tabs>
          </w:pPr>
        </w:pPrChange>
      </w:pPr>
      <w:bookmarkStart w:id="7385" w:name="_Toc123139666"/>
      <w:del w:id="7386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659F8AA" wp14:editId="44A540BD">
              <wp:extent cx="6775450" cy="2286000"/>
              <wp:effectExtent l="0" t="0" r="6350" b="0"/>
              <wp:docPr id="21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75450" cy="22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385"/>
      </w:del>
    </w:p>
    <w:p w14:paraId="76032582" w14:textId="547069BC" w:rsidR="006F422C" w:rsidRPr="00AB69BA" w:rsidDel="007154E3" w:rsidRDefault="00D950B2">
      <w:pPr>
        <w:pStyle w:val="3"/>
        <w:numPr>
          <w:ilvl w:val="2"/>
          <w:numId w:val="6"/>
        </w:numPr>
        <w:rPr>
          <w:del w:id="7387" w:author="阿毛" w:date="2021-05-21T17:50:00Z"/>
        </w:rPr>
        <w:pPrChange w:id="7388" w:author="阿毛" w:date="2021-05-21T17:50:00Z">
          <w:pPr>
            <w:pStyle w:val="a"/>
          </w:pPr>
        </w:pPrChange>
      </w:pPr>
      <w:bookmarkStart w:id="7389" w:name="_Toc123139667"/>
      <w:del w:id="7390" w:author="阿毛" w:date="2021-05-21T17:50:00Z">
        <w:r w:rsidDel="007154E3">
          <w:delText>輸入畫面資料說明</w:delText>
        </w:r>
        <w:bookmarkEnd w:id="7389"/>
      </w:del>
    </w:p>
    <w:p w14:paraId="71C2E9A7" w14:textId="77952D61" w:rsidR="000430C1" w:rsidDel="007154E3" w:rsidRDefault="000430C1">
      <w:pPr>
        <w:pStyle w:val="3"/>
        <w:numPr>
          <w:ilvl w:val="2"/>
          <w:numId w:val="6"/>
        </w:numPr>
        <w:rPr>
          <w:del w:id="7391" w:author="阿毛" w:date="2021-05-21T17:50:00Z"/>
        </w:rPr>
        <w:pPrChange w:id="7392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  <w:bookmarkStart w:id="7393" w:name="_Toc123139668"/>
      <w:bookmarkEnd w:id="7393"/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EFBF23F" w14:textId="57142307" w:rsidTr="005C14EF">
        <w:trPr>
          <w:trHeight w:val="388"/>
          <w:jc w:val="center"/>
          <w:del w:id="7394" w:author="阿毛" w:date="2021-05-21T17:50:00Z"/>
        </w:trPr>
        <w:tc>
          <w:tcPr>
            <w:tcW w:w="456" w:type="dxa"/>
            <w:vMerge w:val="restart"/>
          </w:tcPr>
          <w:p w14:paraId="5D8AAE91" w14:textId="2529AB1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95" w:author="阿毛" w:date="2021-05-21T17:50:00Z"/>
                <w:rFonts w:ascii="標楷體" w:hAnsi="標楷體"/>
              </w:rPr>
              <w:pPrChange w:id="7396" w:author="阿毛" w:date="2021-05-21T17:50:00Z">
                <w:pPr/>
              </w:pPrChange>
            </w:pPr>
            <w:bookmarkStart w:id="7397" w:name="_Toc123139669"/>
            <w:del w:id="7398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397"/>
            </w:del>
          </w:p>
        </w:tc>
        <w:tc>
          <w:tcPr>
            <w:tcW w:w="1876" w:type="dxa"/>
            <w:vMerge w:val="restart"/>
          </w:tcPr>
          <w:p w14:paraId="2C57D71B" w14:textId="4A30D85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399" w:author="阿毛" w:date="2021-05-21T17:50:00Z"/>
                <w:rFonts w:ascii="標楷體" w:hAnsi="標楷體"/>
              </w:rPr>
              <w:pPrChange w:id="7400" w:author="阿毛" w:date="2021-05-21T17:50:00Z">
                <w:pPr/>
              </w:pPrChange>
            </w:pPr>
            <w:bookmarkStart w:id="7401" w:name="_Toc123139670"/>
            <w:del w:id="7402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401"/>
            </w:del>
          </w:p>
        </w:tc>
        <w:tc>
          <w:tcPr>
            <w:tcW w:w="4842" w:type="dxa"/>
            <w:gridSpan w:val="5"/>
          </w:tcPr>
          <w:p w14:paraId="40E3E5E6" w14:textId="460E33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03" w:author="阿毛" w:date="2021-05-21T17:50:00Z"/>
                <w:rFonts w:ascii="標楷體" w:hAnsi="標楷體"/>
              </w:rPr>
              <w:pPrChange w:id="7404" w:author="阿毛" w:date="2021-05-21T17:50:00Z">
                <w:pPr>
                  <w:jc w:val="center"/>
                </w:pPr>
              </w:pPrChange>
            </w:pPr>
            <w:bookmarkStart w:id="7405" w:name="_Toc123139671"/>
            <w:del w:id="7406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405"/>
            </w:del>
          </w:p>
        </w:tc>
        <w:tc>
          <w:tcPr>
            <w:tcW w:w="2939" w:type="dxa"/>
            <w:vMerge w:val="restart"/>
          </w:tcPr>
          <w:p w14:paraId="01F78026" w14:textId="164E5B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07" w:author="阿毛" w:date="2021-05-21T17:50:00Z"/>
                <w:rFonts w:ascii="標楷體" w:hAnsi="標楷體"/>
              </w:rPr>
              <w:pPrChange w:id="7408" w:author="阿毛" w:date="2021-05-21T17:50:00Z">
                <w:pPr/>
              </w:pPrChange>
            </w:pPr>
            <w:bookmarkStart w:id="7409" w:name="_Toc123139672"/>
            <w:del w:id="7410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409"/>
            </w:del>
          </w:p>
        </w:tc>
      </w:tr>
      <w:tr w:rsidR="000430C1" w:rsidRPr="00CA6569" w:rsidDel="007154E3" w14:paraId="25146692" w14:textId="3213FA6C" w:rsidTr="005C14EF">
        <w:trPr>
          <w:trHeight w:val="244"/>
          <w:jc w:val="center"/>
          <w:del w:id="7411" w:author="阿毛" w:date="2021-05-21T17:50:00Z"/>
        </w:trPr>
        <w:tc>
          <w:tcPr>
            <w:tcW w:w="456" w:type="dxa"/>
            <w:vMerge/>
          </w:tcPr>
          <w:p w14:paraId="72891674" w14:textId="3A90A36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2" w:author="阿毛" w:date="2021-05-21T17:50:00Z"/>
                <w:rFonts w:ascii="標楷體" w:hAnsi="標楷體"/>
              </w:rPr>
              <w:pPrChange w:id="7413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102F607F" w14:textId="59D87FED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4" w:author="阿毛" w:date="2021-05-21T17:50:00Z"/>
                <w:rFonts w:ascii="標楷體" w:hAnsi="標楷體"/>
              </w:rPr>
              <w:pPrChange w:id="7415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0495A176" w14:textId="4D93EE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16" w:author="阿毛" w:date="2021-05-21T17:50:00Z"/>
                <w:rFonts w:ascii="標楷體" w:hAnsi="標楷體"/>
              </w:rPr>
              <w:pPrChange w:id="7417" w:author="阿毛" w:date="2021-05-21T17:50:00Z">
                <w:pPr/>
              </w:pPrChange>
            </w:pPr>
            <w:bookmarkStart w:id="7418" w:name="_Toc123139673"/>
            <w:del w:id="7419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418"/>
            </w:del>
          </w:p>
        </w:tc>
        <w:tc>
          <w:tcPr>
            <w:tcW w:w="911" w:type="dxa"/>
          </w:tcPr>
          <w:p w14:paraId="7B5FDD9E" w14:textId="4362893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0" w:author="阿毛" w:date="2021-05-21T17:50:00Z"/>
                <w:rFonts w:ascii="標楷體" w:hAnsi="標楷體"/>
              </w:rPr>
              <w:pPrChange w:id="7421" w:author="阿毛" w:date="2021-05-21T17:50:00Z">
                <w:pPr/>
              </w:pPrChange>
            </w:pPr>
            <w:bookmarkStart w:id="7422" w:name="_Toc123139674"/>
            <w:del w:id="7423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422"/>
            </w:del>
          </w:p>
        </w:tc>
        <w:tc>
          <w:tcPr>
            <w:tcW w:w="1275" w:type="dxa"/>
          </w:tcPr>
          <w:p w14:paraId="27C5E79E" w14:textId="20445E4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4" w:author="阿毛" w:date="2021-05-21T17:50:00Z"/>
                <w:rFonts w:ascii="標楷體" w:hAnsi="標楷體"/>
              </w:rPr>
              <w:pPrChange w:id="7425" w:author="阿毛" w:date="2021-05-21T17:50:00Z">
                <w:pPr/>
              </w:pPrChange>
            </w:pPr>
            <w:bookmarkStart w:id="7426" w:name="_Toc123139675"/>
            <w:del w:id="7427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426"/>
            </w:del>
          </w:p>
        </w:tc>
        <w:tc>
          <w:tcPr>
            <w:tcW w:w="671" w:type="dxa"/>
          </w:tcPr>
          <w:p w14:paraId="6E535D8E" w14:textId="7793438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28" w:author="阿毛" w:date="2021-05-21T17:50:00Z"/>
                <w:rFonts w:ascii="標楷體" w:hAnsi="標楷體"/>
              </w:rPr>
              <w:pPrChange w:id="7429" w:author="阿毛" w:date="2021-05-21T17:50:00Z">
                <w:pPr/>
              </w:pPrChange>
            </w:pPr>
            <w:bookmarkStart w:id="7430" w:name="_Toc123139676"/>
            <w:del w:id="7431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430"/>
            </w:del>
          </w:p>
        </w:tc>
        <w:tc>
          <w:tcPr>
            <w:tcW w:w="689" w:type="dxa"/>
          </w:tcPr>
          <w:p w14:paraId="0F390387" w14:textId="27A0E1B7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2" w:author="阿毛" w:date="2021-05-21T17:50:00Z"/>
                <w:rFonts w:ascii="標楷體" w:hAnsi="標楷體"/>
              </w:rPr>
              <w:pPrChange w:id="7433" w:author="阿毛" w:date="2021-05-21T17:50:00Z">
                <w:pPr/>
              </w:pPrChange>
            </w:pPr>
            <w:bookmarkStart w:id="7434" w:name="_Toc123139677"/>
            <w:del w:id="7435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434"/>
            </w:del>
          </w:p>
        </w:tc>
        <w:tc>
          <w:tcPr>
            <w:tcW w:w="2939" w:type="dxa"/>
            <w:vMerge/>
          </w:tcPr>
          <w:p w14:paraId="19491E19" w14:textId="61FFEC2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6" w:author="阿毛" w:date="2021-05-21T17:50:00Z"/>
                <w:rFonts w:ascii="標楷體" w:hAnsi="標楷體"/>
              </w:rPr>
              <w:pPrChange w:id="7437" w:author="阿毛" w:date="2021-05-21T17:50:00Z">
                <w:pPr/>
              </w:pPrChange>
            </w:pPr>
          </w:p>
        </w:tc>
      </w:tr>
      <w:tr w:rsidR="000430C1" w:rsidRPr="00CA6569" w:rsidDel="007154E3" w14:paraId="52755EA3" w14:textId="13A030C6" w:rsidTr="005C14EF">
        <w:trPr>
          <w:trHeight w:val="291"/>
          <w:jc w:val="center"/>
          <w:del w:id="7438" w:author="阿毛" w:date="2021-05-21T17:50:00Z"/>
        </w:trPr>
        <w:tc>
          <w:tcPr>
            <w:tcW w:w="456" w:type="dxa"/>
          </w:tcPr>
          <w:p w14:paraId="1AAFBF71" w14:textId="5C3E8D8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39" w:author="阿毛" w:date="2021-05-21T17:50:00Z"/>
                <w:rFonts w:ascii="標楷體" w:hAnsi="標楷體"/>
              </w:rPr>
              <w:pPrChange w:id="7440" w:author="阿毛" w:date="2021-05-21T17:50:00Z">
                <w:pPr/>
              </w:pPrChange>
            </w:pPr>
            <w:bookmarkStart w:id="7441" w:name="_Toc123139678"/>
            <w:del w:id="7442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441"/>
            </w:del>
          </w:p>
        </w:tc>
        <w:tc>
          <w:tcPr>
            <w:tcW w:w="1876" w:type="dxa"/>
          </w:tcPr>
          <w:p w14:paraId="635001B4" w14:textId="4A1C7DD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3" w:author="阿毛" w:date="2021-05-21T17:50:00Z"/>
                <w:rFonts w:ascii="標楷體" w:hAnsi="標楷體"/>
              </w:rPr>
              <w:pPrChange w:id="7444" w:author="阿毛" w:date="2021-05-21T17:50:00Z">
                <w:pPr/>
              </w:pPrChange>
            </w:pPr>
            <w:bookmarkStart w:id="7445" w:name="_Toc123139679"/>
            <w:del w:id="7446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445"/>
            </w:del>
          </w:p>
        </w:tc>
        <w:tc>
          <w:tcPr>
            <w:tcW w:w="1296" w:type="dxa"/>
          </w:tcPr>
          <w:p w14:paraId="0F5E4450" w14:textId="160B07E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47" w:author="阿毛" w:date="2021-05-21T17:50:00Z"/>
                <w:rFonts w:ascii="標楷體" w:hAnsi="標楷體" w:cs="新細明體"/>
              </w:rPr>
              <w:pPrChange w:id="7448" w:author="阿毛" w:date="2021-05-21T17:50:00Z">
                <w:pPr/>
              </w:pPrChange>
            </w:pPr>
            <w:bookmarkStart w:id="7449" w:name="_Toc123139680"/>
            <w:del w:id="7450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449"/>
            </w:del>
          </w:p>
        </w:tc>
        <w:tc>
          <w:tcPr>
            <w:tcW w:w="911" w:type="dxa"/>
          </w:tcPr>
          <w:p w14:paraId="2E6F7673" w14:textId="25D0D4D1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1" w:author="阿毛" w:date="2021-05-21T17:50:00Z"/>
                <w:rFonts w:ascii="標楷體" w:hAnsi="標楷體"/>
              </w:rPr>
              <w:pPrChange w:id="7452" w:author="阿毛" w:date="2021-05-21T17:50:00Z">
                <w:pPr/>
              </w:pPrChange>
            </w:pPr>
            <w:bookmarkStart w:id="7453" w:name="_Toc123139681"/>
            <w:del w:id="7454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453"/>
            </w:del>
          </w:p>
        </w:tc>
        <w:tc>
          <w:tcPr>
            <w:tcW w:w="1275" w:type="dxa"/>
          </w:tcPr>
          <w:p w14:paraId="051FD4E6" w14:textId="57810E9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5" w:author="阿毛" w:date="2021-05-21T17:50:00Z"/>
                <w:rFonts w:ascii="標楷體" w:hAnsi="標楷體"/>
              </w:rPr>
              <w:pPrChange w:id="7456" w:author="阿毛" w:date="2021-05-21T17:50:00Z">
                <w:pPr/>
              </w:pPrChange>
            </w:pPr>
            <w:bookmarkStart w:id="7457" w:name="_Toc123139682"/>
            <w:bookmarkEnd w:id="7457"/>
          </w:p>
        </w:tc>
        <w:tc>
          <w:tcPr>
            <w:tcW w:w="671" w:type="dxa"/>
          </w:tcPr>
          <w:p w14:paraId="31373B18" w14:textId="0D18DD2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58" w:author="阿毛" w:date="2021-05-21T17:50:00Z"/>
                <w:rFonts w:ascii="標楷體" w:hAnsi="標楷體"/>
              </w:rPr>
              <w:pPrChange w:id="7459" w:author="阿毛" w:date="2021-05-21T17:50:00Z">
                <w:pPr/>
              </w:pPrChange>
            </w:pPr>
            <w:bookmarkStart w:id="7460" w:name="_Toc123139683"/>
            <w:bookmarkEnd w:id="7460"/>
          </w:p>
        </w:tc>
        <w:tc>
          <w:tcPr>
            <w:tcW w:w="689" w:type="dxa"/>
          </w:tcPr>
          <w:p w14:paraId="2EE2E2C2" w14:textId="5281809A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1" w:author="阿毛" w:date="2021-05-21T17:50:00Z"/>
                <w:rFonts w:ascii="標楷體" w:hAnsi="標楷體"/>
              </w:rPr>
              <w:pPrChange w:id="7462" w:author="阿毛" w:date="2021-05-21T17:50:00Z">
                <w:pPr/>
              </w:pPrChange>
            </w:pPr>
            <w:bookmarkStart w:id="7463" w:name="_Toc123139684"/>
            <w:del w:id="7464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463"/>
            </w:del>
          </w:p>
        </w:tc>
        <w:tc>
          <w:tcPr>
            <w:tcW w:w="2939" w:type="dxa"/>
          </w:tcPr>
          <w:p w14:paraId="5121FA8D" w14:textId="4726578D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5" w:author="阿毛" w:date="2021-05-21T17:50:00Z"/>
                <w:rFonts w:ascii="標楷體" w:hAnsi="標楷體"/>
              </w:rPr>
              <w:pPrChange w:id="7466" w:author="阿毛" w:date="2021-05-21T17:50:00Z">
                <w:pPr/>
              </w:pPrChange>
            </w:pPr>
            <w:bookmarkStart w:id="7467" w:name="_Toc123139685"/>
            <w:del w:id="7468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467"/>
            </w:del>
          </w:p>
          <w:p w14:paraId="1F95D767" w14:textId="24F98641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469" w:author="阿毛" w:date="2021-05-21T17:50:00Z"/>
                <w:rFonts w:ascii="標楷體" w:hAnsi="標楷體"/>
              </w:rPr>
              <w:pPrChange w:id="7470" w:author="阿毛" w:date="2021-05-21T17:50:00Z">
                <w:pPr/>
              </w:pPrChange>
            </w:pPr>
            <w:bookmarkStart w:id="7471" w:name="_Toc123139686"/>
            <w:bookmarkEnd w:id="7471"/>
          </w:p>
        </w:tc>
      </w:tr>
    </w:tbl>
    <w:p w14:paraId="7BBC7358" w14:textId="037BE883" w:rsidR="000430C1" w:rsidRPr="00BE3738" w:rsidDel="007154E3" w:rsidRDefault="000430C1">
      <w:pPr>
        <w:pStyle w:val="3"/>
        <w:numPr>
          <w:ilvl w:val="2"/>
          <w:numId w:val="6"/>
        </w:numPr>
        <w:rPr>
          <w:del w:id="7472" w:author="阿毛" w:date="2021-05-21T17:50:00Z"/>
        </w:rPr>
        <w:pPrChange w:id="7473" w:author="阿毛" w:date="2021-05-21T17:50:00Z">
          <w:pPr>
            <w:pStyle w:val="a"/>
            <w:numPr>
              <w:numId w:val="0"/>
            </w:numPr>
            <w:tabs>
              <w:tab w:val="clear" w:pos="1418"/>
              <w:tab w:val="clear" w:pos="1559"/>
            </w:tabs>
            <w:ind w:leftChars="0" w:left="1134" w:firstLine="0"/>
          </w:pPr>
        </w:pPrChange>
      </w:pPr>
      <w:bookmarkStart w:id="7474" w:name="_Toc123139687"/>
      <w:bookmarkEnd w:id="7474"/>
    </w:p>
    <w:p w14:paraId="07A1F8E6" w14:textId="44BC8023" w:rsidR="006F422C" w:rsidRPr="006E659F" w:rsidDel="007154E3" w:rsidRDefault="006F422C">
      <w:pPr>
        <w:pStyle w:val="3"/>
        <w:numPr>
          <w:ilvl w:val="2"/>
          <w:numId w:val="6"/>
        </w:numPr>
        <w:rPr>
          <w:del w:id="7475" w:author="阿毛" w:date="2021-05-21T17:50:00Z"/>
          <w:rFonts w:ascii="標楷體" w:hAnsi="標楷體"/>
        </w:rPr>
      </w:pPr>
      <w:del w:id="7476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3</w:delText>
        </w:r>
        <w:r w:rsidRPr="00D47C53" w:rsidDel="007154E3">
          <w:rPr>
            <w:rFonts w:ascii="標楷體" w:hAnsi="標楷體" w:hint="eastAsia"/>
          </w:rPr>
          <w:delText>月</w:delText>
        </w:r>
        <w:r w:rsidRPr="006E659F" w:rsidDel="007154E3">
          <w:rPr>
            <w:rFonts w:ascii="標楷體" w:hAnsi="標楷體" w:hint="eastAsia"/>
          </w:rPr>
          <w:delText>報</w:delText>
        </w:r>
      </w:del>
    </w:p>
    <w:p w14:paraId="6BD641D4" w14:textId="7F8A3604" w:rsidR="006F422C" w:rsidRPr="00AB69BA" w:rsidDel="007154E3" w:rsidRDefault="006F422C">
      <w:pPr>
        <w:pStyle w:val="3"/>
        <w:numPr>
          <w:ilvl w:val="2"/>
          <w:numId w:val="6"/>
        </w:numPr>
        <w:rPr>
          <w:del w:id="7477" w:author="阿毛" w:date="2021-05-21T17:50:00Z"/>
        </w:rPr>
        <w:pPrChange w:id="7478" w:author="阿毛" w:date="2021-05-21T17:50:00Z">
          <w:pPr>
            <w:pStyle w:val="a"/>
          </w:pPr>
        </w:pPrChange>
      </w:pPr>
      <w:bookmarkStart w:id="7479" w:name="_Toc123139688"/>
      <w:del w:id="7480" w:author="阿毛" w:date="2021-05-21T17:50:00Z">
        <w:r w:rsidRPr="00AB69BA" w:rsidDel="007154E3">
          <w:delText>功能說明</w:delText>
        </w:r>
        <w:bookmarkEnd w:id="7479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76B89E41" w14:textId="1A158E40" w:rsidTr="00F4398B">
        <w:trPr>
          <w:trHeight w:val="277"/>
          <w:del w:id="748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A85DA6" w14:textId="0820EC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82" w:author="阿毛" w:date="2021-05-21T17:50:00Z"/>
                <w:rFonts w:ascii="標楷體" w:hAnsi="標楷體"/>
              </w:rPr>
              <w:pPrChange w:id="7483" w:author="阿毛" w:date="2021-05-21T17:50:00Z">
                <w:pPr/>
              </w:pPrChange>
            </w:pPr>
            <w:bookmarkStart w:id="7484" w:name="_Toc123139689"/>
            <w:del w:id="7485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484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D780D" w14:textId="61EFCAFA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86" w:author="阿毛" w:date="2021-05-21T17:50:00Z"/>
                <w:rFonts w:ascii="標楷體" w:hAnsi="標楷體"/>
              </w:rPr>
              <w:pPrChange w:id="7487" w:author="阿毛" w:date="2021-05-21T17:50:00Z">
                <w:pPr/>
              </w:pPrChange>
            </w:pPr>
            <w:bookmarkStart w:id="7488" w:name="_Toc123139690"/>
            <w:del w:id="7489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D47C53" w:rsidDel="007154E3">
                <w:rPr>
                  <w:rFonts w:ascii="標楷體" w:hAnsi="標楷體" w:hint="eastAsia"/>
                  <w:lang w:eastAsia="zh-HK"/>
                </w:rPr>
                <w:delText>月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報表</w:delText>
              </w:r>
              <w:bookmarkEnd w:id="7488"/>
            </w:del>
          </w:p>
          <w:p w14:paraId="40938741" w14:textId="276CF59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90" w:author="阿毛" w:date="2021-05-21T17:50:00Z"/>
                <w:rFonts w:ascii="標楷體" w:hAnsi="標楷體"/>
              </w:rPr>
              <w:pPrChange w:id="7491" w:author="阿毛" w:date="2021-05-21T17:50:00Z">
                <w:pPr/>
              </w:pPrChange>
            </w:pPr>
            <w:bookmarkStart w:id="7492" w:name="_Toc123139691"/>
            <w:del w:id="7493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492"/>
            </w:del>
          </w:p>
        </w:tc>
      </w:tr>
      <w:tr w:rsidR="006F422C" w:rsidRPr="00AB69BA" w:rsidDel="007154E3" w14:paraId="03A33C42" w14:textId="6AA9E0AB" w:rsidTr="00F4398B">
        <w:trPr>
          <w:trHeight w:val="277"/>
          <w:del w:id="749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39C150F" w14:textId="18F746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95" w:author="阿毛" w:date="2021-05-21T17:50:00Z"/>
                <w:rFonts w:ascii="標楷體" w:hAnsi="標楷體"/>
              </w:rPr>
              <w:pPrChange w:id="7496" w:author="阿毛" w:date="2021-05-21T17:50:00Z">
                <w:pPr/>
              </w:pPrChange>
            </w:pPr>
            <w:bookmarkStart w:id="7497" w:name="_Toc123139692"/>
            <w:del w:id="7498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49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E0943A" w14:textId="6149E38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499" w:author="阿毛" w:date="2021-05-21T17:50:00Z"/>
                <w:rFonts w:ascii="標楷體" w:hAnsi="標楷體"/>
              </w:rPr>
              <w:pPrChange w:id="7500" w:author="阿毛" w:date="2021-05-21T17:50:00Z">
                <w:pPr/>
              </w:pPrChange>
            </w:pPr>
            <w:bookmarkStart w:id="7501" w:name="_Toc123139693"/>
            <w:bookmarkEnd w:id="7501"/>
          </w:p>
        </w:tc>
      </w:tr>
      <w:tr w:rsidR="006F422C" w:rsidRPr="00AB69BA" w:rsidDel="007154E3" w14:paraId="3ED4CBAA" w14:textId="18D51BE3" w:rsidTr="00F4398B">
        <w:trPr>
          <w:trHeight w:val="773"/>
          <w:del w:id="750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84B5285" w14:textId="1BE8A7B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3" w:author="阿毛" w:date="2021-05-21T17:50:00Z"/>
                <w:rFonts w:ascii="標楷體" w:hAnsi="標楷體"/>
              </w:rPr>
              <w:pPrChange w:id="7504" w:author="阿毛" w:date="2021-05-21T17:50:00Z">
                <w:pPr/>
              </w:pPrChange>
            </w:pPr>
            <w:bookmarkStart w:id="7505" w:name="_Toc123139694"/>
            <w:del w:id="7506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505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A9880A" w14:textId="47761A2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07" w:author="阿毛" w:date="2021-05-21T17:50:00Z"/>
                <w:rFonts w:ascii="標楷體" w:hAnsi="標楷體"/>
              </w:rPr>
              <w:pPrChange w:id="7508" w:author="阿毛" w:date="2021-05-21T17:50:00Z">
                <w:pPr/>
              </w:pPrChange>
            </w:pPr>
            <w:bookmarkStart w:id="7509" w:name="_Toc123139695"/>
            <w:bookmarkEnd w:id="7509"/>
          </w:p>
        </w:tc>
      </w:tr>
      <w:tr w:rsidR="006F422C" w:rsidRPr="00AB69BA" w:rsidDel="007154E3" w14:paraId="1907906F" w14:textId="7C2EFA9E" w:rsidTr="00F4398B">
        <w:trPr>
          <w:trHeight w:val="321"/>
          <w:del w:id="751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495FF1F" w14:textId="667A3BD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1" w:author="阿毛" w:date="2021-05-21T17:50:00Z"/>
                <w:rFonts w:ascii="標楷體" w:hAnsi="標楷體"/>
              </w:rPr>
              <w:pPrChange w:id="7512" w:author="阿毛" w:date="2021-05-21T17:50:00Z">
                <w:pPr/>
              </w:pPrChange>
            </w:pPr>
            <w:bookmarkStart w:id="7513" w:name="_Toc123139696"/>
            <w:del w:id="7514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513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968EAE2" w14:textId="7A5724E2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5" w:author="阿毛" w:date="2021-05-21T17:50:00Z"/>
                <w:rFonts w:ascii="標楷體" w:hAnsi="標楷體"/>
              </w:rPr>
              <w:pPrChange w:id="7516" w:author="阿毛" w:date="2021-05-21T17:50:00Z">
                <w:pPr/>
              </w:pPrChange>
            </w:pPr>
            <w:bookmarkStart w:id="7517" w:name="_Toc123139697"/>
            <w:bookmarkEnd w:id="7517"/>
          </w:p>
        </w:tc>
      </w:tr>
      <w:tr w:rsidR="006F422C" w:rsidRPr="00AB69BA" w:rsidDel="007154E3" w14:paraId="471594F9" w14:textId="7B81EEA1" w:rsidTr="00F4398B">
        <w:trPr>
          <w:trHeight w:val="1311"/>
          <w:del w:id="751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23CABDE" w14:textId="1E540BCC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19" w:author="阿毛" w:date="2021-05-21T17:50:00Z"/>
                <w:rFonts w:ascii="標楷體" w:hAnsi="標楷體"/>
              </w:rPr>
              <w:pPrChange w:id="7520" w:author="阿毛" w:date="2021-05-21T17:50:00Z">
                <w:pPr/>
              </w:pPrChange>
            </w:pPr>
            <w:bookmarkStart w:id="7521" w:name="_Toc123139698"/>
            <w:del w:id="7522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521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C9A50AA" w14:textId="1955614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3" w:author="阿毛" w:date="2021-05-21T17:50:00Z"/>
                <w:rFonts w:ascii="標楷體" w:hAnsi="標楷體"/>
              </w:rPr>
              <w:pPrChange w:id="7524" w:author="阿毛" w:date="2021-05-21T17:50:00Z">
                <w:pPr/>
              </w:pPrChange>
            </w:pPr>
            <w:bookmarkStart w:id="7525" w:name="_Toc123139699"/>
            <w:bookmarkEnd w:id="7525"/>
          </w:p>
        </w:tc>
      </w:tr>
      <w:tr w:rsidR="006F422C" w:rsidRPr="00AB69BA" w:rsidDel="007154E3" w14:paraId="0C81FEFF" w14:textId="3ADFD5DE" w:rsidTr="00F4398B">
        <w:trPr>
          <w:trHeight w:val="278"/>
          <w:del w:id="752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201012E" w14:textId="75EBDD7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27" w:author="阿毛" w:date="2021-05-21T17:50:00Z"/>
                <w:rFonts w:ascii="標楷體" w:hAnsi="標楷體"/>
              </w:rPr>
              <w:pPrChange w:id="7528" w:author="阿毛" w:date="2021-05-21T17:50:00Z">
                <w:pPr/>
              </w:pPrChange>
            </w:pPr>
            <w:bookmarkStart w:id="7529" w:name="_Toc123139700"/>
            <w:del w:id="7530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529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970AB2" w14:textId="749CB53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1" w:author="阿毛" w:date="2021-05-21T17:50:00Z"/>
                <w:rFonts w:ascii="標楷體" w:hAnsi="標楷體"/>
              </w:rPr>
              <w:pPrChange w:id="7532" w:author="阿毛" w:date="2021-05-21T17:50:00Z">
                <w:pPr/>
              </w:pPrChange>
            </w:pPr>
            <w:bookmarkStart w:id="7533" w:name="_Toc123139701"/>
            <w:bookmarkEnd w:id="7533"/>
          </w:p>
        </w:tc>
      </w:tr>
      <w:tr w:rsidR="006F422C" w:rsidRPr="00AB69BA" w:rsidDel="007154E3" w14:paraId="0F8A3DDE" w14:textId="6452A518" w:rsidTr="00F4398B">
        <w:trPr>
          <w:trHeight w:val="358"/>
          <w:del w:id="753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220362E" w14:textId="388D2D7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5" w:author="阿毛" w:date="2021-05-21T17:50:00Z"/>
                <w:rFonts w:ascii="標楷體" w:hAnsi="標楷體"/>
              </w:rPr>
              <w:pPrChange w:id="7536" w:author="阿毛" w:date="2021-05-21T17:50:00Z">
                <w:pPr/>
              </w:pPrChange>
            </w:pPr>
            <w:bookmarkStart w:id="7537" w:name="_Toc123139702"/>
            <w:del w:id="7538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537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8CB6FBB" w14:textId="1B1734D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39" w:author="阿毛" w:date="2021-05-21T17:50:00Z"/>
                <w:rFonts w:ascii="標楷體" w:hAnsi="標楷體"/>
              </w:rPr>
              <w:pPrChange w:id="7540" w:author="阿毛" w:date="2021-05-21T17:50:00Z">
                <w:pPr/>
              </w:pPrChange>
            </w:pPr>
            <w:bookmarkStart w:id="7541" w:name="_Toc123139703"/>
            <w:bookmarkEnd w:id="7541"/>
          </w:p>
        </w:tc>
      </w:tr>
      <w:tr w:rsidR="006F422C" w:rsidRPr="00AB69BA" w:rsidDel="007154E3" w14:paraId="24DB477B" w14:textId="203F5DFF" w:rsidTr="00F4398B">
        <w:trPr>
          <w:trHeight w:val="278"/>
          <w:del w:id="75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741476" w14:textId="43C10E8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3" w:author="阿毛" w:date="2021-05-21T17:50:00Z"/>
                <w:rFonts w:ascii="標楷體" w:hAnsi="標楷體"/>
              </w:rPr>
              <w:pPrChange w:id="7544" w:author="阿毛" w:date="2021-05-21T17:50:00Z">
                <w:pPr/>
              </w:pPrChange>
            </w:pPr>
            <w:bookmarkStart w:id="7545" w:name="_Toc123139704"/>
            <w:del w:id="7546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545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141D028" w14:textId="6057B81F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547" w:author="阿毛" w:date="2021-05-21T17:50:00Z"/>
                <w:rFonts w:ascii="標楷體" w:hAnsi="標楷體"/>
              </w:rPr>
              <w:pPrChange w:id="7548" w:author="阿毛" w:date="2021-05-21T17:50:00Z">
                <w:pPr/>
              </w:pPrChange>
            </w:pPr>
            <w:bookmarkStart w:id="7549" w:name="_Toc123139705"/>
            <w:bookmarkEnd w:id="7549"/>
          </w:p>
        </w:tc>
      </w:tr>
    </w:tbl>
    <w:p w14:paraId="0B51EEF6" w14:textId="3A05C638" w:rsidR="006F422C" w:rsidDel="007154E3" w:rsidRDefault="006F422C">
      <w:pPr>
        <w:pStyle w:val="3"/>
        <w:numPr>
          <w:ilvl w:val="2"/>
          <w:numId w:val="6"/>
        </w:numPr>
        <w:rPr>
          <w:del w:id="7550" w:author="阿毛" w:date="2021-05-21T17:50:00Z"/>
          <w:rFonts w:ascii="標楷體" w:hAnsi="標楷體"/>
        </w:rPr>
        <w:pPrChange w:id="7551" w:author="阿毛" w:date="2021-05-21T17:50:00Z">
          <w:pPr/>
        </w:pPrChange>
      </w:pPr>
      <w:bookmarkStart w:id="7552" w:name="_Toc123139706"/>
      <w:bookmarkEnd w:id="7552"/>
    </w:p>
    <w:p w14:paraId="61490C76" w14:textId="255111C4" w:rsidR="000430C1" w:rsidDel="007154E3" w:rsidRDefault="000430C1">
      <w:pPr>
        <w:pStyle w:val="3"/>
        <w:numPr>
          <w:ilvl w:val="2"/>
          <w:numId w:val="6"/>
        </w:numPr>
        <w:rPr>
          <w:del w:id="7553" w:author="阿毛" w:date="2021-05-21T17:50:00Z"/>
          <w:rFonts w:ascii="標楷體" w:hAnsi="標楷體"/>
        </w:rPr>
        <w:pPrChange w:id="7554" w:author="阿毛" w:date="2021-05-21T17:50:00Z">
          <w:pPr>
            <w:widowControl/>
          </w:pPr>
        </w:pPrChange>
      </w:pPr>
      <w:del w:id="7555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4A6FF471" w14:textId="322346E0" w:rsidR="000430C1" w:rsidRPr="00AB69BA" w:rsidDel="007154E3" w:rsidRDefault="000430C1">
      <w:pPr>
        <w:pStyle w:val="3"/>
        <w:numPr>
          <w:ilvl w:val="2"/>
          <w:numId w:val="6"/>
        </w:numPr>
        <w:rPr>
          <w:del w:id="7556" w:author="阿毛" w:date="2021-05-21T17:50:00Z"/>
          <w:rFonts w:ascii="標楷體" w:hAnsi="標楷體"/>
        </w:rPr>
        <w:pPrChange w:id="7557" w:author="阿毛" w:date="2021-05-21T17:50:00Z">
          <w:pPr/>
        </w:pPrChange>
      </w:pPr>
      <w:bookmarkStart w:id="7558" w:name="_Toc123139707"/>
      <w:bookmarkEnd w:id="7558"/>
    </w:p>
    <w:p w14:paraId="44016A44" w14:textId="3BA57D77" w:rsidR="006F422C" w:rsidRPr="00AB69BA" w:rsidDel="007154E3" w:rsidRDefault="006F422C">
      <w:pPr>
        <w:pStyle w:val="3"/>
        <w:numPr>
          <w:ilvl w:val="2"/>
          <w:numId w:val="6"/>
        </w:numPr>
        <w:rPr>
          <w:del w:id="7559" w:author="阿毛" w:date="2021-05-21T17:50:00Z"/>
        </w:rPr>
        <w:pPrChange w:id="7560" w:author="阿毛" w:date="2021-05-21T17:50:00Z">
          <w:pPr>
            <w:pStyle w:val="a"/>
          </w:pPr>
        </w:pPrChange>
      </w:pPr>
      <w:bookmarkStart w:id="7561" w:name="_Toc123139708"/>
      <w:del w:id="7562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561"/>
      </w:del>
    </w:p>
    <w:p w14:paraId="05569D08" w14:textId="475EC81C" w:rsidR="006F422C" w:rsidRPr="00AB69BA" w:rsidDel="007154E3" w:rsidRDefault="006F422C">
      <w:pPr>
        <w:pStyle w:val="3"/>
        <w:numPr>
          <w:ilvl w:val="2"/>
          <w:numId w:val="6"/>
        </w:numPr>
        <w:rPr>
          <w:del w:id="7563" w:author="阿毛" w:date="2021-05-21T17:50:00Z"/>
          <w:rFonts w:ascii="標楷體" w:hAnsi="標楷體" w:cs="標楷體"/>
          <w:kern w:val="0"/>
          <w:szCs w:val="28"/>
        </w:rPr>
        <w:pPrChange w:id="7564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565" w:name="_Toc123139709"/>
      <w:del w:id="7566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565"/>
      </w:del>
    </w:p>
    <w:p w14:paraId="66D2E5B7" w14:textId="551FCE71" w:rsidR="005A5FCB" w:rsidRPr="00AB69BA" w:rsidDel="007154E3" w:rsidRDefault="00EB300A">
      <w:pPr>
        <w:pStyle w:val="3"/>
        <w:numPr>
          <w:ilvl w:val="2"/>
          <w:numId w:val="6"/>
        </w:numPr>
        <w:rPr>
          <w:del w:id="7567" w:author="阿毛" w:date="2021-05-21T17:50:00Z"/>
          <w:rFonts w:ascii="標楷體" w:hAnsi="標楷體"/>
          <w:sz w:val="20"/>
        </w:rPr>
        <w:pPrChange w:id="7568" w:author="阿毛" w:date="2021-05-21T17:50:00Z">
          <w:pPr>
            <w:tabs>
              <w:tab w:val="left" w:pos="4320"/>
            </w:tabs>
          </w:pPr>
        </w:pPrChange>
      </w:pPr>
      <w:bookmarkStart w:id="7569" w:name="_Toc123139710"/>
      <w:del w:id="7570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2B1683B" wp14:editId="3AF8638B">
              <wp:extent cx="6521450" cy="3117850"/>
              <wp:effectExtent l="0" t="0" r="0" b="6350"/>
              <wp:docPr id="22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9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117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60FA99B" wp14:editId="01EA7E8C">
              <wp:extent cx="6565900" cy="2889250"/>
              <wp:effectExtent l="0" t="0" r="6350" b="6350"/>
              <wp:docPr id="23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2889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C056F2B" wp14:editId="178681D8">
              <wp:extent cx="6565900" cy="3289300"/>
              <wp:effectExtent l="0" t="0" r="6350" b="6350"/>
              <wp:docPr id="24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65900" cy="3289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E2FEEF2" wp14:editId="2FEE8B96">
              <wp:extent cx="6604000" cy="2882900"/>
              <wp:effectExtent l="0" t="0" r="6350" b="0"/>
              <wp:docPr id="25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4000" cy="288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6D6DD2E1" wp14:editId="293FF654">
              <wp:extent cx="6654800" cy="2730500"/>
              <wp:effectExtent l="0" t="0" r="0" b="0"/>
              <wp:docPr id="26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4800" cy="273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15D9C045" wp14:editId="5DB1E30B">
              <wp:extent cx="6731000" cy="3003550"/>
              <wp:effectExtent l="0" t="0" r="0" b="6350"/>
              <wp:docPr id="27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1000" cy="3003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569"/>
      </w:del>
    </w:p>
    <w:p w14:paraId="43C384F5" w14:textId="64E4954F" w:rsidR="006F422C" w:rsidRPr="00AB69BA" w:rsidDel="007154E3" w:rsidRDefault="00D950B2">
      <w:pPr>
        <w:pStyle w:val="3"/>
        <w:numPr>
          <w:ilvl w:val="2"/>
          <w:numId w:val="6"/>
        </w:numPr>
        <w:rPr>
          <w:del w:id="7571" w:author="阿毛" w:date="2021-05-21T17:50:00Z"/>
        </w:rPr>
        <w:pPrChange w:id="7572" w:author="阿毛" w:date="2021-05-21T17:50:00Z">
          <w:pPr>
            <w:pStyle w:val="a"/>
          </w:pPr>
        </w:pPrChange>
      </w:pPr>
      <w:bookmarkStart w:id="7573" w:name="_Toc123139711"/>
      <w:del w:id="7574" w:author="阿毛" w:date="2021-05-21T17:50:00Z">
        <w:r w:rsidDel="007154E3">
          <w:delText>輸入畫面資料說明</w:delText>
        </w:r>
        <w:bookmarkEnd w:id="7573"/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0430C1" w:rsidRPr="00CA6569" w:rsidDel="007154E3" w14:paraId="096134E5" w14:textId="0C6358FB" w:rsidTr="005C14EF">
        <w:trPr>
          <w:trHeight w:val="388"/>
          <w:jc w:val="center"/>
          <w:del w:id="7575" w:author="阿毛" w:date="2021-05-21T17:50:00Z"/>
        </w:trPr>
        <w:tc>
          <w:tcPr>
            <w:tcW w:w="456" w:type="dxa"/>
            <w:vMerge w:val="restart"/>
          </w:tcPr>
          <w:p w14:paraId="3ED07EED" w14:textId="41E16ABC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76" w:author="阿毛" w:date="2021-05-21T17:50:00Z"/>
                <w:rFonts w:ascii="標楷體" w:hAnsi="標楷體"/>
              </w:rPr>
              <w:pPrChange w:id="7577" w:author="阿毛" w:date="2021-05-21T17:50:00Z">
                <w:pPr/>
              </w:pPrChange>
            </w:pPr>
            <w:bookmarkStart w:id="7578" w:name="_Toc123139712"/>
            <w:del w:id="7579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578"/>
            </w:del>
          </w:p>
        </w:tc>
        <w:tc>
          <w:tcPr>
            <w:tcW w:w="1876" w:type="dxa"/>
            <w:vMerge w:val="restart"/>
          </w:tcPr>
          <w:p w14:paraId="5FA20E5B" w14:textId="4CA826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80" w:author="阿毛" w:date="2021-05-21T17:50:00Z"/>
                <w:rFonts w:ascii="標楷體" w:hAnsi="標楷體"/>
              </w:rPr>
              <w:pPrChange w:id="7581" w:author="阿毛" w:date="2021-05-21T17:50:00Z">
                <w:pPr/>
              </w:pPrChange>
            </w:pPr>
            <w:bookmarkStart w:id="7582" w:name="_Toc123139713"/>
            <w:del w:id="7583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582"/>
            </w:del>
          </w:p>
        </w:tc>
        <w:tc>
          <w:tcPr>
            <w:tcW w:w="4842" w:type="dxa"/>
            <w:gridSpan w:val="5"/>
          </w:tcPr>
          <w:p w14:paraId="670DA51A" w14:textId="1F6F7845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84" w:author="阿毛" w:date="2021-05-21T17:50:00Z"/>
                <w:rFonts w:ascii="標楷體" w:hAnsi="標楷體"/>
              </w:rPr>
              <w:pPrChange w:id="7585" w:author="阿毛" w:date="2021-05-21T17:50:00Z">
                <w:pPr>
                  <w:jc w:val="center"/>
                </w:pPr>
              </w:pPrChange>
            </w:pPr>
            <w:bookmarkStart w:id="7586" w:name="_Toc123139714"/>
            <w:del w:id="7587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586"/>
            </w:del>
          </w:p>
        </w:tc>
        <w:tc>
          <w:tcPr>
            <w:tcW w:w="2939" w:type="dxa"/>
            <w:vMerge w:val="restart"/>
          </w:tcPr>
          <w:p w14:paraId="1183D3CE" w14:textId="5FE5C27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88" w:author="阿毛" w:date="2021-05-21T17:50:00Z"/>
                <w:rFonts w:ascii="標楷體" w:hAnsi="標楷體"/>
              </w:rPr>
              <w:pPrChange w:id="7589" w:author="阿毛" w:date="2021-05-21T17:50:00Z">
                <w:pPr/>
              </w:pPrChange>
            </w:pPr>
            <w:bookmarkStart w:id="7590" w:name="_Toc123139715"/>
            <w:del w:id="7591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590"/>
            </w:del>
          </w:p>
        </w:tc>
      </w:tr>
      <w:tr w:rsidR="000430C1" w:rsidRPr="00CA6569" w:rsidDel="007154E3" w14:paraId="719030FF" w14:textId="133B63C9" w:rsidTr="005C14EF">
        <w:trPr>
          <w:trHeight w:val="244"/>
          <w:jc w:val="center"/>
          <w:del w:id="7592" w:author="阿毛" w:date="2021-05-21T17:50:00Z"/>
        </w:trPr>
        <w:tc>
          <w:tcPr>
            <w:tcW w:w="456" w:type="dxa"/>
            <w:vMerge/>
          </w:tcPr>
          <w:p w14:paraId="7136EB5D" w14:textId="5A595CA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3" w:author="阿毛" w:date="2021-05-21T17:50:00Z"/>
                <w:rFonts w:ascii="標楷體" w:hAnsi="標楷體"/>
              </w:rPr>
              <w:pPrChange w:id="7594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62F03523" w14:textId="3144CA8A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5" w:author="阿毛" w:date="2021-05-21T17:50:00Z"/>
                <w:rFonts w:ascii="標楷體" w:hAnsi="標楷體"/>
              </w:rPr>
              <w:pPrChange w:id="7596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34335E5A" w14:textId="1A92550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597" w:author="阿毛" w:date="2021-05-21T17:50:00Z"/>
                <w:rFonts w:ascii="標楷體" w:hAnsi="標楷體"/>
              </w:rPr>
              <w:pPrChange w:id="7598" w:author="阿毛" w:date="2021-05-21T17:50:00Z">
                <w:pPr/>
              </w:pPrChange>
            </w:pPr>
            <w:bookmarkStart w:id="7599" w:name="_Toc123139716"/>
            <w:del w:id="7600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599"/>
            </w:del>
          </w:p>
        </w:tc>
        <w:tc>
          <w:tcPr>
            <w:tcW w:w="911" w:type="dxa"/>
          </w:tcPr>
          <w:p w14:paraId="31B765FB" w14:textId="61E61D7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01" w:author="阿毛" w:date="2021-05-21T17:50:00Z"/>
                <w:rFonts w:ascii="標楷體" w:hAnsi="標楷體"/>
              </w:rPr>
              <w:pPrChange w:id="7602" w:author="阿毛" w:date="2021-05-21T17:50:00Z">
                <w:pPr/>
              </w:pPrChange>
            </w:pPr>
            <w:bookmarkStart w:id="7603" w:name="_Toc123139717"/>
            <w:del w:id="7604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603"/>
            </w:del>
          </w:p>
        </w:tc>
        <w:tc>
          <w:tcPr>
            <w:tcW w:w="1275" w:type="dxa"/>
          </w:tcPr>
          <w:p w14:paraId="63D02C5E" w14:textId="7F8B849B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05" w:author="阿毛" w:date="2021-05-21T17:50:00Z"/>
                <w:rFonts w:ascii="標楷體" w:hAnsi="標楷體"/>
              </w:rPr>
              <w:pPrChange w:id="7606" w:author="阿毛" w:date="2021-05-21T17:50:00Z">
                <w:pPr/>
              </w:pPrChange>
            </w:pPr>
            <w:bookmarkStart w:id="7607" w:name="_Toc123139718"/>
            <w:del w:id="7608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607"/>
            </w:del>
          </w:p>
        </w:tc>
        <w:tc>
          <w:tcPr>
            <w:tcW w:w="671" w:type="dxa"/>
          </w:tcPr>
          <w:p w14:paraId="4442F85A" w14:textId="7768BA68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09" w:author="阿毛" w:date="2021-05-21T17:50:00Z"/>
                <w:rFonts w:ascii="標楷體" w:hAnsi="標楷體"/>
              </w:rPr>
              <w:pPrChange w:id="7610" w:author="阿毛" w:date="2021-05-21T17:50:00Z">
                <w:pPr/>
              </w:pPrChange>
            </w:pPr>
            <w:bookmarkStart w:id="7611" w:name="_Toc123139719"/>
            <w:del w:id="7612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611"/>
            </w:del>
          </w:p>
        </w:tc>
        <w:tc>
          <w:tcPr>
            <w:tcW w:w="689" w:type="dxa"/>
          </w:tcPr>
          <w:p w14:paraId="583E653E" w14:textId="07818B70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13" w:author="阿毛" w:date="2021-05-21T17:50:00Z"/>
                <w:rFonts w:ascii="標楷體" w:hAnsi="標楷體"/>
              </w:rPr>
              <w:pPrChange w:id="7614" w:author="阿毛" w:date="2021-05-21T17:50:00Z">
                <w:pPr/>
              </w:pPrChange>
            </w:pPr>
            <w:bookmarkStart w:id="7615" w:name="_Toc123139720"/>
            <w:del w:id="7616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615"/>
            </w:del>
          </w:p>
        </w:tc>
        <w:tc>
          <w:tcPr>
            <w:tcW w:w="2939" w:type="dxa"/>
            <w:vMerge/>
          </w:tcPr>
          <w:p w14:paraId="6CBEDF7A" w14:textId="0FCEFFE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17" w:author="阿毛" w:date="2021-05-21T17:50:00Z"/>
                <w:rFonts w:ascii="標楷體" w:hAnsi="標楷體"/>
              </w:rPr>
              <w:pPrChange w:id="7618" w:author="阿毛" w:date="2021-05-21T17:50:00Z">
                <w:pPr/>
              </w:pPrChange>
            </w:pPr>
          </w:p>
        </w:tc>
      </w:tr>
      <w:tr w:rsidR="000430C1" w:rsidRPr="00CA6569" w:rsidDel="007154E3" w14:paraId="7DEBB5B8" w14:textId="11664C14" w:rsidTr="005C14EF">
        <w:trPr>
          <w:trHeight w:val="291"/>
          <w:jc w:val="center"/>
          <w:del w:id="7619" w:author="阿毛" w:date="2021-05-21T17:50:00Z"/>
        </w:trPr>
        <w:tc>
          <w:tcPr>
            <w:tcW w:w="456" w:type="dxa"/>
          </w:tcPr>
          <w:p w14:paraId="43B49335" w14:textId="24D6B03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20" w:author="阿毛" w:date="2021-05-21T17:50:00Z"/>
                <w:rFonts w:ascii="標楷體" w:hAnsi="標楷體"/>
              </w:rPr>
              <w:pPrChange w:id="7621" w:author="阿毛" w:date="2021-05-21T17:50:00Z">
                <w:pPr/>
              </w:pPrChange>
            </w:pPr>
            <w:bookmarkStart w:id="7622" w:name="_Toc123139721"/>
            <w:del w:id="7623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622"/>
            </w:del>
          </w:p>
        </w:tc>
        <w:tc>
          <w:tcPr>
            <w:tcW w:w="1876" w:type="dxa"/>
          </w:tcPr>
          <w:p w14:paraId="018039BD" w14:textId="3223C9FF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24" w:author="阿毛" w:date="2021-05-21T17:50:00Z"/>
                <w:rFonts w:ascii="標楷體" w:hAnsi="標楷體"/>
              </w:rPr>
              <w:pPrChange w:id="7625" w:author="阿毛" w:date="2021-05-21T17:50:00Z">
                <w:pPr/>
              </w:pPrChange>
            </w:pPr>
            <w:bookmarkStart w:id="7626" w:name="_Toc123139722"/>
            <w:del w:id="7627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626"/>
            </w:del>
          </w:p>
        </w:tc>
        <w:tc>
          <w:tcPr>
            <w:tcW w:w="1296" w:type="dxa"/>
          </w:tcPr>
          <w:p w14:paraId="2F33C733" w14:textId="4D484C02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28" w:author="阿毛" w:date="2021-05-21T17:50:00Z"/>
                <w:rFonts w:ascii="標楷體" w:hAnsi="標楷體" w:cs="新細明體"/>
              </w:rPr>
              <w:pPrChange w:id="7629" w:author="阿毛" w:date="2021-05-21T17:50:00Z">
                <w:pPr/>
              </w:pPrChange>
            </w:pPr>
            <w:bookmarkStart w:id="7630" w:name="_Toc123139723"/>
            <w:del w:id="7631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630"/>
            </w:del>
          </w:p>
        </w:tc>
        <w:tc>
          <w:tcPr>
            <w:tcW w:w="911" w:type="dxa"/>
          </w:tcPr>
          <w:p w14:paraId="706DCA90" w14:textId="22B53A23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32" w:author="阿毛" w:date="2021-05-21T17:50:00Z"/>
                <w:rFonts w:ascii="標楷體" w:hAnsi="標楷體"/>
              </w:rPr>
              <w:pPrChange w:id="7633" w:author="阿毛" w:date="2021-05-21T17:50:00Z">
                <w:pPr/>
              </w:pPrChange>
            </w:pPr>
            <w:bookmarkStart w:id="7634" w:name="_Toc123139724"/>
            <w:del w:id="7635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634"/>
            </w:del>
          </w:p>
        </w:tc>
        <w:tc>
          <w:tcPr>
            <w:tcW w:w="1275" w:type="dxa"/>
          </w:tcPr>
          <w:p w14:paraId="3F00F641" w14:textId="1D841474" w:rsidR="000430C1" w:rsidRPr="00CA6569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36" w:author="阿毛" w:date="2021-05-21T17:50:00Z"/>
                <w:rFonts w:ascii="標楷體" w:hAnsi="標楷體"/>
              </w:rPr>
              <w:pPrChange w:id="7637" w:author="阿毛" w:date="2021-05-21T17:50:00Z">
                <w:pPr/>
              </w:pPrChange>
            </w:pPr>
            <w:bookmarkStart w:id="7638" w:name="_Toc123139725"/>
            <w:bookmarkEnd w:id="7638"/>
          </w:p>
        </w:tc>
        <w:tc>
          <w:tcPr>
            <w:tcW w:w="671" w:type="dxa"/>
          </w:tcPr>
          <w:p w14:paraId="22F3E81E" w14:textId="6F116168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39" w:author="阿毛" w:date="2021-05-21T17:50:00Z"/>
                <w:rFonts w:ascii="標楷體" w:hAnsi="標楷體"/>
              </w:rPr>
              <w:pPrChange w:id="7640" w:author="阿毛" w:date="2021-05-21T17:50:00Z">
                <w:pPr/>
              </w:pPrChange>
            </w:pPr>
            <w:bookmarkStart w:id="7641" w:name="_Toc123139726"/>
            <w:bookmarkEnd w:id="7641"/>
          </w:p>
        </w:tc>
        <w:tc>
          <w:tcPr>
            <w:tcW w:w="689" w:type="dxa"/>
          </w:tcPr>
          <w:p w14:paraId="021C8BD6" w14:textId="191A94B6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42" w:author="阿毛" w:date="2021-05-21T17:50:00Z"/>
                <w:rFonts w:ascii="標楷體" w:hAnsi="標楷體"/>
              </w:rPr>
              <w:pPrChange w:id="7643" w:author="阿毛" w:date="2021-05-21T17:50:00Z">
                <w:pPr/>
              </w:pPrChange>
            </w:pPr>
            <w:bookmarkStart w:id="7644" w:name="_Toc123139727"/>
            <w:del w:id="7645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644"/>
            </w:del>
          </w:p>
        </w:tc>
        <w:tc>
          <w:tcPr>
            <w:tcW w:w="2939" w:type="dxa"/>
          </w:tcPr>
          <w:p w14:paraId="1C2D486B" w14:textId="221AE77B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46" w:author="阿毛" w:date="2021-05-21T17:50:00Z"/>
                <w:rFonts w:ascii="標楷體" w:hAnsi="標楷體"/>
              </w:rPr>
              <w:pPrChange w:id="7647" w:author="阿毛" w:date="2021-05-21T17:50:00Z">
                <w:pPr/>
              </w:pPrChange>
            </w:pPr>
            <w:bookmarkStart w:id="7648" w:name="_Toc123139728"/>
            <w:del w:id="7649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648"/>
            </w:del>
          </w:p>
          <w:p w14:paraId="103FE2C7" w14:textId="7D2F0F2E" w:rsidR="000430C1" w:rsidRPr="00AB69BA" w:rsidDel="007154E3" w:rsidRDefault="000430C1">
            <w:pPr>
              <w:pStyle w:val="3"/>
              <w:numPr>
                <w:ilvl w:val="2"/>
                <w:numId w:val="6"/>
              </w:numPr>
              <w:rPr>
                <w:del w:id="7650" w:author="阿毛" w:date="2021-05-21T17:50:00Z"/>
                <w:rFonts w:ascii="標楷體" w:hAnsi="標楷體"/>
              </w:rPr>
              <w:pPrChange w:id="7651" w:author="阿毛" w:date="2021-05-21T17:50:00Z">
                <w:pPr/>
              </w:pPrChange>
            </w:pPr>
            <w:bookmarkStart w:id="7652" w:name="_Toc123139729"/>
            <w:bookmarkEnd w:id="7652"/>
          </w:p>
        </w:tc>
      </w:tr>
    </w:tbl>
    <w:p w14:paraId="56A75458" w14:textId="1C815231" w:rsidR="006F422C" w:rsidDel="007154E3" w:rsidRDefault="006F422C">
      <w:pPr>
        <w:pStyle w:val="3"/>
        <w:numPr>
          <w:ilvl w:val="2"/>
          <w:numId w:val="6"/>
        </w:numPr>
        <w:rPr>
          <w:del w:id="7653" w:author="阿毛" w:date="2021-05-21T17:50:00Z"/>
        </w:rPr>
        <w:pPrChange w:id="7654" w:author="阿毛" w:date="2021-05-21T17:50:00Z">
          <w:pPr/>
        </w:pPrChange>
      </w:pPr>
      <w:bookmarkStart w:id="7655" w:name="_Toc123139730"/>
      <w:bookmarkEnd w:id="7655"/>
    </w:p>
    <w:p w14:paraId="6C5BA196" w14:textId="76A83840" w:rsidR="006F422C" w:rsidRPr="006E659F" w:rsidDel="007154E3" w:rsidRDefault="006F422C">
      <w:pPr>
        <w:pStyle w:val="3"/>
        <w:numPr>
          <w:ilvl w:val="2"/>
          <w:numId w:val="6"/>
        </w:numPr>
        <w:rPr>
          <w:del w:id="7656" w:author="阿毛" w:date="2021-05-21T17:50:00Z"/>
          <w:rFonts w:ascii="標楷體" w:hAnsi="標楷體"/>
        </w:rPr>
      </w:pPr>
      <w:del w:id="7657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804季報</w:delText>
        </w:r>
      </w:del>
    </w:p>
    <w:p w14:paraId="1252EDBB" w14:textId="61E4EF4A" w:rsidR="006F422C" w:rsidRPr="00AB69BA" w:rsidDel="007154E3" w:rsidRDefault="006F422C">
      <w:pPr>
        <w:pStyle w:val="3"/>
        <w:numPr>
          <w:ilvl w:val="2"/>
          <w:numId w:val="6"/>
        </w:numPr>
        <w:rPr>
          <w:del w:id="7658" w:author="阿毛" w:date="2021-05-21T17:50:00Z"/>
        </w:rPr>
        <w:pPrChange w:id="7659" w:author="阿毛" w:date="2021-05-21T17:50:00Z">
          <w:pPr>
            <w:pStyle w:val="a"/>
          </w:pPr>
        </w:pPrChange>
      </w:pPr>
      <w:bookmarkStart w:id="7660" w:name="_Toc123139731"/>
      <w:del w:id="7661" w:author="阿毛" w:date="2021-05-21T17:50:00Z">
        <w:r w:rsidRPr="00AB69BA" w:rsidDel="007154E3">
          <w:delText>功能說明</w:delText>
        </w:r>
        <w:bookmarkEnd w:id="7660"/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C01E16D" w14:textId="322E1F6F" w:rsidTr="00F4398B">
        <w:trPr>
          <w:trHeight w:val="277"/>
          <w:del w:id="76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76EAB0" w14:textId="5E1113F1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63" w:author="阿毛" w:date="2021-05-21T17:50:00Z"/>
                <w:rFonts w:ascii="標楷體" w:hAnsi="標楷體"/>
              </w:rPr>
              <w:pPrChange w:id="7664" w:author="阿毛" w:date="2021-05-21T17:50:00Z">
                <w:pPr/>
              </w:pPrChange>
            </w:pPr>
            <w:bookmarkStart w:id="7665" w:name="_Toc123139732"/>
            <w:del w:id="7666" w:author="阿毛" w:date="2021-05-21T17:50:00Z">
              <w:r w:rsidRPr="00AB69BA" w:rsidDel="007154E3">
                <w:rPr>
                  <w:rFonts w:ascii="標楷體" w:hAnsi="標楷體"/>
                </w:rPr>
                <w:delText>功能名稱</w:delText>
              </w:r>
              <w:bookmarkEnd w:id="7665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162DE9" w14:textId="6978FEB8" w:rsidR="006F422C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67" w:author="阿毛" w:date="2021-05-21T17:50:00Z"/>
                <w:rFonts w:ascii="標楷體" w:hAnsi="標楷體"/>
              </w:rPr>
              <w:pPrChange w:id="7668" w:author="阿毛" w:date="2021-05-21T17:50:00Z">
                <w:pPr/>
              </w:pPrChange>
            </w:pPr>
            <w:bookmarkStart w:id="7669" w:name="_Toc123139733"/>
            <w:del w:id="7670" w:author="阿毛" w:date="2021-05-21T17:50:00Z">
              <w:r w:rsidDel="007154E3">
                <w:rPr>
                  <w:rFonts w:ascii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hAnsi="標楷體" w:hint="eastAsia"/>
                </w:rPr>
                <w:delText>季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hAnsi="標楷體" w:hint="eastAsia"/>
                </w:rPr>
                <w:delText>季報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表</w:delText>
              </w:r>
              <w:bookmarkEnd w:id="7669"/>
            </w:del>
          </w:p>
          <w:p w14:paraId="28EC4AE4" w14:textId="3C58B540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71" w:author="阿毛" w:date="2021-05-21T17:50:00Z"/>
                <w:rFonts w:ascii="標楷體" w:hAnsi="標楷體"/>
              </w:rPr>
              <w:pPrChange w:id="7672" w:author="阿毛" w:date="2021-05-21T17:50:00Z">
                <w:pPr/>
              </w:pPrChange>
            </w:pPr>
            <w:bookmarkStart w:id="7673" w:name="_Toc123139734"/>
            <w:del w:id="7674" w:author="阿毛" w:date="2021-05-21T17:50:00Z">
              <w:r w:rsidDel="007154E3">
                <w:rPr>
                  <w:rFonts w:ascii="標楷體" w:hAnsi="標楷體" w:hint="eastAsia"/>
                </w:rPr>
                <w:delText>1.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hAnsi="標楷體" w:hint="eastAsia"/>
                  <w:lang w:eastAsia="zh-HK"/>
                </w:rPr>
                <w:delText>為全部報表執行</w:delText>
              </w:r>
              <w:bookmarkEnd w:id="7673"/>
            </w:del>
          </w:p>
        </w:tc>
      </w:tr>
      <w:tr w:rsidR="006F422C" w:rsidRPr="00AB69BA" w:rsidDel="007154E3" w14:paraId="4A7F66BF" w14:textId="2ABCE89F" w:rsidTr="00F4398B">
        <w:trPr>
          <w:trHeight w:val="277"/>
          <w:del w:id="767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F31C8D9" w14:textId="6878A95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76" w:author="阿毛" w:date="2021-05-21T17:50:00Z"/>
                <w:rFonts w:ascii="標楷體" w:hAnsi="標楷體"/>
              </w:rPr>
              <w:pPrChange w:id="7677" w:author="阿毛" w:date="2021-05-21T17:50:00Z">
                <w:pPr/>
              </w:pPrChange>
            </w:pPr>
            <w:bookmarkStart w:id="7678" w:name="_Toc123139735"/>
            <w:del w:id="7679" w:author="阿毛" w:date="2021-05-21T17:50:00Z">
              <w:r w:rsidRPr="00AB69BA" w:rsidDel="007154E3">
                <w:rPr>
                  <w:rFonts w:ascii="標楷體" w:hAnsi="標楷體"/>
                </w:rPr>
                <w:delText>進入條件</w:delText>
              </w:r>
              <w:bookmarkEnd w:id="767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F2F3C9" w14:textId="780674D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80" w:author="阿毛" w:date="2021-05-21T17:50:00Z"/>
                <w:rFonts w:ascii="標楷體" w:hAnsi="標楷體"/>
              </w:rPr>
              <w:pPrChange w:id="7681" w:author="阿毛" w:date="2021-05-21T17:50:00Z">
                <w:pPr/>
              </w:pPrChange>
            </w:pPr>
            <w:bookmarkStart w:id="7682" w:name="_Toc123139736"/>
            <w:bookmarkEnd w:id="7682"/>
          </w:p>
        </w:tc>
      </w:tr>
      <w:tr w:rsidR="006F422C" w:rsidRPr="00AB69BA" w:rsidDel="007154E3" w14:paraId="3324C7EA" w14:textId="2903D50C" w:rsidTr="00F4398B">
        <w:trPr>
          <w:trHeight w:val="773"/>
          <w:del w:id="768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49589A0" w14:textId="6F1D71F6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84" w:author="阿毛" w:date="2021-05-21T17:50:00Z"/>
                <w:rFonts w:ascii="標楷體" w:hAnsi="標楷體"/>
              </w:rPr>
              <w:pPrChange w:id="7685" w:author="阿毛" w:date="2021-05-21T17:50:00Z">
                <w:pPr/>
              </w:pPrChange>
            </w:pPr>
            <w:bookmarkStart w:id="7686" w:name="_Toc123139737"/>
            <w:del w:id="7687" w:author="阿毛" w:date="2021-05-21T17:50:00Z">
              <w:r w:rsidRPr="00AB69BA" w:rsidDel="007154E3">
                <w:rPr>
                  <w:rFonts w:ascii="標楷體" w:hAnsi="標楷體"/>
                </w:rPr>
                <w:delText>基本流程</w:delText>
              </w:r>
              <w:bookmarkEnd w:id="7686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CD899B" w14:textId="57A9D2AB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88" w:author="阿毛" w:date="2021-05-21T17:50:00Z"/>
                <w:rFonts w:ascii="標楷體" w:hAnsi="標楷體"/>
              </w:rPr>
              <w:pPrChange w:id="7689" w:author="阿毛" w:date="2021-05-21T17:50:00Z">
                <w:pPr/>
              </w:pPrChange>
            </w:pPr>
            <w:bookmarkStart w:id="7690" w:name="_Toc123139738"/>
            <w:bookmarkEnd w:id="7690"/>
          </w:p>
        </w:tc>
      </w:tr>
      <w:tr w:rsidR="006F422C" w:rsidRPr="00AB69BA" w:rsidDel="007154E3" w14:paraId="6B4D1AB4" w14:textId="113F14AB" w:rsidTr="00F4398B">
        <w:trPr>
          <w:trHeight w:val="321"/>
          <w:del w:id="769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5163639" w14:textId="0AB65619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92" w:author="阿毛" w:date="2021-05-21T17:50:00Z"/>
                <w:rFonts w:ascii="標楷體" w:hAnsi="標楷體"/>
              </w:rPr>
              <w:pPrChange w:id="7693" w:author="阿毛" w:date="2021-05-21T17:50:00Z">
                <w:pPr/>
              </w:pPrChange>
            </w:pPr>
            <w:bookmarkStart w:id="7694" w:name="_Toc123139739"/>
            <w:del w:id="7695" w:author="阿毛" w:date="2021-05-21T17:50:00Z">
              <w:r w:rsidRPr="00AB69BA" w:rsidDel="007154E3">
                <w:rPr>
                  <w:rFonts w:ascii="標楷體" w:hAnsi="標楷體"/>
                </w:rPr>
                <w:delText>選用流程</w:delText>
              </w:r>
              <w:bookmarkEnd w:id="7694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2AF6DB" w14:textId="1011ADA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696" w:author="阿毛" w:date="2021-05-21T17:50:00Z"/>
                <w:rFonts w:ascii="標楷體" w:hAnsi="標楷體"/>
              </w:rPr>
              <w:pPrChange w:id="7697" w:author="阿毛" w:date="2021-05-21T17:50:00Z">
                <w:pPr/>
              </w:pPrChange>
            </w:pPr>
            <w:bookmarkStart w:id="7698" w:name="_Toc123139740"/>
            <w:bookmarkEnd w:id="7698"/>
          </w:p>
        </w:tc>
      </w:tr>
      <w:tr w:rsidR="006F422C" w:rsidRPr="00AB69BA" w:rsidDel="007154E3" w14:paraId="1EF7594E" w14:textId="04033C0B" w:rsidTr="00F4398B">
        <w:trPr>
          <w:trHeight w:val="1311"/>
          <w:del w:id="769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61DB" w14:textId="31B22E7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00" w:author="阿毛" w:date="2021-05-21T17:50:00Z"/>
                <w:rFonts w:ascii="標楷體" w:hAnsi="標楷體"/>
              </w:rPr>
              <w:pPrChange w:id="7701" w:author="阿毛" w:date="2021-05-21T17:50:00Z">
                <w:pPr/>
              </w:pPrChange>
            </w:pPr>
            <w:bookmarkStart w:id="7702" w:name="_Toc123139741"/>
            <w:del w:id="7703" w:author="阿毛" w:date="2021-05-21T17:50:00Z">
              <w:r w:rsidRPr="00AB69BA" w:rsidDel="007154E3">
                <w:rPr>
                  <w:rFonts w:ascii="標楷體" w:hAnsi="標楷體"/>
                </w:rPr>
                <w:delText>例外流程</w:delText>
              </w:r>
              <w:bookmarkEnd w:id="7702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E4C8C6" w14:textId="1BAE2D0E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04" w:author="阿毛" w:date="2021-05-21T17:50:00Z"/>
                <w:rFonts w:ascii="標楷體" w:hAnsi="標楷體"/>
              </w:rPr>
              <w:pPrChange w:id="7705" w:author="阿毛" w:date="2021-05-21T17:50:00Z">
                <w:pPr/>
              </w:pPrChange>
            </w:pPr>
            <w:bookmarkStart w:id="7706" w:name="_Toc123139742"/>
            <w:bookmarkEnd w:id="7706"/>
          </w:p>
        </w:tc>
      </w:tr>
      <w:tr w:rsidR="006F422C" w:rsidRPr="00AB69BA" w:rsidDel="007154E3" w14:paraId="7E540E40" w14:textId="5391E353" w:rsidTr="00F4398B">
        <w:trPr>
          <w:trHeight w:val="278"/>
          <w:del w:id="770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229C51A" w14:textId="72B3743D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08" w:author="阿毛" w:date="2021-05-21T17:50:00Z"/>
                <w:rFonts w:ascii="標楷體" w:hAnsi="標楷體"/>
              </w:rPr>
              <w:pPrChange w:id="7709" w:author="阿毛" w:date="2021-05-21T17:50:00Z">
                <w:pPr/>
              </w:pPrChange>
            </w:pPr>
            <w:bookmarkStart w:id="7710" w:name="_Toc123139743"/>
            <w:del w:id="7711" w:author="阿毛" w:date="2021-05-21T17:50:00Z">
              <w:r w:rsidRPr="00AB69BA" w:rsidDel="007154E3">
                <w:rPr>
                  <w:rFonts w:ascii="標楷體" w:hAnsi="標楷體"/>
                </w:rPr>
                <w:delText>執行後狀況</w:delText>
              </w:r>
              <w:bookmarkEnd w:id="7710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77B4006" w14:textId="697F4BF5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12" w:author="阿毛" w:date="2021-05-21T17:50:00Z"/>
                <w:rFonts w:ascii="標楷體" w:hAnsi="標楷體"/>
              </w:rPr>
              <w:pPrChange w:id="7713" w:author="阿毛" w:date="2021-05-21T17:50:00Z">
                <w:pPr/>
              </w:pPrChange>
            </w:pPr>
            <w:bookmarkStart w:id="7714" w:name="_Toc123139744"/>
            <w:bookmarkEnd w:id="7714"/>
          </w:p>
        </w:tc>
      </w:tr>
      <w:tr w:rsidR="006F422C" w:rsidRPr="00AB69BA" w:rsidDel="007154E3" w14:paraId="2097AA4D" w14:textId="6759A1FA" w:rsidTr="00F4398B">
        <w:trPr>
          <w:trHeight w:val="358"/>
          <w:del w:id="771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9B3B8EA" w14:textId="636EC10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16" w:author="阿毛" w:date="2021-05-21T17:50:00Z"/>
                <w:rFonts w:ascii="標楷體" w:hAnsi="標楷體"/>
              </w:rPr>
              <w:pPrChange w:id="7717" w:author="阿毛" w:date="2021-05-21T17:50:00Z">
                <w:pPr/>
              </w:pPrChange>
            </w:pPr>
            <w:bookmarkStart w:id="7718" w:name="_Toc123139745"/>
            <w:del w:id="7719" w:author="阿毛" w:date="2021-05-21T17:50:00Z">
              <w:r w:rsidRPr="00AB69BA" w:rsidDel="007154E3">
                <w:rPr>
                  <w:rFonts w:ascii="標楷體" w:hAnsi="標楷體"/>
                </w:rPr>
                <w:delText>特別需求</w:delText>
              </w:r>
              <w:bookmarkEnd w:id="7718"/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C9D906" w14:textId="2AF07F8A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20" w:author="阿毛" w:date="2021-05-21T17:50:00Z"/>
                <w:rFonts w:ascii="標楷體" w:hAnsi="標楷體"/>
              </w:rPr>
              <w:pPrChange w:id="7721" w:author="阿毛" w:date="2021-05-21T17:50:00Z">
                <w:pPr/>
              </w:pPrChange>
            </w:pPr>
            <w:bookmarkStart w:id="7722" w:name="_Toc123139746"/>
            <w:bookmarkEnd w:id="7722"/>
          </w:p>
        </w:tc>
      </w:tr>
      <w:tr w:rsidR="006F422C" w:rsidRPr="00AB69BA" w:rsidDel="007154E3" w14:paraId="0B9D7054" w14:textId="518326A4" w:rsidTr="00F4398B">
        <w:trPr>
          <w:trHeight w:val="278"/>
          <w:del w:id="772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56D0DD5" w14:textId="73F58234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24" w:author="阿毛" w:date="2021-05-21T17:50:00Z"/>
                <w:rFonts w:ascii="標楷體" w:hAnsi="標楷體"/>
              </w:rPr>
              <w:pPrChange w:id="7725" w:author="阿毛" w:date="2021-05-21T17:50:00Z">
                <w:pPr/>
              </w:pPrChange>
            </w:pPr>
            <w:bookmarkStart w:id="7726" w:name="_Toc123139747"/>
            <w:del w:id="7727" w:author="阿毛" w:date="2021-05-21T17:50:00Z">
              <w:r w:rsidRPr="00AB69BA" w:rsidDel="007154E3">
                <w:rPr>
                  <w:rFonts w:ascii="標楷體" w:hAnsi="標楷體"/>
                </w:rPr>
                <w:delText>參考</w:delText>
              </w:r>
              <w:bookmarkEnd w:id="7726"/>
              <w:r w:rsidRPr="00AB69BA" w:rsidDel="007154E3">
                <w:rPr>
                  <w:rFonts w:ascii="標楷體" w:hAnsi="標楷體"/>
                </w:rPr>
                <w:delText xml:space="preserve">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3B8979E" w14:textId="2C90FE93" w:rsidR="006F422C" w:rsidRPr="00AB69BA" w:rsidDel="007154E3" w:rsidRDefault="006F422C">
            <w:pPr>
              <w:pStyle w:val="3"/>
              <w:numPr>
                <w:ilvl w:val="2"/>
                <w:numId w:val="6"/>
              </w:numPr>
              <w:rPr>
                <w:del w:id="7728" w:author="阿毛" w:date="2021-05-21T17:50:00Z"/>
                <w:rFonts w:ascii="標楷體" w:hAnsi="標楷體"/>
              </w:rPr>
              <w:pPrChange w:id="7729" w:author="阿毛" w:date="2021-05-21T17:50:00Z">
                <w:pPr/>
              </w:pPrChange>
            </w:pPr>
            <w:bookmarkStart w:id="7730" w:name="_Toc123139748"/>
            <w:bookmarkEnd w:id="7730"/>
          </w:p>
        </w:tc>
      </w:tr>
    </w:tbl>
    <w:p w14:paraId="31EAF798" w14:textId="2F6E483B" w:rsidR="006F422C" w:rsidDel="007154E3" w:rsidRDefault="006F422C">
      <w:pPr>
        <w:pStyle w:val="3"/>
        <w:numPr>
          <w:ilvl w:val="2"/>
          <w:numId w:val="6"/>
        </w:numPr>
        <w:rPr>
          <w:del w:id="7731" w:author="阿毛" w:date="2021-05-21T17:50:00Z"/>
          <w:rFonts w:ascii="標楷體" w:hAnsi="標楷體"/>
        </w:rPr>
        <w:pPrChange w:id="7732" w:author="阿毛" w:date="2021-05-21T17:50:00Z">
          <w:pPr/>
        </w:pPrChange>
      </w:pPr>
      <w:bookmarkStart w:id="7733" w:name="_Toc123139749"/>
      <w:bookmarkEnd w:id="7733"/>
    </w:p>
    <w:p w14:paraId="1E295B16" w14:textId="0A1CEE31" w:rsidR="009F7B7A" w:rsidDel="007154E3" w:rsidRDefault="009F7B7A">
      <w:pPr>
        <w:pStyle w:val="3"/>
        <w:numPr>
          <w:ilvl w:val="2"/>
          <w:numId w:val="6"/>
        </w:numPr>
        <w:rPr>
          <w:del w:id="7734" w:author="阿毛" w:date="2021-05-21T17:50:00Z"/>
          <w:rFonts w:ascii="標楷體" w:hAnsi="標楷體"/>
        </w:rPr>
        <w:pPrChange w:id="7735" w:author="阿毛" w:date="2021-05-21T17:50:00Z">
          <w:pPr>
            <w:widowControl/>
          </w:pPr>
        </w:pPrChange>
      </w:pPr>
      <w:del w:id="7736" w:author="阿毛" w:date="2021-05-21T17:50:00Z">
        <w:r w:rsidDel="007154E3">
          <w:rPr>
            <w:rFonts w:ascii="標楷體" w:hAnsi="標楷體"/>
          </w:rPr>
          <w:br w:type="page"/>
        </w:r>
      </w:del>
    </w:p>
    <w:p w14:paraId="33981ECE" w14:textId="12EA8F5E" w:rsidR="009F7B7A" w:rsidRPr="00AB69BA" w:rsidDel="007154E3" w:rsidRDefault="009F7B7A">
      <w:pPr>
        <w:pStyle w:val="3"/>
        <w:numPr>
          <w:ilvl w:val="2"/>
          <w:numId w:val="6"/>
        </w:numPr>
        <w:rPr>
          <w:del w:id="7737" w:author="阿毛" w:date="2021-05-21T17:50:00Z"/>
          <w:rFonts w:ascii="標楷體" w:hAnsi="標楷體"/>
        </w:rPr>
        <w:pPrChange w:id="7738" w:author="阿毛" w:date="2021-05-21T17:50:00Z">
          <w:pPr/>
        </w:pPrChange>
      </w:pPr>
      <w:bookmarkStart w:id="7739" w:name="_Toc123139750"/>
      <w:bookmarkEnd w:id="7739"/>
    </w:p>
    <w:p w14:paraId="6DE28712" w14:textId="3751201C" w:rsidR="006F422C" w:rsidRPr="00AB69BA" w:rsidDel="007154E3" w:rsidRDefault="006F422C">
      <w:pPr>
        <w:pStyle w:val="3"/>
        <w:numPr>
          <w:ilvl w:val="2"/>
          <w:numId w:val="6"/>
        </w:numPr>
        <w:rPr>
          <w:del w:id="7740" w:author="阿毛" w:date="2021-05-21T17:50:00Z"/>
        </w:rPr>
        <w:pPrChange w:id="7741" w:author="阿毛" w:date="2021-05-21T17:50:00Z">
          <w:pPr>
            <w:pStyle w:val="a"/>
          </w:pPr>
        </w:pPrChange>
      </w:pPr>
      <w:bookmarkStart w:id="7742" w:name="_Toc123139751"/>
      <w:del w:id="7743" w:author="阿毛" w:date="2021-05-21T17:50:00Z">
        <w:r w:rsidRPr="00AB69BA" w:rsidDel="007154E3">
          <w:delText>UI</w:delText>
        </w:r>
        <w:r w:rsidRPr="00AB69BA" w:rsidDel="007154E3">
          <w:delText>畫面</w:delText>
        </w:r>
        <w:bookmarkEnd w:id="7742"/>
      </w:del>
    </w:p>
    <w:p w14:paraId="2664AD42" w14:textId="27C0EA26" w:rsidR="006F422C" w:rsidRPr="00AB69BA" w:rsidDel="007154E3" w:rsidRDefault="006F422C">
      <w:pPr>
        <w:pStyle w:val="3"/>
        <w:numPr>
          <w:ilvl w:val="2"/>
          <w:numId w:val="6"/>
        </w:numPr>
        <w:rPr>
          <w:del w:id="7744" w:author="阿毛" w:date="2021-05-21T17:50:00Z"/>
          <w:rFonts w:ascii="標楷體" w:hAnsi="標楷體" w:cs="標楷體"/>
          <w:kern w:val="0"/>
          <w:szCs w:val="28"/>
        </w:rPr>
        <w:pPrChange w:id="7745" w:author="阿毛" w:date="2021-05-21T17:50:00Z">
          <w:pPr>
            <w:adjustRightInd w:val="0"/>
            <w:spacing w:afterLines="20" w:after="72"/>
            <w:ind w:leftChars="472" w:left="1133" w:firstLineChars="200" w:firstLine="480"/>
          </w:pPr>
        </w:pPrChange>
      </w:pPr>
      <w:bookmarkStart w:id="7746" w:name="_Toc123139752"/>
      <w:del w:id="7747" w:author="阿毛" w:date="2021-05-21T17:50:00Z">
        <w:r w:rsidRPr="00AB69BA" w:rsidDel="007154E3">
          <w:rPr>
            <w:rFonts w:ascii="標楷體" w:hAnsi="標楷體" w:cs="標楷體" w:hint="eastAsia"/>
            <w:kern w:val="0"/>
            <w:szCs w:val="28"/>
          </w:rPr>
          <w:delText>輸入畫面：</w:delText>
        </w:r>
        <w:bookmarkEnd w:id="7746"/>
      </w:del>
    </w:p>
    <w:p w14:paraId="7F579038" w14:textId="5AF80F42" w:rsidR="005A5FCB" w:rsidRPr="00AB69BA" w:rsidDel="007154E3" w:rsidRDefault="00EB300A">
      <w:pPr>
        <w:pStyle w:val="3"/>
        <w:numPr>
          <w:ilvl w:val="2"/>
          <w:numId w:val="6"/>
        </w:numPr>
        <w:rPr>
          <w:del w:id="7748" w:author="阿毛" w:date="2021-05-21T17:50:00Z"/>
          <w:rFonts w:ascii="標楷體" w:hAnsi="標楷體"/>
          <w:sz w:val="20"/>
        </w:rPr>
        <w:pPrChange w:id="7749" w:author="阿毛" w:date="2021-05-21T17:50:00Z">
          <w:pPr>
            <w:tabs>
              <w:tab w:val="left" w:pos="4320"/>
            </w:tabs>
          </w:pPr>
        </w:pPrChange>
      </w:pPr>
      <w:bookmarkStart w:id="7750" w:name="_Toc123139753"/>
      <w:del w:id="7751" w:author="阿毛" w:date="2021-05-21T17:50:00Z">
        <w:r w:rsidDel="007154E3">
          <w:rPr>
            <w:rFonts w:ascii="標楷體" w:hAnsi="標楷體"/>
            <w:noProof/>
            <w:sz w:val="20"/>
          </w:rPr>
          <w:drawing>
            <wp:inline distT="0" distB="0" distL="0" distR="0" wp14:anchorId="0C5FFDE2" wp14:editId="599B7542">
              <wp:extent cx="6724650" cy="2673350"/>
              <wp:effectExtent l="0" t="0" r="0" b="0"/>
              <wp:docPr id="28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4650" cy="267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7750"/>
      </w:del>
    </w:p>
    <w:p w14:paraId="5D44ACFA" w14:textId="14DA8203" w:rsidR="006F422C" w:rsidDel="007154E3" w:rsidRDefault="00D950B2">
      <w:pPr>
        <w:pStyle w:val="3"/>
        <w:numPr>
          <w:ilvl w:val="2"/>
          <w:numId w:val="6"/>
        </w:numPr>
        <w:rPr>
          <w:del w:id="7752" w:author="阿毛" w:date="2021-05-21T17:50:00Z"/>
        </w:rPr>
        <w:pPrChange w:id="7753" w:author="阿毛" w:date="2021-05-21T17:50:00Z">
          <w:pPr>
            <w:pStyle w:val="a"/>
          </w:pPr>
        </w:pPrChange>
      </w:pPr>
      <w:bookmarkStart w:id="7754" w:name="_Toc123139754"/>
      <w:del w:id="7755" w:author="阿毛" w:date="2021-05-21T17:50:00Z">
        <w:r w:rsidDel="007154E3">
          <w:delText>輸入畫面資料說明</w:delText>
        </w:r>
        <w:bookmarkEnd w:id="7754"/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0"/>
        <w:gridCol w:w="1239"/>
        <w:gridCol w:w="1682"/>
        <w:gridCol w:w="1239"/>
        <w:gridCol w:w="1239"/>
        <w:gridCol w:w="1239"/>
        <w:gridCol w:w="1303"/>
        <w:gridCol w:w="1239"/>
      </w:tblGrid>
      <w:tr w:rsidR="009F7B7A" w:rsidRPr="00CA6569" w:rsidDel="007154E3" w14:paraId="6A9F33CD" w14:textId="2D911845" w:rsidTr="005C14EF">
        <w:trPr>
          <w:trHeight w:val="388"/>
          <w:jc w:val="center"/>
          <w:del w:id="7756" w:author="阿毛" w:date="2021-05-21T17:50:00Z"/>
        </w:trPr>
        <w:tc>
          <w:tcPr>
            <w:tcW w:w="456" w:type="dxa"/>
            <w:vMerge w:val="restart"/>
          </w:tcPr>
          <w:p w14:paraId="2EACDDBF" w14:textId="144AD301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57" w:author="阿毛" w:date="2021-05-21T17:50:00Z"/>
                <w:rFonts w:ascii="標楷體" w:hAnsi="標楷體"/>
              </w:rPr>
              <w:pPrChange w:id="7758" w:author="阿毛" w:date="2021-05-21T17:50:00Z">
                <w:pPr/>
              </w:pPrChange>
            </w:pPr>
            <w:bookmarkStart w:id="7759" w:name="_Toc123139755"/>
            <w:del w:id="7760" w:author="阿毛" w:date="2021-05-21T17:50:00Z">
              <w:r w:rsidRPr="00CA6569" w:rsidDel="007154E3">
                <w:rPr>
                  <w:rFonts w:ascii="標楷體" w:hAnsi="標楷體"/>
                </w:rPr>
                <w:delText>序號</w:delText>
              </w:r>
              <w:bookmarkEnd w:id="7759"/>
            </w:del>
          </w:p>
        </w:tc>
        <w:tc>
          <w:tcPr>
            <w:tcW w:w="1876" w:type="dxa"/>
            <w:vMerge w:val="restart"/>
          </w:tcPr>
          <w:p w14:paraId="38C3A395" w14:textId="7032CE2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61" w:author="阿毛" w:date="2021-05-21T17:50:00Z"/>
                <w:rFonts w:ascii="標楷體" w:hAnsi="標楷體"/>
              </w:rPr>
              <w:pPrChange w:id="7762" w:author="阿毛" w:date="2021-05-21T17:50:00Z">
                <w:pPr/>
              </w:pPrChange>
            </w:pPr>
            <w:bookmarkStart w:id="7763" w:name="_Toc123139756"/>
            <w:del w:id="7764" w:author="阿毛" w:date="2021-05-21T17:50:00Z">
              <w:r w:rsidRPr="00CA6569" w:rsidDel="007154E3">
                <w:rPr>
                  <w:rFonts w:ascii="標楷體" w:hAnsi="標楷體"/>
                </w:rPr>
                <w:delText>欄位</w:delText>
              </w:r>
              <w:bookmarkEnd w:id="7763"/>
            </w:del>
          </w:p>
        </w:tc>
        <w:tc>
          <w:tcPr>
            <w:tcW w:w="4842" w:type="dxa"/>
            <w:gridSpan w:val="5"/>
          </w:tcPr>
          <w:p w14:paraId="446751A3" w14:textId="23AB10FB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65" w:author="阿毛" w:date="2021-05-21T17:50:00Z"/>
                <w:rFonts w:ascii="標楷體" w:hAnsi="標楷體"/>
              </w:rPr>
              <w:pPrChange w:id="7766" w:author="阿毛" w:date="2021-05-21T17:50:00Z">
                <w:pPr>
                  <w:jc w:val="center"/>
                </w:pPr>
              </w:pPrChange>
            </w:pPr>
            <w:bookmarkStart w:id="7767" w:name="_Toc123139757"/>
            <w:del w:id="7768" w:author="阿毛" w:date="2021-05-21T17:50:00Z">
              <w:r w:rsidRPr="00CA6569" w:rsidDel="007154E3">
                <w:rPr>
                  <w:rFonts w:ascii="標楷體" w:hAnsi="標楷體"/>
                </w:rPr>
                <w:delText>說明</w:delText>
              </w:r>
              <w:bookmarkEnd w:id="7767"/>
            </w:del>
          </w:p>
        </w:tc>
        <w:tc>
          <w:tcPr>
            <w:tcW w:w="2939" w:type="dxa"/>
            <w:vMerge w:val="restart"/>
          </w:tcPr>
          <w:p w14:paraId="4AB3B122" w14:textId="35CDA71F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69" w:author="阿毛" w:date="2021-05-21T17:50:00Z"/>
                <w:rFonts w:ascii="標楷體" w:hAnsi="標楷體"/>
              </w:rPr>
              <w:pPrChange w:id="7770" w:author="阿毛" w:date="2021-05-21T17:50:00Z">
                <w:pPr/>
              </w:pPrChange>
            </w:pPr>
            <w:bookmarkStart w:id="7771" w:name="_Toc123139758"/>
            <w:del w:id="7772" w:author="阿毛" w:date="2021-05-21T17:50:00Z">
              <w:r w:rsidRPr="00CA6569" w:rsidDel="007154E3">
                <w:rPr>
                  <w:rFonts w:ascii="標楷體" w:hAnsi="標楷體"/>
                </w:rPr>
                <w:delText>處理邏輯及注意事項</w:delText>
              </w:r>
              <w:bookmarkEnd w:id="7771"/>
            </w:del>
          </w:p>
        </w:tc>
      </w:tr>
      <w:tr w:rsidR="009F7B7A" w:rsidRPr="00CA6569" w:rsidDel="007154E3" w14:paraId="00D39F7F" w14:textId="5E1E585E" w:rsidTr="005C14EF">
        <w:trPr>
          <w:trHeight w:val="244"/>
          <w:jc w:val="center"/>
          <w:del w:id="7773" w:author="阿毛" w:date="2021-05-21T17:50:00Z"/>
        </w:trPr>
        <w:tc>
          <w:tcPr>
            <w:tcW w:w="456" w:type="dxa"/>
            <w:vMerge/>
          </w:tcPr>
          <w:p w14:paraId="78932021" w14:textId="325CD7E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74" w:author="阿毛" w:date="2021-05-21T17:50:00Z"/>
                <w:rFonts w:ascii="標楷體" w:hAnsi="標楷體"/>
              </w:rPr>
              <w:pPrChange w:id="7775" w:author="阿毛" w:date="2021-05-21T17:50:00Z">
                <w:pPr/>
              </w:pPrChange>
            </w:pPr>
          </w:p>
        </w:tc>
        <w:tc>
          <w:tcPr>
            <w:tcW w:w="1876" w:type="dxa"/>
            <w:vMerge/>
          </w:tcPr>
          <w:p w14:paraId="3F4477F7" w14:textId="2ED35B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76" w:author="阿毛" w:date="2021-05-21T17:50:00Z"/>
                <w:rFonts w:ascii="標楷體" w:hAnsi="標楷體"/>
              </w:rPr>
              <w:pPrChange w:id="7777" w:author="阿毛" w:date="2021-05-21T17:50:00Z">
                <w:pPr/>
              </w:pPrChange>
            </w:pPr>
          </w:p>
        </w:tc>
        <w:tc>
          <w:tcPr>
            <w:tcW w:w="1296" w:type="dxa"/>
          </w:tcPr>
          <w:p w14:paraId="40BB20D0" w14:textId="527FEA1A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78" w:author="阿毛" w:date="2021-05-21T17:50:00Z"/>
                <w:rFonts w:ascii="標楷體" w:hAnsi="標楷體"/>
              </w:rPr>
              <w:pPrChange w:id="7779" w:author="阿毛" w:date="2021-05-21T17:50:00Z">
                <w:pPr/>
              </w:pPrChange>
            </w:pPr>
            <w:bookmarkStart w:id="7780" w:name="_Toc123139759"/>
            <w:del w:id="7781" w:author="阿毛" w:date="2021-05-21T17:50:00Z">
              <w:r w:rsidRPr="005676FB" w:rsidDel="007154E3">
                <w:rPr>
                  <w:rFonts w:hint="eastAsia"/>
                </w:rPr>
                <w:delText>資料型態長度</w:delText>
              </w:r>
              <w:bookmarkEnd w:id="7780"/>
            </w:del>
          </w:p>
        </w:tc>
        <w:tc>
          <w:tcPr>
            <w:tcW w:w="911" w:type="dxa"/>
          </w:tcPr>
          <w:p w14:paraId="65E69C7C" w14:textId="3B6F7FE5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82" w:author="阿毛" w:date="2021-05-21T17:50:00Z"/>
                <w:rFonts w:ascii="標楷體" w:hAnsi="標楷體"/>
              </w:rPr>
              <w:pPrChange w:id="7783" w:author="阿毛" w:date="2021-05-21T17:50:00Z">
                <w:pPr/>
              </w:pPrChange>
            </w:pPr>
            <w:bookmarkStart w:id="7784" w:name="_Toc123139760"/>
            <w:del w:id="7785" w:author="阿毛" w:date="2021-05-21T17:50:00Z">
              <w:r w:rsidRPr="00CA6569" w:rsidDel="007154E3">
                <w:rPr>
                  <w:rFonts w:ascii="標楷體" w:hAnsi="標楷體"/>
                </w:rPr>
                <w:delText>預設值</w:delText>
              </w:r>
              <w:bookmarkEnd w:id="7784"/>
            </w:del>
          </w:p>
        </w:tc>
        <w:tc>
          <w:tcPr>
            <w:tcW w:w="1275" w:type="dxa"/>
          </w:tcPr>
          <w:p w14:paraId="5B0E217A" w14:textId="37D4DB1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86" w:author="阿毛" w:date="2021-05-21T17:50:00Z"/>
                <w:rFonts w:ascii="標楷體" w:hAnsi="標楷體"/>
              </w:rPr>
              <w:pPrChange w:id="7787" w:author="阿毛" w:date="2021-05-21T17:50:00Z">
                <w:pPr/>
              </w:pPrChange>
            </w:pPr>
            <w:bookmarkStart w:id="7788" w:name="_Toc123139761"/>
            <w:del w:id="7789" w:author="阿毛" w:date="2021-05-21T17:50:00Z">
              <w:r w:rsidRPr="00CA6569" w:rsidDel="007154E3">
                <w:rPr>
                  <w:rFonts w:ascii="標楷體" w:hAnsi="標楷體"/>
                </w:rPr>
                <w:delText>選單內容</w:delText>
              </w:r>
              <w:bookmarkEnd w:id="7788"/>
            </w:del>
          </w:p>
        </w:tc>
        <w:tc>
          <w:tcPr>
            <w:tcW w:w="671" w:type="dxa"/>
          </w:tcPr>
          <w:p w14:paraId="48273CC1" w14:textId="443DC0F2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90" w:author="阿毛" w:date="2021-05-21T17:50:00Z"/>
                <w:rFonts w:ascii="標楷體" w:hAnsi="標楷體"/>
              </w:rPr>
              <w:pPrChange w:id="7791" w:author="阿毛" w:date="2021-05-21T17:50:00Z">
                <w:pPr/>
              </w:pPrChange>
            </w:pPr>
            <w:bookmarkStart w:id="7792" w:name="_Toc123139762"/>
            <w:del w:id="7793" w:author="阿毛" w:date="2021-05-21T17:50:00Z">
              <w:r w:rsidRPr="00CA6569" w:rsidDel="007154E3">
                <w:rPr>
                  <w:rFonts w:ascii="標楷體" w:hAnsi="標楷體"/>
                </w:rPr>
                <w:delText>必填</w:delText>
              </w:r>
              <w:bookmarkEnd w:id="7792"/>
            </w:del>
          </w:p>
        </w:tc>
        <w:tc>
          <w:tcPr>
            <w:tcW w:w="689" w:type="dxa"/>
          </w:tcPr>
          <w:p w14:paraId="2452A67C" w14:textId="318B06C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94" w:author="阿毛" w:date="2021-05-21T17:50:00Z"/>
                <w:rFonts w:ascii="標楷體" w:hAnsi="標楷體"/>
              </w:rPr>
              <w:pPrChange w:id="7795" w:author="阿毛" w:date="2021-05-21T17:50:00Z">
                <w:pPr/>
              </w:pPrChange>
            </w:pPr>
            <w:bookmarkStart w:id="7796" w:name="_Toc123139763"/>
            <w:del w:id="7797" w:author="阿毛" w:date="2021-05-21T17:50:00Z">
              <w:r w:rsidRPr="00CA6569" w:rsidDel="007154E3">
                <w:rPr>
                  <w:rFonts w:ascii="標楷體" w:hAnsi="標楷體"/>
                </w:rPr>
                <w:delText>R/W</w:delText>
              </w:r>
              <w:bookmarkEnd w:id="7796"/>
            </w:del>
          </w:p>
        </w:tc>
        <w:tc>
          <w:tcPr>
            <w:tcW w:w="2939" w:type="dxa"/>
            <w:vMerge/>
          </w:tcPr>
          <w:p w14:paraId="11C9ABE1" w14:textId="3D902669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798" w:author="阿毛" w:date="2021-05-21T17:50:00Z"/>
                <w:rFonts w:ascii="標楷體" w:hAnsi="標楷體"/>
              </w:rPr>
              <w:pPrChange w:id="7799" w:author="阿毛" w:date="2021-05-21T17:50:00Z">
                <w:pPr/>
              </w:pPrChange>
            </w:pPr>
          </w:p>
        </w:tc>
      </w:tr>
      <w:tr w:rsidR="009F7B7A" w:rsidRPr="00CA6569" w:rsidDel="007154E3" w14:paraId="3A964773" w14:textId="76CA892F" w:rsidTr="005C14EF">
        <w:trPr>
          <w:trHeight w:val="291"/>
          <w:jc w:val="center"/>
          <w:del w:id="7800" w:author="阿毛" w:date="2021-05-21T17:50:00Z"/>
        </w:trPr>
        <w:tc>
          <w:tcPr>
            <w:tcW w:w="456" w:type="dxa"/>
          </w:tcPr>
          <w:p w14:paraId="519A8CEC" w14:textId="6BE3FCA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01" w:author="阿毛" w:date="2021-05-21T17:50:00Z"/>
                <w:rFonts w:ascii="標楷體" w:hAnsi="標楷體"/>
              </w:rPr>
              <w:pPrChange w:id="7802" w:author="阿毛" w:date="2021-05-21T17:50:00Z">
                <w:pPr/>
              </w:pPrChange>
            </w:pPr>
            <w:bookmarkStart w:id="7803" w:name="_Toc123139764"/>
            <w:del w:id="7804" w:author="阿毛" w:date="2021-05-21T17:50:00Z">
              <w:r w:rsidRPr="00CA6569" w:rsidDel="007154E3">
                <w:rPr>
                  <w:rFonts w:ascii="標楷體" w:hAnsi="標楷體" w:hint="eastAsia"/>
                </w:rPr>
                <w:delText>1</w:delText>
              </w:r>
              <w:bookmarkEnd w:id="7803"/>
            </w:del>
          </w:p>
        </w:tc>
        <w:tc>
          <w:tcPr>
            <w:tcW w:w="1876" w:type="dxa"/>
          </w:tcPr>
          <w:p w14:paraId="311D2602" w14:textId="4B7BED50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05" w:author="阿毛" w:date="2021-05-21T17:50:00Z"/>
                <w:rFonts w:ascii="標楷體" w:hAnsi="標楷體"/>
              </w:rPr>
              <w:pPrChange w:id="7806" w:author="阿毛" w:date="2021-05-21T17:50:00Z">
                <w:pPr/>
              </w:pPrChange>
            </w:pPr>
            <w:bookmarkStart w:id="7807" w:name="_Toc123139765"/>
            <w:del w:id="7808" w:author="阿毛" w:date="2021-05-21T17:50:00Z">
              <w:r w:rsidRPr="00CA6569" w:rsidDel="007154E3">
                <w:rPr>
                  <w:rFonts w:ascii="標楷體" w:hAnsi="標楷體" w:hint="eastAsia"/>
                </w:rPr>
                <w:delText>會計日期</w:delText>
              </w:r>
              <w:bookmarkEnd w:id="7807"/>
            </w:del>
          </w:p>
        </w:tc>
        <w:tc>
          <w:tcPr>
            <w:tcW w:w="1296" w:type="dxa"/>
          </w:tcPr>
          <w:p w14:paraId="4647EBB9" w14:textId="38A99DCE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09" w:author="阿毛" w:date="2021-05-21T17:50:00Z"/>
                <w:rFonts w:ascii="標楷體" w:hAnsi="標楷體" w:cs="新細明體"/>
              </w:rPr>
              <w:pPrChange w:id="7810" w:author="阿毛" w:date="2021-05-21T17:50:00Z">
                <w:pPr/>
              </w:pPrChange>
            </w:pPr>
            <w:bookmarkStart w:id="7811" w:name="_Toc123139766"/>
            <w:del w:id="7812" w:author="阿毛" w:date="2021-05-21T17:50:00Z">
              <w:r w:rsidRPr="00362205" w:rsidDel="007154E3">
                <w:rPr>
                  <w:rFonts w:ascii="標楷體" w:hAnsi="標楷體" w:hint="eastAsia"/>
                </w:rPr>
                <w:delText>999/99/99</w:delText>
              </w:r>
              <w:bookmarkEnd w:id="7811"/>
            </w:del>
          </w:p>
        </w:tc>
        <w:tc>
          <w:tcPr>
            <w:tcW w:w="911" w:type="dxa"/>
          </w:tcPr>
          <w:p w14:paraId="502AFF9B" w14:textId="5084DA7C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13" w:author="阿毛" w:date="2021-05-21T17:50:00Z"/>
                <w:rFonts w:ascii="標楷體" w:hAnsi="標楷體"/>
              </w:rPr>
              <w:pPrChange w:id="7814" w:author="阿毛" w:date="2021-05-21T17:50:00Z">
                <w:pPr/>
              </w:pPrChange>
            </w:pPr>
            <w:bookmarkStart w:id="7815" w:name="_Toc123139767"/>
            <w:del w:id="7816" w:author="阿毛" w:date="2021-05-21T17:50:00Z">
              <w:r w:rsidRPr="00CA6569" w:rsidDel="007154E3">
                <w:rPr>
                  <w:rFonts w:ascii="標楷體" w:hAnsi="標楷體" w:cs="新細明體" w:hint="eastAsia"/>
                </w:rPr>
                <w:delText>本營業日</w:delText>
              </w:r>
              <w:bookmarkEnd w:id="7815"/>
            </w:del>
          </w:p>
        </w:tc>
        <w:tc>
          <w:tcPr>
            <w:tcW w:w="1275" w:type="dxa"/>
          </w:tcPr>
          <w:p w14:paraId="1C9CD0A0" w14:textId="13BEA5D6" w:rsidR="009F7B7A" w:rsidRPr="00CA6569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17" w:author="阿毛" w:date="2021-05-21T17:50:00Z"/>
                <w:rFonts w:ascii="標楷體" w:hAnsi="標楷體"/>
              </w:rPr>
              <w:pPrChange w:id="7818" w:author="阿毛" w:date="2021-05-21T17:50:00Z">
                <w:pPr/>
              </w:pPrChange>
            </w:pPr>
            <w:bookmarkStart w:id="7819" w:name="_Toc123139768"/>
            <w:bookmarkEnd w:id="7819"/>
          </w:p>
        </w:tc>
        <w:tc>
          <w:tcPr>
            <w:tcW w:w="671" w:type="dxa"/>
          </w:tcPr>
          <w:p w14:paraId="46FC5281" w14:textId="13ECAD9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20" w:author="阿毛" w:date="2021-05-21T17:50:00Z"/>
                <w:rFonts w:ascii="標楷體" w:hAnsi="標楷體"/>
              </w:rPr>
              <w:pPrChange w:id="7821" w:author="阿毛" w:date="2021-05-21T17:50:00Z">
                <w:pPr/>
              </w:pPrChange>
            </w:pPr>
            <w:bookmarkStart w:id="7822" w:name="_Toc123139769"/>
            <w:bookmarkEnd w:id="7822"/>
          </w:p>
        </w:tc>
        <w:tc>
          <w:tcPr>
            <w:tcW w:w="689" w:type="dxa"/>
          </w:tcPr>
          <w:p w14:paraId="58F60A89" w14:textId="3F5D656B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23" w:author="阿毛" w:date="2021-05-21T17:50:00Z"/>
                <w:rFonts w:ascii="標楷體" w:hAnsi="標楷體"/>
              </w:rPr>
              <w:pPrChange w:id="7824" w:author="阿毛" w:date="2021-05-21T17:50:00Z">
                <w:pPr/>
              </w:pPrChange>
            </w:pPr>
            <w:bookmarkStart w:id="7825" w:name="_Toc123139770"/>
            <w:del w:id="7826" w:author="阿毛" w:date="2021-05-21T17:50:00Z">
              <w:r w:rsidDel="007154E3">
                <w:rPr>
                  <w:rFonts w:ascii="標楷體" w:hAnsi="標楷體"/>
                </w:rPr>
                <w:delText>R</w:delText>
              </w:r>
              <w:bookmarkEnd w:id="7825"/>
            </w:del>
          </w:p>
        </w:tc>
        <w:tc>
          <w:tcPr>
            <w:tcW w:w="2939" w:type="dxa"/>
          </w:tcPr>
          <w:p w14:paraId="71FF0448" w14:textId="79626218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27" w:author="阿毛" w:date="2021-05-21T17:50:00Z"/>
                <w:rFonts w:ascii="標楷體" w:hAnsi="標楷體"/>
              </w:rPr>
              <w:pPrChange w:id="7828" w:author="阿毛" w:date="2021-05-21T17:50:00Z">
                <w:pPr/>
              </w:pPrChange>
            </w:pPr>
            <w:bookmarkStart w:id="7829" w:name="_Toc123139771"/>
            <w:del w:id="7830" w:author="阿毛" w:date="2021-05-21T17:50:00Z">
              <w:r w:rsidRPr="00AB69BA" w:rsidDel="007154E3">
                <w:rPr>
                  <w:rFonts w:ascii="標楷體" w:hAnsi="標楷體" w:hint="eastAsia"/>
                </w:rPr>
                <w:delText>自動顯示</w:delText>
              </w:r>
              <w:r w:rsidDel="007154E3">
                <w:rPr>
                  <w:rFonts w:ascii="標楷體" w:hAnsi="標楷體" w:hint="eastAsia"/>
                </w:rPr>
                <w:delText>，</w:delText>
              </w:r>
              <w:r w:rsidRPr="00081ADB" w:rsidDel="007154E3">
                <w:rPr>
                  <w:rFonts w:ascii="標楷體" w:hAnsi="標楷體" w:hint="eastAsia"/>
                </w:rPr>
                <w:delText>不可修改</w:delText>
              </w:r>
              <w:bookmarkEnd w:id="7829"/>
            </w:del>
          </w:p>
          <w:p w14:paraId="5F54282E" w14:textId="4E5A3C5D" w:rsidR="009F7B7A" w:rsidRPr="00AB69BA" w:rsidDel="007154E3" w:rsidRDefault="009F7B7A">
            <w:pPr>
              <w:pStyle w:val="3"/>
              <w:numPr>
                <w:ilvl w:val="2"/>
                <w:numId w:val="6"/>
              </w:numPr>
              <w:rPr>
                <w:del w:id="7831" w:author="阿毛" w:date="2021-05-21T17:50:00Z"/>
                <w:rFonts w:ascii="標楷體" w:hAnsi="標楷體"/>
              </w:rPr>
              <w:pPrChange w:id="7832" w:author="阿毛" w:date="2021-05-21T17:50:00Z">
                <w:pPr/>
              </w:pPrChange>
            </w:pPr>
            <w:bookmarkStart w:id="7833" w:name="_Toc123139772"/>
            <w:bookmarkEnd w:id="7833"/>
          </w:p>
        </w:tc>
      </w:tr>
    </w:tbl>
    <w:p w14:paraId="323FDF58" w14:textId="52FDC244" w:rsidR="009F7B7A" w:rsidDel="007154E3" w:rsidRDefault="009F7B7A">
      <w:pPr>
        <w:pStyle w:val="3"/>
        <w:numPr>
          <w:ilvl w:val="2"/>
          <w:numId w:val="6"/>
        </w:numPr>
        <w:rPr>
          <w:del w:id="7834" w:author="阿毛" w:date="2021-05-21T17:50:00Z"/>
        </w:rPr>
        <w:pPrChange w:id="7835" w:author="阿毛" w:date="2021-05-21T17:50:00Z">
          <w:pPr/>
        </w:pPrChange>
      </w:pPr>
      <w:bookmarkStart w:id="7836" w:name="_Toc123139773"/>
      <w:bookmarkEnd w:id="7836"/>
    </w:p>
    <w:p w14:paraId="57680145" w14:textId="6C127DA5" w:rsidR="009F7B7A" w:rsidDel="007154E3" w:rsidRDefault="009F7B7A">
      <w:pPr>
        <w:pStyle w:val="3"/>
        <w:numPr>
          <w:ilvl w:val="2"/>
          <w:numId w:val="6"/>
        </w:numPr>
        <w:rPr>
          <w:del w:id="7837" w:author="阿毛" w:date="2021-05-21T17:50:00Z"/>
        </w:rPr>
        <w:pPrChange w:id="7838" w:author="阿毛" w:date="2021-05-21T17:50:00Z">
          <w:pPr/>
        </w:pPrChange>
      </w:pPr>
      <w:bookmarkStart w:id="7839" w:name="_Toc123139774"/>
      <w:bookmarkEnd w:id="7839"/>
    </w:p>
    <w:p w14:paraId="4C0586C9" w14:textId="55A02F38" w:rsidR="009F7B7A" w:rsidDel="007154E3" w:rsidRDefault="009F7B7A">
      <w:pPr>
        <w:pStyle w:val="3"/>
        <w:numPr>
          <w:ilvl w:val="2"/>
          <w:numId w:val="6"/>
        </w:numPr>
        <w:rPr>
          <w:del w:id="7840" w:author="阿毛" w:date="2021-05-21T17:50:00Z"/>
        </w:rPr>
        <w:pPrChange w:id="7841" w:author="阿毛" w:date="2021-05-21T17:50:00Z">
          <w:pPr>
            <w:widowControl/>
          </w:pPr>
        </w:pPrChange>
      </w:pPr>
      <w:del w:id="7842" w:author="阿毛" w:date="2021-05-21T17:50:00Z">
        <w:r w:rsidDel="007154E3">
          <w:br w:type="page"/>
        </w:r>
      </w:del>
    </w:p>
    <w:p w14:paraId="0B10BB3E" w14:textId="5508C18A" w:rsidR="009F7B7A" w:rsidRPr="009F7B7A" w:rsidDel="007154E3" w:rsidRDefault="009F7B7A">
      <w:pPr>
        <w:pStyle w:val="3"/>
        <w:numPr>
          <w:ilvl w:val="2"/>
          <w:numId w:val="6"/>
        </w:numPr>
        <w:rPr>
          <w:del w:id="7843" w:author="阿毛" w:date="2021-05-21T17:50:00Z"/>
        </w:rPr>
        <w:pPrChange w:id="7844" w:author="阿毛" w:date="2021-05-21T17:50:00Z">
          <w:pPr/>
        </w:pPrChange>
      </w:pPr>
      <w:bookmarkStart w:id="7845" w:name="_Toc123139775"/>
      <w:bookmarkEnd w:id="7845"/>
    </w:p>
    <w:p w14:paraId="1BEBF46B" w14:textId="74BD46A6" w:rsidR="006F422C" w:rsidRPr="00AB69BA" w:rsidDel="007154E3" w:rsidRDefault="006F422C" w:rsidP="00F81C5F">
      <w:pPr>
        <w:pStyle w:val="3"/>
        <w:numPr>
          <w:ilvl w:val="2"/>
          <w:numId w:val="6"/>
        </w:numPr>
        <w:rPr>
          <w:del w:id="7846" w:author="阿毛" w:date="2021-05-21T17:50:00Z"/>
          <w:rFonts w:ascii="標楷體" w:hAnsi="標楷體"/>
        </w:rPr>
      </w:pPr>
      <w:bookmarkStart w:id="7847" w:name="_Toc123139776"/>
      <w:del w:id="7848" w:author="阿毛" w:date="2021-05-21T17:50:00Z">
        <w:r w:rsidRPr="00AB69BA" w:rsidDel="007154E3">
          <w:rPr>
            <w:rFonts w:ascii="標楷體" w:hAnsi="標楷體"/>
          </w:rPr>
          <w:delText>L9</w:delText>
        </w:r>
        <w:r w:rsidDel="007154E3">
          <w:rPr>
            <w:rFonts w:ascii="標楷體" w:hAnsi="標楷體" w:hint="eastAsia"/>
          </w:rPr>
          <w:delText>805</w:delText>
        </w:r>
        <w:r w:rsidRPr="00F81C5F" w:rsidDel="007154E3">
          <w:rPr>
            <w:rFonts w:ascii="標楷體" w:hAnsi="標楷體" w:hint="eastAsia"/>
          </w:rPr>
          <w:delText>半年報</w:delText>
        </w:r>
        <w:bookmarkEnd w:id="7847"/>
      </w:del>
    </w:p>
    <w:p w14:paraId="460C7DDE" w14:textId="34199DAB" w:rsidR="006F422C" w:rsidRPr="00AB69BA" w:rsidDel="007154E3" w:rsidRDefault="006F422C" w:rsidP="00930D5E">
      <w:pPr>
        <w:pStyle w:val="a"/>
        <w:rPr>
          <w:del w:id="7849" w:author="阿毛" w:date="2021-05-21T17:50:00Z"/>
        </w:rPr>
      </w:pPr>
      <w:del w:id="7850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E5E3DBF" w14:textId="1DC4EBFA" w:rsidTr="00F4398B">
        <w:trPr>
          <w:trHeight w:val="277"/>
          <w:del w:id="785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6845950C" w14:textId="53688F73" w:rsidR="006F422C" w:rsidRPr="00AB69BA" w:rsidDel="007154E3" w:rsidRDefault="006F422C" w:rsidP="00F4398B">
            <w:pPr>
              <w:rPr>
                <w:del w:id="7852" w:author="阿毛" w:date="2021-05-21T17:50:00Z"/>
                <w:rFonts w:ascii="標楷體" w:eastAsia="標楷體" w:hAnsi="標楷體"/>
              </w:rPr>
            </w:pPr>
            <w:del w:id="785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73E0AC" w14:textId="45B88C5E" w:rsidR="006F422C" w:rsidDel="007154E3" w:rsidRDefault="006F422C" w:rsidP="00F4398B">
            <w:pPr>
              <w:rPr>
                <w:del w:id="7854" w:author="阿毛" w:date="2021-05-21T17:50:00Z"/>
                <w:rFonts w:ascii="標楷體" w:eastAsia="標楷體" w:hAnsi="標楷體"/>
              </w:rPr>
            </w:pPr>
            <w:del w:id="7855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半年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BA75DF" w:rsidDel="007154E3">
                <w:rPr>
                  <w:rFonts w:ascii="標楷體" w:eastAsia="標楷體" w:hAnsi="標楷體" w:hint="eastAsia"/>
                </w:rPr>
                <w:delText>半年報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087F153B" w14:textId="6AC4DFA7" w:rsidR="006F422C" w:rsidRPr="00AB69BA" w:rsidDel="007154E3" w:rsidRDefault="006F422C" w:rsidP="00F4398B">
            <w:pPr>
              <w:rPr>
                <w:del w:id="7856" w:author="阿毛" w:date="2021-05-21T17:50:00Z"/>
                <w:rFonts w:ascii="標楷體" w:eastAsia="標楷體" w:hAnsi="標楷體"/>
              </w:rPr>
            </w:pPr>
            <w:del w:id="7857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5E4FAF68" w14:textId="73DA6A86" w:rsidTr="00F4398B">
        <w:trPr>
          <w:trHeight w:val="277"/>
          <w:del w:id="785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50737C89" w14:textId="0674E598" w:rsidR="006F422C" w:rsidRPr="00AB69BA" w:rsidDel="007154E3" w:rsidRDefault="006F422C" w:rsidP="00F4398B">
            <w:pPr>
              <w:rPr>
                <w:del w:id="7859" w:author="阿毛" w:date="2021-05-21T17:50:00Z"/>
                <w:rFonts w:ascii="標楷體" w:eastAsia="標楷體" w:hAnsi="標楷體"/>
              </w:rPr>
            </w:pPr>
            <w:del w:id="786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7D7DCA" w14:textId="4D98A40D" w:rsidR="006F422C" w:rsidRPr="00AB69BA" w:rsidDel="007154E3" w:rsidRDefault="006F422C" w:rsidP="00F4398B">
            <w:pPr>
              <w:rPr>
                <w:del w:id="786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5C971A8A" w14:textId="4FBE2D13" w:rsidTr="00F4398B">
        <w:trPr>
          <w:trHeight w:val="773"/>
          <w:del w:id="786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320920E4" w14:textId="423A2940" w:rsidR="006F422C" w:rsidRPr="00AB69BA" w:rsidDel="007154E3" w:rsidRDefault="006F422C" w:rsidP="00F4398B">
            <w:pPr>
              <w:rPr>
                <w:del w:id="7863" w:author="阿毛" w:date="2021-05-21T17:50:00Z"/>
                <w:rFonts w:ascii="標楷體" w:eastAsia="標楷體" w:hAnsi="標楷體"/>
              </w:rPr>
            </w:pPr>
            <w:del w:id="786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33FAB30" w14:textId="4C4D623A" w:rsidR="006F422C" w:rsidRPr="00AB69BA" w:rsidDel="007154E3" w:rsidRDefault="006F422C" w:rsidP="00F4398B">
            <w:pPr>
              <w:rPr>
                <w:del w:id="7865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3613BC68" w14:textId="7785E323" w:rsidTr="00F4398B">
        <w:trPr>
          <w:trHeight w:val="321"/>
          <w:del w:id="7866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BE212A0" w14:textId="5E31A2E5" w:rsidR="006F422C" w:rsidRPr="00AB69BA" w:rsidDel="007154E3" w:rsidRDefault="006F422C" w:rsidP="00F4398B">
            <w:pPr>
              <w:rPr>
                <w:del w:id="7867" w:author="阿毛" w:date="2021-05-21T17:50:00Z"/>
                <w:rFonts w:ascii="標楷體" w:eastAsia="標楷體" w:hAnsi="標楷體"/>
              </w:rPr>
            </w:pPr>
            <w:del w:id="7868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AF14C95" w14:textId="31432241" w:rsidR="006F422C" w:rsidRPr="00AB69BA" w:rsidDel="007154E3" w:rsidRDefault="006F422C" w:rsidP="00F4398B">
            <w:pPr>
              <w:rPr>
                <w:del w:id="7869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CCD38BF" w14:textId="5D99D4D0" w:rsidTr="00F4398B">
        <w:trPr>
          <w:trHeight w:val="1311"/>
          <w:del w:id="7870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E2FB82D" w14:textId="3444C3E9" w:rsidR="006F422C" w:rsidRPr="00AB69BA" w:rsidDel="007154E3" w:rsidRDefault="006F422C" w:rsidP="00F4398B">
            <w:pPr>
              <w:rPr>
                <w:del w:id="7871" w:author="阿毛" w:date="2021-05-21T17:50:00Z"/>
                <w:rFonts w:ascii="標楷體" w:eastAsia="標楷體" w:hAnsi="標楷體"/>
              </w:rPr>
            </w:pPr>
            <w:del w:id="7872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7B95A61" w14:textId="4D1C9C02" w:rsidR="006F422C" w:rsidRPr="00AB69BA" w:rsidDel="007154E3" w:rsidRDefault="006F422C" w:rsidP="00F4398B">
            <w:pPr>
              <w:rPr>
                <w:del w:id="7873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E4DCF65" w14:textId="5536A253" w:rsidTr="00F4398B">
        <w:trPr>
          <w:trHeight w:val="278"/>
          <w:del w:id="7874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806B475" w14:textId="13240698" w:rsidR="006F422C" w:rsidRPr="00AB69BA" w:rsidDel="007154E3" w:rsidRDefault="006F422C" w:rsidP="00F4398B">
            <w:pPr>
              <w:rPr>
                <w:del w:id="7875" w:author="阿毛" w:date="2021-05-21T17:50:00Z"/>
                <w:rFonts w:ascii="標楷體" w:eastAsia="標楷體" w:hAnsi="標楷體"/>
              </w:rPr>
            </w:pPr>
            <w:del w:id="7876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445A168" w14:textId="681DAB04" w:rsidR="006F422C" w:rsidRPr="00AB69BA" w:rsidDel="007154E3" w:rsidRDefault="006F422C" w:rsidP="00F4398B">
            <w:pPr>
              <w:rPr>
                <w:del w:id="7877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359E3A1" w14:textId="2811F3E5" w:rsidTr="00F4398B">
        <w:trPr>
          <w:trHeight w:val="358"/>
          <w:del w:id="7878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0A1A53E0" w14:textId="53804D5D" w:rsidR="006F422C" w:rsidRPr="00AB69BA" w:rsidDel="007154E3" w:rsidRDefault="006F422C" w:rsidP="00F4398B">
            <w:pPr>
              <w:rPr>
                <w:del w:id="7879" w:author="阿毛" w:date="2021-05-21T17:50:00Z"/>
                <w:rFonts w:ascii="標楷體" w:eastAsia="標楷體" w:hAnsi="標楷體"/>
              </w:rPr>
            </w:pPr>
            <w:del w:id="7880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10675B" w14:textId="7C24BA74" w:rsidR="006F422C" w:rsidRPr="00AB69BA" w:rsidDel="007154E3" w:rsidRDefault="006F422C" w:rsidP="00F4398B">
            <w:pPr>
              <w:rPr>
                <w:del w:id="7881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AE9788" w14:textId="6579F046" w:rsidTr="00F4398B">
        <w:trPr>
          <w:trHeight w:val="278"/>
          <w:del w:id="788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A7E5B99" w14:textId="047049FF" w:rsidR="006F422C" w:rsidRPr="00AB69BA" w:rsidDel="007154E3" w:rsidRDefault="006F422C" w:rsidP="00F4398B">
            <w:pPr>
              <w:rPr>
                <w:del w:id="7883" w:author="阿毛" w:date="2021-05-21T17:50:00Z"/>
                <w:rFonts w:ascii="標楷體" w:eastAsia="標楷體" w:hAnsi="標楷體"/>
              </w:rPr>
            </w:pPr>
            <w:del w:id="788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8CDAB1" w14:textId="62D3769A" w:rsidR="006F422C" w:rsidRPr="00AB69BA" w:rsidDel="007154E3" w:rsidRDefault="006F422C" w:rsidP="00F4398B">
            <w:pPr>
              <w:rPr>
                <w:del w:id="7885" w:author="阿毛" w:date="2021-05-21T17:50:00Z"/>
                <w:rFonts w:ascii="標楷體" w:eastAsia="標楷體" w:hAnsi="標楷體"/>
              </w:rPr>
            </w:pPr>
          </w:p>
        </w:tc>
      </w:tr>
    </w:tbl>
    <w:p w14:paraId="2EF83784" w14:textId="120390B6" w:rsidR="006F422C" w:rsidDel="007154E3" w:rsidRDefault="006F422C" w:rsidP="006F422C">
      <w:pPr>
        <w:rPr>
          <w:del w:id="7886" w:author="阿毛" w:date="2021-05-21T17:50:00Z"/>
          <w:rFonts w:ascii="標楷體" w:eastAsia="標楷體" w:hAnsi="標楷體"/>
        </w:rPr>
      </w:pPr>
    </w:p>
    <w:p w14:paraId="03768738" w14:textId="219AD146" w:rsidR="009F7B7A" w:rsidDel="007154E3" w:rsidRDefault="009F7B7A">
      <w:pPr>
        <w:widowControl/>
        <w:rPr>
          <w:del w:id="7887" w:author="阿毛" w:date="2021-05-21T17:50:00Z"/>
          <w:rFonts w:ascii="標楷體" w:eastAsia="標楷體" w:hAnsi="標楷體"/>
        </w:rPr>
      </w:pPr>
      <w:del w:id="7888" w:author="阿毛" w:date="2021-05-21T17:50:00Z">
        <w:r w:rsidDel="007154E3">
          <w:rPr>
            <w:rFonts w:ascii="標楷體" w:eastAsia="標楷體" w:hAnsi="標楷體"/>
          </w:rPr>
          <w:br w:type="page"/>
        </w:r>
      </w:del>
    </w:p>
    <w:p w14:paraId="752E0EA9" w14:textId="4B5B417F" w:rsidR="009F7B7A" w:rsidRPr="00AB69BA" w:rsidDel="007154E3" w:rsidRDefault="009F7B7A" w:rsidP="006F422C">
      <w:pPr>
        <w:rPr>
          <w:del w:id="7889" w:author="阿毛" w:date="2021-05-21T17:50:00Z"/>
          <w:rFonts w:ascii="標楷體" w:eastAsia="標楷體" w:hAnsi="標楷體"/>
        </w:rPr>
      </w:pPr>
    </w:p>
    <w:p w14:paraId="02F566C1" w14:textId="2322E173" w:rsidR="006F422C" w:rsidRPr="00AB69BA" w:rsidDel="007154E3" w:rsidRDefault="006F422C" w:rsidP="00930D5E">
      <w:pPr>
        <w:pStyle w:val="a"/>
        <w:rPr>
          <w:del w:id="7890" w:author="阿毛" w:date="2021-05-21T17:50:00Z"/>
        </w:rPr>
      </w:pPr>
      <w:del w:id="7891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1B73A93F" w14:textId="1C1B2959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892" w:author="阿毛" w:date="2021-05-21T17:50:00Z"/>
          <w:rFonts w:ascii="標楷體" w:eastAsia="標楷體" w:hAnsi="標楷體" w:cs="標楷體"/>
          <w:kern w:val="0"/>
          <w:szCs w:val="28"/>
        </w:rPr>
      </w:pPr>
      <w:del w:id="7893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3F309308" w14:textId="7F6C7F95" w:rsidR="005A5FCB" w:rsidRPr="00AB69BA" w:rsidDel="007154E3" w:rsidRDefault="00EB300A" w:rsidP="005A5FCB">
      <w:pPr>
        <w:tabs>
          <w:tab w:val="left" w:pos="4320"/>
        </w:tabs>
        <w:rPr>
          <w:del w:id="7894" w:author="阿毛" w:date="2021-05-21T17:50:00Z"/>
          <w:rFonts w:ascii="標楷體" w:eastAsia="標楷體" w:hAnsi="標楷體"/>
          <w:sz w:val="20"/>
        </w:rPr>
      </w:pPr>
      <w:del w:id="7895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3BEE3A9F" wp14:editId="3D4BB0D7">
              <wp:extent cx="6737350" cy="1885950"/>
              <wp:effectExtent l="0" t="0" r="6350" b="0"/>
              <wp:docPr id="29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373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5856CC7" w14:textId="1A1803B3" w:rsidR="006F422C" w:rsidRPr="00AB69BA" w:rsidDel="007154E3" w:rsidRDefault="00D950B2" w:rsidP="00930D5E">
      <w:pPr>
        <w:pStyle w:val="a"/>
        <w:rPr>
          <w:del w:id="7896" w:author="阿毛" w:date="2021-05-21T17:50:00Z"/>
        </w:rPr>
      </w:pPr>
      <w:del w:id="7897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1896F267" w14:textId="52FD7868" w:rsidTr="005C14EF">
        <w:trPr>
          <w:trHeight w:val="388"/>
          <w:jc w:val="center"/>
          <w:del w:id="7898" w:author="阿毛" w:date="2021-05-21T17:50:00Z"/>
        </w:trPr>
        <w:tc>
          <w:tcPr>
            <w:tcW w:w="456" w:type="dxa"/>
            <w:vMerge w:val="restart"/>
          </w:tcPr>
          <w:p w14:paraId="2AAAE416" w14:textId="4A1DE1A7" w:rsidR="009F7B7A" w:rsidRPr="00CA6569" w:rsidDel="007154E3" w:rsidRDefault="009F7B7A" w:rsidP="005C14EF">
            <w:pPr>
              <w:rPr>
                <w:del w:id="7899" w:author="阿毛" w:date="2021-05-21T17:50:00Z"/>
                <w:rFonts w:ascii="標楷體" w:eastAsia="標楷體" w:hAnsi="標楷體"/>
              </w:rPr>
            </w:pPr>
            <w:del w:id="7900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78FCF901" w14:textId="37C389BE" w:rsidR="009F7B7A" w:rsidRPr="00CA6569" w:rsidDel="007154E3" w:rsidRDefault="009F7B7A" w:rsidP="005C14EF">
            <w:pPr>
              <w:rPr>
                <w:del w:id="7901" w:author="阿毛" w:date="2021-05-21T17:50:00Z"/>
                <w:rFonts w:ascii="標楷體" w:eastAsia="標楷體" w:hAnsi="標楷體"/>
              </w:rPr>
            </w:pPr>
            <w:del w:id="790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1BE9937A" w14:textId="76675232" w:rsidR="009F7B7A" w:rsidRPr="00CA6569" w:rsidDel="007154E3" w:rsidRDefault="009F7B7A" w:rsidP="005C14EF">
            <w:pPr>
              <w:jc w:val="center"/>
              <w:rPr>
                <w:del w:id="7903" w:author="阿毛" w:date="2021-05-21T17:50:00Z"/>
                <w:rFonts w:ascii="標楷體" w:eastAsia="標楷體" w:hAnsi="標楷體"/>
              </w:rPr>
            </w:pPr>
            <w:del w:id="790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6ACB6963" w14:textId="68EFCFA2" w:rsidR="009F7B7A" w:rsidRPr="00CA6569" w:rsidDel="007154E3" w:rsidRDefault="009F7B7A" w:rsidP="005C14EF">
            <w:pPr>
              <w:rPr>
                <w:del w:id="7905" w:author="阿毛" w:date="2021-05-21T17:50:00Z"/>
                <w:rFonts w:ascii="標楷體" w:eastAsia="標楷體" w:hAnsi="標楷體"/>
              </w:rPr>
            </w:pPr>
            <w:del w:id="790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13C5A629" w14:textId="46BD0EBC" w:rsidTr="005C14EF">
        <w:trPr>
          <w:trHeight w:val="244"/>
          <w:jc w:val="center"/>
          <w:del w:id="7907" w:author="阿毛" w:date="2021-05-21T17:50:00Z"/>
        </w:trPr>
        <w:tc>
          <w:tcPr>
            <w:tcW w:w="456" w:type="dxa"/>
            <w:vMerge/>
          </w:tcPr>
          <w:p w14:paraId="71DE2192" w14:textId="6100FF9A" w:rsidR="009F7B7A" w:rsidRPr="00CA6569" w:rsidDel="007154E3" w:rsidRDefault="009F7B7A" w:rsidP="005C14EF">
            <w:pPr>
              <w:rPr>
                <w:del w:id="7908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71BADB2B" w14:textId="7E5A9E45" w:rsidR="009F7B7A" w:rsidRPr="00CA6569" w:rsidDel="007154E3" w:rsidRDefault="009F7B7A" w:rsidP="005C14EF">
            <w:pPr>
              <w:rPr>
                <w:del w:id="7909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2876E7A6" w14:textId="644E1428" w:rsidR="009F7B7A" w:rsidRPr="00CA6569" w:rsidDel="007154E3" w:rsidRDefault="009F7B7A" w:rsidP="005C14EF">
            <w:pPr>
              <w:rPr>
                <w:del w:id="7910" w:author="阿毛" w:date="2021-05-21T17:50:00Z"/>
                <w:rFonts w:ascii="標楷體" w:eastAsia="標楷體" w:hAnsi="標楷體"/>
              </w:rPr>
            </w:pPr>
            <w:del w:id="7911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74A19BDA" w14:textId="13CC83DF" w:rsidR="009F7B7A" w:rsidRPr="00CA6569" w:rsidDel="007154E3" w:rsidRDefault="009F7B7A" w:rsidP="005C14EF">
            <w:pPr>
              <w:rPr>
                <w:del w:id="7912" w:author="阿毛" w:date="2021-05-21T17:50:00Z"/>
                <w:rFonts w:ascii="標楷體" w:eastAsia="標楷體" w:hAnsi="標楷體"/>
              </w:rPr>
            </w:pPr>
            <w:del w:id="7913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76E4DE26" w14:textId="17E0969F" w:rsidR="009F7B7A" w:rsidRPr="00CA6569" w:rsidDel="007154E3" w:rsidRDefault="009F7B7A" w:rsidP="005C14EF">
            <w:pPr>
              <w:rPr>
                <w:del w:id="7914" w:author="阿毛" w:date="2021-05-21T17:50:00Z"/>
                <w:rFonts w:ascii="標楷體" w:eastAsia="標楷體" w:hAnsi="標楷體"/>
              </w:rPr>
            </w:pPr>
            <w:del w:id="791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452B3DA2" w14:textId="5BEBC1A8" w:rsidR="009F7B7A" w:rsidRPr="00CA6569" w:rsidDel="007154E3" w:rsidRDefault="009F7B7A" w:rsidP="005C14EF">
            <w:pPr>
              <w:rPr>
                <w:del w:id="7916" w:author="阿毛" w:date="2021-05-21T17:50:00Z"/>
                <w:rFonts w:ascii="標楷體" w:eastAsia="標楷體" w:hAnsi="標楷體"/>
              </w:rPr>
            </w:pPr>
            <w:del w:id="791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26E843FF" w14:textId="597385E7" w:rsidR="009F7B7A" w:rsidRPr="00CA6569" w:rsidDel="007154E3" w:rsidRDefault="009F7B7A" w:rsidP="005C14EF">
            <w:pPr>
              <w:rPr>
                <w:del w:id="7918" w:author="阿毛" w:date="2021-05-21T17:50:00Z"/>
                <w:rFonts w:ascii="標楷體" w:eastAsia="標楷體" w:hAnsi="標楷體"/>
              </w:rPr>
            </w:pPr>
            <w:del w:id="791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378566CD" w14:textId="3FE4C742" w:rsidR="009F7B7A" w:rsidRPr="00CA6569" w:rsidDel="007154E3" w:rsidRDefault="009F7B7A" w:rsidP="005C14EF">
            <w:pPr>
              <w:rPr>
                <w:del w:id="7920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5DC4A8F4" w14:textId="477C0EC7" w:rsidTr="005C14EF">
        <w:trPr>
          <w:trHeight w:val="291"/>
          <w:jc w:val="center"/>
          <w:del w:id="7921" w:author="阿毛" w:date="2021-05-21T17:50:00Z"/>
        </w:trPr>
        <w:tc>
          <w:tcPr>
            <w:tcW w:w="456" w:type="dxa"/>
          </w:tcPr>
          <w:p w14:paraId="208424A6" w14:textId="206C7356" w:rsidR="009F7B7A" w:rsidRPr="00CA6569" w:rsidDel="007154E3" w:rsidRDefault="009F7B7A" w:rsidP="005C14EF">
            <w:pPr>
              <w:rPr>
                <w:del w:id="7922" w:author="阿毛" w:date="2021-05-21T17:50:00Z"/>
                <w:rFonts w:ascii="標楷體" w:eastAsia="標楷體" w:hAnsi="標楷體"/>
              </w:rPr>
            </w:pPr>
            <w:del w:id="7923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087EBF29" w14:textId="15770E7B" w:rsidR="009F7B7A" w:rsidRPr="00CA6569" w:rsidDel="007154E3" w:rsidRDefault="009F7B7A" w:rsidP="005C14EF">
            <w:pPr>
              <w:rPr>
                <w:del w:id="7924" w:author="阿毛" w:date="2021-05-21T17:50:00Z"/>
                <w:rFonts w:ascii="標楷體" w:eastAsia="標楷體" w:hAnsi="標楷體"/>
              </w:rPr>
            </w:pPr>
            <w:del w:id="7925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01784CFC" w14:textId="4774C099" w:rsidR="009F7B7A" w:rsidRPr="00CA6569" w:rsidDel="007154E3" w:rsidRDefault="009F7B7A" w:rsidP="005C14EF">
            <w:pPr>
              <w:rPr>
                <w:del w:id="7926" w:author="阿毛" w:date="2021-05-21T17:50:00Z"/>
                <w:rFonts w:ascii="標楷體" w:eastAsia="標楷體" w:hAnsi="標楷體" w:cs="新細明體"/>
              </w:rPr>
            </w:pPr>
            <w:del w:id="7927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7F2DFECA" w14:textId="554A324C" w:rsidR="009F7B7A" w:rsidRPr="00CA6569" w:rsidDel="007154E3" w:rsidRDefault="009F7B7A" w:rsidP="005C14EF">
            <w:pPr>
              <w:rPr>
                <w:del w:id="7928" w:author="阿毛" w:date="2021-05-21T17:50:00Z"/>
                <w:rFonts w:ascii="標楷體" w:eastAsia="標楷體" w:hAnsi="標楷體"/>
              </w:rPr>
            </w:pPr>
            <w:del w:id="7929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229481C6" w14:textId="1A788306" w:rsidR="009F7B7A" w:rsidRPr="00CA6569" w:rsidDel="007154E3" w:rsidRDefault="009F7B7A" w:rsidP="005C14EF">
            <w:pPr>
              <w:rPr>
                <w:del w:id="7930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64347A5" w14:textId="1C4748DC" w:rsidR="009F7B7A" w:rsidRPr="00AB69BA" w:rsidDel="007154E3" w:rsidRDefault="009F7B7A" w:rsidP="005C14EF">
            <w:pPr>
              <w:rPr>
                <w:del w:id="7931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4E20600E" w14:textId="50D56377" w:rsidR="009F7B7A" w:rsidRPr="00AB69BA" w:rsidDel="007154E3" w:rsidRDefault="009F7B7A" w:rsidP="005C14EF">
            <w:pPr>
              <w:rPr>
                <w:del w:id="7932" w:author="阿毛" w:date="2021-05-21T17:50:00Z"/>
                <w:rFonts w:ascii="標楷體" w:eastAsia="標楷體" w:hAnsi="標楷體"/>
              </w:rPr>
            </w:pPr>
            <w:del w:id="7933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4B11CE21" w14:textId="38C5BA8B" w:rsidR="009F7B7A" w:rsidRPr="00AB69BA" w:rsidDel="007154E3" w:rsidRDefault="009F7B7A" w:rsidP="005C14EF">
            <w:pPr>
              <w:rPr>
                <w:del w:id="7934" w:author="阿毛" w:date="2021-05-21T17:50:00Z"/>
                <w:rFonts w:ascii="標楷體" w:eastAsia="標楷體" w:hAnsi="標楷體"/>
              </w:rPr>
            </w:pPr>
            <w:del w:id="7935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051DA80D" w14:textId="1492315A" w:rsidR="009F7B7A" w:rsidRPr="00AB69BA" w:rsidDel="007154E3" w:rsidRDefault="009F7B7A" w:rsidP="005C14EF">
            <w:pPr>
              <w:rPr>
                <w:del w:id="7936" w:author="阿毛" w:date="2021-05-21T17:50:00Z"/>
                <w:rFonts w:ascii="標楷體" w:eastAsia="標楷體" w:hAnsi="標楷體"/>
              </w:rPr>
            </w:pPr>
          </w:p>
        </w:tc>
      </w:tr>
    </w:tbl>
    <w:p w14:paraId="5C927540" w14:textId="7D4FD443" w:rsidR="006F422C" w:rsidDel="007154E3" w:rsidRDefault="006F422C" w:rsidP="006F422C">
      <w:pPr>
        <w:rPr>
          <w:del w:id="7937" w:author="阿毛" w:date="2021-05-21T17:50:00Z"/>
        </w:rPr>
      </w:pPr>
    </w:p>
    <w:p w14:paraId="79A90591" w14:textId="6080150C" w:rsidR="006F422C" w:rsidRPr="006E659F" w:rsidDel="007154E3" w:rsidRDefault="006F422C" w:rsidP="00F81C5F">
      <w:pPr>
        <w:pStyle w:val="3"/>
        <w:numPr>
          <w:ilvl w:val="2"/>
          <w:numId w:val="6"/>
        </w:numPr>
        <w:rPr>
          <w:del w:id="7938" w:author="阿毛" w:date="2021-05-21T17:50:00Z"/>
          <w:rFonts w:ascii="標楷體" w:hAnsi="標楷體"/>
        </w:rPr>
      </w:pPr>
      <w:del w:id="7939" w:author="阿毛" w:date="2021-05-21T17:50:00Z">
        <w:r w:rsidDel="007154E3">
          <w:br w:type="page"/>
        </w:r>
        <w:r w:rsidRPr="006E659F" w:rsidDel="007154E3">
          <w:rPr>
            <w:rFonts w:ascii="標楷體" w:hAnsi="標楷體"/>
          </w:rPr>
          <w:delText>L9</w:delText>
        </w:r>
        <w:r w:rsidRPr="006E659F" w:rsidDel="007154E3">
          <w:rPr>
            <w:rFonts w:ascii="標楷體" w:hAnsi="標楷體" w:hint="eastAsia"/>
          </w:rPr>
          <w:delText>80</w:delText>
        </w:r>
        <w:r w:rsidDel="007154E3">
          <w:rPr>
            <w:rFonts w:ascii="標楷體" w:hAnsi="標楷體" w:hint="eastAsia"/>
          </w:rPr>
          <w:delText>6</w:delText>
        </w:r>
        <w:r w:rsidRPr="00F81C5F" w:rsidDel="007154E3">
          <w:rPr>
            <w:rFonts w:ascii="標楷體" w:hAnsi="標楷體" w:hint="eastAsia"/>
          </w:rPr>
          <w:delText>年報</w:delText>
        </w:r>
      </w:del>
    </w:p>
    <w:p w14:paraId="64478C67" w14:textId="1D75062C" w:rsidR="006F422C" w:rsidRPr="00AB69BA" w:rsidDel="007154E3" w:rsidRDefault="006F422C" w:rsidP="00930D5E">
      <w:pPr>
        <w:pStyle w:val="a"/>
        <w:rPr>
          <w:del w:id="7940" w:author="阿毛" w:date="2021-05-21T17:50:00Z"/>
        </w:rPr>
      </w:pPr>
      <w:del w:id="7941" w:author="阿毛" w:date="2021-05-21T17:50:00Z">
        <w:r w:rsidRPr="00AB69BA" w:rsidDel="007154E3">
          <w:delText>功能說明</w:delText>
        </w:r>
      </w:del>
    </w:p>
    <w:tbl>
      <w:tblPr>
        <w:tblW w:w="7866" w:type="dxa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318"/>
      </w:tblGrid>
      <w:tr w:rsidR="006F422C" w:rsidRPr="00AB69BA" w:rsidDel="007154E3" w14:paraId="01A38C62" w14:textId="1D1AB9F8" w:rsidTr="00F4398B">
        <w:trPr>
          <w:trHeight w:val="277"/>
          <w:del w:id="7942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27E227A8" w14:textId="5957C874" w:rsidR="006F422C" w:rsidRPr="00AB69BA" w:rsidDel="007154E3" w:rsidRDefault="006F422C" w:rsidP="00F4398B">
            <w:pPr>
              <w:rPr>
                <w:del w:id="7943" w:author="阿毛" w:date="2021-05-21T17:50:00Z"/>
                <w:rFonts w:ascii="標楷體" w:eastAsia="標楷體" w:hAnsi="標楷體"/>
              </w:rPr>
            </w:pPr>
            <w:del w:id="7944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功能名稱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182283" w14:textId="0E5D921E" w:rsidR="006F422C" w:rsidDel="007154E3" w:rsidRDefault="006F422C" w:rsidP="00F4398B">
            <w:pPr>
              <w:rPr>
                <w:del w:id="7945" w:author="阿毛" w:date="2021-05-21T17:50:00Z"/>
                <w:rFonts w:ascii="標楷體" w:eastAsia="標楷體" w:hAnsi="標楷體"/>
              </w:rPr>
            </w:pPr>
            <w:del w:id="7946" w:author="阿毛" w:date="2021-05-21T17:50:00Z">
              <w:r w:rsidDel="007154E3">
                <w:rPr>
                  <w:rFonts w:ascii="標楷體" w:eastAsia="標楷體" w:hAnsi="標楷體" w:hint="eastAsia"/>
                  <w:lang w:eastAsia="zh-HK"/>
                </w:rPr>
                <w:delText>每</w:delText>
              </w:r>
              <w:r w:rsidDel="007154E3">
                <w:rPr>
                  <w:rFonts w:ascii="標楷體" w:eastAsia="標楷體" w:hAnsi="標楷體" w:hint="eastAsia"/>
                </w:rPr>
                <w:delText>年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例行</w:delText>
              </w:r>
              <w:r w:rsidRPr="00970F85" w:rsidDel="007154E3">
                <w:rPr>
                  <w:rFonts w:ascii="標楷體" w:eastAsia="標楷體" w:hAnsi="標楷體" w:hint="eastAsia"/>
                </w:rPr>
                <w:delText>年報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表</w:delText>
              </w:r>
            </w:del>
          </w:p>
          <w:p w14:paraId="7AF0C431" w14:textId="05BF75E6" w:rsidR="006F422C" w:rsidRPr="00AB69BA" w:rsidDel="007154E3" w:rsidRDefault="006F422C" w:rsidP="00F4398B">
            <w:pPr>
              <w:rPr>
                <w:del w:id="7947" w:author="阿毛" w:date="2021-05-21T17:50:00Z"/>
                <w:rFonts w:ascii="標楷體" w:eastAsia="標楷體" w:hAnsi="標楷體"/>
              </w:rPr>
            </w:pPr>
            <w:del w:id="7948" w:author="阿毛" w:date="2021-05-21T17:50:00Z">
              <w:r w:rsidDel="007154E3">
                <w:rPr>
                  <w:rFonts w:ascii="標楷體" w:eastAsia="標楷體" w:hAnsi="標楷體" w:hint="eastAsia"/>
                </w:rPr>
                <w:delText>1.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預設</w:delText>
              </w:r>
              <w:r w:rsidRPr="00C46D9F" w:rsidDel="007154E3">
                <w:rPr>
                  <w:rFonts w:ascii="標楷體" w:eastAsia="標楷體" w:hAnsi="標楷體" w:hint="eastAsia"/>
                  <w:lang w:eastAsia="zh-HK"/>
                </w:rPr>
                <w:delText>全選</w:delText>
              </w:r>
              <w:r w:rsidDel="007154E3">
                <w:rPr>
                  <w:rFonts w:ascii="標楷體" w:eastAsia="標楷體" w:hAnsi="標楷體" w:hint="eastAsia"/>
                  <w:lang w:eastAsia="zh-HK"/>
                </w:rPr>
                <w:delText>為全部報表執行</w:delText>
              </w:r>
            </w:del>
          </w:p>
        </w:tc>
      </w:tr>
      <w:tr w:rsidR="006F422C" w:rsidRPr="00AB69BA" w:rsidDel="007154E3" w14:paraId="25105C2D" w14:textId="342E73DE" w:rsidTr="00F4398B">
        <w:trPr>
          <w:trHeight w:val="277"/>
          <w:del w:id="794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A4D3363" w14:textId="01E876D3" w:rsidR="006F422C" w:rsidRPr="00AB69BA" w:rsidDel="007154E3" w:rsidRDefault="006F422C" w:rsidP="00F4398B">
            <w:pPr>
              <w:rPr>
                <w:del w:id="7950" w:author="阿毛" w:date="2021-05-21T17:50:00Z"/>
                <w:rFonts w:ascii="標楷體" w:eastAsia="標楷體" w:hAnsi="標楷體"/>
              </w:rPr>
            </w:pPr>
            <w:del w:id="795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進入條件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B9481C" w14:textId="4E231D78" w:rsidR="006F422C" w:rsidRPr="00AB69BA" w:rsidDel="007154E3" w:rsidRDefault="006F422C" w:rsidP="00F4398B">
            <w:pPr>
              <w:rPr>
                <w:del w:id="795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10A7EE63" w14:textId="49C2BF12" w:rsidTr="00F4398B">
        <w:trPr>
          <w:trHeight w:val="773"/>
          <w:del w:id="795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FACE384" w14:textId="0C0B6259" w:rsidR="006F422C" w:rsidRPr="00AB69BA" w:rsidDel="007154E3" w:rsidRDefault="006F422C" w:rsidP="00F4398B">
            <w:pPr>
              <w:rPr>
                <w:del w:id="7954" w:author="阿毛" w:date="2021-05-21T17:50:00Z"/>
                <w:rFonts w:ascii="標楷體" w:eastAsia="標楷體" w:hAnsi="標楷體"/>
              </w:rPr>
            </w:pPr>
            <w:del w:id="795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基本流程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6A12F7F" w14:textId="2BC899D8" w:rsidR="006F422C" w:rsidRPr="00AB69BA" w:rsidDel="007154E3" w:rsidRDefault="006F422C" w:rsidP="00F4398B">
            <w:pPr>
              <w:rPr>
                <w:del w:id="7956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AC2A3" w14:textId="06F8DD3D" w:rsidTr="00F4398B">
        <w:trPr>
          <w:trHeight w:val="321"/>
          <w:del w:id="7957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570F7E0" w14:textId="72097BAC" w:rsidR="006F422C" w:rsidRPr="00AB69BA" w:rsidDel="007154E3" w:rsidRDefault="006F422C" w:rsidP="00F4398B">
            <w:pPr>
              <w:rPr>
                <w:del w:id="7958" w:author="阿毛" w:date="2021-05-21T17:50:00Z"/>
                <w:rFonts w:ascii="標楷體" w:eastAsia="標楷體" w:hAnsi="標楷體"/>
              </w:rPr>
            </w:pPr>
            <w:del w:id="7959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選用流程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E210C9" w14:textId="70DA6F9D" w:rsidR="006F422C" w:rsidRPr="00AB69BA" w:rsidDel="007154E3" w:rsidRDefault="006F422C" w:rsidP="00F4398B">
            <w:pPr>
              <w:rPr>
                <w:del w:id="7960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72050711" w14:textId="1BDAFC77" w:rsidTr="00F4398B">
        <w:trPr>
          <w:trHeight w:val="1311"/>
          <w:del w:id="7961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11F9DC55" w14:textId="47DD5B44" w:rsidR="006F422C" w:rsidRPr="00AB69BA" w:rsidDel="007154E3" w:rsidRDefault="006F422C" w:rsidP="00F4398B">
            <w:pPr>
              <w:rPr>
                <w:del w:id="7962" w:author="阿毛" w:date="2021-05-21T17:50:00Z"/>
                <w:rFonts w:ascii="標楷體" w:eastAsia="標楷體" w:hAnsi="標楷體"/>
              </w:rPr>
            </w:pPr>
            <w:del w:id="7963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例外流程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8658AF" w14:textId="120318CC" w:rsidR="006F422C" w:rsidRPr="00AB69BA" w:rsidDel="007154E3" w:rsidRDefault="006F422C" w:rsidP="00F4398B">
            <w:pPr>
              <w:rPr>
                <w:del w:id="7964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224518EA" w14:textId="2D48F547" w:rsidTr="00F4398B">
        <w:trPr>
          <w:trHeight w:val="278"/>
          <w:del w:id="7965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5ECFAAE" w14:textId="50BAAC7D" w:rsidR="006F422C" w:rsidRPr="00AB69BA" w:rsidDel="007154E3" w:rsidRDefault="006F422C" w:rsidP="00F4398B">
            <w:pPr>
              <w:rPr>
                <w:del w:id="7966" w:author="阿毛" w:date="2021-05-21T17:50:00Z"/>
                <w:rFonts w:ascii="標楷體" w:eastAsia="標楷體" w:hAnsi="標楷體"/>
              </w:rPr>
            </w:pPr>
            <w:del w:id="7967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執行後狀況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F59C771" w14:textId="247811A0" w:rsidR="006F422C" w:rsidRPr="00AB69BA" w:rsidDel="007154E3" w:rsidRDefault="006F422C" w:rsidP="00F4398B">
            <w:pPr>
              <w:rPr>
                <w:del w:id="7968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AF5BCA3" w14:textId="30AE3BCA" w:rsidTr="00F4398B">
        <w:trPr>
          <w:trHeight w:val="358"/>
          <w:del w:id="7969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4FD97AD6" w14:textId="223D22DE" w:rsidR="006F422C" w:rsidRPr="00AB69BA" w:rsidDel="007154E3" w:rsidRDefault="006F422C" w:rsidP="00F4398B">
            <w:pPr>
              <w:rPr>
                <w:del w:id="7970" w:author="阿毛" w:date="2021-05-21T17:50:00Z"/>
                <w:rFonts w:ascii="標楷體" w:eastAsia="標楷體" w:hAnsi="標楷體"/>
              </w:rPr>
            </w:pPr>
            <w:del w:id="7971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>特別需求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54A3590" w14:textId="1E6F58CC" w:rsidR="006F422C" w:rsidRPr="00AB69BA" w:rsidDel="007154E3" w:rsidRDefault="006F422C" w:rsidP="00F4398B">
            <w:pPr>
              <w:rPr>
                <w:del w:id="7972" w:author="阿毛" w:date="2021-05-21T17:50:00Z"/>
                <w:rFonts w:ascii="標楷體" w:eastAsia="標楷體" w:hAnsi="標楷體"/>
              </w:rPr>
            </w:pPr>
          </w:p>
        </w:tc>
      </w:tr>
      <w:tr w:rsidR="006F422C" w:rsidRPr="00AB69BA" w:rsidDel="007154E3" w14:paraId="60A343AD" w14:textId="0C42DB1F" w:rsidTr="00F4398B">
        <w:trPr>
          <w:trHeight w:val="278"/>
          <w:del w:id="7973" w:author="阿毛" w:date="2021-05-21T17:50:00Z"/>
        </w:trPr>
        <w:tc>
          <w:tcPr>
            <w:tcW w:w="154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</w:tcPr>
          <w:p w14:paraId="7052A58F" w14:textId="652C1AA9" w:rsidR="006F422C" w:rsidRPr="00AB69BA" w:rsidDel="007154E3" w:rsidRDefault="006F422C" w:rsidP="00F4398B">
            <w:pPr>
              <w:rPr>
                <w:del w:id="7974" w:author="阿毛" w:date="2021-05-21T17:50:00Z"/>
                <w:rFonts w:ascii="標楷體" w:eastAsia="標楷體" w:hAnsi="標楷體"/>
              </w:rPr>
            </w:pPr>
            <w:del w:id="7975" w:author="阿毛" w:date="2021-05-21T17:50:00Z">
              <w:r w:rsidRPr="00AB69BA" w:rsidDel="007154E3">
                <w:rPr>
                  <w:rFonts w:ascii="標楷體" w:eastAsia="標楷體" w:hAnsi="標楷體"/>
                </w:rPr>
                <w:delText xml:space="preserve">參考 </w:delText>
              </w:r>
            </w:del>
          </w:p>
        </w:tc>
        <w:tc>
          <w:tcPr>
            <w:tcW w:w="6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A651F7" w14:textId="6807BF4D" w:rsidR="006F422C" w:rsidRPr="00AB69BA" w:rsidDel="007154E3" w:rsidRDefault="006F422C" w:rsidP="00F4398B">
            <w:pPr>
              <w:rPr>
                <w:del w:id="7976" w:author="阿毛" w:date="2021-05-21T17:50:00Z"/>
                <w:rFonts w:ascii="標楷體" w:eastAsia="標楷體" w:hAnsi="標楷體"/>
              </w:rPr>
            </w:pPr>
          </w:p>
        </w:tc>
      </w:tr>
    </w:tbl>
    <w:p w14:paraId="7268209B" w14:textId="77777777" w:rsidR="006F422C" w:rsidDel="008D3BBA" w:rsidRDefault="006F422C" w:rsidP="006F422C">
      <w:pPr>
        <w:rPr>
          <w:del w:id="7977" w:author="阿毛" w:date="2021-06-02T14:36:00Z"/>
          <w:rFonts w:ascii="標楷體" w:eastAsia="標楷體" w:hAnsi="標楷體"/>
        </w:rPr>
      </w:pPr>
    </w:p>
    <w:p w14:paraId="1FB7D591" w14:textId="77777777" w:rsidR="009F7B7A" w:rsidDel="008D3BBA" w:rsidRDefault="009F7B7A">
      <w:pPr>
        <w:widowControl/>
        <w:rPr>
          <w:del w:id="7978" w:author="阿毛" w:date="2021-06-02T14:36:00Z"/>
          <w:rFonts w:ascii="標楷體" w:eastAsia="標楷體" w:hAnsi="標楷體"/>
        </w:rPr>
      </w:pPr>
      <w:del w:id="7979" w:author="阿毛" w:date="2021-06-02T14:36:00Z">
        <w:r w:rsidDel="008D3BBA">
          <w:rPr>
            <w:rFonts w:ascii="標楷體" w:eastAsia="標楷體" w:hAnsi="標楷體"/>
          </w:rPr>
          <w:br w:type="page"/>
        </w:r>
      </w:del>
    </w:p>
    <w:p w14:paraId="6A88EDDF" w14:textId="393553BB" w:rsidR="009F7B7A" w:rsidRPr="00AB69BA" w:rsidDel="008D3BBA" w:rsidRDefault="009F7B7A">
      <w:pPr>
        <w:widowControl/>
        <w:rPr>
          <w:del w:id="7980" w:author="阿毛" w:date="2021-06-02T14:40:00Z"/>
          <w:rFonts w:ascii="標楷體" w:eastAsia="標楷體" w:hAnsi="標楷體"/>
        </w:rPr>
        <w:pPrChange w:id="7981" w:author="阿毛" w:date="2021-06-02T14:36:00Z">
          <w:pPr/>
        </w:pPrChange>
      </w:pPr>
    </w:p>
    <w:p w14:paraId="221A67D1" w14:textId="24F7CE0E" w:rsidR="006F422C" w:rsidRPr="00AB69BA" w:rsidDel="007154E3" w:rsidRDefault="006F422C" w:rsidP="00930D5E">
      <w:pPr>
        <w:pStyle w:val="a"/>
        <w:rPr>
          <w:del w:id="7982" w:author="阿毛" w:date="2021-05-21T17:50:00Z"/>
        </w:rPr>
      </w:pPr>
      <w:del w:id="7983" w:author="阿毛" w:date="2021-05-21T17:50:00Z">
        <w:r w:rsidRPr="00AB69BA" w:rsidDel="007154E3">
          <w:delText>UI</w:delText>
        </w:r>
        <w:r w:rsidRPr="00AB69BA" w:rsidDel="007154E3">
          <w:delText>畫面</w:delText>
        </w:r>
      </w:del>
    </w:p>
    <w:p w14:paraId="6A0D94AA" w14:textId="51623297" w:rsidR="006F422C" w:rsidRPr="00AB69BA" w:rsidDel="007154E3" w:rsidRDefault="006F422C" w:rsidP="00260576">
      <w:pPr>
        <w:adjustRightInd w:val="0"/>
        <w:spacing w:afterLines="20" w:after="72"/>
        <w:ind w:leftChars="472" w:left="1133" w:firstLineChars="200" w:firstLine="480"/>
        <w:rPr>
          <w:del w:id="7984" w:author="阿毛" w:date="2021-05-21T17:50:00Z"/>
          <w:rFonts w:ascii="標楷體" w:eastAsia="標楷體" w:hAnsi="標楷體" w:cs="標楷體"/>
          <w:kern w:val="0"/>
          <w:szCs w:val="28"/>
        </w:rPr>
      </w:pPr>
      <w:del w:id="7985" w:author="阿毛" w:date="2021-05-21T17:50:00Z">
        <w:r w:rsidRPr="00AB69BA" w:rsidDel="007154E3">
          <w:rPr>
            <w:rFonts w:ascii="標楷體" w:eastAsia="標楷體" w:hAnsi="標楷體" w:cs="標楷體" w:hint="eastAsia"/>
            <w:kern w:val="0"/>
            <w:szCs w:val="28"/>
          </w:rPr>
          <w:delText>輸入畫面：</w:delText>
        </w:r>
      </w:del>
    </w:p>
    <w:p w14:paraId="260D327F" w14:textId="35FADF03" w:rsidR="000B6D9E" w:rsidRPr="00AB69BA" w:rsidDel="007154E3" w:rsidRDefault="00EB300A" w:rsidP="000B6D9E">
      <w:pPr>
        <w:tabs>
          <w:tab w:val="left" w:pos="4320"/>
        </w:tabs>
        <w:rPr>
          <w:del w:id="7986" w:author="阿毛" w:date="2021-05-21T17:50:00Z"/>
          <w:rFonts w:ascii="標楷體" w:eastAsia="標楷體" w:hAnsi="標楷體"/>
          <w:sz w:val="20"/>
        </w:rPr>
      </w:pPr>
      <w:del w:id="7987" w:author="阿毛" w:date="2021-05-21T17:50:00Z">
        <w:r w:rsidDel="007154E3">
          <w:rPr>
            <w:rFonts w:ascii="標楷體" w:eastAsia="標楷體" w:hAnsi="標楷體"/>
            <w:noProof/>
            <w:sz w:val="20"/>
          </w:rPr>
          <w:drawing>
            <wp:inline distT="0" distB="0" distL="0" distR="0" wp14:anchorId="1BCC0219" wp14:editId="7C793253">
              <wp:extent cx="6756400" cy="2679700"/>
              <wp:effectExtent l="0" t="0" r="6350" b="6350"/>
              <wp:docPr id="30" name="圖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圖片 1"/>
                      <pic:cNvPicPr>
                        <a:picLocks noChangeAspect="1" noChangeArrowheads="1"/>
                      </pic:cNvPicPr>
                    </pic:nvPicPr>
                    <pic:blipFill>
                      <a:blip r:embed="rId10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56400" cy="267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570BD3" w14:textId="5DCA3E98" w:rsidR="006F422C" w:rsidRPr="00AB69BA" w:rsidDel="007154E3" w:rsidRDefault="00D950B2" w:rsidP="00930D5E">
      <w:pPr>
        <w:pStyle w:val="a"/>
        <w:rPr>
          <w:del w:id="7988" w:author="阿毛" w:date="2021-05-21T17:50:00Z"/>
        </w:rPr>
      </w:pPr>
      <w:del w:id="7989" w:author="阿毛" w:date="2021-05-21T17:50:00Z">
        <w:r w:rsidDel="007154E3">
          <w:delText>輸入畫面資料說明</w:delText>
        </w:r>
      </w:del>
    </w:p>
    <w:tbl>
      <w:tblPr>
        <w:tblW w:w="101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"/>
        <w:gridCol w:w="1876"/>
        <w:gridCol w:w="1296"/>
        <w:gridCol w:w="911"/>
        <w:gridCol w:w="1275"/>
        <w:gridCol w:w="671"/>
        <w:gridCol w:w="689"/>
        <w:gridCol w:w="2939"/>
      </w:tblGrid>
      <w:tr w:rsidR="009F7B7A" w:rsidRPr="00CA6569" w:rsidDel="007154E3" w14:paraId="4EDD1DA3" w14:textId="5E73A3E8" w:rsidTr="005C14EF">
        <w:trPr>
          <w:trHeight w:val="388"/>
          <w:jc w:val="center"/>
          <w:del w:id="7990" w:author="阿毛" w:date="2021-05-21T17:50:00Z"/>
        </w:trPr>
        <w:tc>
          <w:tcPr>
            <w:tcW w:w="456" w:type="dxa"/>
            <w:vMerge w:val="restart"/>
          </w:tcPr>
          <w:p w14:paraId="1D6D87C1" w14:textId="78D8A0B3" w:rsidR="009F7B7A" w:rsidRPr="00CA6569" w:rsidDel="007154E3" w:rsidRDefault="009F7B7A" w:rsidP="005C14EF">
            <w:pPr>
              <w:rPr>
                <w:del w:id="7991" w:author="阿毛" w:date="2021-05-21T17:50:00Z"/>
                <w:rFonts w:ascii="標楷體" w:eastAsia="標楷體" w:hAnsi="標楷體"/>
              </w:rPr>
            </w:pPr>
            <w:del w:id="7992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序號</w:delText>
              </w:r>
            </w:del>
          </w:p>
        </w:tc>
        <w:tc>
          <w:tcPr>
            <w:tcW w:w="1876" w:type="dxa"/>
            <w:vMerge w:val="restart"/>
          </w:tcPr>
          <w:p w14:paraId="0DFDB263" w14:textId="135121F5" w:rsidR="009F7B7A" w:rsidRPr="00CA6569" w:rsidDel="007154E3" w:rsidRDefault="009F7B7A" w:rsidP="005C14EF">
            <w:pPr>
              <w:rPr>
                <w:del w:id="7993" w:author="阿毛" w:date="2021-05-21T17:50:00Z"/>
                <w:rFonts w:ascii="標楷體" w:eastAsia="標楷體" w:hAnsi="標楷體"/>
              </w:rPr>
            </w:pPr>
            <w:del w:id="7994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欄位</w:delText>
              </w:r>
            </w:del>
          </w:p>
        </w:tc>
        <w:tc>
          <w:tcPr>
            <w:tcW w:w="4842" w:type="dxa"/>
            <w:gridSpan w:val="5"/>
          </w:tcPr>
          <w:p w14:paraId="58B12714" w14:textId="02E6F3F4" w:rsidR="009F7B7A" w:rsidRPr="00CA6569" w:rsidDel="007154E3" w:rsidRDefault="009F7B7A" w:rsidP="005C14EF">
            <w:pPr>
              <w:jc w:val="center"/>
              <w:rPr>
                <w:del w:id="7995" w:author="阿毛" w:date="2021-05-21T17:50:00Z"/>
                <w:rFonts w:ascii="標楷體" w:eastAsia="標楷體" w:hAnsi="標楷體"/>
              </w:rPr>
            </w:pPr>
            <w:del w:id="7996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說明</w:delText>
              </w:r>
            </w:del>
          </w:p>
        </w:tc>
        <w:tc>
          <w:tcPr>
            <w:tcW w:w="2939" w:type="dxa"/>
            <w:vMerge w:val="restart"/>
          </w:tcPr>
          <w:p w14:paraId="1F34FD10" w14:textId="5F2D0DB4" w:rsidR="009F7B7A" w:rsidRPr="00CA6569" w:rsidDel="007154E3" w:rsidRDefault="009F7B7A" w:rsidP="005C14EF">
            <w:pPr>
              <w:rPr>
                <w:del w:id="7997" w:author="阿毛" w:date="2021-05-21T17:50:00Z"/>
                <w:rFonts w:ascii="標楷體" w:eastAsia="標楷體" w:hAnsi="標楷體"/>
              </w:rPr>
            </w:pPr>
            <w:del w:id="7998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處理邏輯及注意事項</w:delText>
              </w:r>
            </w:del>
          </w:p>
        </w:tc>
      </w:tr>
      <w:tr w:rsidR="009F7B7A" w:rsidRPr="00CA6569" w:rsidDel="007154E3" w14:paraId="5474EC55" w14:textId="0445A3A5" w:rsidTr="005C14EF">
        <w:trPr>
          <w:trHeight w:val="244"/>
          <w:jc w:val="center"/>
          <w:del w:id="7999" w:author="阿毛" w:date="2021-05-21T17:50:00Z"/>
        </w:trPr>
        <w:tc>
          <w:tcPr>
            <w:tcW w:w="456" w:type="dxa"/>
            <w:vMerge/>
          </w:tcPr>
          <w:p w14:paraId="13C6D35B" w14:textId="1563DC3E" w:rsidR="009F7B7A" w:rsidRPr="00CA6569" w:rsidDel="007154E3" w:rsidRDefault="009F7B7A" w:rsidP="005C14EF">
            <w:pPr>
              <w:rPr>
                <w:del w:id="8000" w:author="阿毛" w:date="2021-05-21T17:50:00Z"/>
                <w:rFonts w:ascii="標楷體" w:eastAsia="標楷體" w:hAnsi="標楷體"/>
              </w:rPr>
            </w:pPr>
          </w:p>
        </w:tc>
        <w:tc>
          <w:tcPr>
            <w:tcW w:w="1876" w:type="dxa"/>
            <w:vMerge/>
          </w:tcPr>
          <w:p w14:paraId="4DA6F511" w14:textId="3304EBA6" w:rsidR="009F7B7A" w:rsidRPr="00CA6569" w:rsidDel="007154E3" w:rsidRDefault="009F7B7A" w:rsidP="005C14EF">
            <w:pPr>
              <w:rPr>
                <w:del w:id="8001" w:author="阿毛" w:date="2021-05-21T17:50:00Z"/>
                <w:rFonts w:ascii="標楷體" w:eastAsia="標楷體" w:hAnsi="標楷體"/>
              </w:rPr>
            </w:pPr>
          </w:p>
        </w:tc>
        <w:tc>
          <w:tcPr>
            <w:tcW w:w="1296" w:type="dxa"/>
          </w:tcPr>
          <w:p w14:paraId="1914710F" w14:textId="157F6079" w:rsidR="009F7B7A" w:rsidRPr="00CA6569" w:rsidDel="007154E3" w:rsidRDefault="009F7B7A" w:rsidP="005C14EF">
            <w:pPr>
              <w:rPr>
                <w:del w:id="8002" w:author="阿毛" w:date="2021-05-21T17:50:00Z"/>
                <w:rFonts w:ascii="標楷體" w:eastAsia="標楷體" w:hAnsi="標楷體"/>
              </w:rPr>
            </w:pPr>
            <w:del w:id="8003" w:author="阿毛" w:date="2021-05-21T17:50:00Z">
              <w:r w:rsidRPr="005676FB" w:rsidDel="007154E3">
                <w:rPr>
                  <w:rFonts w:eastAsia="標楷體" w:hint="eastAsia"/>
                </w:rPr>
                <w:delText>資料型態長度</w:delText>
              </w:r>
            </w:del>
          </w:p>
        </w:tc>
        <w:tc>
          <w:tcPr>
            <w:tcW w:w="911" w:type="dxa"/>
          </w:tcPr>
          <w:p w14:paraId="404204CC" w14:textId="134FDAD2" w:rsidR="009F7B7A" w:rsidRPr="00CA6569" w:rsidDel="007154E3" w:rsidRDefault="009F7B7A" w:rsidP="005C14EF">
            <w:pPr>
              <w:rPr>
                <w:del w:id="8004" w:author="阿毛" w:date="2021-05-21T17:50:00Z"/>
                <w:rFonts w:ascii="標楷體" w:eastAsia="標楷體" w:hAnsi="標楷體"/>
              </w:rPr>
            </w:pPr>
            <w:del w:id="8005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預設值</w:delText>
              </w:r>
            </w:del>
          </w:p>
        </w:tc>
        <w:tc>
          <w:tcPr>
            <w:tcW w:w="1275" w:type="dxa"/>
          </w:tcPr>
          <w:p w14:paraId="3FBED05D" w14:textId="4B3665A5" w:rsidR="009F7B7A" w:rsidRPr="00CA6569" w:rsidDel="007154E3" w:rsidRDefault="009F7B7A" w:rsidP="005C14EF">
            <w:pPr>
              <w:rPr>
                <w:del w:id="8006" w:author="阿毛" w:date="2021-05-21T17:50:00Z"/>
                <w:rFonts w:ascii="標楷體" w:eastAsia="標楷體" w:hAnsi="標楷體"/>
              </w:rPr>
            </w:pPr>
            <w:del w:id="8007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選單內容</w:delText>
              </w:r>
            </w:del>
          </w:p>
        </w:tc>
        <w:tc>
          <w:tcPr>
            <w:tcW w:w="671" w:type="dxa"/>
          </w:tcPr>
          <w:p w14:paraId="164C59DA" w14:textId="1B908DDA" w:rsidR="009F7B7A" w:rsidRPr="00CA6569" w:rsidDel="007154E3" w:rsidRDefault="009F7B7A" w:rsidP="005C14EF">
            <w:pPr>
              <w:rPr>
                <w:del w:id="8008" w:author="阿毛" w:date="2021-05-21T17:50:00Z"/>
                <w:rFonts w:ascii="標楷體" w:eastAsia="標楷體" w:hAnsi="標楷體"/>
              </w:rPr>
            </w:pPr>
            <w:del w:id="8009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必填</w:delText>
              </w:r>
            </w:del>
          </w:p>
        </w:tc>
        <w:tc>
          <w:tcPr>
            <w:tcW w:w="689" w:type="dxa"/>
          </w:tcPr>
          <w:p w14:paraId="0A1FC06A" w14:textId="457B46AD" w:rsidR="009F7B7A" w:rsidRPr="00CA6569" w:rsidDel="007154E3" w:rsidRDefault="009F7B7A" w:rsidP="005C14EF">
            <w:pPr>
              <w:rPr>
                <w:del w:id="8010" w:author="阿毛" w:date="2021-05-21T17:50:00Z"/>
                <w:rFonts w:ascii="標楷體" w:eastAsia="標楷體" w:hAnsi="標楷體"/>
              </w:rPr>
            </w:pPr>
            <w:del w:id="8011" w:author="阿毛" w:date="2021-05-21T17:50:00Z">
              <w:r w:rsidRPr="00CA6569" w:rsidDel="007154E3">
                <w:rPr>
                  <w:rFonts w:ascii="標楷體" w:eastAsia="標楷體" w:hAnsi="標楷體"/>
                </w:rPr>
                <w:delText>R/W</w:delText>
              </w:r>
            </w:del>
          </w:p>
        </w:tc>
        <w:tc>
          <w:tcPr>
            <w:tcW w:w="2939" w:type="dxa"/>
            <w:vMerge/>
          </w:tcPr>
          <w:p w14:paraId="7F25492B" w14:textId="255335DA" w:rsidR="009F7B7A" w:rsidRPr="00CA6569" w:rsidDel="007154E3" w:rsidRDefault="009F7B7A" w:rsidP="005C14EF">
            <w:pPr>
              <w:rPr>
                <w:del w:id="8012" w:author="阿毛" w:date="2021-05-21T17:50:00Z"/>
                <w:rFonts w:ascii="標楷體" w:eastAsia="標楷體" w:hAnsi="標楷體"/>
              </w:rPr>
            </w:pPr>
          </w:p>
        </w:tc>
      </w:tr>
      <w:tr w:rsidR="009F7B7A" w:rsidRPr="00CA6569" w:rsidDel="007154E3" w14:paraId="180AB027" w14:textId="1C577F41" w:rsidTr="005C14EF">
        <w:trPr>
          <w:trHeight w:val="291"/>
          <w:jc w:val="center"/>
          <w:del w:id="8013" w:author="阿毛" w:date="2021-05-21T17:50:00Z"/>
        </w:trPr>
        <w:tc>
          <w:tcPr>
            <w:tcW w:w="456" w:type="dxa"/>
          </w:tcPr>
          <w:p w14:paraId="249B6082" w14:textId="6948D320" w:rsidR="009F7B7A" w:rsidRPr="00CA6569" w:rsidDel="007154E3" w:rsidRDefault="009F7B7A" w:rsidP="005C14EF">
            <w:pPr>
              <w:rPr>
                <w:del w:id="8014" w:author="阿毛" w:date="2021-05-21T17:50:00Z"/>
                <w:rFonts w:ascii="標楷體" w:eastAsia="標楷體" w:hAnsi="標楷體"/>
              </w:rPr>
            </w:pPr>
            <w:del w:id="8015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1</w:delText>
              </w:r>
            </w:del>
          </w:p>
        </w:tc>
        <w:tc>
          <w:tcPr>
            <w:tcW w:w="1876" w:type="dxa"/>
          </w:tcPr>
          <w:p w14:paraId="77D216B7" w14:textId="6B3C346A" w:rsidR="009F7B7A" w:rsidRPr="00CA6569" w:rsidDel="007154E3" w:rsidRDefault="009F7B7A" w:rsidP="005C14EF">
            <w:pPr>
              <w:rPr>
                <w:del w:id="8016" w:author="阿毛" w:date="2021-05-21T17:50:00Z"/>
                <w:rFonts w:ascii="標楷體" w:eastAsia="標楷體" w:hAnsi="標楷體"/>
              </w:rPr>
            </w:pPr>
            <w:del w:id="8017" w:author="阿毛" w:date="2021-05-21T17:50:00Z">
              <w:r w:rsidRPr="00CA6569" w:rsidDel="007154E3">
                <w:rPr>
                  <w:rFonts w:ascii="標楷體" w:eastAsia="標楷體" w:hAnsi="標楷體" w:hint="eastAsia"/>
                </w:rPr>
                <w:delText>會計日期</w:delText>
              </w:r>
            </w:del>
          </w:p>
        </w:tc>
        <w:tc>
          <w:tcPr>
            <w:tcW w:w="1296" w:type="dxa"/>
          </w:tcPr>
          <w:p w14:paraId="51BE7339" w14:textId="2E9BC8B6" w:rsidR="009F7B7A" w:rsidRPr="00CA6569" w:rsidDel="007154E3" w:rsidRDefault="009F7B7A" w:rsidP="005C14EF">
            <w:pPr>
              <w:rPr>
                <w:del w:id="8018" w:author="阿毛" w:date="2021-05-21T17:50:00Z"/>
                <w:rFonts w:ascii="標楷體" w:eastAsia="標楷體" w:hAnsi="標楷體" w:cs="新細明體"/>
              </w:rPr>
            </w:pPr>
            <w:del w:id="8019" w:author="阿毛" w:date="2021-05-21T17:50:00Z">
              <w:r w:rsidRPr="00362205" w:rsidDel="007154E3">
                <w:rPr>
                  <w:rFonts w:ascii="標楷體" w:eastAsia="標楷體" w:hAnsi="標楷體" w:hint="eastAsia"/>
                </w:rPr>
                <w:delText>999/99/99</w:delText>
              </w:r>
            </w:del>
          </w:p>
        </w:tc>
        <w:tc>
          <w:tcPr>
            <w:tcW w:w="911" w:type="dxa"/>
          </w:tcPr>
          <w:p w14:paraId="12573E95" w14:textId="3DAAB275" w:rsidR="009F7B7A" w:rsidRPr="00CA6569" w:rsidDel="007154E3" w:rsidRDefault="009F7B7A" w:rsidP="005C14EF">
            <w:pPr>
              <w:rPr>
                <w:del w:id="8020" w:author="阿毛" w:date="2021-05-21T17:50:00Z"/>
                <w:rFonts w:ascii="標楷體" w:eastAsia="標楷體" w:hAnsi="標楷體"/>
              </w:rPr>
            </w:pPr>
            <w:del w:id="8021" w:author="阿毛" w:date="2021-05-21T17:50:00Z">
              <w:r w:rsidRPr="00CA6569" w:rsidDel="007154E3">
                <w:rPr>
                  <w:rFonts w:ascii="標楷體" w:eastAsia="標楷體" w:hAnsi="標楷體" w:cs="新細明體" w:hint="eastAsia"/>
                </w:rPr>
                <w:delText>本營業日</w:delText>
              </w:r>
            </w:del>
          </w:p>
        </w:tc>
        <w:tc>
          <w:tcPr>
            <w:tcW w:w="1275" w:type="dxa"/>
          </w:tcPr>
          <w:p w14:paraId="38088AAF" w14:textId="588CFB42" w:rsidR="009F7B7A" w:rsidRPr="00CA6569" w:rsidDel="007154E3" w:rsidRDefault="009F7B7A" w:rsidP="005C14EF">
            <w:pPr>
              <w:rPr>
                <w:del w:id="8022" w:author="阿毛" w:date="2021-05-21T17:50:00Z"/>
                <w:rFonts w:ascii="標楷體" w:eastAsia="標楷體" w:hAnsi="標楷體"/>
              </w:rPr>
            </w:pPr>
          </w:p>
        </w:tc>
        <w:tc>
          <w:tcPr>
            <w:tcW w:w="671" w:type="dxa"/>
          </w:tcPr>
          <w:p w14:paraId="3ABD2A06" w14:textId="338FFB21" w:rsidR="009F7B7A" w:rsidRPr="00AB69BA" w:rsidDel="007154E3" w:rsidRDefault="009F7B7A" w:rsidP="005C14EF">
            <w:pPr>
              <w:rPr>
                <w:del w:id="8023" w:author="阿毛" w:date="2021-05-21T17:50:00Z"/>
                <w:rFonts w:ascii="標楷體" w:eastAsia="標楷體" w:hAnsi="標楷體"/>
              </w:rPr>
            </w:pPr>
          </w:p>
        </w:tc>
        <w:tc>
          <w:tcPr>
            <w:tcW w:w="689" w:type="dxa"/>
          </w:tcPr>
          <w:p w14:paraId="060208D7" w14:textId="1F23CB17" w:rsidR="009F7B7A" w:rsidRPr="00AB69BA" w:rsidDel="007154E3" w:rsidRDefault="009F7B7A" w:rsidP="005C14EF">
            <w:pPr>
              <w:rPr>
                <w:del w:id="8024" w:author="阿毛" w:date="2021-05-21T17:50:00Z"/>
                <w:rFonts w:ascii="標楷體" w:eastAsia="標楷體" w:hAnsi="標楷體"/>
              </w:rPr>
            </w:pPr>
            <w:del w:id="8025" w:author="阿毛" w:date="2021-05-21T17:50:00Z">
              <w:r w:rsidDel="007154E3">
                <w:rPr>
                  <w:rFonts w:ascii="標楷體" w:eastAsia="標楷體" w:hAnsi="標楷體"/>
                </w:rPr>
                <w:delText>R</w:delText>
              </w:r>
            </w:del>
          </w:p>
        </w:tc>
        <w:tc>
          <w:tcPr>
            <w:tcW w:w="2939" w:type="dxa"/>
          </w:tcPr>
          <w:p w14:paraId="1719DFB9" w14:textId="0E5B5629" w:rsidR="009F7B7A" w:rsidRPr="00AB69BA" w:rsidDel="007154E3" w:rsidRDefault="009F7B7A" w:rsidP="005C14EF">
            <w:pPr>
              <w:rPr>
                <w:del w:id="8026" w:author="阿毛" w:date="2021-05-21T17:50:00Z"/>
                <w:rFonts w:ascii="標楷體" w:eastAsia="標楷體" w:hAnsi="標楷體"/>
              </w:rPr>
            </w:pPr>
            <w:del w:id="8027" w:author="阿毛" w:date="2021-05-21T17:50:00Z">
              <w:r w:rsidRPr="00AB69BA" w:rsidDel="007154E3">
                <w:rPr>
                  <w:rFonts w:ascii="標楷體" w:eastAsia="標楷體" w:hAnsi="標楷體" w:hint="eastAsia"/>
                </w:rPr>
                <w:delText>自動顯示</w:delText>
              </w:r>
              <w:r w:rsidDel="007154E3">
                <w:rPr>
                  <w:rFonts w:ascii="標楷體" w:eastAsia="標楷體" w:hAnsi="標楷體" w:hint="eastAsia"/>
                </w:rPr>
                <w:delText>，</w:delText>
              </w:r>
              <w:r w:rsidRPr="00081ADB" w:rsidDel="007154E3">
                <w:rPr>
                  <w:rFonts w:ascii="標楷體" w:eastAsia="標楷體" w:hAnsi="標楷體" w:hint="eastAsia"/>
                </w:rPr>
                <w:delText>不可修改</w:delText>
              </w:r>
            </w:del>
          </w:p>
          <w:p w14:paraId="56A877D9" w14:textId="61051DDD" w:rsidR="009F7B7A" w:rsidRPr="00AB69BA" w:rsidDel="007154E3" w:rsidRDefault="009F7B7A" w:rsidP="005C14EF">
            <w:pPr>
              <w:rPr>
                <w:del w:id="8028" w:author="阿毛" w:date="2021-05-21T17:50:00Z"/>
                <w:rFonts w:ascii="標楷體" w:eastAsia="標楷體" w:hAnsi="標楷體"/>
              </w:rPr>
            </w:pPr>
          </w:p>
        </w:tc>
      </w:tr>
    </w:tbl>
    <w:p w14:paraId="6D14865B" w14:textId="1405FE97" w:rsidR="009F7B7A" w:rsidDel="007154E3" w:rsidRDefault="009F7B7A" w:rsidP="00884848">
      <w:pPr>
        <w:rPr>
          <w:del w:id="8029" w:author="阿毛" w:date="2021-05-21T17:50:00Z"/>
          <w:rFonts w:ascii="標楷體" w:eastAsia="標楷體" w:hAnsi="標楷體"/>
        </w:rPr>
      </w:pPr>
    </w:p>
    <w:p w14:paraId="4773481F" w14:textId="4DDA09EB" w:rsidR="00036417" w:rsidRPr="00B830D9" w:rsidDel="008D3BBA" w:rsidRDefault="00884848" w:rsidP="00884848">
      <w:pPr>
        <w:rPr>
          <w:del w:id="8030" w:author="阿毛" w:date="2021-06-02T14:40:00Z"/>
          <w:rFonts w:ascii="標楷體" w:eastAsia="標楷體" w:hAnsi="標楷體"/>
        </w:rPr>
      </w:pPr>
      <w:del w:id="8031" w:author="阿毛" w:date="2021-05-21T17:50:00Z">
        <w:r w:rsidRPr="00B830D9" w:rsidDel="007154E3">
          <w:rPr>
            <w:rFonts w:ascii="標楷體" w:eastAsia="標楷體" w:hAnsi="標楷體"/>
          </w:rPr>
          <w:br w:type="page"/>
        </w:r>
      </w:del>
    </w:p>
    <w:p w14:paraId="2CA298DE" w14:textId="755E70E6" w:rsidR="00FD0BA6" w:rsidRPr="00B830D9" w:rsidRDefault="00FD0BA6" w:rsidP="00FD0BA6">
      <w:pPr>
        <w:pStyle w:val="1"/>
        <w:snapToGrid w:val="0"/>
        <w:rPr>
          <w:rFonts w:ascii="標楷體" w:hAnsi="標楷體"/>
          <w:sz w:val="32"/>
          <w:szCs w:val="32"/>
        </w:rPr>
      </w:pPr>
      <w:bookmarkStart w:id="8032" w:name="_Toc90483371"/>
      <w:bookmarkStart w:id="8033" w:name="_Toc134183795"/>
      <w:r w:rsidRPr="00B830D9">
        <w:rPr>
          <w:rFonts w:ascii="標楷體" w:hAnsi="標楷體"/>
          <w:sz w:val="32"/>
          <w:szCs w:val="32"/>
        </w:rPr>
        <w:lastRenderedPageBreak/>
        <w:t>第4章</w:t>
      </w:r>
      <w:r w:rsidR="00716905" w:rsidRPr="00B830D9">
        <w:rPr>
          <w:rFonts w:ascii="標楷體" w:hAnsi="標楷體" w:hint="eastAsia"/>
          <w:sz w:val="32"/>
          <w:szCs w:val="32"/>
        </w:rPr>
        <w:t xml:space="preserve"> </w:t>
      </w:r>
      <w:r w:rsidRPr="00B830D9">
        <w:rPr>
          <w:rFonts w:ascii="標楷體" w:hAnsi="標楷體"/>
          <w:sz w:val="32"/>
          <w:szCs w:val="32"/>
        </w:rPr>
        <w:t>其他與附件</w:t>
      </w:r>
      <w:bookmarkEnd w:id="8032"/>
      <w:bookmarkEnd w:id="8033"/>
    </w:p>
    <w:p w14:paraId="74CF3AB0" w14:textId="77777777" w:rsidR="00FD0BA6" w:rsidRPr="00B830D9" w:rsidRDefault="00716905" w:rsidP="00FD0BA6">
      <w:pPr>
        <w:pStyle w:val="20"/>
        <w:keepNext w:val="0"/>
        <w:rPr>
          <w:rFonts w:ascii="標楷體" w:hAnsi="標楷體"/>
        </w:rPr>
      </w:pPr>
      <w:bookmarkStart w:id="8034" w:name="_Toc90483372"/>
      <w:bookmarkStart w:id="8035" w:name="_Toc134183796"/>
      <w:r w:rsidRPr="00B830D9">
        <w:rPr>
          <w:rFonts w:ascii="標楷體" w:hAnsi="標楷體"/>
        </w:rPr>
        <w:t>4.1</w:t>
      </w:r>
      <w:r w:rsidRPr="00B830D9">
        <w:rPr>
          <w:rFonts w:ascii="標楷體" w:hAnsi="標楷體" w:hint="eastAsia"/>
        </w:rPr>
        <w:t xml:space="preserve">    </w:t>
      </w:r>
      <w:r w:rsidR="00FD0BA6" w:rsidRPr="00B830D9">
        <w:rPr>
          <w:rFonts w:ascii="標楷體" w:hAnsi="標楷體"/>
        </w:rPr>
        <w:t>其他</w:t>
      </w:r>
      <w:bookmarkEnd w:id="8034"/>
      <w:bookmarkEnd w:id="8035"/>
    </w:p>
    <w:p w14:paraId="4D0B5B10" w14:textId="77777777" w:rsidR="009F7B7A" w:rsidRPr="009B2BD3" w:rsidRDefault="009F7B7A" w:rsidP="009F7B7A">
      <w:pPr>
        <w:pStyle w:val="2TEXT"/>
        <w:rPr>
          <w:rFonts w:ascii="標楷體" w:hAnsi="標楷體"/>
        </w:rPr>
      </w:pPr>
      <w:r w:rsidRPr="009B2BD3">
        <w:rPr>
          <w:rFonts w:ascii="標楷體" w:hAnsi="標楷體" w:hint="eastAsia"/>
        </w:rPr>
        <w:t>N/A</w:t>
      </w:r>
    </w:p>
    <w:p w14:paraId="47B148A8" w14:textId="77777777" w:rsidR="004E2644" w:rsidRDefault="004E2644" w:rsidP="00085451"/>
    <w:p w14:paraId="773D38AF" w14:textId="77777777" w:rsidR="004E2644" w:rsidRDefault="004E2644" w:rsidP="00085451"/>
    <w:p w14:paraId="02B481BF" w14:textId="77777777" w:rsidR="004E2644" w:rsidRDefault="004E2644" w:rsidP="00085451"/>
    <w:p w14:paraId="61E22CB7" w14:textId="77777777" w:rsidR="004E2644" w:rsidRDefault="004E2644" w:rsidP="00085451">
      <w:pPr>
        <w:sectPr w:rsidR="004E2644" w:rsidSect="00364C22">
          <w:pgSz w:w="11906" w:h="16838" w:code="9"/>
          <w:pgMar w:top="1418" w:right="851" w:bottom="737" w:left="851" w:header="567" w:footer="68" w:gutter="0"/>
          <w:pgNumType w:start="1" w:chapSep="enDash"/>
          <w:cols w:space="425"/>
          <w:docGrid w:type="lines" w:linePitch="360"/>
        </w:sectPr>
      </w:pPr>
    </w:p>
    <w:p w14:paraId="3CDA4864" w14:textId="77777777" w:rsidR="004E2644" w:rsidRDefault="004E2644" w:rsidP="00085451"/>
    <w:p w14:paraId="1D1801FE" w14:textId="77777777" w:rsidR="00FD0BA6" w:rsidRDefault="00716905" w:rsidP="00085451">
      <w:pPr>
        <w:pStyle w:val="20"/>
        <w:keepNext w:val="0"/>
        <w:spacing w:before="0"/>
        <w:rPr>
          <w:rFonts w:ascii="標楷體" w:hAnsi="標楷體"/>
        </w:rPr>
      </w:pPr>
      <w:bookmarkStart w:id="8036" w:name="_4.2__"/>
      <w:bookmarkStart w:id="8037" w:name="_Toc90483373"/>
      <w:bookmarkStart w:id="8038" w:name="_Toc134183797"/>
      <w:bookmarkEnd w:id="8036"/>
      <w:r w:rsidRPr="00E3470F">
        <w:rPr>
          <w:rFonts w:ascii="標楷體" w:hAnsi="標楷體"/>
        </w:rPr>
        <w:t xml:space="preserve">4.2 </w:t>
      </w:r>
      <w:r w:rsidRPr="00E3470F">
        <w:rPr>
          <w:rFonts w:ascii="標楷體" w:hAnsi="標楷體" w:hint="eastAsia"/>
        </w:rPr>
        <w:t xml:space="preserve">   </w:t>
      </w:r>
      <w:r w:rsidR="00FD0BA6" w:rsidRPr="00E3470F">
        <w:rPr>
          <w:rFonts w:ascii="標楷體" w:hAnsi="標楷體"/>
        </w:rPr>
        <w:t>附件</w:t>
      </w:r>
      <w:bookmarkEnd w:id="8037"/>
      <w:bookmarkEnd w:id="8038"/>
    </w:p>
    <w:p w14:paraId="3D1122B3" w14:textId="77777777" w:rsidR="0079650A" w:rsidRDefault="00725617" w:rsidP="00725617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39" w:name="_放款會計科目明細表"/>
      <w:bookmarkStart w:id="8040" w:name="_會計與主檔餘額檢核表"/>
      <w:bookmarkStart w:id="8041" w:name="_Toc134183798"/>
      <w:bookmarkEnd w:id="8039"/>
      <w:bookmarkEnd w:id="8040"/>
      <w:r w:rsidRPr="00725617">
        <w:rPr>
          <w:rFonts w:ascii="標楷體" w:hAnsi="標楷體" w:hint="eastAsia"/>
        </w:rPr>
        <w:t>會計與主檔餘額檢核表</w:t>
      </w:r>
      <w:bookmarkEnd w:id="8041"/>
    </w:p>
    <w:p w14:paraId="556CF40F" w14:textId="77777777" w:rsidR="0079650A" w:rsidRPr="00BE480A" w:rsidRDefault="0079650A" w:rsidP="0079650A">
      <w:pPr>
        <w:rPr>
          <w:rFonts w:ascii="標楷體" w:eastAsia="標楷體" w:hAnsi="標楷體"/>
        </w:rPr>
      </w:pPr>
    </w:p>
    <w:p w14:paraId="4FDBC4C8" w14:textId="77777777" w:rsidR="00BE480A" w:rsidRPr="001E674F" w:rsidRDefault="00BE480A" w:rsidP="00BE480A">
      <w:pPr>
        <w:tabs>
          <w:tab w:val="left" w:pos="5280"/>
          <w:tab w:val="left" w:pos="11520"/>
        </w:tabs>
        <w:rPr>
          <w:rFonts w:ascii="標楷體" w:eastAsia="標楷體" w:hAnsi="標楷體"/>
          <w:color w:val="FF0000"/>
          <w:lang w:eastAsia="zh-HK"/>
        </w:rPr>
      </w:pPr>
      <w:r w:rsidRPr="00EE408F">
        <w:rPr>
          <w:rFonts w:ascii="標楷體" w:eastAsia="標楷體" w:hAnsi="標楷體" w:hint="eastAsia"/>
        </w:rPr>
        <w:tab/>
        <w:t xml:space="preserve">放  款　</w:t>
      </w:r>
      <w:r w:rsidR="00725617" w:rsidRPr="00EE408F">
        <w:rPr>
          <w:rFonts w:ascii="標楷體" w:eastAsia="標楷體" w:hAnsi="標楷體" w:hint="eastAsia"/>
        </w:rPr>
        <w:t>會 計 與 主 檔 餘 額 檢 核 表</w:t>
      </w:r>
      <w:r w:rsidR="003F0279">
        <w:rPr>
          <w:rFonts w:ascii="標楷體" w:eastAsia="標楷體" w:hAnsi="標楷體" w:hint="eastAsia"/>
        </w:rPr>
        <w:t xml:space="preserve">    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3D19049F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</w:t>
      </w:r>
      <w:r w:rsidRPr="00EE408F">
        <w:rPr>
          <w:rFonts w:ascii="標楷體" w:eastAsia="標楷體" w:hAnsi="標楷體" w:hint="eastAsia"/>
        </w:rPr>
        <w:t>999年99月99日</w:t>
      </w:r>
      <w:r w:rsidRPr="00EE408F">
        <w:rPr>
          <w:rFonts w:ascii="標楷體" w:eastAsia="標楷體" w:hAnsi="標楷體" w:hint="eastAsia"/>
        </w:rPr>
        <w:tab/>
        <w:t>報表編號：</w:t>
      </w:r>
      <w:r w:rsidR="00725617" w:rsidRPr="00EE408F">
        <w:rPr>
          <w:rFonts w:ascii="標楷體" w:eastAsia="標楷體" w:hAnsi="標楷體" w:hint="eastAsia"/>
        </w:rPr>
        <w:t>A</w:t>
      </w:r>
      <w:r w:rsidR="0094637C" w:rsidRPr="00EE408F">
        <w:rPr>
          <w:rFonts w:ascii="標楷體" w:eastAsia="標楷體" w:hAnsi="標楷體" w:hint="eastAsia"/>
        </w:rPr>
        <w:t>0001</w:t>
      </w:r>
    </w:p>
    <w:p w14:paraId="03D32B0C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1E674F">
        <w:rPr>
          <w:rFonts w:ascii="標楷體" w:eastAsia="標楷體" w:hAnsi="標楷體"/>
          <w:color w:val="FF0000"/>
        </w:rPr>
        <w:t xml:space="preserve"> HH:MM:SS</w:t>
      </w:r>
    </w:p>
    <w:p w14:paraId="57271252" w14:textId="77777777" w:rsidR="00BE480A" w:rsidRPr="00EE408F" w:rsidRDefault="00725617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="00BE480A" w:rsidRPr="00EE408F">
        <w:rPr>
          <w:rFonts w:ascii="標楷體" w:eastAsia="標楷體" w:hAnsi="標楷體" w:hint="eastAsia"/>
        </w:rPr>
        <w:tab/>
      </w:r>
      <w:r w:rsidR="00BE480A" w:rsidRPr="00EE408F">
        <w:rPr>
          <w:rFonts w:ascii="標楷體" w:eastAsia="標楷體" w:hAnsi="標楷體" w:hint="eastAsia"/>
        </w:rPr>
        <w:tab/>
        <w:t>頁　　次：999</w:t>
      </w:r>
    </w:p>
    <w:p w14:paraId="10F6BF04" w14:textId="77777777" w:rsidR="00BE480A" w:rsidRPr="00EE408F" w:rsidRDefault="00BE480A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幣</w:t>
      </w:r>
      <w:r w:rsidR="00725617" w:rsidRPr="00EE408F">
        <w:rPr>
          <w:rFonts w:ascii="標楷體" w:eastAsia="標楷體" w:hAnsi="標楷體" w:hint="eastAsia"/>
        </w:rPr>
        <w:t xml:space="preserve">  </w:t>
      </w:r>
      <w:r w:rsidRPr="00EE408F">
        <w:rPr>
          <w:rFonts w:ascii="標楷體" w:eastAsia="標楷體" w:hAnsi="標楷體" w:hint="eastAsia"/>
        </w:rPr>
        <w:t xml:space="preserve">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650AAD28" w14:textId="77777777" w:rsidR="00725617" w:rsidRPr="00EE408F" w:rsidRDefault="00725617" w:rsidP="00BE480A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65A1B3EA" w14:textId="77777777" w:rsidR="00725617" w:rsidRPr="00EE408F" w:rsidRDefault="00725617" w:rsidP="00725617">
      <w:pPr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科目                 會計帳餘額        銷帳檔餘額          主檔餘額            差額</w:t>
      </w:r>
    </w:p>
    <w:p w14:paraId="078016CA" w14:textId="77777777" w:rsidR="00725617" w:rsidRPr="00EE408F" w:rsidRDefault="00725617" w:rsidP="00725617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短期擔保放款　　    497,871,000       497,871,000       497,871,100            -100</w:t>
      </w:r>
    </w:p>
    <w:p w14:paraId="57F703BF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3A57915A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C6FF0CD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D75D0C5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BD70FC7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48502A8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2DC3DE2B" w14:textId="77777777" w:rsidR="00725617" w:rsidRPr="00EE408F" w:rsidRDefault="00725617" w:rsidP="00BE480A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4E2EEA44" w14:textId="77777777" w:rsidR="00EE408F" w:rsidRPr="001E674F" w:rsidRDefault="00332656" w:rsidP="00EE408F">
      <w:pPr>
        <w:rPr>
          <w:rFonts w:ascii="標楷體" w:eastAsia="標楷體" w:hAnsi="標楷體"/>
          <w:color w:val="FF0000"/>
        </w:rPr>
      </w:pPr>
      <w:r w:rsidRPr="001E674F">
        <w:rPr>
          <w:rFonts w:ascii="標楷體" w:eastAsia="標楷體" w:hAnsi="標楷體" w:hint="eastAsia"/>
          <w:color w:val="FF0000"/>
        </w:rPr>
        <w:t>經辦：</w:t>
      </w:r>
      <w:r w:rsidRPr="001E674F">
        <w:rPr>
          <w:rFonts w:ascii="標楷體" w:eastAsia="標楷體" w:hAnsi="標楷體"/>
          <w:color w:val="FF0000"/>
        </w:rPr>
        <w:t xml:space="preserve"> 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            主管：</w:t>
      </w:r>
      <w:r w:rsidRPr="001E674F">
        <w:rPr>
          <w:rFonts w:ascii="標楷體" w:eastAsia="標楷體" w:hAnsi="標楷體" w:hint="eastAsia"/>
          <w:color w:val="FF0000"/>
        </w:rPr>
        <w:t>○○○</w:t>
      </w:r>
      <w:r w:rsidR="00EE408F" w:rsidRPr="001E674F">
        <w:rPr>
          <w:rFonts w:ascii="標楷體" w:eastAsia="標楷體" w:hAnsi="標楷體"/>
          <w:color w:val="FF0000"/>
        </w:rPr>
        <w:t xml:space="preserve">       </w:t>
      </w:r>
    </w:p>
    <w:p w14:paraId="78DE19F3" w14:textId="77777777" w:rsidR="00EE408F" w:rsidRDefault="00BD79A7" w:rsidP="00EE408F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968B04" w14:textId="77777777" w:rsidR="00EE408F" w:rsidRPr="00EE408F" w:rsidRDefault="00EE408F" w:rsidP="00EE408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42" w:name="_會計與主檔餘額檢核明細表"/>
      <w:bookmarkStart w:id="8043" w:name="_Toc134183799"/>
      <w:bookmarkEnd w:id="8042"/>
      <w:r w:rsidRPr="00EE408F">
        <w:rPr>
          <w:rFonts w:ascii="標楷體" w:hAnsi="標楷體" w:hint="eastAsia"/>
        </w:rPr>
        <w:lastRenderedPageBreak/>
        <w:t>會計與主檔餘額檢核明細表</w:t>
      </w:r>
      <w:bookmarkEnd w:id="8043"/>
    </w:p>
    <w:p w14:paraId="59600F83" w14:textId="77777777" w:rsidR="00EE408F" w:rsidRPr="00BE480A" w:rsidRDefault="00EE408F" w:rsidP="00EE408F">
      <w:pPr>
        <w:rPr>
          <w:rFonts w:ascii="標楷體" w:eastAsia="標楷體" w:hAnsi="標楷體"/>
        </w:rPr>
      </w:pPr>
    </w:p>
    <w:p w14:paraId="5540068E" w14:textId="77777777" w:rsidR="00EE408F" w:rsidRPr="00EE408F" w:rsidRDefault="00EE408F" w:rsidP="00EE408F">
      <w:pPr>
        <w:tabs>
          <w:tab w:val="left" w:pos="528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  <w:t>放 款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會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計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與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主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檔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餘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額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檢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核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明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細</w:t>
      </w:r>
      <w:r>
        <w:rPr>
          <w:rFonts w:ascii="標楷體" w:eastAsia="標楷體" w:hAnsi="標楷體" w:hint="eastAsia"/>
        </w:rPr>
        <w:t xml:space="preserve"> </w:t>
      </w:r>
      <w:r w:rsidRPr="00EE408F">
        <w:rPr>
          <w:rFonts w:ascii="標楷體" w:eastAsia="標楷體" w:hAnsi="標楷體" w:hint="eastAsia"/>
        </w:rPr>
        <w:t>表</w:t>
      </w:r>
      <w:r w:rsidR="003F0279">
        <w:rPr>
          <w:rFonts w:ascii="標楷體" w:eastAsia="標楷體" w:hAnsi="標楷體" w:hint="eastAsia"/>
        </w:rPr>
        <w:t xml:space="preserve">         </w:t>
      </w:r>
      <w:r w:rsidR="003F0279">
        <w:rPr>
          <w:rFonts w:ascii="標楷體" w:eastAsia="標楷體" w:hAnsi="標楷體" w:hint="eastAsia"/>
          <w:color w:val="FF0000"/>
          <w:lang w:eastAsia="zh-HK"/>
        </w:rPr>
        <w:t>機密等級：密</w:t>
      </w:r>
    </w:p>
    <w:p w14:paraId="144859FE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="00F859DD">
        <w:rPr>
          <w:rFonts w:ascii="標楷體" w:eastAsia="標楷體" w:hAnsi="標楷體" w:hint="eastAsia"/>
        </w:rPr>
        <w:t xml:space="preserve">     </w:t>
      </w:r>
      <w:r w:rsidRPr="00EE408F">
        <w:rPr>
          <w:rFonts w:ascii="標楷體" w:eastAsia="標楷體" w:hAnsi="標楷體" w:hint="eastAsia"/>
        </w:rPr>
        <w:t>999年99月99日</w:t>
      </w:r>
      <w:r w:rsidR="003F0279">
        <w:rPr>
          <w:rFonts w:ascii="標楷體" w:eastAsia="標楷體" w:hAnsi="標楷體" w:hint="eastAsia"/>
        </w:rPr>
        <w:t xml:space="preserve">                         </w:t>
      </w:r>
      <w:r w:rsidRPr="00EE408F">
        <w:rPr>
          <w:rFonts w:ascii="標楷體" w:eastAsia="標楷體" w:hAnsi="標楷體" w:hint="eastAsia"/>
        </w:rPr>
        <w:t>報表編號：A000</w:t>
      </w:r>
      <w:r>
        <w:rPr>
          <w:rFonts w:ascii="標楷體" w:eastAsia="標楷體" w:hAnsi="標楷體" w:hint="eastAsia"/>
        </w:rPr>
        <w:t>2</w:t>
      </w:r>
    </w:p>
    <w:p w14:paraId="36B12809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印表日期：999/99/99</w:t>
      </w:r>
      <w:r w:rsidR="003F0279" w:rsidRPr="00FF693A">
        <w:rPr>
          <w:rFonts w:ascii="標楷體" w:eastAsia="標楷體" w:hAnsi="標楷體" w:hint="eastAsia"/>
          <w:color w:val="FF0000"/>
        </w:rPr>
        <w:t xml:space="preserve"> HH:MM:SS</w:t>
      </w:r>
    </w:p>
    <w:p w14:paraId="4559B50A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>單位別：0000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頁　　次：999</w:t>
      </w:r>
    </w:p>
    <w:p w14:paraId="1D831D52" w14:textId="77777777" w:rsidR="00EE408F" w:rsidRPr="00EE408F" w:rsidRDefault="00EE408F" w:rsidP="003F0279">
      <w:pPr>
        <w:tabs>
          <w:tab w:val="left" w:pos="5760"/>
          <w:tab w:val="left" w:pos="11280"/>
        </w:tabs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幣  別：TWD      </w:t>
      </w:r>
      <w:r w:rsidRPr="00EE408F">
        <w:rPr>
          <w:rFonts w:ascii="標楷體" w:eastAsia="標楷體" w:hAnsi="標楷體" w:hint="eastAsia"/>
        </w:rPr>
        <w:tab/>
      </w:r>
      <w:r w:rsidRPr="00EE408F">
        <w:rPr>
          <w:rFonts w:ascii="標楷體" w:eastAsia="標楷體" w:hAnsi="標楷體" w:hint="eastAsia"/>
        </w:rPr>
        <w:tab/>
        <w:t>報表週期：日報</w:t>
      </w:r>
    </w:p>
    <w:p w14:paraId="4A08A0B7" w14:textId="77777777" w:rsidR="00EE408F" w:rsidRPr="00EE408F" w:rsidRDefault="00EE408F" w:rsidP="00EE408F">
      <w:pPr>
        <w:tabs>
          <w:tab w:val="left" w:pos="5760"/>
          <w:tab w:val="left" w:pos="11520"/>
        </w:tabs>
        <w:rPr>
          <w:rFonts w:ascii="標楷體" w:eastAsia="標楷體" w:hAnsi="標楷體"/>
        </w:rPr>
      </w:pPr>
    </w:p>
    <w:p w14:paraId="480A62B9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科目  </w:t>
      </w:r>
      <w:r>
        <w:rPr>
          <w:rFonts w:ascii="標楷體" w:eastAsia="標楷體" w:hAnsi="標楷體" w:hint="eastAsia"/>
        </w:rPr>
        <w:t xml:space="preserve">            </w:t>
      </w:r>
      <w:r w:rsidRPr="00EE408F">
        <w:rPr>
          <w:rFonts w:ascii="標楷體" w:eastAsia="標楷體" w:hAnsi="標楷體" w:hint="eastAsia"/>
        </w:rPr>
        <w:t xml:space="preserve">戶號  </w:t>
      </w:r>
      <w:r>
        <w:rPr>
          <w:rFonts w:ascii="標楷體" w:eastAsia="標楷體" w:hAnsi="標楷體" w:hint="eastAsia"/>
        </w:rPr>
        <w:t xml:space="preserve">                 </w:t>
      </w:r>
      <w:r w:rsidRPr="00EE408F">
        <w:rPr>
          <w:rFonts w:ascii="標楷體" w:eastAsia="標楷體" w:hAnsi="標楷體" w:hint="eastAsia"/>
        </w:rPr>
        <w:t xml:space="preserve">會計帳餘額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主檔餘額 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>差額</w:t>
      </w:r>
    </w:p>
    <w:p w14:paraId="517A2FA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  <w:r w:rsidRPr="00EE408F">
        <w:rPr>
          <w:rFonts w:ascii="標楷體" w:eastAsia="標楷體" w:hAnsi="標楷體" w:hint="eastAsia"/>
        </w:rPr>
        <w:t xml:space="preserve">短期擔保放款　　  1234567-001-002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9,500.00 </w:t>
      </w:r>
      <w:r>
        <w:rPr>
          <w:rFonts w:ascii="標楷體" w:eastAsia="標楷體" w:hAnsi="標楷體" w:hint="eastAsia"/>
        </w:rPr>
        <w:t xml:space="preserve">       </w:t>
      </w:r>
      <w:r w:rsidRPr="00EE408F">
        <w:rPr>
          <w:rFonts w:ascii="標楷體" w:eastAsia="標楷體" w:hAnsi="標楷體" w:hint="eastAsia"/>
        </w:rPr>
        <w:t xml:space="preserve"> 9,600.00 </w:t>
      </w:r>
      <w:r>
        <w:rPr>
          <w:rFonts w:ascii="標楷體" w:eastAsia="標楷體" w:hAnsi="標楷體" w:hint="eastAsia"/>
        </w:rPr>
        <w:t xml:space="preserve">         </w:t>
      </w:r>
      <w:r w:rsidRPr="00EE408F">
        <w:rPr>
          <w:rFonts w:ascii="標楷體" w:eastAsia="標楷體" w:hAnsi="標楷體" w:hint="eastAsia"/>
        </w:rPr>
        <w:t xml:space="preserve"> -100</w:t>
      </w:r>
    </w:p>
    <w:p w14:paraId="57839281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6D98417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051473EF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7CB05B7B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4B27EB7" w14:textId="77777777" w:rsidR="00EE408F" w:rsidRPr="00EE408F" w:rsidRDefault="00EE408F" w:rsidP="00EE408F">
      <w:pPr>
        <w:tabs>
          <w:tab w:val="left" w:pos="2400"/>
          <w:tab w:val="left" w:pos="4800"/>
          <w:tab w:val="left" w:pos="7200"/>
          <w:tab w:val="left" w:pos="9600"/>
        </w:tabs>
        <w:ind w:right="-1680"/>
        <w:rPr>
          <w:rFonts w:ascii="標楷體" w:eastAsia="標楷體" w:hAnsi="標楷體"/>
        </w:rPr>
      </w:pPr>
    </w:p>
    <w:p w14:paraId="1EB3DDDE" w14:textId="77777777" w:rsidR="00332656" w:rsidRPr="00FF693A" w:rsidRDefault="00332656" w:rsidP="00332656">
      <w:pPr>
        <w:rPr>
          <w:rFonts w:ascii="標楷體" w:eastAsia="標楷體" w:hAnsi="標楷體"/>
          <w:color w:val="FF0000"/>
        </w:rPr>
      </w:pPr>
      <w:r w:rsidRPr="00FF693A">
        <w:rPr>
          <w:rFonts w:ascii="標楷體" w:eastAsia="標楷體" w:hAnsi="標楷體" w:hint="eastAsia"/>
          <w:color w:val="FF0000"/>
        </w:rPr>
        <w:t xml:space="preserve">經辦： ○○○                   主管：○○○       </w:t>
      </w:r>
    </w:p>
    <w:p w14:paraId="755347A4" w14:textId="77777777" w:rsidR="00EE408F" w:rsidRDefault="00EE408F" w:rsidP="00EE408F">
      <w:pPr>
        <w:rPr>
          <w:rFonts w:ascii="標楷體" w:eastAsia="標楷體" w:hAnsi="標楷體"/>
        </w:rPr>
      </w:pPr>
    </w:p>
    <w:p w14:paraId="16F04F0C" w14:textId="77777777" w:rsidR="00EE408F" w:rsidRPr="00EE408F" w:rsidRDefault="00BD79A7" w:rsidP="00EE408F">
      <w:r>
        <w:br w:type="page"/>
      </w:r>
    </w:p>
    <w:p w14:paraId="1C154B90" w14:textId="77777777" w:rsidR="003846D5" w:rsidRDefault="003846D5" w:rsidP="00C1696F">
      <w:bookmarkStart w:id="8044" w:name="_放款會計科目明細表_1"/>
      <w:bookmarkStart w:id="8045" w:name="_放款交易帳務明細表"/>
      <w:bookmarkStart w:id="8046" w:name="_客戶往來本息明細表"/>
      <w:bookmarkEnd w:id="8044"/>
      <w:bookmarkEnd w:id="8045"/>
      <w:bookmarkEnd w:id="8046"/>
    </w:p>
    <w:p w14:paraId="7800A2BC" w14:textId="77777777" w:rsidR="00DA2920" w:rsidRPr="00C1696F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47" w:name="_客戶往來本息明細表_1"/>
      <w:bookmarkStart w:id="8048" w:name="_Toc134183800"/>
      <w:bookmarkEnd w:id="8047"/>
      <w:r w:rsidRPr="00C1696F">
        <w:rPr>
          <w:rFonts w:ascii="標楷體" w:hAnsi="標楷體" w:hint="eastAsia"/>
        </w:rPr>
        <w:t>客戶往來本息明細表</w:t>
      </w:r>
      <w:bookmarkEnd w:id="8048"/>
    </w:p>
    <w:p w14:paraId="4B6FF4D1" w14:textId="77777777" w:rsidR="00DA2920" w:rsidRDefault="00DA2920" w:rsidP="00DA2920">
      <w:pPr>
        <w:rPr>
          <w:rFonts w:eastAsia="標楷體"/>
          <w:sz w:val="18"/>
          <w:szCs w:val="20"/>
        </w:rPr>
      </w:pPr>
    </w:p>
    <w:p w14:paraId="210F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本 息 明 細 表</w:t>
      </w:r>
    </w:p>
    <w:p w14:paraId="762F690C" w14:textId="77777777" w:rsidR="00DA2920" w:rsidRPr="001E674F" w:rsidRDefault="00DA2920" w:rsidP="00DA2920">
      <w:pPr>
        <w:rPr>
          <w:rFonts w:ascii="標楷體" w:eastAsia="標楷體" w:hAnsi="標楷體"/>
          <w:strike/>
          <w:color w:val="FF0000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</w:t>
      </w:r>
    </w:p>
    <w:p w14:paraId="13DDD62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3F0279">
        <w:rPr>
          <w:rFonts w:ascii="標楷體" w:eastAsia="標楷體" w:hAnsi="標楷體"/>
          <w:sz w:val="18"/>
          <w:szCs w:val="18"/>
        </w:rPr>
        <w:t xml:space="preserve"> </w:t>
      </w:r>
      <w:r w:rsidR="003F0279" w:rsidRPr="001E674F">
        <w:rPr>
          <w:rFonts w:ascii="標楷體" w:eastAsia="標楷體" w:hAnsi="標楷體"/>
          <w:color w:val="FF0000"/>
          <w:sz w:val="18"/>
          <w:szCs w:val="18"/>
        </w:rPr>
        <w:t>HH:MM:SS</w:t>
      </w:r>
    </w:p>
    <w:p w14:paraId="406CE2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2C3602D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17331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0FDC6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003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1E674F">
        <w:rPr>
          <w:rFonts w:ascii="標楷體" w:eastAsia="標楷體" w:hAnsi="標楷體"/>
          <w:sz w:val="18"/>
          <w:szCs w:val="18"/>
          <w:shd w:val="pct15" w:color="auto" w:fill="FFFFFF"/>
        </w:rPr>
        <w:t xml:space="preserve"> 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(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,見關聯檔中[主要</w:t>
      </w:r>
      <w:r w:rsidR="00B911C4" w:rsidRPr="001E674F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擔保品記號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  <w:lang w:eastAsia="zh-HK"/>
        </w:rPr>
        <w:t>]</w:t>
      </w:r>
      <w:r w:rsidR="00B911C4" w:rsidRPr="001E674F">
        <w:rPr>
          <w:rFonts w:ascii="標楷體" w:eastAsia="標楷體" w:hAnsi="標楷體"/>
          <w:sz w:val="18"/>
          <w:szCs w:val="18"/>
          <w:shd w:val="pct15" w:color="auto" w:fill="FFFFFF"/>
        </w:rPr>
        <w:t>)</w:t>
      </w:r>
    </w:p>
    <w:p w14:paraId="038786E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015029B0" w14:textId="2C425EAA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8049" w:author="ST1" w:date="2020-06-15T14:29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8050" w:author="ST1" w:date="2020-06-15T14:29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 w:rsidR="007D5214">
        <w:rPr>
          <w:rFonts w:ascii="標楷體" w:eastAsia="標楷體" w:hAnsi="標楷體" w:hint="eastAsia"/>
          <w:sz w:val="18"/>
          <w:szCs w:val="18"/>
        </w:rPr>
        <w:t xml:space="preserve">  </w:t>
      </w:r>
      <w:r w:rsidR="007D5214" w:rsidRPr="00F859DD">
        <w:rPr>
          <w:rFonts w:ascii="標楷體" w:eastAsia="標楷體" w:hAnsi="標楷體"/>
          <w:sz w:val="18"/>
          <w:szCs w:val="18"/>
        </w:rPr>
        <w:t xml:space="preserve">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="00F859DD" w:rsidRPr="001E674F">
        <w:rPr>
          <w:rFonts w:ascii="標楷體" w:eastAsia="標楷體" w:hAnsi="標楷體"/>
          <w:color w:val="FF0000"/>
          <w:sz w:val="18"/>
          <w:szCs w:val="18"/>
        </w:rPr>
        <w:t xml:space="preserve">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本金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/>
          <w:sz w:val="18"/>
          <w:szCs w:val="18"/>
        </w:rPr>
        <w:t xml:space="preserve">   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="007D5214" w:rsidRPr="001E674F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859DD">
        <w:rPr>
          <w:rFonts w:ascii="標楷體" w:eastAsia="標楷體" w:hAnsi="標楷體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8051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入帳日   </w:delText>
        </w:r>
      </w:del>
      <w:ins w:id="8052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>應繳</w:t>
        </w:r>
        <w:r w:rsidR="008219BD" w:rsidRPr="00DA2920">
          <w:rPr>
            <w:rFonts w:ascii="標楷體" w:eastAsia="標楷體" w:hAnsi="標楷體" w:hint="eastAsia"/>
            <w:sz w:val="18"/>
            <w:szCs w:val="18"/>
          </w:rPr>
          <w:t xml:space="preserve">日   </w:t>
        </w:r>
      </w:ins>
    </w:p>
    <w:p w14:paraId="7B5BF48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11C052E9" w14:textId="1D87227C" w:rsid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106/12/23     97,030  1061123- 1061223 2.2000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880     3      17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7,000         7,900   </w:t>
      </w:r>
      <w:del w:id="8053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107/01/03</w:delText>
        </w:r>
      </w:del>
      <w:ins w:id="8054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1A396354" w14:textId="594B9792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 10,000  1061203- 1070103 2.1000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100 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</w:t>
      </w:r>
      <w:r w:rsidRPr="00DA2920">
        <w:rPr>
          <w:rFonts w:ascii="標楷體" w:eastAsia="標楷體" w:hAnsi="標楷體"/>
          <w:sz w:val="18"/>
          <w:szCs w:val="18"/>
        </w:rPr>
        <w:t xml:space="preserve">       100    </w:t>
      </w:r>
      <w:del w:id="8055" w:author="ST1" w:date="2020-06-15T14:31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8056" w:author="ST1" w:date="2020-06-15T14:31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</w:p>
    <w:p w14:paraId="26A44736" w14:textId="77777777" w:rsidR="007D5214" w:rsidRPr="00F859DD" w:rsidRDefault="007D5214" w:rsidP="007D5214">
      <w:pPr>
        <w:rPr>
          <w:rFonts w:ascii="標楷體" w:eastAsia="標楷體" w:hAnsi="標楷體"/>
          <w:sz w:val="18"/>
          <w:szCs w:val="18"/>
        </w:rPr>
      </w:pPr>
      <w:r w:rsidRPr="00F859DD">
        <w:rPr>
          <w:rFonts w:ascii="標楷體" w:eastAsia="標楷體" w:hAnsi="標楷體"/>
          <w:sz w:val="18"/>
          <w:szCs w:val="18"/>
        </w:rPr>
        <w:t xml:space="preserve">             ……</w:t>
      </w:r>
    </w:p>
    <w:p w14:paraId="074CB7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51D6F3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="007D5214" w:rsidRPr="001E674F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7540F16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577963B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66F2598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118/01/23      90,000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60                            </w:t>
      </w:r>
    </w:p>
    <w:p w14:paraId="7A61CD9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120/01/03      10,000                                     </w:t>
      </w:r>
    </w:p>
    <w:p w14:paraId="1519C8A5" w14:textId="77777777" w:rsidR="00F859DD" w:rsidRPr="00FF693A" w:rsidRDefault="00F859DD" w:rsidP="00F859DD">
      <w:pPr>
        <w:rPr>
          <w:rFonts w:ascii="標楷體" w:eastAsia="標楷體" w:hAnsi="標楷體"/>
          <w:sz w:val="18"/>
          <w:szCs w:val="18"/>
        </w:rPr>
      </w:pPr>
      <w:r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Pr="00FF693A">
        <w:rPr>
          <w:rFonts w:ascii="標楷體" w:eastAsia="標楷體" w:hAnsi="標楷體"/>
          <w:sz w:val="18"/>
          <w:szCs w:val="18"/>
        </w:rPr>
        <w:t>……</w:t>
      </w:r>
    </w:p>
    <w:p w14:paraId="193315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57DABAC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100,000                            60               </w:t>
      </w:r>
    </w:p>
    <w:p w14:paraId="7D3BD83A" w14:textId="77777777" w:rsidR="00DA2920" w:rsidRPr="00DA2920" w:rsidRDefault="00DA2920" w:rsidP="001E674F">
      <w:pPr>
        <w:widowControl/>
        <w:rPr>
          <w:rFonts w:ascii="標楷體" w:eastAsia="標楷體" w:hAnsi="標楷體"/>
          <w:sz w:val="18"/>
          <w:szCs w:val="18"/>
        </w:rPr>
      </w:pPr>
    </w:p>
    <w:p w14:paraId="7BE31FE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額度     : 004      </w:t>
      </w:r>
      <w:r w:rsidR="00DF477B">
        <w:rPr>
          <w:rFonts w:ascii="標楷體" w:eastAsia="標楷體" w:hAnsi="標楷體" w:hint="eastAsia"/>
          <w:sz w:val="18"/>
          <w:szCs w:val="18"/>
        </w:rPr>
        <w:t xml:space="preserve"> </w:t>
      </w:r>
      <w:r w:rsidR="00DF477B">
        <w:rPr>
          <w:rFonts w:ascii="標楷體" w:eastAsia="標楷體" w:hAnsi="標楷體" w:hint="eastAsia"/>
          <w:color w:val="FF0000"/>
          <w:sz w:val="18"/>
          <w:szCs w:val="18"/>
          <w:lang w:eastAsia="zh-HK"/>
        </w:rPr>
        <w:t>押品地址</w:t>
      </w:r>
      <w:r w:rsidR="00DF477B">
        <w:rPr>
          <w:rFonts w:ascii="標楷體" w:eastAsia="標楷體" w:hAnsi="標楷體" w:hint="eastAsia"/>
          <w:color w:val="FF0000"/>
          <w:sz w:val="18"/>
          <w:szCs w:val="18"/>
        </w:rPr>
        <w:t xml:space="preserve"> : </w:t>
      </w:r>
      <w:r w:rsidR="00DF477B" w:rsidRPr="00FF693A">
        <w:rPr>
          <w:rFonts w:ascii="標楷體" w:eastAsia="標楷體" w:hAnsi="標楷體" w:hint="eastAsia"/>
          <w:color w:val="FF0000"/>
          <w:sz w:val="18"/>
          <w:szCs w:val="18"/>
        </w:rPr>
        <w:t>○○○○○○○○○○○○○○○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(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  <w:lang w:eastAsia="zh-HK"/>
        </w:rPr>
        <w:t>取主要擔保品地址,見關聯檔中[主要擔保品記號]</w:t>
      </w:r>
      <w:r w:rsidR="00915C47" w:rsidRPr="00FF693A">
        <w:rPr>
          <w:rFonts w:ascii="標楷體" w:eastAsia="標楷體" w:hAnsi="標楷體" w:hint="eastAsia"/>
          <w:sz w:val="18"/>
          <w:szCs w:val="18"/>
          <w:shd w:val="pct15" w:color="auto" w:fill="FFFFFF"/>
        </w:rPr>
        <w:t>)</w:t>
      </w:r>
    </w:p>
    <w:p w14:paraId="534BE46B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</w:t>
      </w:r>
    </w:p>
    <w:p w14:paraId="2186AE52" w14:textId="3814E9A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</w:t>
      </w:r>
      <w:ins w:id="8057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8058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應繳日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 計息本金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計息期間       利率     利息  逾期息 違約金  </w:t>
      </w:r>
      <w:r>
        <w:rPr>
          <w:rFonts w:ascii="標楷體" w:eastAsia="標楷體" w:hAnsi="標楷體" w:hint="eastAsia"/>
          <w:sz w:val="18"/>
          <w:szCs w:val="18"/>
        </w:rPr>
        <w:t xml:space="preserve">  </w:t>
      </w:r>
      <w:r w:rsidRPr="00FF693A">
        <w:rPr>
          <w:rFonts w:ascii="標楷體" w:eastAsia="標楷體" w:hAnsi="標楷體"/>
          <w:sz w:val="18"/>
          <w:szCs w:val="18"/>
        </w:rPr>
        <w:t xml:space="preserve">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本金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FF693A">
        <w:rPr>
          <w:rFonts w:ascii="標楷體" w:eastAsia="標楷體" w:hAnsi="標楷體"/>
          <w:sz w:val="18"/>
          <w:szCs w:val="18"/>
        </w:rPr>
        <w:t xml:space="preserve">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>本息合計</w:t>
      </w:r>
      <w:r w:rsidRPr="00FF693A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59" w:author="ST1" w:date="2020-06-15T14:32:00Z">
        <w:r w:rsidR="008219BD" w:rsidRPr="00DA2920">
          <w:rPr>
            <w:rFonts w:ascii="標楷體" w:eastAsia="標楷體" w:hAnsi="標楷體" w:hint="eastAsia"/>
            <w:sz w:val="18"/>
            <w:szCs w:val="18"/>
          </w:rPr>
          <w:t>應繳日</w:t>
        </w:r>
      </w:ins>
      <w:del w:id="8060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 入帳日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</w:p>
    <w:p w14:paraId="46DA4446" w14:textId="77777777" w:rsidR="00F859DD" w:rsidRPr="00DA2920" w:rsidRDefault="00F859DD" w:rsidP="00F859DD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---------------------------------------------------------------------------  ---------   -----------  ---------  </w:t>
      </w:r>
    </w:p>
    <w:p w14:paraId="3E7A0C05" w14:textId="204CFFA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107/01/03    100,000  1061203- 1070103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/>
          <w:sz w:val="18"/>
          <w:szCs w:val="18"/>
        </w:rPr>
        <w:t xml:space="preserve"> 1,000     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/>
          <w:sz w:val="18"/>
          <w:szCs w:val="18"/>
        </w:rPr>
        <w:t xml:space="preserve">      1,000     </w:t>
      </w:r>
      <w:del w:id="8061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>107/01/03</w:delText>
        </w:r>
      </w:del>
      <w:ins w:id="8062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/>
          <w:sz w:val="18"/>
          <w:szCs w:val="18"/>
        </w:rPr>
        <w:t xml:space="preserve">   </w:t>
      </w:r>
    </w:p>
    <w:p w14:paraId="6B2BE671" w14:textId="004C5FE1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</w:t>
      </w:r>
      <w:del w:id="8063" w:author="ST1" w:date="2020-06-15T14:32:00Z">
        <w:r w:rsidRPr="00DA2920" w:rsidDel="008219B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ins w:id="8064" w:author="ST1" w:date="2020-06-15T14:32:00Z">
        <w:r w:rsidR="008219BD">
          <w:rPr>
            <w:rFonts w:ascii="標楷體" w:eastAsia="標楷體" w:hAnsi="標楷體" w:hint="eastAsia"/>
            <w:sz w:val="18"/>
            <w:szCs w:val="18"/>
          </w:rPr>
          <w:t xml:space="preserve">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  100,000  1070103- 1070203 2.2000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1,000                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1,000     </w:t>
      </w:r>
      <w:ins w:id="8065" w:author="ST1" w:date="2020-06-15T14:32:00Z">
        <w:r w:rsidR="008219BD" w:rsidRPr="00DA2920">
          <w:rPr>
            <w:rFonts w:ascii="標楷體" w:eastAsia="標楷體" w:hAnsi="標楷體"/>
            <w:sz w:val="18"/>
            <w:szCs w:val="18"/>
          </w:rPr>
          <w:t>107/0</w:t>
        </w:r>
        <w:r w:rsidR="008219BD">
          <w:rPr>
            <w:rFonts w:ascii="標楷體" w:eastAsia="標楷體" w:hAnsi="標楷體" w:hint="eastAsia"/>
            <w:sz w:val="18"/>
            <w:szCs w:val="18"/>
          </w:rPr>
          <w:t>2</w:t>
        </w:r>
        <w:r w:rsidR="008219BD" w:rsidRPr="00DA2920">
          <w:rPr>
            <w:rFonts w:ascii="標楷體" w:eastAsia="標楷體" w:hAnsi="標楷體"/>
            <w:sz w:val="18"/>
            <w:szCs w:val="18"/>
          </w:rPr>
          <w:t>/03</w:t>
        </w:r>
      </w:ins>
      <w:del w:id="8066" w:author="ST1" w:date="2020-06-15T14:32:00Z">
        <w:r w:rsidR="00984744" w:rsidDel="008219BD">
          <w:rPr>
            <w:rFonts w:ascii="標楷體" w:eastAsia="標楷體" w:hAnsi="標楷體" w:hint="eastAsia"/>
            <w:sz w:val="18"/>
            <w:szCs w:val="18"/>
            <w:lang w:eastAsia="zh-HK"/>
          </w:rPr>
          <w:delText>未</w:delText>
        </w:r>
        <w:r w:rsidR="00984744" w:rsidRPr="00984744" w:rsidDel="008219BD">
          <w:rPr>
            <w:rFonts w:ascii="標楷體" w:eastAsia="標楷體" w:hAnsi="標楷體" w:hint="eastAsia"/>
            <w:sz w:val="18"/>
            <w:szCs w:val="18"/>
          </w:rPr>
          <w:delText>繳</w:delText>
        </w:r>
      </w:del>
    </w:p>
    <w:p w14:paraId="0E3479F6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0E377E0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</w:t>
      </w:r>
    </w:p>
    <w:p w14:paraId="01EB8E98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至</w:t>
      </w:r>
      <w:r w:rsidRPr="00FF693A">
        <w:rPr>
          <w:rFonts w:ascii="標楷體" w:eastAsia="標楷體" w:hAnsi="標楷體"/>
          <w:color w:val="FF0000"/>
          <w:sz w:val="18"/>
          <w:szCs w:val="18"/>
        </w:rPr>
        <w:t>999/99/99</w:t>
      </w:r>
      <w:r w:rsidRPr="00DA2920">
        <w:rPr>
          <w:rFonts w:ascii="標楷體" w:eastAsia="標楷體" w:hAnsi="標楷體" w:hint="eastAsia"/>
          <w:sz w:val="18"/>
          <w:szCs w:val="18"/>
        </w:rPr>
        <w:t>未還本金餘額：</w:t>
      </w:r>
    </w:p>
    <w:p w14:paraId="44CA16D7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到期日       放款餘額  </w:t>
      </w:r>
      <w:r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短收利息   短收本金   溢收       應繳本金   應繳利息   應繳費用                     </w:t>
      </w:r>
    </w:p>
    <w:p w14:paraId="17DB03BC" w14:textId="77777777" w:rsidR="00984744" w:rsidRPr="00DA2920" w:rsidRDefault="00984744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-----------------------------   -----------------------------   -------------------------------- </w:t>
      </w:r>
    </w:p>
    <w:p w14:paraId="482B14A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118/01/03     100,000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</w:t>
      </w:r>
      <w:r w:rsidRPr="00DA2920">
        <w:rPr>
          <w:rFonts w:ascii="標楷體" w:eastAsia="標楷體" w:hAnsi="標楷體"/>
          <w:sz w:val="18"/>
          <w:szCs w:val="18"/>
        </w:rPr>
        <w:t xml:space="preserve">                         10                    1,000      500                 </w:t>
      </w:r>
    </w:p>
    <w:p w14:paraId="37C4C800" w14:textId="77777777" w:rsidR="00984744" w:rsidRPr="00FF693A" w:rsidRDefault="00DA2920" w:rsidP="00984744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</w:t>
      </w:r>
      <w:r w:rsidR="00984744" w:rsidRPr="00FF693A">
        <w:rPr>
          <w:rFonts w:ascii="標楷體" w:eastAsia="標楷體" w:hAnsi="標楷體" w:hint="eastAsia"/>
          <w:sz w:val="18"/>
          <w:szCs w:val="18"/>
        </w:rPr>
        <w:t xml:space="preserve">        </w:t>
      </w:r>
      <w:r w:rsidR="00984744" w:rsidRPr="00FF693A">
        <w:rPr>
          <w:rFonts w:ascii="標楷體" w:eastAsia="標楷體" w:hAnsi="標楷體"/>
          <w:sz w:val="18"/>
          <w:szCs w:val="18"/>
        </w:rPr>
        <w:t>……</w:t>
      </w:r>
    </w:p>
    <w:p w14:paraId="133986B6" w14:textId="77777777" w:rsidR="00DA2920" w:rsidRPr="00DA2920" w:rsidRDefault="00DA2920" w:rsidP="001E674F">
      <w:pPr>
        <w:ind w:firstLineChars="300" w:firstLine="540"/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-----------------------------   -----------------------------   -------------------------------- </w:t>
      </w:r>
    </w:p>
    <w:p w14:paraId="20F1BE6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100,000                      </w:t>
      </w:r>
      <w:r w:rsidR="00984744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/>
          <w:sz w:val="18"/>
          <w:szCs w:val="18"/>
        </w:rPr>
        <w:t xml:space="preserve">     10                    1,000      500 </w:t>
      </w:r>
    </w:p>
    <w:p w14:paraId="75211C9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</w:t>
      </w:r>
    </w:p>
    <w:p w14:paraId="125219F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72BB7F48" w14:textId="77777777" w:rsidR="00DA2920" w:rsidRPr="001E674F" w:rsidRDefault="00DA2920" w:rsidP="00DA2920">
      <w:pPr>
        <w:rPr>
          <w:color w:val="FF0000"/>
        </w:rPr>
      </w:pPr>
      <w:r w:rsidRPr="001E674F">
        <w:rPr>
          <w:rFonts w:ascii="標楷體" w:eastAsia="標楷體" w:hAnsi="標楷體"/>
          <w:color w:val="FF0000"/>
          <w:sz w:val="18"/>
          <w:szCs w:val="18"/>
        </w:rPr>
        <w:t xml:space="preserve">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</w:t>
      </w:r>
      <w:r w:rsidR="00984744" w:rsidRPr="001E674F">
        <w:rPr>
          <w:rFonts w:ascii="標楷體" w:eastAsia="標楷體" w:hAnsi="標楷體"/>
          <w:color w:val="FF0000"/>
          <w:sz w:val="18"/>
          <w:szCs w:val="18"/>
        </w:rPr>
        <w:t xml:space="preserve">                            </w:t>
      </w:r>
      <w:r w:rsidRPr="001E674F">
        <w:rPr>
          <w:rFonts w:ascii="標楷體" w:eastAsia="標楷體" w:hAnsi="標楷體" w:hint="eastAsia"/>
          <w:color w:val="FF0000"/>
          <w:sz w:val="18"/>
          <w:szCs w:val="18"/>
        </w:rPr>
        <w:t>製表：</w:t>
      </w:r>
      <w:r w:rsidR="00984744" w:rsidRPr="001E674F">
        <w:rPr>
          <w:rFonts w:ascii="標楷體" w:eastAsia="標楷體" w:hAnsi="標楷體" w:hint="eastAsia"/>
          <w:color w:val="FF0000"/>
          <w:sz w:val="18"/>
          <w:szCs w:val="18"/>
        </w:rPr>
        <w:t>○○○</w:t>
      </w:r>
    </w:p>
    <w:p w14:paraId="1E0EE9D7" w14:textId="77777777" w:rsidR="003846D5" w:rsidRDefault="003846D5" w:rsidP="003846D5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3D2D9A2C" w14:textId="77777777" w:rsidR="00DA2920" w:rsidRPr="003846D5" w:rsidRDefault="00DA2920" w:rsidP="003846D5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067" w:name="_客戶往來費用明細表"/>
      <w:bookmarkStart w:id="8068" w:name="_Toc134183801"/>
      <w:bookmarkEnd w:id="8067"/>
      <w:r w:rsidRPr="003846D5">
        <w:rPr>
          <w:rFonts w:ascii="標楷體" w:hAnsi="標楷體" w:hint="eastAsia"/>
        </w:rPr>
        <w:lastRenderedPageBreak/>
        <w:t>客戶往來費用明細表</w:t>
      </w:r>
      <w:bookmarkEnd w:id="8068"/>
    </w:p>
    <w:p w14:paraId="1980654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　客 戶 往 來 費 用 明 細 表</w:t>
      </w:r>
    </w:p>
    <w:p w14:paraId="6DB904D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999年99月99日         </w:t>
      </w:r>
      <w:r w:rsidR="00332656">
        <w:rPr>
          <w:rFonts w:ascii="標楷體" w:eastAsia="標楷體" w:hAnsi="標楷體" w:hint="eastAsia"/>
          <w:sz w:val="18"/>
          <w:szCs w:val="18"/>
        </w:rPr>
        <w:t xml:space="preserve">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</w:t>
      </w:r>
      <w:r>
        <w:rPr>
          <w:rFonts w:ascii="標楷體" w:eastAsia="標楷體" w:hAnsi="標楷體" w:hint="eastAsia"/>
          <w:sz w:val="18"/>
          <w:szCs w:val="18"/>
        </w:rPr>
        <w:t xml:space="preserve">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</w:t>
      </w:r>
    </w:p>
    <w:p w14:paraId="6DFC9076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0D3EFA9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441FAF0C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0E8B2A7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0BE7E4A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5A3CA07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62E479A6" w14:textId="19C29F5F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8069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del w:id="8070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應繳日 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71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費用類別    金額      </w:t>
      </w:r>
      <w:ins w:id="8072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8073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</w:t>
        </w:r>
      </w:ins>
      <w:ins w:id="8074" w:author="ST1" w:date="2020-06-15T14:34:00Z">
        <w:del w:id="8075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 </w:delText>
          </w:r>
        </w:del>
      </w:ins>
      <w:del w:id="8076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入帳</w:delText>
        </w:r>
      </w:del>
      <w:ins w:id="8077" w:author="ST1" w:date="2020-06-15T14:57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</w:ins>
      <w:r w:rsidRPr="00DA2920">
        <w:rPr>
          <w:rFonts w:ascii="標楷體" w:eastAsia="標楷體" w:hAnsi="標楷體" w:hint="eastAsia"/>
          <w:sz w:val="18"/>
          <w:szCs w:val="18"/>
        </w:rPr>
        <w:t>日</w:t>
      </w:r>
    </w:p>
    <w:p w14:paraId="721BCAA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F39E0A7" w14:textId="18ADC338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</w:t>
      </w:r>
      <w:del w:id="8078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 107/01/20 </w:delText>
        </w:r>
      </w:del>
      <w:ins w:id="8079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8080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8081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契變手續費   100     </w:t>
      </w:r>
      <w:ins w:id="8082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</w:t>
        </w:r>
        <w:del w:id="8083" w:author="ST1" w:date="2020-06-15T14:57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</w:delText>
          </w:r>
        </w:del>
      </w:ins>
      <w:del w:id="8084" w:author="ST1" w:date="2020-06-15T14:57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107/01/23</w:delText>
        </w:r>
      </w:del>
    </w:p>
    <w:p w14:paraId="5A6C2FDF" w14:textId="389EF53D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</w:t>
      </w:r>
      <w:ins w:id="8085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86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del w:id="8087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107/01/23  </w:delText>
        </w:r>
      </w:del>
      <w:ins w:id="8088" w:author="ST1" w:date="2020-06-15T14:33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   200    </w:t>
      </w:r>
      <w:ins w:id="8089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       </w:t>
        </w:r>
      </w:ins>
      <w:del w:id="8090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107/01/23</w:delText>
        </w:r>
      </w:del>
      <w:ins w:id="809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</w:p>
    <w:p w14:paraId="0375699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004</w:t>
      </w:r>
    </w:p>
    <w:p w14:paraId="4A61593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13A88121" w14:textId="15C0E9CE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</w:t>
      </w:r>
      <w:ins w:id="8092" w:author="ST1" w:date="2020-06-15T14:57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入帳日</w:t>
        </w:r>
      </w:ins>
      <w:ins w:id="8093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 </w:t>
      </w:r>
      <w:ins w:id="8094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</w:t>
        </w:r>
      </w:ins>
      <w:del w:id="8095" w:author="ST1" w:date="2020-06-15T14:34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應繳日    費</w:delText>
        </w:r>
      </w:del>
      <w:ins w:id="8096" w:author="ST1" w:date="2020-06-15T14:58:00Z">
        <w:r w:rsidR="00181431" w:rsidRPr="00DA2920">
          <w:rPr>
            <w:rFonts w:ascii="標楷體" w:eastAsia="標楷體" w:hAnsi="標楷體" w:hint="eastAsia"/>
            <w:sz w:val="18"/>
            <w:szCs w:val="18"/>
          </w:rPr>
          <w:t>費用類別</w:t>
        </w:r>
      </w:ins>
      <w:del w:id="8097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用類別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 </w:t>
      </w:r>
      <w:del w:id="8098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</w:delText>
        </w:r>
      </w:del>
      <w:ins w:id="8099" w:author="ST1" w:date="2020-06-15T14:34:00Z">
        <w:del w:id="8100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</w:delText>
          </w:r>
        </w:del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金額       </w:t>
      </w:r>
      <w:ins w:id="8101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  </w:t>
        </w:r>
      </w:ins>
      <w:ins w:id="8102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</w:t>
        </w:r>
      </w:ins>
      <w:ins w:id="8103" w:author="ST1" w:date="2020-06-15T14:34:00Z">
        <w:r w:rsidR="00C41F0D">
          <w:rPr>
            <w:rFonts w:ascii="標楷體" w:eastAsia="標楷體" w:hAnsi="標楷體"/>
            <w:sz w:val="18"/>
            <w:szCs w:val="18"/>
          </w:rPr>
          <w:t xml:space="preserve"> </w:t>
        </w:r>
      </w:ins>
      <w:ins w:id="8104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>應繳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>日</w:t>
        </w:r>
      </w:ins>
      <w:ins w:id="8105" w:author="ST1" w:date="2020-06-15T14:34:00Z">
        <w:del w:id="8106" w:author="ST1" w:date="2020-06-15T14:58:00Z">
          <w:r w:rsidR="00C41F0D" w:rsidDel="00181431">
            <w:rPr>
              <w:rFonts w:ascii="標楷體" w:eastAsia="標楷體" w:hAnsi="標楷體"/>
              <w:sz w:val="18"/>
              <w:szCs w:val="18"/>
            </w:rPr>
            <w:delText xml:space="preserve">       </w:delText>
          </w:r>
        </w:del>
      </w:ins>
      <w:del w:id="8107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>入帳日</w:delText>
        </w:r>
      </w:del>
    </w:p>
    <w:p w14:paraId="426E82E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                            --------------------------------   ---------</w:t>
      </w:r>
    </w:p>
    <w:p w14:paraId="24A12021" w14:textId="3E02A564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</w:t>
      </w:r>
      <w:del w:id="8108" w:author="ST1" w:date="2020-06-15T14:33:00Z">
        <w:r w:rsidRPr="00DA2920" w:rsidDel="00C41F0D">
          <w:rPr>
            <w:rFonts w:ascii="標楷體" w:eastAsia="標楷體" w:hAnsi="標楷體" w:hint="eastAsia"/>
            <w:sz w:val="18"/>
            <w:szCs w:val="18"/>
          </w:rPr>
          <w:delText xml:space="preserve"> 107/02/03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 </w:t>
      </w:r>
      <w:ins w:id="8109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   </w:t>
        </w:r>
      </w:ins>
      <w:r w:rsidRPr="00DA2920">
        <w:rPr>
          <w:rFonts w:ascii="標楷體" w:eastAsia="標楷體" w:hAnsi="標楷體" w:hint="eastAsia"/>
          <w:sz w:val="18"/>
          <w:szCs w:val="18"/>
        </w:rPr>
        <w:t xml:space="preserve">火險費    </w:t>
      </w:r>
      <w:del w:id="8110" w:author="ST1" w:date="2020-06-15T14:58:00Z">
        <w:r w:rsidRPr="00DA2920" w:rsidDel="00181431">
          <w:rPr>
            <w:rFonts w:ascii="標楷體" w:eastAsia="標楷體" w:hAnsi="標楷體" w:hint="eastAsia"/>
            <w:sz w:val="18"/>
            <w:szCs w:val="18"/>
          </w:rPr>
          <w:delText xml:space="preserve">  </w:delText>
        </w:r>
      </w:del>
      <w:r w:rsidRPr="00DA2920">
        <w:rPr>
          <w:rFonts w:ascii="標楷體" w:eastAsia="標楷體" w:hAnsi="標楷體" w:hint="eastAsia"/>
          <w:sz w:val="18"/>
          <w:szCs w:val="18"/>
        </w:rPr>
        <w:t xml:space="preserve"> 500</w:t>
      </w:r>
      <w:ins w:id="8111" w:author="ST1" w:date="2020-06-15T14:58:00Z"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  </w:t>
        </w:r>
        <w:r w:rsidR="00181431" w:rsidRPr="00DA2920">
          <w:rPr>
            <w:rFonts w:ascii="標楷體" w:eastAsia="標楷體" w:hAnsi="標楷體" w:hint="eastAsia"/>
            <w:sz w:val="18"/>
            <w:szCs w:val="18"/>
          </w:rPr>
          <w:t xml:space="preserve"> 107/01/23</w:t>
        </w:r>
        <w:r w:rsidR="00181431">
          <w:rPr>
            <w:rFonts w:ascii="標楷體" w:eastAsia="標楷體" w:hAnsi="標楷體" w:hint="eastAsia"/>
            <w:sz w:val="18"/>
            <w:szCs w:val="18"/>
          </w:rPr>
          <w:t xml:space="preserve">       </w:t>
        </w:r>
      </w:ins>
    </w:p>
    <w:p w14:paraId="545A52A7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2821A125" w14:textId="77777777" w:rsidR="00332656" w:rsidRDefault="00332656" w:rsidP="00332656">
      <w:pPr>
        <w:rPr>
          <w:rFonts w:ascii="標楷體" w:eastAsia="標楷體" w:hAnsi="標楷體"/>
          <w:color w:val="FF0000"/>
          <w:sz w:val="18"/>
          <w:szCs w:val="18"/>
        </w:rPr>
      </w:pPr>
    </w:p>
    <w:p w14:paraId="2D2FBF11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                          製表：○○○</w:t>
      </w:r>
    </w:p>
    <w:p w14:paraId="1BC1B29D" w14:textId="77777777" w:rsidR="003846D5" w:rsidRPr="00DA2920" w:rsidRDefault="003846D5" w:rsidP="00DA2920">
      <w:pPr>
        <w:rPr>
          <w:rFonts w:ascii="標楷體" w:eastAsia="標楷體" w:hAnsi="標楷體"/>
          <w:sz w:val="18"/>
          <w:szCs w:val="18"/>
        </w:rPr>
      </w:pPr>
    </w:p>
    <w:p w14:paraId="70EDF6CA" w14:textId="77777777" w:rsidR="00332656" w:rsidRDefault="00332656">
      <w:pPr>
        <w:widowControl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21A7B4" w14:textId="77777777" w:rsidR="00DA2920" w:rsidRPr="00DA2920" w:rsidRDefault="00DA2920" w:rsidP="0079650A">
      <w:pPr>
        <w:rPr>
          <w:sz w:val="18"/>
          <w:szCs w:val="18"/>
        </w:rPr>
      </w:pPr>
    </w:p>
    <w:p w14:paraId="4A2B9C33" w14:textId="77777777" w:rsidR="00DA2920" w:rsidRPr="00DA2920" w:rsidRDefault="00DA2920" w:rsidP="00DA2920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112" w:name="_客戶往來交易明細表"/>
      <w:bookmarkStart w:id="8113" w:name="_Toc134183802"/>
      <w:bookmarkEnd w:id="8112"/>
      <w:r w:rsidRPr="00DA2920">
        <w:rPr>
          <w:rFonts w:ascii="標楷體" w:hAnsi="標楷體" w:hint="eastAsia"/>
        </w:rPr>
        <w:t>客戶往來交易明細表</w:t>
      </w:r>
      <w:bookmarkEnd w:id="8113"/>
    </w:p>
    <w:p w14:paraId="06143B74" w14:textId="77777777" w:rsidR="00DA2920" w:rsidRPr="00DA2920" w:rsidRDefault="00DA2920" w:rsidP="0079650A">
      <w:pPr>
        <w:rPr>
          <w:sz w:val="18"/>
          <w:szCs w:val="18"/>
        </w:rPr>
      </w:pPr>
    </w:p>
    <w:p w14:paraId="51398C5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　客 戶 往 來 交 易 明 細 表</w:t>
      </w:r>
    </w:p>
    <w:p w14:paraId="27C985C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</w:t>
      </w:r>
      <w:r w:rsidR="001E7E65">
        <w:rPr>
          <w:rFonts w:ascii="標楷體" w:eastAsia="標楷體" w:hAnsi="標楷體" w:hint="eastAsia"/>
          <w:sz w:val="18"/>
          <w:szCs w:val="18"/>
        </w:rPr>
        <w:t xml:space="preserve">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999年99月99日     </w:t>
      </w:r>
      <w:r w:rsidR="00F859DD">
        <w:rPr>
          <w:rFonts w:ascii="標楷體" w:eastAsia="標楷體" w:hAnsi="標楷體" w:hint="eastAsia"/>
          <w:sz w:val="18"/>
          <w:szCs w:val="18"/>
        </w:rPr>
        <w:t xml:space="preserve">        </w:t>
      </w: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</w:t>
      </w:r>
    </w:p>
    <w:p w14:paraId="791CEDA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印表日期：999/99/99</w:t>
      </w:r>
      <w:r w:rsidR="003F0279" w:rsidRPr="00FF693A">
        <w:rPr>
          <w:rFonts w:ascii="標楷體" w:eastAsia="標楷體" w:hAnsi="標楷體" w:hint="eastAsia"/>
          <w:sz w:val="18"/>
          <w:szCs w:val="18"/>
        </w:rPr>
        <w:t xml:space="preserve"> </w:t>
      </w:r>
      <w:r w:rsidR="003F0279" w:rsidRPr="00FF693A">
        <w:rPr>
          <w:rFonts w:ascii="標楷體" w:eastAsia="標楷體" w:hAnsi="標楷體" w:hint="eastAsia"/>
          <w:color w:val="FF0000"/>
          <w:sz w:val="18"/>
          <w:szCs w:val="18"/>
        </w:rPr>
        <w:t>HH:MM:SS</w:t>
      </w:r>
    </w:p>
    <w:p w14:paraId="65D6879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入帳日期 : 107/01/01 - 107/02/05                                                            頁　　次：999</w:t>
      </w:r>
    </w:p>
    <w:p w14:paraId="721BCCC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戶號     : 0420429  朱＊思                                                                  </w:t>
      </w:r>
    </w:p>
    <w:p w14:paraId="2F8B8E8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7E715A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額度     : 003</w:t>
      </w:r>
    </w:p>
    <w:p w14:paraId="17357365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8989C1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1AA0E1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3EBE82B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短收    30</w:t>
      </w:r>
    </w:p>
    <w:p w14:paraId="4C36829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1,100                    8,100    溢收  30   短收     0            0</w:t>
      </w:r>
    </w:p>
    <w:p w14:paraId="623D24A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-9,130        1,000       -7,030        -1,100                   -8,100    溢收 -30   短收    30            0</w:t>
      </w:r>
    </w:p>
    <w:p w14:paraId="5EB3611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9,130       -1,000        7,030         1,000                    8,000    溢收 130   溢收   100          100</w:t>
      </w:r>
    </w:p>
    <w:p w14:paraId="22A1CF49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107/01/10 匯款轉帳           260                                                 300          300    短收  40   溢收    60          -40</w:t>
      </w:r>
    </w:p>
    <w:p w14:paraId="3499E203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-----------------------------------------------------------------------------------------------------------------------------------------</w:t>
      </w:r>
    </w:p>
    <w:p w14:paraId="0E8053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9,390       -1,000        7,030         1,000         300                 溢收  90   溢收    60           60</w:t>
      </w:r>
    </w:p>
    <w:p w14:paraId="6C086C0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1A24B46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>
        <w:rPr>
          <w:rFonts w:ascii="標楷體" w:eastAsia="標楷體" w:hAnsi="標楷體"/>
          <w:sz w:val="18"/>
          <w:szCs w:val="18"/>
        </w:rPr>
        <w:br w:type="page"/>
      </w:r>
    </w:p>
    <w:p w14:paraId="0D291934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lastRenderedPageBreak/>
        <w:t>額度     : 004</w:t>
      </w:r>
    </w:p>
    <w:p w14:paraId="7CB88E3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4F33F7BE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入帳日    交易內容   交易金額(A)   暫收轉帳(B)   償還本金(a)  償還利息(b)  償還費用(c)  應繳金額(R)  溢短收(X)  累溢短收(Y) 暫收差額(M)</w:t>
      </w:r>
    </w:p>
    <w:p w14:paraId="17B41D4D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   ---------------------  ------------------------   -------------------------------------   ----------   ---------------------- -----------</w:t>
      </w:r>
    </w:p>
    <w:p w14:paraId="73D4CE50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                                                                        溢收    10</w:t>
      </w:r>
    </w:p>
    <w:p w14:paraId="45FBCDDF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6815B2C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>訂正  107/01/03 匯款轉帳                     -1,000                     -1,000                   -1,000               溢收    10</w:t>
      </w:r>
    </w:p>
    <w:p w14:paraId="2377B902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107/01/03 匯款轉帳                      1,000                      1,000                    1,000               溢收    10</w:t>
      </w:r>
    </w:p>
    <w:p w14:paraId="43015738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/>
          <w:sz w:val="18"/>
          <w:szCs w:val="18"/>
        </w:rPr>
        <w:t xml:space="preserve"> -------------------------------------------------------------------------------------------------------------------------------------------</w:t>
      </w:r>
    </w:p>
    <w:p w14:paraId="257BE2DA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  <w:r w:rsidRPr="00DA2920">
        <w:rPr>
          <w:rFonts w:ascii="標楷體" w:eastAsia="標楷體" w:hAnsi="標楷體" w:hint="eastAsia"/>
          <w:sz w:val="18"/>
          <w:szCs w:val="18"/>
        </w:rPr>
        <w:t xml:space="preserve">                                              1,000                      1,000                    1,000               溢收    10</w:t>
      </w:r>
    </w:p>
    <w:p w14:paraId="1CBA8111" w14:textId="77777777" w:rsidR="00DA2920" w:rsidRPr="00DA2920" w:rsidRDefault="00DA2920" w:rsidP="00DA2920">
      <w:pPr>
        <w:rPr>
          <w:rFonts w:ascii="標楷體" w:eastAsia="標楷體" w:hAnsi="標楷體"/>
          <w:sz w:val="18"/>
          <w:szCs w:val="18"/>
        </w:rPr>
      </w:pPr>
    </w:p>
    <w:p w14:paraId="39F621AC" w14:textId="77777777" w:rsidR="00332656" w:rsidRPr="00FF693A" w:rsidRDefault="00332656" w:rsidP="00332656">
      <w:pPr>
        <w:rPr>
          <w:color w:val="FF0000"/>
        </w:rPr>
      </w:pP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                                 </w:t>
      </w:r>
      <w:r w:rsidR="003F0279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    </w:t>
      </w:r>
      <w:r w:rsidRPr="00FF693A">
        <w:rPr>
          <w:rFonts w:ascii="標楷體" w:eastAsia="標楷體" w:hAnsi="標楷體" w:hint="eastAsia"/>
          <w:color w:val="FF0000"/>
          <w:sz w:val="18"/>
          <w:szCs w:val="18"/>
        </w:rPr>
        <w:t xml:space="preserve">                          製表：○○○</w:t>
      </w:r>
    </w:p>
    <w:p w14:paraId="32769BAD" w14:textId="77777777" w:rsidR="00DA2920" w:rsidRPr="00DA2920" w:rsidRDefault="00DA2920" w:rsidP="0079650A">
      <w:pPr>
        <w:rPr>
          <w:rFonts w:ascii="標楷體" w:eastAsia="標楷體" w:hAnsi="標楷體"/>
          <w:sz w:val="18"/>
          <w:szCs w:val="18"/>
        </w:rPr>
      </w:pPr>
    </w:p>
    <w:p w14:paraId="0B3F0DAC" w14:textId="77777777" w:rsidR="00422C5C" w:rsidRPr="00DA2920" w:rsidRDefault="00422C5C" w:rsidP="0079650A">
      <w:pPr>
        <w:rPr>
          <w:rFonts w:ascii="標楷體" w:eastAsia="標楷體" w:hAnsi="標楷體"/>
          <w:sz w:val="18"/>
          <w:szCs w:val="18"/>
        </w:rPr>
        <w:sectPr w:rsidR="00422C5C" w:rsidRPr="00DA2920" w:rsidSect="00422C5C">
          <w:pgSz w:w="16838" w:h="11906" w:orient="landscape" w:code="9"/>
          <w:pgMar w:top="851" w:right="1418" w:bottom="851" w:left="737" w:header="567" w:footer="68" w:gutter="0"/>
          <w:pgNumType w:chapSep="enDash"/>
          <w:cols w:space="425"/>
          <w:docGrid w:type="linesAndChars" w:linePitch="360"/>
        </w:sectPr>
      </w:pPr>
    </w:p>
    <w:p w14:paraId="0CFC4073" w14:textId="77777777" w:rsidR="0079650A" w:rsidRPr="0079650A" w:rsidRDefault="0079650A" w:rsidP="00F81C5F">
      <w:pPr>
        <w:pStyle w:val="3"/>
        <w:numPr>
          <w:ilvl w:val="2"/>
          <w:numId w:val="22"/>
        </w:numPr>
        <w:rPr>
          <w:rFonts w:ascii="標楷體" w:hAnsi="標楷體"/>
        </w:rPr>
      </w:pPr>
      <w:bookmarkStart w:id="8114" w:name="_Toc134183803"/>
      <w:r>
        <w:rPr>
          <w:rFonts w:ascii="標楷體" w:hAnsi="標楷體" w:hint="eastAsia"/>
        </w:rPr>
        <w:lastRenderedPageBreak/>
        <w:t>報表清單</w:t>
      </w:r>
      <w:bookmarkEnd w:id="8114"/>
    </w:p>
    <w:p w14:paraId="444141C3" w14:textId="77777777" w:rsidR="00FD0BA6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7"/>
        <w:gridCol w:w="4402"/>
        <w:gridCol w:w="616"/>
        <w:gridCol w:w="657"/>
        <w:gridCol w:w="1367"/>
        <w:gridCol w:w="2645"/>
      </w:tblGrid>
      <w:tr w:rsidR="00F24271" w:rsidRPr="009C18D2" w14:paraId="50011CD3" w14:textId="77777777" w:rsidTr="00AD4E99">
        <w:trPr>
          <w:cantSplit/>
          <w:tblHeader/>
        </w:trPr>
        <w:tc>
          <w:tcPr>
            <w:tcW w:w="513" w:type="dxa"/>
            <w:shd w:val="clear" w:color="auto" w:fill="auto"/>
            <w:vAlign w:val="center"/>
          </w:tcPr>
          <w:p w14:paraId="1684A258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項次</w:t>
            </w:r>
          </w:p>
        </w:tc>
        <w:tc>
          <w:tcPr>
            <w:tcW w:w="4557" w:type="dxa"/>
            <w:shd w:val="clear" w:color="auto" w:fill="auto"/>
            <w:vAlign w:val="center"/>
          </w:tcPr>
          <w:p w14:paraId="7954CEE6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報表名稱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9251F4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格式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5ED5FC" w14:textId="77777777" w:rsidR="00F24271" w:rsidRPr="009C18D2" w:rsidRDefault="00F24271" w:rsidP="009C18D2">
            <w:pPr>
              <w:spacing w:line="320" w:lineRule="exact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報表週期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43DDF1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  <w:p w14:paraId="54A645A2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  <w:p w14:paraId="09CA44F3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  <w:p w14:paraId="2FC3E3BD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  <w:p w14:paraId="09048BC0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  <w:p w14:paraId="0E72002C" w14:textId="77777777" w:rsidR="00F24271" w:rsidRPr="009C18D2" w:rsidRDefault="00F24271" w:rsidP="009C18D2">
            <w:pPr>
              <w:adjustRightInd w:val="0"/>
              <w:snapToGrid w:val="0"/>
              <w:spacing w:line="20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7D4D09" w14:textId="77777777" w:rsidR="00F24271" w:rsidRPr="009C18D2" w:rsidRDefault="00F24271" w:rsidP="00AD4E99">
            <w:pPr>
              <w:adjustRightInd w:val="0"/>
              <w:snapToGrid w:val="0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備註</w:t>
            </w:r>
          </w:p>
        </w:tc>
      </w:tr>
      <w:tr w:rsidR="00F770BC" w:rsidRPr="009C18D2" w14:paraId="0027A3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5BB9A3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18792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法拍費用報表_借支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ED0E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5CF6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610A0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C9F779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F1957F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B4034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EE8D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法拍費用報表_依戶號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B2177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3A45D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9748E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D4143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5B5181E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5005C7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FA90D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呆帳戶法拍費用沖消明細表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93510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397AFD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40A298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AA678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D30280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F0493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3495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法拍費用季報表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6A3B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7EAF7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1E1424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F76D7D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DC154D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7C89A8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B9C84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金好客房貸專案加權平均利率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4501E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766673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92654C" w14:textId="77777777" w:rsidR="00F770BC" w:rsidRPr="009C18D2" w:rsidRDefault="00F770B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44F6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79231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E069D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4822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首撥加權平均利率排行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26A504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96B1E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3392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0988E2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1186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914C8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328AB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FFC7D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1B87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2EFD7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BE42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B33E2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76AF10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26E12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清償日報表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99C95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CD5BB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E2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04996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498B28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9552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9DE39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放款暫收款對帳-月調結表 帳務部分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放款暫收款對帳-月調結表 檔案部分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31FC3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A59F5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DE08B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016552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64BAF5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061101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C72809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可抵繳暫收款日餘額前後日差異比較表(明細)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3579E7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367E44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AC1F9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4615B0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7D43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6CE7A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0052F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可抵繳暫收款日餘額表(累計)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C222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70A2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8C9DA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881D2E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496A43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A4E21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A8302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810A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A3C45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0FAA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68BB9F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B41D93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CBAA79E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BD178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未兌現支票(不可抵繳)暫收款日餘額(累計)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3DCDD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20FC6D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4C165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0231E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FB23F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360EF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CE8A4E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0AC18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BAE435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59188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0F8D7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316543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374F5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8EAF52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CA9B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BD47C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77B74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BEB65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D38C11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CD0C94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968371A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其他傳票資料輸入(核心)之傳票明細(明細)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168F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977D85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B72D3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4D440F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AF7C0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53D6A3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5DF1CD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暫收款-火險費餘額表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11FCF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C238CF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E3C0C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6DB4B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43211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8DFEFF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7C304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每日暫收款傳票金額表(累計)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5459F4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B906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0749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74F043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1B581FD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D57F0A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C7776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火險保費借支未銷明細表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1A4932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700F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6D030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1A3B0C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2DE692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CA44D6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BF9564" w14:textId="77777777" w:rsidR="00F770BC" w:rsidRPr="009C18D2" w:rsidRDefault="00F770BC" w:rsidP="006A6300">
            <w:pPr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代收新產之火險及地震險保費明細表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火險及地震險費請款明細表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0D2FA63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C98B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DC25EF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A82028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74DDCF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9598CB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136216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催收款項-火險費 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A6C4A0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2233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19EB167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00898E1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F770BC" w:rsidRPr="009C18D2" w14:paraId="0A11F0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5FBADD" w14:textId="77777777" w:rsidR="00F770BC" w:rsidRPr="009C18D2" w:rsidRDefault="00F770BC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90B1FC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手工傳票日結單代傳票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火險保費明細表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08FA91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818DC8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8E3EE" w14:textId="77777777" w:rsidR="00F770BC" w:rsidRPr="009C18D2" w:rsidRDefault="00F770B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D1D17" w14:textId="77777777" w:rsidR="00F770BC" w:rsidRPr="009C18D2" w:rsidRDefault="00F770BC" w:rsidP="00AD4E99">
            <w:pPr>
              <w:tabs>
                <w:tab w:val="left" w:pos="788"/>
              </w:tabs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9C57FE" w:rsidRPr="009C18D2" w14:paraId="68705E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3D4218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1D776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撥款傳票（主管審核）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7B48D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7A7564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傳票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9A67FC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8174F4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改為撥款交易時產出(連結交易分錄清單)</w:t>
            </w:r>
          </w:p>
        </w:tc>
      </w:tr>
      <w:tr w:rsidR="009C57FE" w:rsidRPr="009C18D2" w14:paraId="1CB237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F2A89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3B27F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新光銀扣款件排行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79DB0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D50F6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BDF86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EE8007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5B07F96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04405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25F06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匯款暫存檔明細表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835C8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1961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7AB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1EA76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1F0B124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BF78AA1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8E34C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8AAA0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A9A72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7F8B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9117D9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6808D0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C8BECE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E4CA13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匯款轉帳失敗表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CD2175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D66CA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13FD4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E8F4EC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503AA2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443A70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2BDD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匯款總傳票明細表-依金額排序---(95102)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8E0A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90404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00136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F453A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0072C87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746CBB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7C27B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匯款總傳票明細表----(95103)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匯款總傳票明細表-依金額排序---(95103)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匯款總傳票明細表-依戶號---(95103)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0B58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430D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711A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12206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2AD366F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81796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1AA3FB" w14:textId="77777777" w:rsidR="009C57FE" w:rsidRPr="009C18D2" w:rsidRDefault="00662F3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11B16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ECF480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0B3AA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6D66AF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9C57FE" w:rsidRPr="009C18D2" w14:paraId="707836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210F22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E4E3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放款部服務課撥款傳票總表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D1A622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3530E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A24F7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F1C2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2E720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DDEB04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8DE8C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匯款單明細表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放款部服務課撥款明細表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匯款申請書代收入傳票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27B22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91FF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7BEBE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58DA1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功能取消</w:t>
            </w:r>
          </w:p>
        </w:tc>
      </w:tr>
      <w:tr w:rsidR="009C57FE" w:rsidRPr="009C18D2" w14:paraId="7F4069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D1AFE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56377D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LNW171E-滯繳件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9B9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4729E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1200A7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3D645E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6F3BB5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25D166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DF308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產生即將變動利率資料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56DD7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7B712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B0CB4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73EC43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63BB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0AA51E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1615D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51A98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E1B5F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0F0885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6A1D9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9C57FE" w:rsidRPr="009C18D2" w14:paraId="72A742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316329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DB615CE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6F47B2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11E3290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8668F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74F352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批次自動作業,無須上傳</w:t>
            </w:r>
          </w:p>
        </w:tc>
      </w:tr>
      <w:tr w:rsidR="009C57FE" w:rsidRPr="009C18D2" w14:paraId="0CE604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BEF8B5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57E83B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750D46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8B419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5F63B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4FFA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批次自動產生</w:t>
            </w:r>
          </w:p>
        </w:tc>
      </w:tr>
      <w:tr w:rsidR="009C57FE" w:rsidRPr="009C18D2" w14:paraId="288DE00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3E3B07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6B80B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LNW171E-正常件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434D799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FE57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53F59A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020530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0E6638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5D81AFF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09A28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定期機動調整明細表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76AB1F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8FC6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9B01821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9AA2D8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9C57FE" w:rsidRPr="009C18D2" w14:paraId="230AC8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287B103" w14:textId="77777777" w:rsidR="009C57FE" w:rsidRPr="009C18D2" w:rsidRDefault="009C57FE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A9E6C7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LNW171E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33FA3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9D221C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327A77" w14:textId="77777777" w:rsidR="009C57FE" w:rsidRPr="009C18D2" w:rsidRDefault="009C57FE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9C18D2"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910F75" w14:textId="77777777" w:rsidR="009C57FE" w:rsidRPr="009C18D2" w:rsidRDefault="009C57FE" w:rsidP="00AD4E99">
            <w:pPr>
              <w:adjustRightInd w:val="0"/>
              <w:snapToGrid w:val="0"/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1C11F9E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FB6190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EA77E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利率調整上傳檔轉檔作業（錯誤清單）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利率調整上傳檔轉檔作業（上傳檔案 PCS009P 內容 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5F33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5158B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C4E0A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EB831F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AD8D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DE5BE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53926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利率調整-批次更新作業（未調整明細表）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利率調整-批次更新作業（調整明細表）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242D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035D0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15A825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E066EA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FDA5BC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0F59B3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0F0FCC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定期機動利率_選件&amp;調整（未調整明細表）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定期機動利率_選件&amp;調整（錯誤清單）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定期機動利率_選件&amp;調整（調整明細表）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定期機動利率_選件&amp;調整（所有挑選資料）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1DFC1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15DC99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0C67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E0D1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4B03DDA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FDCA1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BFBF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利率調整檢核表－ 未全額度同步者（機動）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利率調整檢核表－ 未全額度同步者（定期機動）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71779B1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AA47DE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7ED17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336DE87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5DF483A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5B05C4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4F90F9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機動利率異常資料檢核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1D7D02C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5A0A4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499EB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F5A8030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50E2B85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6AC1A9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9421C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定期機動異常資料檢核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E0774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4DC50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8C784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EDEB5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個別調整利率查詢</w:t>
            </w:r>
          </w:p>
        </w:tc>
      </w:tr>
      <w:tr w:rsidR="004060A8" w:rsidRPr="009C18D2" w14:paraId="4D10D5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C5F14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C6730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暫收支票明細表（ 未兌現）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36E65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530B1C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8206B38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BE13F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4060A8" w:rsidRPr="009C18D2" w14:paraId="5DEF5D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9E1493A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C2FC9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支票兌現轉帳總傳票明細表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6090AF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C9B5806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8CBED7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881FDB8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E2FD6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F03E26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58D1C5D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員工扣薪設定檢核表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85C61E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0E5EC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5748D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91672C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4060A8" w:rsidRPr="009C18D2" w14:paraId="363E506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C402772" w14:textId="77777777" w:rsidR="004060A8" w:rsidRPr="009C18D2" w:rsidRDefault="004060A8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43622F2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帳管費扣薪明細表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E77249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18223A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E5DE63" w14:textId="77777777" w:rsidR="004060A8" w:rsidRDefault="004060A8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917B92" w14:textId="77777777" w:rsidR="004060A8" w:rsidRDefault="004060A8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86F61B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F9F5A62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5B28B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3590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E43CE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25A1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47FAD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5A2FB0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05D373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8DAE4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64C3C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0B749D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29783F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AE2E36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75C1377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285762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513640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扣薪媒體印表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407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A08EE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96A35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05D4C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04AF09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0793077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4F81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員工扣薪下傳明細表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EF0A76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7124D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C9FFD8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D728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4934D89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08408E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9A171C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非１５日薪扣薪媒體回傳作業（更新成功明細表）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非１５日薪扣薪媒體回傳作業（失敗明細表）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6081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C0B0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4496E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5F25AA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3E5563" w:rsidRPr="009C18D2" w14:paraId="3E152F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6670BA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FF4ECF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員工扣薪總傳票明細表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火險費沖銷明細表（員工扣薪）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47F40B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E2FE34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3EFA8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E1E5E52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A88D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1040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4B139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銀行扣款檔明細表 契變手續費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 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5FBD6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F1451A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F4AA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F3E9360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5E5E583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533B0C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0D009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郵局扣款檢核表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CDC9A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2A2FFD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  <w:r w:rsidR="006023C3" w:rsidRPr="006023C3">
              <w:rPr>
                <w:rFonts w:ascii="標楷體" w:eastAsia="標楷體" w:hAnsi="標楷體" w:hint="eastAsia"/>
                <w:sz w:val="16"/>
                <w:szCs w:val="16"/>
              </w:rPr>
              <w:t>(固定日)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7FCE22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13C44C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118F55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6A6608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D92203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銀行扣款媒體明細表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郵局扣款未授權明細表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4FAB68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38AF3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A75D0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A7986D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銀行扣款(媒體製作)</w:t>
            </w:r>
          </w:p>
        </w:tc>
      </w:tr>
      <w:tr w:rsidR="003E5563" w:rsidRPr="009C18D2" w14:paraId="012BCFD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D9A3E1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70D59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BFD0F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BF460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EF49C5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EDFDBB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3E5563" w:rsidRPr="009C18D2" w14:paraId="30F71D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D05986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C071FE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ＰＣ上傳銀行扣款檔檢核明細表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860BFEB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AF836C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51933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8860D1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3E5563" w:rsidRPr="009C18D2" w14:paraId="2968642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375119" w14:textId="77777777" w:rsidR="003E5563" w:rsidRPr="009C18D2" w:rsidRDefault="003E5563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C2EEFBE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銀行扣款失敗明細表 -- 郵局扣款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B026B0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C8FF88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FFFD31" w14:textId="77777777" w:rsidR="003E5563" w:rsidRDefault="003E5563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A11325" w14:textId="77777777" w:rsidR="003E5563" w:rsidRDefault="003E5563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001DF5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D82E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F8C8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銀扣失敗五萬元以上報表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C3EE9A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7EC31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4CD2F8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62C4A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E02BD0">
              <w:rPr>
                <w:rFonts w:ascii="標楷體" w:eastAsia="標楷體" w:hAnsi="標楷體" w:hint="eastAsia"/>
                <w:sz w:val="20"/>
                <w:szCs w:val="20"/>
              </w:rPr>
              <w:t>增加擔保品地區別</w:t>
            </w:r>
          </w:p>
        </w:tc>
      </w:tr>
      <w:tr w:rsidR="00E44166" w:rsidRPr="009C18D2" w14:paraId="66256D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862779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93CE3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一年內新貸件扣款失敗表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5B6983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EB757B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069FC5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C1B6F" w14:textId="77777777" w:rsidR="00E44166" w:rsidRDefault="00E44166" w:rsidP="00F4398B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1516C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4E5E0C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ECE4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銀行存款不足明信片列印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0C6A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5231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35ED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E188F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1C6546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C746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DE8F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3770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D9D2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7E27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5CE2DF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7688CC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A05D3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325CF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銀扣火險成功期款失敗之清單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A90D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6A6E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A27B6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A1B9F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29BD40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ED89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CB8F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銀行扣款總傳票明細表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銀行扣款總傳票明細表（火險費）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4383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06C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1E2EE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FB0A0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069AA1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70CA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1EC48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6618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D72A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8AC6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E1202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05CBBE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28F9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FF7A6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媒體授權製作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B657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4638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F6A4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0B9E7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ACH授權資料查詢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郵局授權資料查詢</w:t>
            </w:r>
          </w:p>
        </w:tc>
      </w:tr>
      <w:tr w:rsidR="00E44166" w:rsidRPr="009C18D2" w14:paraId="139D3A8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600BE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B616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E7E5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91D2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94E24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E7AB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3B283F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DC0F1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3B8C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授權狀態更新作業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9CC9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A726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331F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54E6D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5A7774A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081FC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B8F7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車馬費發放明細表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F255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B979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69D2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AAB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EB51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C22C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3D15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票據明細表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6435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C6DE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FC53B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8829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88F0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09F4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F3F6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F3D0B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3E7FB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A310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A9BB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26AF4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7AD6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7304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傳票媒體明細表-櫃員編號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7995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75D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C389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E74E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01010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1F4B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98A3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產生授權資料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0BC16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B66D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94C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37F6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產生ACH授權提出資料</w:t>
            </w:r>
          </w:p>
        </w:tc>
      </w:tr>
      <w:tr w:rsidR="00E44166" w:rsidRPr="009C18D2" w14:paraId="2BB336C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5906F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11C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授權媒體製作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1E60C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6DD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0A6B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DDCD3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ACH授權資料建檔</w:t>
            </w:r>
          </w:p>
        </w:tc>
      </w:tr>
      <w:tr w:rsidR="00E44166" w:rsidRPr="009C18D2" w14:paraId="49DBEBD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54835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41C9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ＰＣ上傳授權提回檔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CCCF4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DC82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7E0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286C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上傳授權提回檔</w:t>
            </w:r>
          </w:p>
        </w:tc>
      </w:tr>
      <w:tr w:rsidR="00E44166" w:rsidRPr="009C18D2" w14:paraId="08E720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F3C6B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1C11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授權成功更新作業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D881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F438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2827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8A7CE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銀扣授權明細查詢</w:t>
            </w:r>
          </w:p>
        </w:tc>
      </w:tr>
      <w:tr w:rsidR="00E44166" w:rsidRPr="009C18D2" w14:paraId="6FCCDC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DF8C3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C12CB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ACH扣款檔明細表（火險）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07B7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0B6C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3FF0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FE09D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1FBD94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244DC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C88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ACH扣款檔明細表（契變手續費）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ACH扣款檔明細表（帳管費）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ACH扣款檔明細表（期款）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F4996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200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00E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2D0CF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7D3D36A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6F781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03095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ACH扣款金額異常報表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2E6DC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96B8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A1E8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CF56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銀行扣款檔資料查詢</w:t>
            </w:r>
          </w:p>
        </w:tc>
      </w:tr>
      <w:tr w:rsidR="00E44166" w:rsidRPr="009C18D2" w14:paraId="56A1AE7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6EF5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F910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銀行扣款前簡訊通知作業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EFAA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5F7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A72E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FB8FB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 扣款前簡訊傳送作業</w:t>
            </w:r>
          </w:p>
        </w:tc>
      </w:tr>
      <w:tr w:rsidR="00E44166" w:rsidRPr="009C18D2" w14:paraId="09949EB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AEB26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FF8C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ACH扣款媒體明細表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C313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DFFB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CEDA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B291EB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銀行扣款(媒體製作)</w:t>
            </w:r>
          </w:p>
        </w:tc>
      </w:tr>
      <w:tr w:rsidR="00E44166" w:rsidRPr="009C18D2" w14:paraId="251EBE2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9AA5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8D009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上傳ACH扣款檔檢核明細表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FD8D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29FB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DF0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1E83AA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入帳檔上傳作業</w:t>
            </w:r>
          </w:p>
        </w:tc>
      </w:tr>
      <w:tr w:rsidR="00E44166" w:rsidRPr="009C18D2" w14:paraId="118306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770F1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2E5CD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ACH扣款失敗報表--新光銀行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50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A3E89E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3D3F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C3AAF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整批入帳明細查詢</w:t>
            </w:r>
          </w:p>
        </w:tc>
      </w:tr>
      <w:tr w:rsidR="00E44166" w:rsidRPr="009C18D2" w14:paraId="495AE29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A98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4297D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ACH扣款總傳票明細表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C88A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FED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C9E3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2DD5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日結明細查詢</w:t>
            </w:r>
          </w:p>
        </w:tc>
      </w:tr>
      <w:tr w:rsidR="00E44166" w:rsidRPr="009C18D2" w14:paraId="21311D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EB2F1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EA7B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ACH扣款不成功簡訊通知作業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9F3A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9A2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33CD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2C5E7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570B9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40C86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554A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逾放處理催收地址明細表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17C8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7E17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5057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27D65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0BA1C1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658CD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D898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逾放處理催收明細表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5D62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8B14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A37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78B07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</w:t>
            </w:r>
          </w:p>
        </w:tc>
      </w:tr>
      <w:tr w:rsidR="00E44166" w:rsidRPr="009C18D2" w14:paraId="5ED857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9474A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4BA6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逾期及轉催收件統計表_大額件(五千萬以上)客戶明細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2526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D91D9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F53A4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6EA11FB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查詢取代，</w:t>
            </w:r>
          </w:p>
          <w:p w14:paraId="5CC0786A" w14:textId="77777777" w:rsidR="00E44166" w:rsidRPr="007413AF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依[案件查詢]1:逾期金額查詢-設子項目</w:t>
            </w:r>
          </w:p>
        </w:tc>
      </w:tr>
      <w:tr w:rsidR="00E44166" w:rsidRPr="009C18D2" w14:paraId="2A7A8E0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93073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88C9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逾期及轉催收件統計表_大額件(五千萬以上)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AF0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DC01B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D912E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B85AA7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6AFAF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A6DEA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8B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逾期及轉催收件統計表_各年度撥款件統計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ADB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E5BE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160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581FC0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FCD0A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FA275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C348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逾期及轉催收件統計表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5C372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11A5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F92C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2622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經辦改為房貸專員</w:t>
            </w:r>
          </w:p>
        </w:tc>
      </w:tr>
      <w:tr w:rsidR="00E44166" w:rsidRPr="009C18D2" w14:paraId="160515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DCB97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C398D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B5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54A9EC8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BA34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47818EC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1.上月底應繳資料及本月份</w:t>
            </w:r>
          </w:p>
          <w:p w14:paraId="2E60EB9B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2.[入帳金額]為客戶當月匯</w:t>
            </w:r>
          </w:p>
          <w:p w14:paraId="573B52E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3.[實收總額]欄位取消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4.新欄位[火險費]含火險費</w:t>
            </w:r>
          </w:p>
          <w:p w14:paraId="19E9421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用、催收火險費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5.新欄位[法務費]含法務費</w:t>
            </w:r>
          </w:p>
          <w:p w14:paraId="249926B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用、催收法務費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6.上月以前之資料應至報表</w:t>
            </w:r>
          </w:p>
          <w:p w14:paraId="226F74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7.隨機列印即時報表,輸入</w:t>
            </w:r>
          </w:p>
          <w:p w14:paraId="28C7DA0E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72296BA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13648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04E4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C242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C74A9E2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A5F6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3F43D4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  <w:p w14:paraId="7BE0D4F7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2.上月底應繳資料及本月份</w:t>
            </w:r>
          </w:p>
          <w:p w14:paraId="7B56FCD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入帳資料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3.[入帳金額]含入帳之本</w:t>
            </w:r>
          </w:p>
          <w:p w14:paraId="532EC0B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金、利息、違約金，</w:t>
            </w:r>
          </w:p>
          <w:p w14:paraId="43A3E2A7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其中本金利息含短收款；</w:t>
            </w:r>
          </w:p>
          <w:p w14:paraId="013B0706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不含溢收款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4.[暫收金額]、[實收總額]</w:t>
            </w:r>
          </w:p>
          <w:p w14:paraId="5089294D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欄位取消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5.上月以前之資料應至報表</w:t>
            </w:r>
          </w:p>
          <w:p w14:paraId="39024AB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區取得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6.隨機列印即時報表,輸入</w:t>
            </w:r>
          </w:p>
          <w:p w14:paraId="27F80D78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月初至當日之日期區間</w:t>
            </w:r>
          </w:p>
        </w:tc>
      </w:tr>
      <w:tr w:rsidR="00E44166" w:rsidRPr="009C18D2" w14:paraId="0D30370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144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CE67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逾期成果統計表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751D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2F6B8E3" w14:textId="77777777" w:rsidR="00E44166" w:rsidRDefault="00E44166" w:rsidP="006023C3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1FB19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EC882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  <w:r w:rsidRPr="00827B10">
              <w:rPr>
                <w:rFonts w:ascii="標楷體" w:eastAsia="標楷體" w:hAnsi="標楷體" w:hint="eastAsia"/>
                <w:sz w:val="20"/>
                <w:szCs w:val="20"/>
              </w:rPr>
              <w:t>催收成果統計表</w:t>
            </w:r>
          </w:p>
        </w:tc>
      </w:tr>
      <w:tr w:rsidR="00E44166" w:rsidRPr="009C18D2" w14:paraId="3D929D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BAFE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BC91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放款部匯款明細傳票(彙總)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2BC8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AE6A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2342C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A4064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日結彙計查詢</w:t>
            </w:r>
          </w:p>
        </w:tc>
      </w:tr>
      <w:tr w:rsidR="00E44166" w:rsidRPr="009C18D2" w14:paraId="5524A5E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9FD6D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01A4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核心日結單代傳票列印(000 全帳冊)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核心日結單代傳票列印(201 利變Ａ帳冊)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傳票媒體明細表(核心)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傳票媒體總表（核心）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傳票媒體明細表-交易序號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傳票媒體明細表-櫃員編號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放款部日計表（核心）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1B93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1E63A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6CE6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D4DCB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核心傳票媒體檔產生作業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傳票媒體明細表（核心）</w:t>
            </w:r>
          </w:p>
        </w:tc>
      </w:tr>
      <w:tr w:rsidR="00E44166" w:rsidRPr="009C18D2" w14:paraId="1477B44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FE9D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FCD6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銀行存款媒體明細表（核心）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BFB0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D27C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EC07B5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08053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9DA7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4B4C7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C0B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整批利率變更 成功明細表 (測試)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整批利率變更 失敗明細表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39C2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F170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D64B2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B1B552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92D34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2D1C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9ADB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火險詢價上傳檔轉檔作業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D317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2771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398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9FCA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6382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4B38C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ECCFE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火險詢價重複投保報表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火險詢價重複投保報表 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不同年月重複投保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火險詢價重複投保-戶號建物 同年月重複投保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48C1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3E1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346B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1B2A7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A2AAB6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78EB4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E73A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續保資料錯誤明細表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1BFA2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C414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064F9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B295D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8BB679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FE498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357F2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火險最終保單上傳更新作業 (錯誤清單)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058B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C661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A3ED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3CE345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6274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80FDB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7923F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保費、保單未完成檢核表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A3B2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F5D4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DED4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E8F37F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2251AE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1DB75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A102D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額度無保單檢核表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9AD47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A6B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2DEC4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14C06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804DFC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6360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BD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放款授信日報表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4C7B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9C3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FE9E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406129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5009033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E09F8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831E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檔案資料變更日報表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4673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DDBAC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F87384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87C12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改用查詢方式</w:t>
            </w:r>
          </w:p>
        </w:tc>
      </w:tr>
      <w:tr w:rsidR="00E44166" w:rsidRPr="009C18D2" w14:paraId="03335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4CCB12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B58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顧客查詢管控報表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A17B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7051A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9E71F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AF2D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改刷主管卡,列入刷卡理由查詢</w:t>
            </w:r>
          </w:p>
        </w:tc>
      </w:tr>
      <w:tr w:rsidR="00E44166" w:rsidRPr="009C18D2" w14:paraId="263B7AA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354C1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B5B4F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ECAD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C4B59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780B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254472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E1DD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DCB1A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9755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放款明細餘額總表(日)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3B1BB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45FEB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D8B60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CC122B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D2B8C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0FD539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17BF0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辦理無自用住宅購買自用住宅放款戶數及金額統計表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ACE6C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30E9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80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190D9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B7CF0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AAAECB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48A4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FE5BD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93AC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428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36D19A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關帳後</w:t>
            </w:r>
          </w:p>
        </w:tc>
      </w:tr>
      <w:tr w:rsidR="00E44166" w:rsidRPr="009C18D2" w14:paraId="4FB0FE9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13311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501D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關係人放款餘額總表--一般帳戶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關係人放款餘額總表--全部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8583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B19CD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7ECB9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9B30E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5BB855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22CDE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2E1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預警系統申請作業 房貸專案放款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放款餘額總表--全部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1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49FE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A67A7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0B548E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F8551F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F71A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CF973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撥款/還款金額比較月報表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E7D7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497C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411C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5001B73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1.資料是去年及本年度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2.改分個金/企金/企金自然</w:t>
            </w:r>
          </w:p>
          <w:p w14:paraId="6029D2B5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人</w:t>
            </w:r>
          </w:p>
        </w:tc>
      </w:tr>
      <w:tr w:rsidR="00E44166" w:rsidRPr="009C18D2" w14:paraId="284458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A6D7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3954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1A74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70C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A7C0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969E5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708C0FD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0BAB9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C35E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D141F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0316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76F1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0E241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0B6259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84800B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4F8E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074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52C2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F1F8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D325E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42A55C0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02EA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5DDFB3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A47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750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FAF0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E04AE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查詢日期區間</w:t>
            </w:r>
          </w:p>
        </w:tc>
      </w:tr>
      <w:tr w:rsidR="00E44166" w:rsidRPr="009C18D2" w14:paraId="2A1F77F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CC92F0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1EA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放款餘額及財收統計表-企金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放款餘額及財收統計表-非企金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15BD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200C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69294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53E13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1.產生利息收入(實收)明細</w:t>
            </w:r>
          </w:p>
          <w:p w14:paraId="4CF33AB1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檔LNW63A3P 給會計師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2.依據通路別:企金/非企金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3.查詢日期區間</w:t>
            </w:r>
          </w:p>
        </w:tc>
      </w:tr>
      <w:tr w:rsidR="00E44166" w:rsidRPr="009C18D2" w14:paraId="656394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4AD6A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1A02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E306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6E98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BEB73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2ABD9AE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1.[基本利率]欄位改為商品</w:t>
            </w:r>
          </w:p>
          <w:p w14:paraId="25CAC041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代號 ;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2.[應完成日]欄位為到期日</w:t>
            </w:r>
          </w:p>
          <w:p w14:paraId="6E3E417F" w14:textId="77777777" w:rsidR="00E44166" w:rsidRPr="006023C3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前15天</w:t>
            </w:r>
          </w:p>
        </w:tc>
      </w:tr>
      <w:tr w:rsidR="00E44166" w:rsidRPr="009C18D2" w14:paraId="6C6BB1F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84CA91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EA5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長中短期放款到期追蹤表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7194B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065D8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1F9C8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C5E84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F3DEA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A97654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D168F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寬限到期明細表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587ED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B809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4519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E7A464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1.每月第2營業日印後2個</w:t>
            </w:r>
          </w:p>
          <w:p w14:paraId="2B9A63E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5CF6502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或列印到下次調整日之前</w:t>
            </w:r>
          </w:p>
          <w:p w14:paraId="706DE8D1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43899568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10359DD0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7A2093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B249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BB96A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列印到期通知單之清單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長中短期放款到期明細表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通知單列印成功之清單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364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D0E59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D040C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708F61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全部歸戶結束時列印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1.每月第2營業日印後4個</w:t>
            </w:r>
          </w:p>
          <w:p w14:paraId="6C39475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 , 必印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2.繳息通知單列印最近6期 </w:t>
            </w:r>
          </w:p>
          <w:p w14:paraId="6C71C86A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或 列印到下次調整日之</w:t>
            </w:r>
          </w:p>
          <w:p w14:paraId="64226A30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前一期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3.新套版格式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4.清單依[通知方式]分頁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5.以交易輸入日期區間及戶</w:t>
            </w:r>
          </w:p>
          <w:p w14:paraId="1750B1FF" w14:textId="77777777" w:rsidR="00E44166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號為鍵值列印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6.加入[應注意事項清單]提</w:t>
            </w:r>
          </w:p>
          <w:p w14:paraId="0DC92F19" w14:textId="77777777" w:rsidR="00E44166" w:rsidRPr="006023C3" w:rsidRDefault="00E44166" w:rsidP="006023C3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醒此份報表為必印</w:t>
            </w:r>
          </w:p>
        </w:tc>
      </w:tr>
      <w:tr w:rsidR="00E44166" w:rsidRPr="009C18D2" w14:paraId="678D9E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EB5F95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2B71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放款利息收入成長表--實收基礎--一般帳戶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放款利息收入成長表--實收基礎--利變B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放款利息收入成長表--實收基礎--傳統A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放款利息收入成長表--實收基礎--全部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BB2B3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1A223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43E49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4A80DBF" w14:textId="77777777" w:rsidR="00E44166" w:rsidRDefault="00E44166" w:rsidP="006023C3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1.當年度1月份至當月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2.帳冊別分頁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3.顧客檔企金別:</w:t>
            </w:r>
          </w:p>
          <w:p w14:paraId="6E245F1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[房貸]=0-個金,</w:t>
            </w:r>
          </w:p>
          <w:p w14:paraId="04617F6E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[企金]=1-企金＆2-企金</w:t>
            </w:r>
          </w:p>
          <w:p w14:paraId="2B6252BD" w14:textId="77777777" w:rsidR="00E44166" w:rsidRDefault="00E44166" w:rsidP="00CA1C4C">
            <w:pPr>
              <w:spacing w:line="280" w:lineRule="exact"/>
              <w:ind w:firstLineChars="450" w:firstLine="9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4.轉催收款時的催收利息</w:t>
            </w:r>
          </w:p>
          <w:p w14:paraId="760CE3D7" w14:textId="77777777" w:rsidR="00E44166" w:rsidRPr="006023C3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(已認列利息)</w:t>
            </w:r>
          </w:p>
        </w:tc>
      </w:tr>
      <w:tr w:rsidR="00E44166" w:rsidRPr="009C18D2" w14:paraId="1767076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0198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4AE97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BFC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xlsx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37660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510B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38F6F6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77265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947BB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95B3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B9768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8A26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0E36C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0EDD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依期限別 ,必印</w:t>
            </w:r>
          </w:p>
        </w:tc>
      </w:tr>
      <w:tr w:rsidR="00E44166" w:rsidRPr="009C18D2" w14:paraId="24788E0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B7F83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BAE7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利息違約金減免明細表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4900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29B20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D7B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7F25D1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1.改查詢交易輸入日期區間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2.減免金額適用之主管核可</w:t>
            </w:r>
          </w:p>
          <w:p w14:paraId="47DA804B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層級以參數方式設定</w:t>
            </w:r>
          </w:p>
        </w:tc>
      </w:tr>
      <w:tr w:rsidR="00E44166" w:rsidRPr="009C18D2" w14:paraId="250BA08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ED28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8305E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LNWLCTP已撥款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全帳冊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核心日結單代傳票列印 利變A帳冊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2A1767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4BB6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E925C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FFAD6B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LNWLCTP.xlsx(未撥款)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LNWLCAP.xlsx(已撥款)</w:t>
            </w:r>
          </w:p>
        </w:tc>
      </w:tr>
      <w:tr w:rsidR="00E44166" w:rsidRPr="009C18D2" w14:paraId="56B2188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9BBB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4384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放款餘額利率分佈表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14E13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403C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500D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24468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E8BE23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65014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2EF37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應收利息帳齡分析表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2FCA4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704E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18452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70CD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改出帳,用銷帳碼區分帳齡</w:t>
            </w:r>
          </w:p>
        </w:tc>
      </w:tr>
      <w:tr w:rsidR="00E44166" w:rsidRPr="009C18D2" w14:paraId="555AB5E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77303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258ED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D0E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7EDC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CC63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B1590A5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[帳面價值]=餘額</w:t>
            </w:r>
          </w:p>
        </w:tc>
      </w:tr>
      <w:tr w:rsidR="00E44166" w:rsidRPr="009C18D2" w14:paraId="40E17A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402107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3EE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金檢報表（放款種類表)非關係自然人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金檢報表（放款種類表)非關係法人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金檢報表（放款種類表)關係自然人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金檢報表（放款種類表)關係法人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E50326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AADF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3FC26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126840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</w:t>
            </w:r>
            <w:r w:rsidRPr="004E7376">
              <w:rPr>
                <w:rFonts w:ascii="標楷體" w:eastAsia="標楷體" w:hAnsi="標楷體" w:hint="eastAsia"/>
                <w:sz w:val="20"/>
                <w:szCs w:val="20"/>
              </w:rPr>
              <w:t>金檢報表(放款種類表)</w:t>
            </w:r>
          </w:p>
          <w:p w14:paraId="61362FDF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合併</w:t>
            </w:r>
          </w:p>
          <w:p w14:paraId="76D768EE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2.[帳面價值]=餘額</w:t>
            </w:r>
          </w:p>
        </w:tc>
      </w:tr>
      <w:tr w:rsidR="00E44166" w:rsidRPr="009C18D2" w14:paraId="1C5AB9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520C84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5AF70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平均利率月報表(總表)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平均利率月報表(企金)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平均利率月報表(房貸)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平均利率月報表--企金通路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平均利率月報表--非企金通路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886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1498F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3D6E5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BF9A76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1.企金+企金自然人+個金</w:t>
            </w:r>
          </w:p>
          <w:p w14:paraId="7A956EF0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(房貸)=總表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2.非企金通路+企金通路</w:t>
            </w:r>
          </w:p>
          <w:p w14:paraId="51CDF7BB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=總表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3.月底餘額與月底利率的加</w:t>
            </w:r>
          </w:p>
          <w:p w14:paraId="65A5953A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權平均計算</w:t>
            </w:r>
          </w:p>
        </w:tc>
      </w:tr>
      <w:tr w:rsidR="00E44166" w:rsidRPr="009C18D2" w14:paraId="53C3BD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7EA46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876C2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放款餘額明細表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F0F13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05A4F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9E7A2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C0FD5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E3615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595C2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A31FD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信用曝險分佈報表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ADA82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CE0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C13E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98F016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B29F7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EA635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F1E4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客戶往來交易明細表_非催收件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C8E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8896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7F9F9F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F80A5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客戶往來交易明細表</w:t>
            </w:r>
          </w:p>
        </w:tc>
      </w:tr>
      <w:tr w:rsidR="00E44166" w:rsidRPr="009C18D2" w14:paraId="272E901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09CD14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B1669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轉催收明細總表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5E7220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F11B7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BFF3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E8F5E7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符合下月轉催收條件</w:t>
            </w:r>
          </w:p>
        </w:tc>
      </w:tr>
      <w:tr w:rsidR="00E44166" w:rsidRPr="009C18D2" w14:paraId="013886B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059741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C6FAE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業務專辦照顧十八個月明細表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6956A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19373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692F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D46690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BFF19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094EB6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C17AE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滯繳客戶明細表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產生放款本息攤還表暨繳息通知單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9BBD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D055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5AC3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415D27B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1.印表交易篩選條件不含</w:t>
            </w:r>
          </w:p>
          <w:p w14:paraId="44389811" w14:textId="77777777" w:rsidR="00E44166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[起迄站別]&amp;[專辦];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戶號改必須輸入,不可輸</w:t>
            </w:r>
          </w:p>
          <w:p w14:paraId="4A2EA6C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入區間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</w:t>
            </w: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應繳日7天後產生，含匯</w:t>
            </w:r>
          </w:p>
          <w:p w14:paraId="7AC121FE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款、銀扣及員工扣薪(限約</w:t>
            </w:r>
          </w:p>
          <w:p w14:paraId="5E41F738" w14:textId="77777777" w:rsidR="00E44166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定扣薪)，日終關帳前必須</w:t>
            </w:r>
          </w:p>
          <w:p w14:paraId="23B6198E" w14:textId="77777777" w:rsidR="00E44166" w:rsidRPr="00CA1C4C" w:rsidRDefault="00E44166" w:rsidP="00E44166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E24F06">
              <w:rPr>
                <w:rFonts w:ascii="標楷體" w:eastAsia="標楷體" w:hAnsi="標楷體" w:hint="eastAsia"/>
                <w:sz w:val="20"/>
                <w:szCs w:val="20"/>
              </w:rPr>
              <w:t>列印</w:t>
            </w:r>
          </w:p>
        </w:tc>
      </w:tr>
      <w:tr w:rsidR="00E44166" w:rsidRPr="009C18D2" w14:paraId="5CD6EB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90968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EC291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F2167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511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F7DD0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8B6EE0B" w14:textId="77777777" w:rsidR="00E44166" w:rsidRDefault="00E44166" w:rsidP="00CA1C4C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61EE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1AF6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5C4EC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首次撥款審核資料表(自然人)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469D3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909B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0728E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1B9B50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70B6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02BB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99A4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產生放款本息攤還表暨繳息通知單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存入憑條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573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7996A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8F57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D29034F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印表交易篩選條件:戶號改必須輸入,不可輸入區間</w:t>
            </w:r>
          </w:p>
        </w:tc>
      </w:tr>
      <w:tr w:rsidR="00E44166" w:rsidRPr="009C18D2" w14:paraId="26C58C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11886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AB615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房屋擔保借款繳息清單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CC212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85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32E84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05E8E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印表交易篩選條件改輸入[戶號],[用途別],[繳息期間]</w:t>
            </w:r>
          </w:p>
        </w:tc>
      </w:tr>
      <w:tr w:rsidR="00E44166" w:rsidRPr="009C18D2" w14:paraId="5ADD044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B5E55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2B0B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貸款餘額證明書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253B5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059A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B03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66708C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1.截至日期 : 截至本日或</w:t>
            </w:r>
          </w:p>
          <w:p w14:paraId="69C8E3EE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結清日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2.結清戶新格式</w:t>
            </w:r>
          </w:p>
        </w:tc>
      </w:tr>
      <w:tr w:rsidR="00E44166" w:rsidRPr="009C18D2" w14:paraId="61BFFF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FA7B1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35258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傳票列印（Ａ４）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EE48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614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0904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B0FA1D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1047A8E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DA9A3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00144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支出傳票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收入傳票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還本收據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繳息收據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B991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8FD1B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2036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BDE7553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只列印企金戶的[還本收據]&amp;[繳息收據]</w:t>
            </w:r>
          </w:p>
        </w:tc>
      </w:tr>
      <w:tr w:rsidR="00E44166" w:rsidRPr="009C18D2" w14:paraId="1B9BDE6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275EC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6C40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傳票列印(A4)核心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E216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7E71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1C87F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D8B4C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改查詢[交易分錄清單]</w:t>
            </w:r>
          </w:p>
        </w:tc>
      </w:tr>
      <w:tr w:rsidR="00E44166" w:rsidRPr="009C18D2" w14:paraId="190F79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5AF0F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01AA2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暫收支票收據列印（個人戶）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2EA15A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4C8B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8E52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03D50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85E35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1AB900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DC20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LNM34AP_IAS39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F752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62CBA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FF7F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0C7B457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4E7F60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130116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17B5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LNM34BP_IAS39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4A7DF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73FE9A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F251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3DD0C8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71DFE9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7B056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FE22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LNM34CP_IAS39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A6F2B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5E177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5C165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689319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0AB4A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1138F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DC275C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LNM34DP_IAS39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2C3E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717E6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0B5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A171845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2609F0E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C2581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BA653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LNM34EP_IAS39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CAAA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5076B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C3C9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291B52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65B83A6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6BBF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E9066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LNM34GP_IAS39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C48C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csv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33ED1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BFDCD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B6466A" w14:textId="77777777" w:rsidR="00E44166" w:rsidRDefault="00E44166" w:rsidP="00AD4E99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</w:p>
        </w:tc>
      </w:tr>
      <w:tr w:rsidR="00E44166" w:rsidRPr="009C18D2" w14:paraId="33B7AB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A48E5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EF506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寬限條件控管繳息列印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01A2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ECCB9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EE73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CCD1B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繳息不正常而且有寬限期</w:t>
            </w:r>
          </w:p>
        </w:tc>
      </w:tr>
      <w:tr w:rsidR="00E44166" w:rsidRPr="009C18D2" w14:paraId="1BDB2C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31972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17FC7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申請不列印書面通知書控管報表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E238B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B177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3347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438F3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增加[申請不列印書面通知書]維護及查詢交易</w:t>
            </w:r>
          </w:p>
        </w:tc>
      </w:tr>
      <w:tr w:rsidR="00E44166" w:rsidRPr="009C18D2" w14:paraId="2E21FB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52377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26DA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公會報送作業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89DF2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6968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CDA1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7B38C8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產生報表欄位的明細</w:t>
            </w:r>
          </w:p>
        </w:tc>
      </w:tr>
      <w:tr w:rsidR="00E44166" w:rsidRPr="009C18D2" w14:paraId="554C1A2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8AB87F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8BCE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疑似洗錢樣態(系統資料)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8EE6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3E7A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9FDB1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033B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48313FF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94A9A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93E4BA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5EA396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A8696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DF5C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BF103F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9F062B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70CE6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AA81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6240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F9838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C0BB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5EB96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CF4F01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6076F7A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4C7E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疑似洗錢交易訪談報表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F9347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03ADBE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1355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9D2899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0AEF8A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ACAAA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CB1B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疑似洗錢樣態３合理性報表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9DBD2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307B2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BF116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EBBC9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3A8FA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86B61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3DD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洗錢樣態３延遲交易確認報表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5D2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pdf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6FF135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963B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7BA5A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157C10F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A6A23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A9A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營造署季報─購置住宅貸款餘額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1C5002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 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A496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3B7D6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48088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2A3717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3A3993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38AE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三階放款明細統計(T9410051)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79A1C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E3A784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25EC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DEFC6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CF6D8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345BD4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57BF43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放款專員明細統計(T9410052)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5583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xls 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EA8800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日報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14539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AE837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13A57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4D315E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0FBDB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企業動用率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27E5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A9E1A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63F22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B4CED5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A4D26F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6495550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5A8E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逾期案件滾動率明細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B2C71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2FFA3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413C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5B70B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上月底有逾期天數者</w:t>
            </w:r>
          </w:p>
        </w:tc>
      </w:tr>
      <w:tr w:rsidR="00E44166" w:rsidRPr="009C18D2" w14:paraId="3457B8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CDBD97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32BC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新撥案件明細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703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DFE2C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0D28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2CD2D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本月撥款</w:t>
            </w:r>
          </w:p>
        </w:tc>
      </w:tr>
      <w:tr w:rsidR="00E44166" w:rsidRPr="009C18D2" w14:paraId="090A753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4A42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FD2DA2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新增逾放案件明細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70725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465A80" w14:textId="77777777" w:rsidR="00E44166" w:rsidRDefault="00E44166" w:rsidP="00CA1C4C">
            <w:pPr>
              <w:rPr>
                <w:rFonts w:ascii="標楷體" w:eastAsia="標楷體" w:hAnsi="標楷體" w:cs="新細明體"/>
                <w:color w:val="000000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月報隨機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E0AA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D56D38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1.三年內，曾經逾期90天之</w:t>
            </w:r>
          </w:p>
          <w:p w14:paraId="6BCBEB30" w14:textId="77777777" w:rsidR="00E44166" w:rsidRPr="00CA1C4C" w:rsidRDefault="00E44166" w:rsidP="00CA1C4C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第一次明細資料，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2.隨機列印輸入日期區間</w:t>
            </w:r>
          </w:p>
        </w:tc>
      </w:tr>
      <w:tr w:rsidR="00E44166" w:rsidRPr="009C18D2" w14:paraId="1B1C2D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13FA4A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19CA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主要目標追蹤表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2B9EE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FEC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417C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94FF2A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不使用</w:t>
            </w:r>
          </w:p>
        </w:tc>
      </w:tr>
      <w:tr w:rsidR="00E44166" w:rsidRPr="009C18D2" w14:paraId="4C34658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FD3E7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52E48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地區逾放比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16D6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293D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B3A0FD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D7E2A9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48007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128C0B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770F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第一類各項統計表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9A59F4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DB8FE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2B69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7F21F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5A65C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445A97E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F843A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地區別催收總金額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ECC4B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E8103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6608D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16DE4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5658AC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FFFD5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65E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逾期案件明細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38520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5486EC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EB0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250EB74" w14:textId="77777777" w:rsidR="00E44166" w:rsidRDefault="00E44166" w:rsidP="004E737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應繳未繳 </w:t>
            </w:r>
          </w:p>
        </w:tc>
      </w:tr>
      <w:tr w:rsidR="00E44166" w:rsidRPr="009C18D2" w14:paraId="5FA5DB7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38A7CC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E232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催收案件明細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ABAA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CD1A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8E4F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F92D94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C59C65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E27026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1F559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地區別正常戶金額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8746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62E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E4449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CC994A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D28CB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B1A6CA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C7A2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催收及呆帳戶暫收款明細表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89FD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659021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B2A3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360E6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698F90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76CE40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75C0E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774E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AFC9EB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6136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61C3AA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參考 : </w:t>
            </w:r>
          </w:p>
          <w:p w14:paraId="459C41E6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108年10月--RBC-表.xls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科子目計算表格108.10.xls</w:t>
            </w:r>
          </w:p>
        </w:tc>
      </w:tr>
      <w:tr w:rsidR="00E44166" w:rsidRPr="009C18D2" w14:paraId="5A46EFD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596980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D5207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RBC風險量表分析圖_金控風管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FC48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F7108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67B0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AFCC9D3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產出資料:</w:t>
            </w:r>
          </w:p>
          <w:p w14:paraId="6ED77240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RBC表_會計部_共三份</w:t>
            </w:r>
          </w:p>
        </w:tc>
      </w:tr>
      <w:tr w:rsidR="00E44166" w:rsidRPr="009C18D2" w14:paraId="1F1409B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E6C0F34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29020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地區放款數_內部控管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E414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8C236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AEE6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C0A8A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98B9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C621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207B6E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地區/區域中心逾比及分級管理逾放比明細表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00A4D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CBFCB2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E180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00B12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92CD72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0799CD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A427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年度放款LGD統計_IFRS9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B8219D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2710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ABC2F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088BFA4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AF116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8471E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B796A0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年度催收逾放總額明細表_內部控管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E617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5313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C9501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B6CE09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469E1C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FE985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7DE83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年度擔保放款信用風險分析_內部控管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E6FA2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BB14A5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7EEA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EF97E2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EB6425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087FC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1B4E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住宅違約統計季報_服務課申報表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48E820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A1EDB3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CCF8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6B8ABC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 : 住宅違約統計季報108Q3.xls</w:t>
            </w:r>
          </w:p>
        </w:tc>
      </w:tr>
      <w:tr w:rsidR="00E44166" w:rsidRPr="009C18D2" w14:paraId="65D07A2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11CAB3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3E08CF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利害關係人折溢價明細表_IAS39公報xlsx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88C6D2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43EB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B3220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D5CB5" w14:textId="77777777" w:rsidR="00E44166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1.從金控取檔上傳放款</w:t>
            </w:r>
          </w:p>
          <w:p w14:paraId="2C4A5064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再計算折溢價,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2.另外產出txt :   </w:t>
            </w:r>
          </w:p>
          <w:p w14:paraId="39FACE7E" w14:textId="77777777" w:rsidR="00E44166" w:rsidRPr="00CA1C4C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YYYYMMDD_PCS65GP.txt</w:t>
            </w:r>
          </w:p>
        </w:tc>
      </w:tr>
      <w:tr w:rsidR="00E44166" w:rsidRPr="009C18D2" w14:paraId="3E5125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9EB4E3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32352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放款內部控制月報表_限額控管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D1BAC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AA08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B1041A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B2E03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0916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A12D97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2CA5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放款分期協議案件明細_內部控管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BD7384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A9809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BA65B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DDC17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1.交易需[協議因素]及備註[協議及後續處理情形]</w:t>
            </w:r>
          </w:p>
          <w:p w14:paraId="6854398A" w14:textId="77777777" w:rsidR="00E44166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2.分配款:法拍收到的金額</w:t>
            </w:r>
          </w:p>
          <w:p w14:paraId="02304345" w14:textId="77777777" w:rsidR="00E44166" w:rsidRPr="00CA1C4C" w:rsidRDefault="00E44166" w:rsidP="007413AF">
            <w:pPr>
              <w:spacing w:line="280" w:lineRule="exact"/>
              <w:ind w:left="200" w:hangingChars="100" w:hanging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3.[擔保品] : 交易提供輸入法拍後是否有擔保品</w:t>
            </w:r>
          </w:p>
        </w:tc>
      </w:tr>
      <w:tr w:rsidR="00E44166" w:rsidRPr="009C18D2" w14:paraId="1ACB221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49A003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065C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放款企業放款風險承擔限額控管表_限額控管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17684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B0834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C387D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C3FE899" w14:textId="77777777" w:rsidR="00E44166" w:rsidRPr="00CA1C4C" w:rsidRDefault="00E44166" w:rsidP="00CA1C4C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從eloan取檔[同一關係企業或集團]</w:t>
            </w:r>
          </w:p>
        </w:tc>
      </w:tr>
      <w:tr w:rsidR="00E44166" w:rsidRPr="009C18D2" w14:paraId="246879C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DE733B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9B763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放款金控法第44條利害關係人放款餘額表_限額控管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B6EEB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94794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1873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18906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B186A1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71500F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BD2E19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放款保險法第3條利害關係人放款餘額表_限額控管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42634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8C1A4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D48A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FCE5ED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A2FA13A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ABD3D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4EAE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放款資產分類案件明細表_內部控管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F5C6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CC656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F967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E17806B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1.[金額] : 法務進度登錄</w:t>
            </w:r>
          </w:p>
          <w:p w14:paraId="66A6807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交易中有金額的最新日期</w:t>
            </w:r>
          </w:p>
          <w:p w14:paraId="1C9ADE7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那筆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2.第五類 : [Q-E]金額不足</w:t>
            </w:r>
          </w:p>
          <w:p w14:paraId="7C54A25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額 , 其他為剩餘金額</w:t>
            </w: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br/>
              <w:t>3.法務進度058:實行分配</w:t>
            </w:r>
          </w:p>
          <w:p w14:paraId="55E5B9A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(押品),增加欄位輸入法</w:t>
            </w:r>
          </w:p>
          <w:p w14:paraId="69101CD9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 w:rsidRPr="00A2274D">
              <w:rPr>
                <w:rFonts w:ascii="標楷體" w:eastAsia="標楷體" w:hAnsi="標楷體" w:hint="eastAsia"/>
                <w:sz w:val="20"/>
                <w:szCs w:val="20"/>
              </w:rPr>
              <w:t>拍後是否有擔保品</w:t>
            </w:r>
          </w:p>
        </w:tc>
      </w:tr>
      <w:tr w:rsidR="00E44166" w:rsidRPr="009C18D2" w14:paraId="47E2EC4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048F33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A7EB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放款資產分類-會計部備呆計提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9EF9D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88D0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481DC4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BDF50" w14:textId="77777777" w:rsidR="00E44166" w:rsidRPr="00A2274D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來源:放款資產`分類案件明細表_內部控管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來源:參考[資產分類-10809.xls]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參考:放款管理課_放款資產分類案件明細表_呆提存比率1 5%-10810_內部控管.xlsx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參考:新光人壽放款資產評估及逾期放款催收款呆帳處理辦法_1070928.pdf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參考:保險業資產評估及逾期放款催收款呆帳處理辦法_第五條第三項特定資產1.5%.pdf</w:t>
            </w:r>
          </w:p>
        </w:tc>
      </w:tr>
      <w:tr w:rsidR="00E44166" w:rsidRPr="009C18D2" w14:paraId="03CB92F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8E84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18D8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放款逾期月報表_內部控管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45B6C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68242B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E455BF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E4E5A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1.法務進度058:實行分配</w:t>
            </w:r>
          </w:p>
          <w:p w14:paraId="094AD485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(押品)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2.記錄日期為本月新增時累</w:t>
            </w:r>
          </w:p>
          <w:p w14:paraId="16C7A32C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計</w:t>
            </w:r>
          </w:p>
        </w:tc>
      </w:tr>
      <w:tr w:rsidR="00E44166" w:rsidRPr="009C18D2" w14:paraId="195CE62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3D11E1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7C19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法務分配款明細表_內部控管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BE9E4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6F060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A7E3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D5C7B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匯入專戶時檢查是否與法務進度058的金額相同</w:t>
            </w:r>
          </w:p>
        </w:tc>
      </w:tr>
      <w:tr w:rsidR="00E44166" w:rsidRPr="009C18D2" w14:paraId="6F9AA58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F6DC29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868D0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表14-1、14-2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8224C9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6E0F23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EB89B5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2B57F3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1.表14-1&amp;表14-2 :格式以</w:t>
            </w:r>
          </w:p>
          <w:p w14:paraId="48DA0A33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A041&amp;A042取代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2.表14-2:產出[A]35~39欄</w:t>
            </w:r>
          </w:p>
          <w:p w14:paraId="6FC6295B" w14:textId="77777777" w:rsidR="00E44166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位資料</w:t>
            </w:r>
          </w:p>
          <w:p w14:paraId="202D784E" w14:textId="77777777" w:rsidR="00E44166" w:rsidRDefault="00E44166" w:rsidP="007413AF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3.來源:[表14-5、14-6 xls_</w:t>
            </w:r>
          </w:p>
          <w:p w14:paraId="0B6CFFB6" w14:textId="77777777" w:rsidR="00E44166" w:rsidRPr="00A2274D" w:rsidRDefault="00E44166" w:rsidP="007413AF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會計部申報表]中工作表</w:t>
            </w:r>
          </w:p>
        </w:tc>
      </w:tr>
      <w:tr w:rsidR="00E44166" w:rsidRPr="009C18D2" w14:paraId="08A192B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ACC558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F8F1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表14-5、14-6 xls_會計部申報表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84D329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499D5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3F7C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965FCD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產出[10804工作表]</w:t>
            </w:r>
          </w:p>
        </w:tc>
      </w:tr>
      <w:tr w:rsidR="00E44166" w:rsidRPr="009C18D2" w14:paraId="2EC07DD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985F1FC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A12E4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表A07_會計部申報表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796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7D46D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半年報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89B2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C817DB6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原3000萬以上條件取消,改不限金額</w:t>
            </w:r>
          </w:p>
        </w:tc>
      </w:tr>
      <w:tr w:rsidR="00E44166" w:rsidRPr="009C18D2" w14:paraId="1F25ABC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A983D1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32BE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表A18_會計部申報表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0BFF2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C22F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A95FD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7316176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1.季初與季底之間每天比</w:t>
            </w:r>
          </w:p>
          <w:p w14:paraId="6C74CBB3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較,取最高餘額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2.報尾的註解為舊條件,</w:t>
            </w:r>
          </w:p>
          <w:p w14:paraId="57B7781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原金額條件取消,改不限</w:t>
            </w:r>
          </w:p>
          <w:p w14:paraId="3486806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3.金控合併報表討論後提供</w:t>
            </w:r>
          </w:p>
          <w:p w14:paraId="26F8501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新格式</w:t>
            </w:r>
          </w:p>
        </w:tc>
      </w:tr>
      <w:tr w:rsidR="00E44166" w:rsidRPr="009C18D2" w14:paraId="61FFB61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33B727F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A4220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表A19_會計部申報表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5B9CF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6A3A6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A4F0E3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5E1C999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金控合併報表討論後提供新格式</w:t>
            </w:r>
          </w:p>
        </w:tc>
      </w:tr>
      <w:tr w:rsidR="00E44166" w:rsidRPr="009C18D2" w14:paraId="75C1FB2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9F98372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434864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表A21_會計部申報表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E0F3D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9AEF2E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7A9A2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1DA10C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379C7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DCDF49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2D3FD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表F22_會計部申報表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FF5EB2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4BE44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2825EB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E77D51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174ACF2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7982E8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69FA8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非RBC_表14-1_會計部年度檢查報表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609017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8939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81CAD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F4F7BB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BB63A9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BF94483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C6246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非RBC_表14-2_會計部年度檢查報表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06FD3A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D17325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DF20AF0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99A9E42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5B36F6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8F2B35B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1D797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非RBC_表14-4_會計部年度檢查報表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DE3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55CB3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69C45D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9F1348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0F59013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FC659E7" w14:textId="77777777" w:rsidR="00E44166" w:rsidRPr="009C18D2" w:rsidRDefault="00E44166" w:rsidP="009C18D2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773BA5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非RBC_表20_會計部年度檢查報表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DBFDF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4FFCA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3F8B98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7F1924E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1.[最後決定權人]=督辦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2.[交易金額]=餘額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3.[交易日期]=有餘額的最</w:t>
            </w:r>
          </w:p>
          <w:p w14:paraId="0986B1A0" w14:textId="77777777" w:rsidR="00E44166" w:rsidRPr="00A2274D" w:rsidRDefault="00E44166" w:rsidP="00A2274D">
            <w:pPr>
              <w:spacing w:line="280" w:lineRule="exact"/>
              <w:ind w:firstLineChars="650" w:firstLine="1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早日期</w:t>
            </w:r>
          </w:p>
        </w:tc>
      </w:tr>
      <w:tr w:rsidR="00E44166" w:rsidRPr="009C18D2" w14:paraId="55F5B34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8FAC3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6CF682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催收成果統計表_內部控管_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DDC027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56E4E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C980D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44AEE1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</w:p>
        </w:tc>
      </w:tr>
      <w:tr w:rsidR="00E44166" w:rsidRPr="009C18D2" w14:paraId="48182A6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DEB4D7C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086B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暫付款金額調節表_內部控管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918DA8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984CD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6CD956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7E85BD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資料來源需從明細檔篩選</w:t>
            </w:r>
          </w:p>
        </w:tc>
      </w:tr>
      <w:tr w:rsidR="00E44166" w:rsidRPr="009C18D2" w14:paraId="2EC452D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21EE54A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4F331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逾清償期二年案件追蹤控管表_內部控管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6869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B292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B51B4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AE37357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1.半年後將屆滿2年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2.[估價(拍底)金額]</w:t>
            </w:r>
          </w:p>
          <w:p w14:paraId="62CCAB91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=最新估價值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3.[拍定不足金額]與分配金 </w:t>
            </w:r>
          </w:p>
          <w:p w14:paraId="60DEC725" w14:textId="77777777" w:rsidR="00E44166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額比較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4.[符合規範]=是否符合2</w:t>
            </w:r>
          </w:p>
          <w:p w14:paraId="5D8ABEBD" w14:textId="77777777" w:rsidR="00E44166" w:rsidRPr="00A2274D" w:rsidRDefault="00E44166" w:rsidP="00A2274D">
            <w:pPr>
              <w:spacing w:line="280" w:lineRule="exact"/>
              <w:ind w:firstLineChars="150" w:firstLine="3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年轉呆的規則</w:t>
            </w:r>
          </w:p>
        </w:tc>
      </w:tr>
      <w:tr w:rsidR="00E44166" w:rsidRPr="009C18D2" w14:paraId="2617606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BF24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B7B64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ABC_查未齊件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D8FB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E3E789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DA59D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58839A0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改查詢</w:t>
            </w:r>
          </w:p>
        </w:tc>
      </w:tr>
      <w:tr w:rsidR="00E44166" w:rsidRPr="009C18D2" w14:paraId="0411E6ED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9DB235E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6E8AAF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ACCNUM_扣款帳號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F362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1F5EB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81C1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4E6C49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8EEDE3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D4B96F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4DABF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火險銀扣媒體件數金額明細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6DF32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B8E2E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9F771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A83B1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媒體清單列類別小計</w:t>
            </w:r>
          </w:p>
        </w:tc>
      </w:tr>
      <w:tr w:rsidR="00E44166" w:rsidRPr="009C18D2" w14:paraId="14D156A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ED05C3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A6EA19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金融機構承作購置高價住宅貸款統計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1390D9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4CC4D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CC31F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48BDE0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先整理客戶別&amp;利率代碼</w:t>
            </w:r>
          </w:p>
        </w:tc>
      </w:tr>
      <w:tr w:rsidR="00E44166" w:rsidRPr="009C18D2" w14:paraId="3E79670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DF4EA0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C2E7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專案放款餘額及利息收入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318B1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B191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521F2A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267AD8A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現行用利率代碼</w:t>
            </w:r>
          </w:p>
        </w:tc>
      </w:tr>
      <w:tr w:rsidR="00E44166" w:rsidRPr="009C18D2" w14:paraId="0C47AF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272D7A7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C8068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土地銀行政府優惠補貼息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AF08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3F4CD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18AC2F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3659D1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27528A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5288EA6" w14:textId="77777777" w:rsidR="00E44166" w:rsidRPr="009C18D2" w:rsidRDefault="00E44166" w:rsidP="007C162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538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還款-撥還款比較月表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8F957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865BD2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217B4C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27FF8B6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99D51B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3A61E0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6DBFB8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X10_暫收放貸核心傳票檔選件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04DD21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481D15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347C7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3C8CE41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月底執行-跟核心要資料</w:t>
            </w:r>
          </w:p>
        </w:tc>
      </w:tr>
      <w:tr w:rsidR="00E44166" w:rsidRPr="009C18D2" w14:paraId="79F9065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3553C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05156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61313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ED0FE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586C6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673F6D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99C2E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176592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4481E7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工作月區域中心業績累計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DC687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43663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9882F6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E4D3AF" w14:textId="77777777" w:rsidR="00E44166" w:rsidRDefault="00E44166" w:rsidP="00EB30CD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951ECE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CD61790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C52E9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已逾期未減損-帳齡分析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3E0F6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xlsx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85E7FC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C58838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ABABF83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D1CBC9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6F9BAAD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57B3C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中央銀行業務局921補貼息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3BEFAE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0AB86B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5C19C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B55FEC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產出附件中第4頁的工作表</w:t>
            </w:r>
          </w:p>
        </w:tc>
      </w:tr>
      <w:tr w:rsidR="00E44166" w:rsidRPr="009C18D2" w14:paraId="4708425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27BB6A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F1B48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介紹人加碼獎勵津貼明細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4A6740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0BE21B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1F1B3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63718F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1.新交易輸入獎金參數 ,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2.另外有一個txt送核心</w:t>
            </w:r>
          </w:p>
        </w:tc>
      </w:tr>
      <w:tr w:rsidR="00E44166" w:rsidRPr="009C18D2" w14:paraId="704BC87C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2E67AD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F0480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利息收入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ABDA1A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7EFD8F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440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C159DC1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1.放款溢折價的入帳改在新</w:t>
            </w:r>
          </w:p>
          <w:p w14:paraId="6451ED4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系統輸入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2.開交易輸入預算數,年初</w:t>
            </w:r>
          </w:p>
          <w:p w14:paraId="360963F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輸入12個月,不分科目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3.與利息法系統確認作業時</w:t>
            </w:r>
          </w:p>
          <w:p w14:paraId="214BB42C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</w:p>
        </w:tc>
      </w:tr>
      <w:tr w:rsidR="00E44166" w:rsidRPr="009C18D2" w14:paraId="35645DE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657285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8B3960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折溢價數字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C8E7C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150056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ED17B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3B4922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1.與利息法系統確認作業時</w:t>
            </w:r>
          </w:p>
          <w:p w14:paraId="015738D0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間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2.產出核心傳票,參考第2</w:t>
            </w:r>
          </w:p>
          <w:p w14:paraId="0A2B2CD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頁EC001表格式</w:t>
            </w:r>
          </w:p>
        </w:tc>
      </w:tr>
      <w:tr w:rsidR="00E44166" w:rsidRPr="009C18D2" w14:paraId="21EFF63E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672F0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271BF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房貸戶利率暫調檢核表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C8C7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1A702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06BE7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3.取消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0C57395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2-29取代</w:t>
            </w:r>
          </w:p>
        </w:tc>
      </w:tr>
      <w:tr w:rsidR="00E44166" w:rsidRPr="009C18D2" w14:paraId="5F42497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C67D9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2CC03B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抵押權塗銷同意書領用登記簿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B817E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C79627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C2500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4843718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41B628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D0856F6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FCC5D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減損系統有效利率資料查核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633F15A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xlsb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62EC9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3,12月底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BF86D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2.修改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48D20C4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1.格式修改參考[放款利率</w:t>
            </w:r>
          </w:p>
          <w:p w14:paraId="052EB634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分佈表]以利率%區間呈現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2.欄位:[利率%][筆數][金</w:t>
            </w:r>
          </w:p>
          <w:p w14:paraId="6C10A8CD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3.區分[固定][浮動],不需</w:t>
            </w:r>
          </w:p>
          <w:p w14:paraId="5628BE5A" w14:textId="77777777" w:rsidR="00E44166" w:rsidRPr="00A2274D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分階梯利率</w:t>
            </w:r>
          </w:p>
        </w:tc>
      </w:tr>
      <w:tr w:rsidR="00E44166" w:rsidRPr="009C18D2" w14:paraId="0CEF9B4F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9FBB1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FD970D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郵費明細表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3CAE2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9561AD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50C4C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0991CB9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</w:t>
            </w:r>
          </w:p>
        </w:tc>
      </w:tr>
      <w:tr w:rsidR="00E44166" w:rsidRPr="009C18D2" w14:paraId="615B0B8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25DE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ADE26F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塗銷同意書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789223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2F2DE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隨機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A58DAE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DD361C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清償作業中列印</w:t>
            </w:r>
          </w:p>
        </w:tc>
      </w:tr>
      <w:tr w:rsidR="00E44166" w:rsidRPr="009C18D2" w14:paraId="7FDFE5D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CD5F3C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36F74E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銀行調節表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87CFA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D99D7F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1FF3A0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76319C2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46EEE04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80618F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72B94A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應付未付火險費迴轉分錄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DF36F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F0EA24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F750E9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4.新功能取代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78BE37C8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交易登錄 , 查詢 , 依領用日期區間</w:t>
            </w:r>
          </w:p>
        </w:tc>
      </w:tr>
      <w:tr w:rsidR="00E44166" w:rsidRPr="009C18D2" w14:paraId="2A99229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EADDAC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EAE0D0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應收票據之帳齡分析表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35D8F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AD19AB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629BC5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A2B4F97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帳齡以月份看</w:t>
            </w:r>
          </w:p>
        </w:tc>
      </w:tr>
      <w:tr w:rsidR="00E44166" w:rsidRPr="009C18D2" w14:paraId="01D42C2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FD16A7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FEE9F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簡訊費用明細表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075D21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308B86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0974C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766E7B7" w14:textId="77777777" w:rsidR="00E44166" w:rsidRPr="00A2274D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提供[件數]的csv , 項目依新系統細分</w:t>
            </w:r>
          </w:p>
        </w:tc>
      </w:tr>
      <w:tr w:rsidR="00E44166" w:rsidRPr="009C18D2" w14:paraId="2B47B06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3AE916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B0C45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轉銷呆帳備忘錄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DEBB3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pdf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3BC0FC7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5A2C9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124DCD9" w14:textId="77777777" w:rsidR="00E44166" w:rsidRDefault="00E44166" w:rsidP="00A227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1.第一頁改為交易時產出分</w:t>
            </w:r>
          </w:p>
          <w:p w14:paraId="7E3931CB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錄,報表不產出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2.產出第二頁格式的月報,</w:t>
            </w:r>
          </w:p>
          <w:p w14:paraId="73382517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BY額度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3.回收交易配合修改收到額</w:t>
            </w:r>
          </w:p>
          <w:p w14:paraId="4BF3E1C2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度層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4.[應處理事項清單]增加提</w:t>
            </w:r>
          </w:p>
          <w:p w14:paraId="6628B9CC" w14:textId="77777777" w:rsidR="00E44166" w:rsidRDefault="00E44166" w:rsidP="00A227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示 :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額度內呆帳全部收回(餘</w:t>
            </w:r>
          </w:p>
          <w:p w14:paraId="436CBDA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額為0)自動寫入，待擔保</w:t>
            </w:r>
          </w:p>
          <w:p w14:paraId="3DB44A6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品項下呆帳全部回收時， </w:t>
            </w:r>
          </w:p>
          <w:p w14:paraId="4897BECA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由櫃員自行按鈕執行[結</w:t>
            </w:r>
          </w:p>
          <w:p w14:paraId="007F3603" w14:textId="77777777" w:rsidR="00E44166" w:rsidRPr="00A227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案登錄]</w:t>
            </w:r>
          </w:p>
        </w:tc>
      </w:tr>
      <w:tr w:rsidR="00E44166" w:rsidRPr="009C18D2" w14:paraId="1B27C1C2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8478322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A7EB6A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退休員工利率名單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31501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70D9BFF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CA6697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7296C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3E5A426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F40E6E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7E7D57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房貸協辦人員考核核算底稿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3F4CE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A8E51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6A5A8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61FFAC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EAE204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4BD7348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7CAA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三階團康獎勵戰報(排行獎名單)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7F75DA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7D0FE2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B3DF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A9C0664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CFD326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7918A6CB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1C3AEB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B12446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doc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6D7C7F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F1E20D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1DE01F0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4FF64A8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8824CB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9C5D90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介紹人排行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0623C58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55C7ED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879DE0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648BFE4" w14:textId="77777777" w:rsidR="00E44166" w:rsidRPr="009C414D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參考:放款部業績件數及金額核算標準表(計件代碼).pdf</w:t>
            </w:r>
          </w:p>
        </w:tc>
      </w:tr>
      <w:tr w:rsidR="00E44166" w:rsidRPr="009C18D2" w14:paraId="1CD2B05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695AF1A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276B49A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房貸獎勵費用率統計表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9F5FB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4CAD7BC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週報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71D7B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6D1BD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50100A68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59C40F9C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197C63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區域中心累計業績表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69CE1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B86FFA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50A5A1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092E4B6B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369F084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26C1D03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A1BEC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三階(部室、區部、通訊處)累計表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020A51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6A6A8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0858A9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22C2F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814495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E0C684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D08AEC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部專暨房專業績累計表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126CDD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B42D2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3357F9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66CD4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44BB8FC3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D4D7E24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0ED237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000000"/>
                <w:sz w:val="20"/>
                <w:szCs w:val="20"/>
              </w:rPr>
              <w:t>內網業績統計報表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477485B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5F1F8BA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83D28C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5.資料匯入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3D536E4F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221C141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A86F51E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6767276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營建署季報貸款成數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9120EA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4C90B2F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季報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FBF0735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E843CC5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0399C1D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A3C0EAD" w14:textId="77777777" w:rsidR="00E44166" w:rsidRPr="006F6CF6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D0BC588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預估現金流量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27A5E59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dbf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264F2D9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5C53C63" w14:textId="77777777" w:rsidR="00E44166" w:rsidRPr="006F6CF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 w:rsidRPr="006F6CF6"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AA555E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662DF2B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CAEA5B5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317DE9C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108.10預警(含OIU)月報申報事宜_主管機關新修訂版本_舜雯_A041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5C3AF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F33C7B7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81702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0B761C1" w14:textId="77777777" w:rsidR="00E44166" w:rsidRDefault="00E44166" w:rsidP="00AD4E99">
            <w:pPr>
              <w:rPr>
                <w:rFonts w:ascii="標楷體" w:eastAsia="標楷體" w:hAnsi="標楷體" w:cs="新細明體"/>
                <w:color w:val="FF0000"/>
                <w:sz w:val="20"/>
                <w:szCs w:val="20"/>
              </w:rPr>
            </w:pPr>
          </w:p>
        </w:tc>
      </w:tr>
      <w:tr w:rsidR="00E44166" w:rsidRPr="009C18D2" w14:paraId="2A8252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0BC4586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067F402F" w14:textId="77777777" w:rsidR="00E44166" w:rsidRDefault="00E44166">
            <w:pPr>
              <w:rPr>
                <w:rFonts w:ascii="標楷體" w:eastAsia="標楷體" w:hAnsi="標楷體" w:cs="新細明體"/>
                <w:color w:val="202124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color w:val="202124"/>
                <w:sz w:val="20"/>
                <w:szCs w:val="20"/>
              </w:rPr>
              <w:t>108.10預警(含OIU)月報申報事宜_主管機關新修訂版本_舜雯_A042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ACDEE5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3E54D5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7492A3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CE4B08F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1.內容同五類資產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2.表中放款種類[Z其他]為</w:t>
            </w:r>
          </w:p>
          <w:p w14:paraId="5C56231B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專案件(科子目=340 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或商品利率=IA~IH或商品</w:t>
            </w:r>
          </w:p>
          <w:p w14:paraId="6F8DB5B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利率=81~88)</w:t>
            </w:r>
          </w:p>
        </w:tc>
      </w:tr>
      <w:tr w:rsidR="00E44166" w:rsidRPr="009C18D2" w14:paraId="7EA1E64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4A9AAA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04CEA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00-每月各單位覆審案件明細表-10810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783ABA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271C08C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0F47F9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6.維持人工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1ECECD2C" w14:textId="77777777" w:rsidR="00E44166" w:rsidRDefault="00E44166" w:rsidP="00AD4E99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</w:p>
        </w:tc>
      </w:tr>
      <w:tr w:rsidR="00E44166" w:rsidRPr="009C18D2" w14:paraId="79CCC4A5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240B1A37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8F97849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01-個金3000萬以上-10810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5886D3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0DD3025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0DAD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EBF54AB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3D20065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10A089A2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4F9C4D21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FA0E20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1A0B282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02-企金3000萬以上-10810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90FB682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AD9735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32BA45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6C4C19C8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3E8603D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3.增加[評等]欄位,月底取</w:t>
            </w:r>
          </w:p>
          <w:p w14:paraId="364D5400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25B9FF99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3A47CF9E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6FF4B81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03-個金2000萬以上小於3000萬-10810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1A462B9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1102D10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41950C8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A3CE9B0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1DDDE765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6502DB1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399BF38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2EDB14CE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306D2FA7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B8F6579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7734CB70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04-個金100萬以上小於2000萬-10810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3F6D8AE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8760266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246FE6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4899F50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55AF2CD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1D217EB6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2906D699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4.增加[評等]欄位,月底取</w:t>
            </w:r>
          </w:p>
          <w:p w14:paraId="06637431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6C192220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67C9E7D1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47CF281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05-企金未達3000萬-10810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714130F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6D01AD81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6A2C44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28311707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 xml:space="preserve">1.產出簡表不要明細 </w:t>
            </w:r>
          </w:p>
          <w:p w14:paraId="7E4D37CA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2.BY歸戶的餘額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3.106年1月以前之舊件保</w:t>
            </w:r>
          </w:p>
          <w:p w14:paraId="73622ED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留原[區域中心];以後之</w:t>
            </w:r>
          </w:p>
          <w:p w14:paraId="18AB4AF8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新件需對應新的區域呈現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4.增加[評等]欄位,月底取  </w:t>
            </w:r>
          </w:p>
          <w:p w14:paraId="7E67B85F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  <w:tr w:rsidR="00E44166" w:rsidRPr="009C18D2" w14:paraId="50AF978B" w14:textId="77777777" w:rsidTr="00AD4E99">
        <w:trPr>
          <w:cantSplit/>
        </w:trPr>
        <w:tc>
          <w:tcPr>
            <w:tcW w:w="513" w:type="dxa"/>
            <w:shd w:val="clear" w:color="auto" w:fill="auto"/>
            <w:vAlign w:val="center"/>
          </w:tcPr>
          <w:p w14:paraId="1B3F0B28" w14:textId="77777777" w:rsidR="00E44166" w:rsidRPr="009C18D2" w:rsidRDefault="00E44166" w:rsidP="00AD4E99">
            <w:pPr>
              <w:numPr>
                <w:ilvl w:val="0"/>
                <w:numId w:val="16"/>
              </w:numPr>
              <w:tabs>
                <w:tab w:val="left" w:pos="788"/>
              </w:tabs>
              <w:rPr>
                <w:rFonts w:ascii="標楷體" w:eastAsia="標楷體" w:hAnsi="標楷體"/>
                <w:sz w:val="20"/>
                <w:szCs w:val="20"/>
              </w:rPr>
            </w:pPr>
          </w:p>
        </w:tc>
        <w:tc>
          <w:tcPr>
            <w:tcW w:w="4557" w:type="dxa"/>
            <w:shd w:val="clear" w:color="auto" w:fill="auto"/>
            <w:vAlign w:val="center"/>
          </w:tcPr>
          <w:p w14:paraId="5C9BB5CD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06-土地追蹤-10810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5C9A631F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xls</w:t>
            </w:r>
          </w:p>
        </w:tc>
        <w:tc>
          <w:tcPr>
            <w:tcW w:w="659" w:type="dxa"/>
            <w:shd w:val="clear" w:color="auto" w:fill="auto"/>
            <w:vAlign w:val="center"/>
          </w:tcPr>
          <w:p w14:paraId="29D97A73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月報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3B4D9E" w14:textId="77777777" w:rsidR="00E44166" w:rsidRDefault="00E44166">
            <w:pPr>
              <w:rPr>
                <w:rFonts w:ascii="標楷體" w:eastAsia="標楷體" w:hAnsi="標楷體" w:cs="新細明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1.同格式</w:t>
            </w:r>
          </w:p>
        </w:tc>
        <w:tc>
          <w:tcPr>
            <w:tcW w:w="2657" w:type="dxa"/>
            <w:shd w:val="clear" w:color="auto" w:fill="auto"/>
            <w:vAlign w:val="center"/>
          </w:tcPr>
          <w:p w14:paraId="591D76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1.產出簡表不要明細</w:t>
            </w:r>
          </w:p>
          <w:p w14:paraId="5A6905DE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2.[貸出金額]改為[貸放餘</w:t>
            </w:r>
          </w:p>
          <w:p w14:paraId="0A12FB54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額]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3.[是否追蹤]、[應覆審單</w:t>
            </w:r>
          </w:p>
          <w:p w14:paraId="15408BA7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位]欄位保留空白人工註</w:t>
            </w:r>
          </w:p>
          <w:p w14:paraId="683A39BE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記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4.[覆審月份]保留每次產生</w:t>
            </w:r>
          </w:p>
          <w:p w14:paraId="1CC61115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過覆審資料的月份,報表</w:t>
            </w:r>
          </w:p>
          <w:p w14:paraId="758A0B0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呈現為最近一次的月份</w:t>
            </w:r>
          </w:p>
          <w:p w14:paraId="4BD6C2F2" w14:textId="77777777" w:rsidR="00E44166" w:rsidRDefault="00E44166" w:rsidP="009C414D">
            <w:pPr>
              <w:spacing w:line="280" w:lineRule="exact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5.覆審月份資料維護交易增</w:t>
            </w:r>
          </w:p>
          <w:p w14:paraId="090193DC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加欄位:</w:t>
            </w:r>
          </w:p>
          <w:p w14:paraId="1C921F83" w14:textId="77777777" w:rsidR="00E44166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(1)[備註]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 xml:space="preserve">  (2)[應覆審記號]選項為</w:t>
            </w:r>
          </w:p>
          <w:p w14:paraId="2CCFAE19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&lt;指定覆審&gt;、&lt;免覆審&gt;</w:t>
            </w:r>
          </w:p>
          <w:p w14:paraId="3656AFD4" w14:textId="77777777" w:rsidR="00E44166" w:rsidRDefault="00E44166" w:rsidP="009C414D">
            <w:pPr>
              <w:spacing w:line="280" w:lineRule="exact"/>
              <w:ind w:firstLineChars="200" w:firstLine="4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、空白</w:t>
            </w:r>
            <w:r>
              <w:rPr>
                <w:rFonts w:ascii="標楷體" w:eastAsia="標楷體" w:hAnsi="標楷體" w:hint="eastAsia"/>
                <w:sz w:val="20"/>
                <w:szCs w:val="20"/>
              </w:rPr>
              <w:br/>
              <w:t>6.增加[評等]欄位,月底取</w:t>
            </w:r>
          </w:p>
          <w:p w14:paraId="36A41B14" w14:textId="77777777" w:rsidR="00E44166" w:rsidRPr="009C414D" w:rsidRDefault="00E44166" w:rsidP="009C414D">
            <w:pPr>
              <w:spacing w:line="280" w:lineRule="exact"/>
              <w:ind w:firstLineChars="100" w:firstLine="200"/>
              <w:rPr>
                <w:rFonts w:ascii="標楷體" w:eastAsia="標楷體" w:hAnsi="標楷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eloan最新的[評等]資料</w:t>
            </w:r>
          </w:p>
        </w:tc>
      </w:tr>
    </w:tbl>
    <w:p w14:paraId="7B55A20F" w14:textId="77777777" w:rsidR="00E3470F" w:rsidRDefault="00E3470F" w:rsidP="00FD0BA6">
      <w:pPr>
        <w:tabs>
          <w:tab w:val="left" w:pos="788"/>
        </w:tabs>
        <w:rPr>
          <w:rFonts w:ascii="標楷體" w:eastAsia="標楷體" w:hAnsi="標楷體"/>
        </w:rPr>
      </w:pPr>
    </w:p>
    <w:p w14:paraId="1F370F3D" w14:textId="77777777" w:rsidR="00FD0BA6" w:rsidRPr="00B830D9" w:rsidRDefault="00FD0BA6" w:rsidP="00FD0BA6">
      <w:pPr>
        <w:tabs>
          <w:tab w:val="left" w:pos="788"/>
        </w:tabs>
        <w:rPr>
          <w:rFonts w:ascii="標楷體" w:eastAsia="標楷體" w:hAnsi="標楷體"/>
        </w:rPr>
      </w:pPr>
    </w:p>
    <w:sectPr w:rsidR="00FD0BA6" w:rsidRPr="00B830D9" w:rsidSect="00422C5C">
      <w:pgSz w:w="11906" w:h="16838" w:code="9"/>
      <w:pgMar w:top="1418" w:right="851" w:bottom="737" w:left="851" w:header="567" w:footer="68" w:gutter="0"/>
      <w:pgNumType w:chapSep="e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A963" w14:textId="77777777" w:rsidR="004554A1" w:rsidRDefault="004554A1">
      <w:r>
        <w:separator/>
      </w:r>
    </w:p>
  </w:endnote>
  <w:endnote w:type="continuationSeparator" w:id="0">
    <w:p w14:paraId="7F3E3C31" w14:textId="77777777" w:rsidR="004554A1" w:rsidRDefault="004554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ABF1" w14:textId="77777777" w:rsidR="004554A1" w:rsidRPr="009B11EB" w:rsidRDefault="004554A1" w:rsidP="00740320">
    <w:pPr>
      <w:pStyle w:val="afd"/>
      <w:rPr>
        <w:rFonts w:ascii="標楷體" w:hAnsi="標楷體"/>
      </w:rPr>
    </w:pPr>
    <w:r w:rsidRPr="009B11EB">
      <w:rPr>
        <w:rFonts w:ascii="標楷體" w:hAnsi="標楷體" w:hint="eastAsia"/>
      </w:rPr>
      <w:t>本文件著作權屬新光人壽保險股份有限公司所有，未經許可不准引用或翻印</w:t>
    </w:r>
  </w:p>
  <w:tbl>
    <w:tblPr>
      <w:tblW w:w="10256" w:type="dxa"/>
      <w:tblBorders>
        <w:top w:val="single" w:sz="18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348"/>
      <w:gridCol w:w="1200"/>
      <w:gridCol w:w="2160"/>
      <w:gridCol w:w="1560"/>
      <w:gridCol w:w="988"/>
    </w:tblGrid>
    <w:tr w:rsidR="004554A1" w:rsidRPr="009B11EB" w14:paraId="175573DA" w14:textId="77777777" w:rsidTr="00740320">
      <w:trPr>
        <w:cantSplit/>
        <w:trHeight w:val="80"/>
      </w:trPr>
      <w:tc>
        <w:tcPr>
          <w:tcW w:w="4348" w:type="dxa"/>
        </w:tcPr>
        <w:p w14:paraId="25BA0515" w14:textId="77777777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檔名：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FILENAME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>
            <w:rPr>
              <w:rFonts w:ascii="標楷體" w:eastAsia="標楷體" w:hAnsi="標楷體"/>
              <w:noProof/>
            </w:rPr>
            <w:t>PJ201800012_URS_9報表作業.docx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200" w:type="dxa"/>
        </w:tcPr>
        <w:p w14:paraId="6C61C9DF" w14:textId="72DFEBC6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版次：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 w:hint="eastAsia"/>
            </w:rPr>
            <w:instrText>STYLEREF  版次</w:instrText>
          </w:r>
          <w:r w:rsidRPr="009B11EB">
            <w:rPr>
              <w:rFonts w:ascii="標楷體" w:eastAsia="標楷體" w:hAnsi="標楷體"/>
            </w:rPr>
            <w:instrText xml:space="preserve">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570810">
            <w:rPr>
              <w:rFonts w:ascii="標楷體" w:eastAsia="標楷體" w:hAnsi="標楷體"/>
              <w:noProof/>
            </w:rPr>
            <w:t>V1.43</w:t>
          </w:r>
          <w:r w:rsidRPr="009B11EB">
            <w:rPr>
              <w:rFonts w:ascii="標楷體" w:eastAsia="標楷體" w:hAnsi="標楷體"/>
            </w:rPr>
            <w:fldChar w:fldCharType="end"/>
          </w:r>
        </w:p>
      </w:tc>
      <w:tc>
        <w:tcPr>
          <w:tcW w:w="2160" w:type="dxa"/>
        </w:tcPr>
        <w:p w14:paraId="7E8A68A5" w14:textId="26F00319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修訂日期：</w:t>
          </w:r>
          <w:r>
            <w:fldChar w:fldCharType="begin"/>
          </w:r>
          <w:r>
            <w:instrText xml:space="preserve"> STYLEREF </w:instrText>
          </w:r>
          <w:r>
            <w:instrText>文件日期</w:instrText>
          </w:r>
          <w:r>
            <w:instrText xml:space="preserve"> \* MERGEFORMAT </w:instrText>
          </w:r>
          <w:r>
            <w:fldChar w:fldCharType="separate"/>
          </w:r>
          <w:r w:rsidR="00570810" w:rsidRPr="00570810">
            <w:rPr>
              <w:rFonts w:ascii="標楷體" w:eastAsia="標楷體" w:hAnsi="標楷體"/>
              <w:noProof/>
            </w:rPr>
            <w:t>2023</w:t>
          </w:r>
          <w:r w:rsidR="00570810">
            <w:rPr>
              <w:noProof/>
            </w:rPr>
            <w:t>/05/05</w:t>
          </w:r>
          <w:r>
            <w:rPr>
              <w:rFonts w:ascii="標楷體" w:eastAsia="標楷體" w:hAnsi="標楷體"/>
              <w:noProof/>
            </w:rPr>
            <w:fldChar w:fldCharType="end"/>
          </w:r>
        </w:p>
      </w:tc>
      <w:tc>
        <w:tcPr>
          <w:tcW w:w="1560" w:type="dxa"/>
        </w:tcPr>
        <w:p w14:paraId="1EDD6CDE" w14:textId="77777777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組織版次：V4.0</w:t>
          </w:r>
        </w:p>
      </w:tc>
      <w:tc>
        <w:tcPr>
          <w:tcW w:w="988" w:type="dxa"/>
        </w:tcPr>
        <w:p w14:paraId="2FA63BEB" w14:textId="52943972" w:rsidR="004554A1" w:rsidRPr="009B11EB" w:rsidRDefault="004554A1" w:rsidP="00740320">
          <w:pPr>
            <w:pStyle w:val="a5"/>
            <w:rPr>
              <w:rFonts w:ascii="標楷體" w:eastAsia="標楷體" w:hAnsi="標楷體"/>
            </w:rPr>
          </w:pPr>
          <w:r w:rsidRPr="009B11EB">
            <w:rPr>
              <w:rFonts w:ascii="標楷體" w:eastAsia="標楷體" w:hAnsi="標楷體" w:hint="eastAsia"/>
            </w:rPr>
            <w:t>頁數：</w:t>
          </w:r>
          <w:r w:rsidRPr="009B11EB">
            <w:rPr>
              <w:rFonts w:ascii="標楷體" w:eastAsia="標楷體" w:hAnsi="標楷體"/>
            </w:rPr>
            <w:fldChar w:fldCharType="begin"/>
          </w:r>
          <w:r w:rsidRPr="009B11EB">
            <w:rPr>
              <w:rFonts w:ascii="標楷體" w:eastAsia="標楷體" w:hAnsi="標楷體"/>
            </w:rPr>
            <w:instrText xml:space="preserve"> PAGE </w:instrText>
          </w:r>
          <w:r w:rsidRPr="009B11EB">
            <w:rPr>
              <w:rFonts w:ascii="標楷體" w:eastAsia="標楷體" w:hAnsi="標楷體"/>
            </w:rPr>
            <w:fldChar w:fldCharType="separate"/>
          </w:r>
          <w:r w:rsidR="00444BFB">
            <w:rPr>
              <w:rFonts w:ascii="標楷體" w:eastAsia="標楷體" w:hAnsi="標楷體"/>
              <w:noProof/>
            </w:rPr>
            <w:t>8</w:t>
          </w:r>
          <w:r w:rsidRPr="009B11EB">
            <w:rPr>
              <w:rFonts w:ascii="標楷體" w:eastAsia="標楷體" w:hAnsi="標楷體"/>
              <w:noProof/>
            </w:rPr>
            <w:fldChar w:fldCharType="end"/>
          </w:r>
        </w:p>
      </w:tc>
    </w:tr>
  </w:tbl>
  <w:p w14:paraId="444A1EA1" w14:textId="77777777" w:rsidR="004554A1" w:rsidRPr="0065610E" w:rsidRDefault="004554A1" w:rsidP="002113B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62F6E" w14:textId="77777777" w:rsidR="004554A1" w:rsidRDefault="004554A1" w:rsidP="00740320">
    <w:pPr>
      <w:pStyle w:val="a5"/>
      <w:jc w:val="center"/>
      <w:rPr>
        <w:rFonts w:ascii="標楷體" w:eastAsia="標楷體" w:hAnsi="標楷體"/>
      </w:rPr>
    </w:pPr>
    <w:r w:rsidRPr="00740320">
      <w:rPr>
        <w:rFonts w:ascii="標楷體" w:eastAsia="標楷體" w:hAnsi="標楷體" w:hint="eastAsia"/>
      </w:rPr>
      <w:t>本文件著作權屬新光人壽保險股份有限公司所有，未經許可不准引用或翻印</w:t>
    </w:r>
  </w:p>
  <w:p w14:paraId="3B06941C" w14:textId="77777777" w:rsidR="004554A1" w:rsidRPr="00740320" w:rsidRDefault="004554A1" w:rsidP="00740320">
    <w:pPr>
      <w:pStyle w:val="a5"/>
      <w:jc w:val="center"/>
      <w:rPr>
        <w:rFonts w:ascii="標楷體" w:eastAsia="標楷體" w:hAnsi="標楷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C91AA" w14:textId="77777777" w:rsidR="004554A1" w:rsidRDefault="004554A1">
      <w:r>
        <w:separator/>
      </w:r>
    </w:p>
  </w:footnote>
  <w:footnote w:type="continuationSeparator" w:id="0">
    <w:p w14:paraId="5B2ED1E0" w14:textId="77777777" w:rsidR="004554A1" w:rsidRDefault="004554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588"/>
      <w:gridCol w:w="2612"/>
    </w:tblGrid>
    <w:tr w:rsidR="004554A1" w14:paraId="54F0AF9E" w14:textId="77777777" w:rsidTr="00740320">
      <w:trPr>
        <w:cantSplit/>
      </w:trPr>
      <w:tc>
        <w:tcPr>
          <w:tcW w:w="7588" w:type="dxa"/>
          <w:tcBorders>
            <w:top w:val="nil"/>
            <w:left w:val="nil"/>
            <w:bottom w:val="nil"/>
            <w:right w:val="nil"/>
          </w:tcBorders>
        </w:tcPr>
        <w:p w14:paraId="68A60462" w14:textId="77777777" w:rsidR="004554A1" w:rsidRDefault="004554A1" w:rsidP="00740320">
          <w:r>
            <w:rPr>
              <w:rFonts w:hint="eastAsia"/>
              <w:noProof/>
            </w:rPr>
            <w:drawing>
              <wp:anchor distT="0" distB="0" distL="114300" distR="114300" simplePos="0" relativeHeight="251657728" behindDoc="0" locked="0" layoutInCell="1" allowOverlap="1" wp14:anchorId="5CB7EEB1" wp14:editId="174CEC8C">
                <wp:simplePos x="0" y="0"/>
                <wp:positionH relativeFrom="column">
                  <wp:posOffset>0</wp:posOffset>
                </wp:positionH>
                <wp:positionV relativeFrom="paragraph">
                  <wp:posOffset>17145</wp:posOffset>
                </wp:positionV>
                <wp:extent cx="1981200" cy="338455"/>
                <wp:effectExtent l="0" t="0" r="0" b="4445"/>
                <wp:wrapSquare wrapText="bothSides"/>
                <wp:docPr id="60" name="圖片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30" r="12531" b="252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120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61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44031E42" w14:textId="77777777" w:rsidR="004554A1" w:rsidRPr="00B27847" w:rsidRDefault="004554A1" w:rsidP="00740320">
          <w:pPr>
            <w:pStyle w:val="afd"/>
          </w:pPr>
          <w:r w:rsidRPr="00B27847">
            <w:rPr>
              <w:rFonts w:hint="eastAsia"/>
            </w:rPr>
            <w:t>新光人壽保險股份有限公司</w:t>
          </w:r>
        </w:p>
        <w:p w14:paraId="46ACB114" w14:textId="77777777" w:rsidR="004554A1" w:rsidRPr="00B27847" w:rsidRDefault="004554A1" w:rsidP="00740320">
          <w:pPr>
            <w:pStyle w:val="afd"/>
          </w:pPr>
          <w:r w:rsidRPr="00B27847">
            <w:rPr>
              <w:rFonts w:hint="eastAsia"/>
            </w:rPr>
            <w:t xml:space="preserve"> </w:t>
          </w:r>
          <w:r w:rsidRPr="00B27847">
            <w:rPr>
              <w:rFonts w:hint="eastAsia"/>
            </w:rPr>
            <w:tab/>
          </w:r>
          <w:r>
            <w:rPr>
              <w:rFonts w:hint="eastAsia"/>
            </w:rPr>
            <w:t xml:space="preserve">   </w:t>
          </w:r>
          <w:r>
            <w:rPr>
              <w:rFonts w:hint="eastAsia"/>
              <w:lang w:eastAsia="zh-HK"/>
            </w:rPr>
            <w:t>使用者</w:t>
          </w:r>
          <w:r>
            <w:rPr>
              <w:rFonts w:hint="eastAsia"/>
            </w:rPr>
            <w:t>需求規格書</w:t>
          </w:r>
        </w:p>
        <w:p w14:paraId="6A1223B4" w14:textId="77777777" w:rsidR="004554A1" w:rsidRDefault="004554A1" w:rsidP="00740320">
          <w:pPr>
            <w:pStyle w:val="afd"/>
          </w:pPr>
          <w:r>
            <w:rPr>
              <w:rFonts w:hint="eastAsia"/>
            </w:rPr>
            <w:t xml:space="preserve">            </w:t>
          </w:r>
          <w:r w:rsidRPr="00B27847">
            <w:rPr>
              <w:rFonts w:hint="eastAsia"/>
            </w:rPr>
            <w:t>機密等級：密</w:t>
          </w:r>
        </w:p>
      </w:tc>
    </w:tr>
  </w:tbl>
  <w:p w14:paraId="308E2A93" w14:textId="55F51A6A" w:rsidR="004554A1" w:rsidRDefault="003C50EB" w:rsidP="009D543A">
    <w:pPr>
      <w:pStyle w:val="a4"/>
      <w:jc w:val="center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8752" behindDoc="0" locked="0" layoutInCell="1" allowOverlap="1" wp14:anchorId="7D1B6E14" wp14:editId="187EDD1B">
              <wp:simplePos x="0" y="0"/>
              <wp:positionH relativeFrom="column">
                <wp:posOffset>-5715</wp:posOffset>
              </wp:positionH>
              <wp:positionV relativeFrom="paragraph">
                <wp:posOffset>53974</wp:posOffset>
              </wp:positionV>
              <wp:extent cx="6477000" cy="0"/>
              <wp:effectExtent l="0" t="19050" r="19050" b="19050"/>
              <wp:wrapNone/>
              <wp:docPr id="50" name="直線接點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DE3491" id="直線接點 50" o:spid="_x0000_s1026" style="position:absolute;z-index:25165875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45pt,4.25pt" to="509.5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" strokeweight="4.5pt">
              <v:stroke linestyle="thickThin"/>
            </v:line>
          </w:pict>
        </mc:Fallback>
      </mc:AlternateContent>
    </w:r>
    <w:r w:rsidR="00570810">
      <w:rPr>
        <w:rFonts w:ascii="標楷體" w:eastAsia="標楷體" w:hAnsi="標楷體"/>
        <w:b/>
        <w:noProof/>
        <w:sz w:val="32"/>
        <w:szCs w:val="32"/>
      </w:rPr>
      <w:pict w14:anchorId="205AF0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73" type="#_x0000_t75" style="position:absolute;left:0;text-align:left;margin-left:0;margin-top:0;width:570.35pt;height:217.1pt;z-index:-251656704;mso-position-horizontal:center;mso-position-horizontal-relative:margin;mso-position-vertical:center;mso-position-vertical-relative:margin" o:allowincell="f">
          <v:imagedata r:id="rId2" o:title="浮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3B33" w14:textId="03C11CEE" w:rsidR="004554A1" w:rsidRDefault="004554A1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5BC736EE" wp14:editId="0493296C">
          <wp:simplePos x="0" y="0"/>
          <wp:positionH relativeFrom="column">
            <wp:posOffset>177800</wp:posOffset>
          </wp:positionH>
          <wp:positionV relativeFrom="paragraph">
            <wp:posOffset>-24130</wp:posOffset>
          </wp:positionV>
          <wp:extent cx="1981200" cy="338455"/>
          <wp:effectExtent l="0" t="0" r="0" b="4445"/>
          <wp:wrapSquare wrapText="bothSides"/>
          <wp:docPr id="61" name="圖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30" r="12531" b="25246"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338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3C50EB"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1CA8C95C" wp14:editId="773D3FAF">
              <wp:simplePos x="0" y="0"/>
              <wp:positionH relativeFrom="column">
                <wp:posOffset>140335</wp:posOffset>
              </wp:positionH>
              <wp:positionV relativeFrom="paragraph">
                <wp:posOffset>412749</wp:posOffset>
              </wp:positionV>
              <wp:extent cx="6477000" cy="0"/>
              <wp:effectExtent l="0" t="19050" r="19050" b="19050"/>
              <wp:wrapNone/>
              <wp:docPr id="54" name="直線接點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70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78C4FB" id="直線接點 54" o:spid="_x0000_s1026" style="position:absolute;z-index:2516567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11.05pt,32.5pt" to="521.0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" strokeweight="4.5pt">
              <v:stroke linestyle="thickTh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7BCA98E"/>
    <w:lvl w:ilvl="0">
      <w:start w:val="1"/>
      <w:numFmt w:val="bullet"/>
      <w:lvlText w:val=""/>
      <w:lvlJc w:val="left"/>
      <w:pPr>
        <w:tabs>
          <w:tab w:val="num" w:pos="1559"/>
        </w:tabs>
        <w:ind w:left="1559" w:hanging="425"/>
      </w:pPr>
      <w:rPr>
        <w:rFonts w:ascii="Wingdings" w:hAnsi="Wingdings" w:hint="default"/>
        <w:sz w:val="16"/>
      </w:rPr>
    </w:lvl>
  </w:abstractNum>
  <w:abstractNum w:abstractNumId="1" w15:restartNumberingAfterBreak="0">
    <w:nsid w:val="031B52A4"/>
    <w:multiLevelType w:val="singleLevel"/>
    <w:tmpl w:val="4D36A3C2"/>
    <w:lvl w:ilvl="0">
      <w:start w:val="1"/>
      <w:numFmt w:val="bullet"/>
      <w:pStyle w:val="6"/>
      <w:lvlText w:val="▲"/>
      <w:lvlJc w:val="left"/>
      <w:pPr>
        <w:tabs>
          <w:tab w:val="num" w:pos="3053"/>
        </w:tabs>
        <w:ind w:left="2977" w:hanging="284"/>
      </w:pPr>
      <w:rPr>
        <w:rFonts w:ascii="新細明體" w:eastAsia="新細明體" w:hAnsi="Wingdings" w:hint="eastAsia"/>
        <w:sz w:val="16"/>
      </w:rPr>
    </w:lvl>
  </w:abstractNum>
  <w:abstractNum w:abstractNumId="2" w15:restartNumberingAfterBreak="0">
    <w:nsid w:val="09E718FB"/>
    <w:multiLevelType w:val="hybridMultilevel"/>
    <w:tmpl w:val="159EC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DB4261"/>
    <w:multiLevelType w:val="hybridMultilevel"/>
    <w:tmpl w:val="853E29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E238F1"/>
    <w:multiLevelType w:val="singleLevel"/>
    <w:tmpl w:val="66507784"/>
    <w:lvl w:ilvl="0">
      <w:start w:val="1"/>
      <w:numFmt w:val="bullet"/>
      <w:pStyle w:val="2"/>
      <w:lvlText w:val=""/>
      <w:lvlJc w:val="left"/>
      <w:pPr>
        <w:tabs>
          <w:tab w:val="num" w:pos="502"/>
        </w:tabs>
        <w:ind w:left="284" w:hanging="142"/>
      </w:pPr>
      <w:rPr>
        <w:rFonts w:ascii="Wingdings" w:hAnsi="Wingdings" w:hint="default"/>
        <w:sz w:val="12"/>
      </w:rPr>
    </w:lvl>
  </w:abstractNum>
  <w:abstractNum w:abstractNumId="5" w15:restartNumberingAfterBreak="0">
    <w:nsid w:val="19E05AD2"/>
    <w:multiLevelType w:val="hybridMultilevel"/>
    <w:tmpl w:val="B9B2855A"/>
    <w:lvl w:ilvl="0" w:tplc="04090015">
      <w:start w:val="1"/>
      <w:numFmt w:val="taiwaneseCountingThousand"/>
      <w:lvlText w:val="%1、"/>
      <w:lvlJc w:val="left"/>
      <w:pPr>
        <w:ind w:left="2400" w:hanging="480"/>
      </w:pPr>
    </w:lvl>
    <w:lvl w:ilvl="1" w:tplc="0409000F">
      <w:start w:val="1"/>
      <w:numFmt w:val="decimal"/>
      <w:lvlText w:val="%2."/>
      <w:lvlJc w:val="left"/>
      <w:pPr>
        <w:ind w:left="2880" w:hanging="480"/>
      </w:pPr>
    </w:lvl>
    <w:lvl w:ilvl="2" w:tplc="20F23770">
      <w:start w:val="1"/>
      <w:numFmt w:val="decimal"/>
      <w:lvlText w:val="(%3)"/>
      <w:lvlJc w:val="left"/>
      <w:pPr>
        <w:ind w:left="336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19E922E6"/>
    <w:multiLevelType w:val="hybridMultilevel"/>
    <w:tmpl w:val="8BD29DD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C9F2876"/>
    <w:multiLevelType w:val="hybridMultilevel"/>
    <w:tmpl w:val="D32E441C"/>
    <w:lvl w:ilvl="0" w:tplc="1AFECDCA">
      <w:start w:val="1"/>
      <w:numFmt w:val="decimal"/>
      <w:lvlText w:val="(%1)"/>
      <w:lvlJc w:val="left"/>
      <w:pPr>
        <w:ind w:left="161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1AFECDCA">
      <w:start w:val="1"/>
      <w:numFmt w:val="decimal"/>
      <w:lvlText w:val="(%4)"/>
      <w:lvlJc w:val="left"/>
      <w:pPr>
        <w:ind w:left="3054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8" w15:restartNumberingAfterBreak="0">
    <w:nsid w:val="3610309A"/>
    <w:multiLevelType w:val="multilevel"/>
    <w:tmpl w:val="D75ED2A6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4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9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9" w15:restartNumberingAfterBreak="0">
    <w:nsid w:val="44E01576"/>
    <w:multiLevelType w:val="hybridMultilevel"/>
    <w:tmpl w:val="E4DA2092"/>
    <w:lvl w:ilvl="0" w:tplc="1B02A094">
      <w:numFmt w:val="decimal"/>
      <w:lvlText w:val="%1."/>
      <w:lvlJc w:val="left"/>
      <w:pPr>
        <w:ind w:left="360" w:hanging="360"/>
      </w:pPr>
      <w:rPr>
        <w:rFonts w:ascii="標楷體" w:eastAsia="標楷體" w:hAnsi="標楷體" w:cs="Times New Roman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83108F6"/>
    <w:multiLevelType w:val="multilevel"/>
    <w:tmpl w:val="C7D863AE"/>
    <w:lvl w:ilvl="0">
      <w:start w:val="1"/>
      <w:numFmt w:val="bullet"/>
      <w:pStyle w:val="a"/>
      <w:lvlText w:val=""/>
      <w:lvlJc w:val="left"/>
      <w:pPr>
        <w:tabs>
          <w:tab w:val="num" w:pos="1134"/>
        </w:tabs>
        <w:ind w:left="1134" w:hanging="1134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701"/>
        </w:tabs>
        <w:ind w:left="1701" w:hanging="1134"/>
      </w:pPr>
      <w:rPr>
        <w:rFonts w:eastAsia="標楷體" w:hint="eastAsia"/>
        <w:b w:val="0"/>
        <w:bCs/>
        <w:strike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134" w:hanging="1134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1531" w:hanging="39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60D17B2A"/>
    <w:multiLevelType w:val="hybridMultilevel"/>
    <w:tmpl w:val="9C38BA90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E45F5B"/>
    <w:multiLevelType w:val="hybridMultilevel"/>
    <w:tmpl w:val="B4E2EAC8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F4F7F04"/>
    <w:multiLevelType w:val="hybridMultilevel"/>
    <w:tmpl w:val="28165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136712D"/>
    <w:multiLevelType w:val="hybridMultilevel"/>
    <w:tmpl w:val="3BC66C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26A1B09"/>
    <w:multiLevelType w:val="hybridMultilevel"/>
    <w:tmpl w:val="B0B835A6"/>
    <w:lvl w:ilvl="0" w:tplc="1AFECDC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E95A0D"/>
    <w:multiLevelType w:val="singleLevel"/>
    <w:tmpl w:val="0B749CD6"/>
    <w:lvl w:ilvl="0">
      <w:start w:val="1"/>
      <w:numFmt w:val="bullet"/>
      <w:pStyle w:val="4"/>
      <w:lvlText w:val=""/>
      <w:lvlJc w:val="left"/>
      <w:pPr>
        <w:tabs>
          <w:tab w:val="num" w:pos="1267"/>
        </w:tabs>
        <w:ind w:left="1134" w:hanging="227"/>
      </w:pPr>
      <w:rPr>
        <w:rFonts w:ascii="Monotype Sorts" w:hAnsi="Monotype Sorts" w:hint="default"/>
        <w:b w:val="0"/>
        <w:i w:val="0"/>
        <w:sz w:val="16"/>
      </w:rPr>
    </w:lvl>
  </w:abstractNum>
  <w:abstractNum w:abstractNumId="17" w15:restartNumberingAfterBreak="0">
    <w:nsid w:val="7D057AD0"/>
    <w:multiLevelType w:val="multilevel"/>
    <w:tmpl w:val="F5B028B4"/>
    <w:lvl w:ilvl="0">
      <w:numFmt w:val="decimal"/>
      <w:lvlText w:val="%1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701"/>
        </w:tabs>
        <w:ind w:left="1701" w:hanging="1134"/>
      </w:pPr>
      <w:rPr>
        <w:rFonts w:hint="eastAsia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0" w:firstLine="1134"/>
      </w:pPr>
      <w:rPr>
        <w:rFonts w:eastAsia="標楷體" w:hint="eastAsia"/>
        <w:b/>
      </w:rPr>
    </w:lvl>
    <w:lvl w:ilvl="4">
      <w:start w:val="1"/>
      <w:numFmt w:val="decimal"/>
      <w:lvlText w:val="%5."/>
      <w:lvlJc w:val="left"/>
      <w:pPr>
        <w:tabs>
          <w:tab w:val="num" w:pos="5061"/>
        </w:tabs>
        <w:ind w:left="4395" w:firstLine="254"/>
      </w:pPr>
      <w:rPr>
        <w:rFonts w:hint="eastAsia"/>
      </w:rPr>
    </w:lvl>
    <w:lvl w:ilvl="5">
      <w:start w:val="1"/>
      <w:numFmt w:val="decimal"/>
      <w:lvlText w:val="(%6)"/>
      <w:lvlJc w:val="left"/>
      <w:pPr>
        <w:ind w:left="1531" w:hanging="397"/>
      </w:pPr>
      <w:rPr>
        <w:rFonts w:eastAsia="標楷體" w:hint="eastAsia"/>
        <w:b/>
      </w:rPr>
    </w:lvl>
    <w:lvl w:ilvl="6">
      <w:start w:val="1"/>
      <w:numFmt w:val="decimal"/>
      <w:lvlText w:val="%7."/>
      <w:lvlJc w:val="left"/>
      <w:pPr>
        <w:ind w:left="1814" w:hanging="283"/>
      </w:pPr>
      <w:rPr>
        <w:rFonts w:hint="default"/>
        <w:b w:val="0"/>
        <w:i w:val="0"/>
        <w:sz w:val="26"/>
      </w:rPr>
    </w:lvl>
    <w:lvl w:ilvl="7">
      <w:start w:val="1"/>
      <w:numFmt w:val="lowerLetter"/>
      <w:suff w:val="space"/>
      <w:lvlText w:val="%8."/>
      <w:lvlJc w:val="left"/>
      <w:pPr>
        <w:ind w:left="2269" w:hanging="284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lowerLetter"/>
      <w:suff w:val="space"/>
      <w:lvlText w:val="(%9)"/>
      <w:lvlJc w:val="left"/>
      <w:pPr>
        <w:ind w:left="2381" w:hanging="283"/>
      </w:pPr>
      <w:rPr>
        <w:rFonts w:ascii="Times New Roman" w:hAnsi="Times New Roman" w:hint="default"/>
        <w:b w:val="0"/>
        <w:i w:val="0"/>
        <w:sz w:val="24"/>
      </w:rPr>
    </w:lvl>
  </w:abstractNum>
  <w:num w:numId="1" w16cid:durableId="1283002931">
    <w:abstractNumId w:val="10"/>
  </w:num>
  <w:num w:numId="2" w16cid:durableId="1663847254">
    <w:abstractNumId w:val="16"/>
  </w:num>
  <w:num w:numId="3" w16cid:durableId="1295912347">
    <w:abstractNumId w:val="1"/>
  </w:num>
  <w:num w:numId="4" w16cid:durableId="350226095">
    <w:abstractNumId w:val="0"/>
  </w:num>
  <w:num w:numId="5" w16cid:durableId="1800565723">
    <w:abstractNumId w:val="4"/>
  </w:num>
  <w:num w:numId="6" w16cid:durableId="1570380617">
    <w:abstractNumId w:val="10"/>
  </w:num>
  <w:num w:numId="7" w16cid:durableId="725294858">
    <w:abstractNumId w:val="13"/>
  </w:num>
  <w:num w:numId="8" w16cid:durableId="1961839447">
    <w:abstractNumId w:val="12"/>
  </w:num>
  <w:num w:numId="9" w16cid:durableId="148597254">
    <w:abstractNumId w:val="6"/>
  </w:num>
  <w:num w:numId="10" w16cid:durableId="1126780350">
    <w:abstractNumId w:val="10"/>
  </w:num>
  <w:num w:numId="11" w16cid:durableId="481773399">
    <w:abstractNumId w:val="10"/>
  </w:num>
  <w:num w:numId="12" w16cid:durableId="57360152">
    <w:abstractNumId w:val="17"/>
  </w:num>
  <w:num w:numId="13" w16cid:durableId="277223630">
    <w:abstractNumId w:val="8"/>
  </w:num>
  <w:num w:numId="14" w16cid:durableId="383675718">
    <w:abstractNumId w:val="5"/>
  </w:num>
  <w:num w:numId="15" w16cid:durableId="524902211">
    <w:abstractNumId w:val="2"/>
  </w:num>
  <w:num w:numId="16" w16cid:durableId="322396923">
    <w:abstractNumId w:val="14"/>
  </w:num>
  <w:num w:numId="17" w16cid:durableId="2118940343">
    <w:abstractNumId w:val="10"/>
  </w:num>
  <w:num w:numId="18" w16cid:durableId="181698801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971458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1228887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0311587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35594844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30056365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53749792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67036710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786043893">
    <w:abstractNumId w:val="9"/>
  </w:num>
  <w:num w:numId="27" w16cid:durableId="1187525662">
    <w:abstractNumId w:val="7"/>
  </w:num>
  <w:num w:numId="28" w16cid:durableId="1702322983">
    <w:abstractNumId w:val="3"/>
  </w:num>
  <w:num w:numId="29" w16cid:durableId="2081780313">
    <w:abstractNumId w:val="11"/>
  </w:num>
  <w:num w:numId="30" w16cid:durableId="1962031711">
    <w:abstractNumId w:val="1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張金龍">
    <w15:presenceInfo w15:providerId="None" w15:userId="張金龍"/>
  </w15:person>
  <w15:person w15:author="智誠 楊">
    <w15:presenceInfo w15:providerId="Windows Live" w15:userId="7fc2339040524f5c"/>
  </w15:person>
  <w15:person w15:author="阿毛">
    <w15:presenceInfo w15:providerId="None" w15:userId="阿毛"/>
  </w15:person>
  <w15:person w15:author="楊智誠">
    <w15:presenceInfo w15:providerId="None" w15:userId="楊智誠"/>
  </w15:person>
  <w15:person w15:author="ST1">
    <w15:presenceInfo w15:providerId="None" w15:userId="ST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HK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3A"/>
    <w:rsid w:val="000040FA"/>
    <w:rsid w:val="000115EF"/>
    <w:rsid w:val="000143A9"/>
    <w:rsid w:val="00016496"/>
    <w:rsid w:val="000273E6"/>
    <w:rsid w:val="00033BED"/>
    <w:rsid w:val="000360A1"/>
    <w:rsid w:val="00036417"/>
    <w:rsid w:val="0003749E"/>
    <w:rsid w:val="00040E6B"/>
    <w:rsid w:val="00040EBA"/>
    <w:rsid w:val="000430C1"/>
    <w:rsid w:val="000465D2"/>
    <w:rsid w:val="00047EB2"/>
    <w:rsid w:val="00053209"/>
    <w:rsid w:val="00055FC2"/>
    <w:rsid w:val="00056164"/>
    <w:rsid w:val="000665B2"/>
    <w:rsid w:val="0007330F"/>
    <w:rsid w:val="0007624A"/>
    <w:rsid w:val="00076CB4"/>
    <w:rsid w:val="00076DD0"/>
    <w:rsid w:val="00081ADB"/>
    <w:rsid w:val="000836AB"/>
    <w:rsid w:val="00085451"/>
    <w:rsid w:val="00085835"/>
    <w:rsid w:val="000873DE"/>
    <w:rsid w:val="0008744F"/>
    <w:rsid w:val="000943AE"/>
    <w:rsid w:val="00096286"/>
    <w:rsid w:val="000A26DC"/>
    <w:rsid w:val="000B0995"/>
    <w:rsid w:val="000B1128"/>
    <w:rsid w:val="000B2C4C"/>
    <w:rsid w:val="000B6CE5"/>
    <w:rsid w:val="000B6D9E"/>
    <w:rsid w:val="000B7797"/>
    <w:rsid w:val="000C139C"/>
    <w:rsid w:val="000C3B07"/>
    <w:rsid w:val="000C41C2"/>
    <w:rsid w:val="000C57B5"/>
    <w:rsid w:val="000C6BB3"/>
    <w:rsid w:val="000D67DF"/>
    <w:rsid w:val="000E19C9"/>
    <w:rsid w:val="000E7D96"/>
    <w:rsid w:val="000F1F83"/>
    <w:rsid w:val="000F49B3"/>
    <w:rsid w:val="000F729B"/>
    <w:rsid w:val="000F746C"/>
    <w:rsid w:val="00102E10"/>
    <w:rsid w:val="00107CFA"/>
    <w:rsid w:val="0011788D"/>
    <w:rsid w:val="00122E65"/>
    <w:rsid w:val="001240A5"/>
    <w:rsid w:val="00135B16"/>
    <w:rsid w:val="00136C0E"/>
    <w:rsid w:val="001407FE"/>
    <w:rsid w:val="00140F64"/>
    <w:rsid w:val="00144FEF"/>
    <w:rsid w:val="0016582C"/>
    <w:rsid w:val="00166A51"/>
    <w:rsid w:val="001768D6"/>
    <w:rsid w:val="001807D8"/>
    <w:rsid w:val="00181431"/>
    <w:rsid w:val="00186121"/>
    <w:rsid w:val="00192287"/>
    <w:rsid w:val="001934E0"/>
    <w:rsid w:val="00195747"/>
    <w:rsid w:val="001963F6"/>
    <w:rsid w:val="001A055E"/>
    <w:rsid w:val="001A1D8F"/>
    <w:rsid w:val="001A30E3"/>
    <w:rsid w:val="001B23BC"/>
    <w:rsid w:val="001B301F"/>
    <w:rsid w:val="001B57DF"/>
    <w:rsid w:val="001B60E8"/>
    <w:rsid w:val="001C341F"/>
    <w:rsid w:val="001D0D7D"/>
    <w:rsid w:val="001D0E4A"/>
    <w:rsid w:val="001E04CB"/>
    <w:rsid w:val="001E3D16"/>
    <w:rsid w:val="001E4980"/>
    <w:rsid w:val="001E62EC"/>
    <w:rsid w:val="001E674F"/>
    <w:rsid w:val="001E7E65"/>
    <w:rsid w:val="001F52A7"/>
    <w:rsid w:val="00200D13"/>
    <w:rsid w:val="0020691E"/>
    <w:rsid w:val="002079DC"/>
    <w:rsid w:val="002113B9"/>
    <w:rsid w:val="002119EA"/>
    <w:rsid w:val="0021238B"/>
    <w:rsid w:val="002146F6"/>
    <w:rsid w:val="002151A3"/>
    <w:rsid w:val="00225368"/>
    <w:rsid w:val="00231E14"/>
    <w:rsid w:val="002336A2"/>
    <w:rsid w:val="002370E9"/>
    <w:rsid w:val="00237734"/>
    <w:rsid w:val="00242B87"/>
    <w:rsid w:val="002459E4"/>
    <w:rsid w:val="00257F9D"/>
    <w:rsid w:val="00260576"/>
    <w:rsid w:val="00264CAA"/>
    <w:rsid w:val="00275F53"/>
    <w:rsid w:val="00283A67"/>
    <w:rsid w:val="002871E1"/>
    <w:rsid w:val="00292C18"/>
    <w:rsid w:val="00297398"/>
    <w:rsid w:val="002976D9"/>
    <w:rsid w:val="002A15B9"/>
    <w:rsid w:val="002A285F"/>
    <w:rsid w:val="002A306D"/>
    <w:rsid w:val="002A42C7"/>
    <w:rsid w:val="002A4A20"/>
    <w:rsid w:val="002A55B2"/>
    <w:rsid w:val="002A615C"/>
    <w:rsid w:val="002A74D4"/>
    <w:rsid w:val="002D1BB4"/>
    <w:rsid w:val="002D3AD6"/>
    <w:rsid w:val="002D4F20"/>
    <w:rsid w:val="002D5BA0"/>
    <w:rsid w:val="002D67E7"/>
    <w:rsid w:val="002D719D"/>
    <w:rsid w:val="002D7AE4"/>
    <w:rsid w:val="002E04F0"/>
    <w:rsid w:val="002E4D04"/>
    <w:rsid w:val="002F1B47"/>
    <w:rsid w:val="002F3A96"/>
    <w:rsid w:val="002F60A3"/>
    <w:rsid w:val="002F64BF"/>
    <w:rsid w:val="00303170"/>
    <w:rsid w:val="0031254B"/>
    <w:rsid w:val="00313D39"/>
    <w:rsid w:val="00315A92"/>
    <w:rsid w:val="003207F7"/>
    <w:rsid w:val="00323DF8"/>
    <w:rsid w:val="00324054"/>
    <w:rsid w:val="00326976"/>
    <w:rsid w:val="00332656"/>
    <w:rsid w:val="003336E4"/>
    <w:rsid w:val="00335CE5"/>
    <w:rsid w:val="0034192E"/>
    <w:rsid w:val="00345BFF"/>
    <w:rsid w:val="003466D9"/>
    <w:rsid w:val="00346E62"/>
    <w:rsid w:val="003500F7"/>
    <w:rsid w:val="003519AF"/>
    <w:rsid w:val="003628BD"/>
    <w:rsid w:val="00364C22"/>
    <w:rsid w:val="00367116"/>
    <w:rsid w:val="00376499"/>
    <w:rsid w:val="003828D1"/>
    <w:rsid w:val="003846D5"/>
    <w:rsid w:val="00385D8E"/>
    <w:rsid w:val="00386E84"/>
    <w:rsid w:val="00390990"/>
    <w:rsid w:val="00392FAC"/>
    <w:rsid w:val="0039354E"/>
    <w:rsid w:val="003972CE"/>
    <w:rsid w:val="00397FED"/>
    <w:rsid w:val="003A0AA3"/>
    <w:rsid w:val="003A1588"/>
    <w:rsid w:val="003B0808"/>
    <w:rsid w:val="003B1BBA"/>
    <w:rsid w:val="003B2895"/>
    <w:rsid w:val="003B45A8"/>
    <w:rsid w:val="003B505E"/>
    <w:rsid w:val="003B5397"/>
    <w:rsid w:val="003C36E8"/>
    <w:rsid w:val="003C3DEE"/>
    <w:rsid w:val="003C50EB"/>
    <w:rsid w:val="003D1AE6"/>
    <w:rsid w:val="003D23E3"/>
    <w:rsid w:val="003D4855"/>
    <w:rsid w:val="003D713A"/>
    <w:rsid w:val="003D7863"/>
    <w:rsid w:val="003E2496"/>
    <w:rsid w:val="003E5563"/>
    <w:rsid w:val="003E6CE0"/>
    <w:rsid w:val="003F0279"/>
    <w:rsid w:val="003F13FC"/>
    <w:rsid w:val="003F4007"/>
    <w:rsid w:val="003F5191"/>
    <w:rsid w:val="004018DB"/>
    <w:rsid w:val="00402C18"/>
    <w:rsid w:val="004060A8"/>
    <w:rsid w:val="00410CEC"/>
    <w:rsid w:val="004206B9"/>
    <w:rsid w:val="00422512"/>
    <w:rsid w:val="00422C5C"/>
    <w:rsid w:val="004310D0"/>
    <w:rsid w:val="00431C2C"/>
    <w:rsid w:val="00441668"/>
    <w:rsid w:val="00441A98"/>
    <w:rsid w:val="00443B0E"/>
    <w:rsid w:val="00444BFB"/>
    <w:rsid w:val="0044706F"/>
    <w:rsid w:val="00453A34"/>
    <w:rsid w:val="004554A1"/>
    <w:rsid w:val="00463590"/>
    <w:rsid w:val="00470436"/>
    <w:rsid w:val="00475E37"/>
    <w:rsid w:val="00484B5E"/>
    <w:rsid w:val="004908F6"/>
    <w:rsid w:val="0049343D"/>
    <w:rsid w:val="00494F08"/>
    <w:rsid w:val="0049567F"/>
    <w:rsid w:val="0049775C"/>
    <w:rsid w:val="004A1F92"/>
    <w:rsid w:val="004A4B5F"/>
    <w:rsid w:val="004B0319"/>
    <w:rsid w:val="004B16AF"/>
    <w:rsid w:val="004B7F8A"/>
    <w:rsid w:val="004C3EB7"/>
    <w:rsid w:val="004C51E1"/>
    <w:rsid w:val="004C6C4A"/>
    <w:rsid w:val="004D2ABB"/>
    <w:rsid w:val="004D548D"/>
    <w:rsid w:val="004D58F3"/>
    <w:rsid w:val="004D7D72"/>
    <w:rsid w:val="004E2644"/>
    <w:rsid w:val="004E60D7"/>
    <w:rsid w:val="004E7376"/>
    <w:rsid w:val="004F24B2"/>
    <w:rsid w:val="004F3E5D"/>
    <w:rsid w:val="004F5FE5"/>
    <w:rsid w:val="004F67CE"/>
    <w:rsid w:val="00500ED1"/>
    <w:rsid w:val="0050163C"/>
    <w:rsid w:val="00503210"/>
    <w:rsid w:val="005070E7"/>
    <w:rsid w:val="005104A6"/>
    <w:rsid w:val="00515A9D"/>
    <w:rsid w:val="00525C46"/>
    <w:rsid w:val="00526648"/>
    <w:rsid w:val="005278F9"/>
    <w:rsid w:val="0053335E"/>
    <w:rsid w:val="00533521"/>
    <w:rsid w:val="005336A6"/>
    <w:rsid w:val="00534522"/>
    <w:rsid w:val="005345F0"/>
    <w:rsid w:val="00536E9D"/>
    <w:rsid w:val="005409BB"/>
    <w:rsid w:val="00542519"/>
    <w:rsid w:val="00542689"/>
    <w:rsid w:val="005456B5"/>
    <w:rsid w:val="00546FD2"/>
    <w:rsid w:val="00554028"/>
    <w:rsid w:val="005676FB"/>
    <w:rsid w:val="00570810"/>
    <w:rsid w:val="005825CF"/>
    <w:rsid w:val="005851B9"/>
    <w:rsid w:val="00587863"/>
    <w:rsid w:val="005907C5"/>
    <w:rsid w:val="005910A3"/>
    <w:rsid w:val="005A5E20"/>
    <w:rsid w:val="005A5FCB"/>
    <w:rsid w:val="005B3066"/>
    <w:rsid w:val="005B3945"/>
    <w:rsid w:val="005C0A92"/>
    <w:rsid w:val="005C14EF"/>
    <w:rsid w:val="005C6578"/>
    <w:rsid w:val="005D6D47"/>
    <w:rsid w:val="005D7989"/>
    <w:rsid w:val="005E1789"/>
    <w:rsid w:val="005E4D4E"/>
    <w:rsid w:val="005E76BE"/>
    <w:rsid w:val="005F0CEC"/>
    <w:rsid w:val="005F19CB"/>
    <w:rsid w:val="005F430C"/>
    <w:rsid w:val="0060125B"/>
    <w:rsid w:val="006023C3"/>
    <w:rsid w:val="00607A4F"/>
    <w:rsid w:val="006116E7"/>
    <w:rsid w:val="00612D32"/>
    <w:rsid w:val="00614A79"/>
    <w:rsid w:val="006162D2"/>
    <w:rsid w:val="00621DCF"/>
    <w:rsid w:val="00622ABB"/>
    <w:rsid w:val="00630999"/>
    <w:rsid w:val="00630C5C"/>
    <w:rsid w:val="00632585"/>
    <w:rsid w:val="00633F26"/>
    <w:rsid w:val="0063719D"/>
    <w:rsid w:val="006444B7"/>
    <w:rsid w:val="00644FC4"/>
    <w:rsid w:val="00645DC6"/>
    <w:rsid w:val="00651847"/>
    <w:rsid w:val="00654469"/>
    <w:rsid w:val="00654DBA"/>
    <w:rsid w:val="006550E6"/>
    <w:rsid w:val="00656023"/>
    <w:rsid w:val="0065610E"/>
    <w:rsid w:val="00656FB9"/>
    <w:rsid w:val="00657104"/>
    <w:rsid w:val="00660F58"/>
    <w:rsid w:val="00662CB1"/>
    <w:rsid w:val="00662F3E"/>
    <w:rsid w:val="00667426"/>
    <w:rsid w:val="006713E0"/>
    <w:rsid w:val="00677837"/>
    <w:rsid w:val="00680D0A"/>
    <w:rsid w:val="00682BF0"/>
    <w:rsid w:val="00682FFB"/>
    <w:rsid w:val="006836E5"/>
    <w:rsid w:val="00685498"/>
    <w:rsid w:val="006865D5"/>
    <w:rsid w:val="00690116"/>
    <w:rsid w:val="006935BC"/>
    <w:rsid w:val="006A6300"/>
    <w:rsid w:val="006B0A0C"/>
    <w:rsid w:val="006B189E"/>
    <w:rsid w:val="006B49F9"/>
    <w:rsid w:val="006B5760"/>
    <w:rsid w:val="006D7377"/>
    <w:rsid w:val="006E3AAA"/>
    <w:rsid w:val="006E65B8"/>
    <w:rsid w:val="006F0512"/>
    <w:rsid w:val="006F077E"/>
    <w:rsid w:val="006F0B88"/>
    <w:rsid w:val="006F4127"/>
    <w:rsid w:val="006F422C"/>
    <w:rsid w:val="006F6161"/>
    <w:rsid w:val="006F631D"/>
    <w:rsid w:val="006F6710"/>
    <w:rsid w:val="006F67BA"/>
    <w:rsid w:val="006F68B6"/>
    <w:rsid w:val="006F6CF6"/>
    <w:rsid w:val="00703FAC"/>
    <w:rsid w:val="00704150"/>
    <w:rsid w:val="007046D1"/>
    <w:rsid w:val="007063AA"/>
    <w:rsid w:val="0071336E"/>
    <w:rsid w:val="007154E3"/>
    <w:rsid w:val="00716638"/>
    <w:rsid w:val="00716905"/>
    <w:rsid w:val="007173B3"/>
    <w:rsid w:val="00720482"/>
    <w:rsid w:val="00725617"/>
    <w:rsid w:val="00725FC9"/>
    <w:rsid w:val="00726D75"/>
    <w:rsid w:val="00731C96"/>
    <w:rsid w:val="00733A29"/>
    <w:rsid w:val="007361CE"/>
    <w:rsid w:val="00737264"/>
    <w:rsid w:val="00740320"/>
    <w:rsid w:val="007413AF"/>
    <w:rsid w:val="00742AE6"/>
    <w:rsid w:val="00750EC6"/>
    <w:rsid w:val="00755F54"/>
    <w:rsid w:val="00755FF1"/>
    <w:rsid w:val="00756408"/>
    <w:rsid w:val="00767BCF"/>
    <w:rsid w:val="007816C8"/>
    <w:rsid w:val="00781AFB"/>
    <w:rsid w:val="00785DDA"/>
    <w:rsid w:val="007879A3"/>
    <w:rsid w:val="0079650A"/>
    <w:rsid w:val="00796BEC"/>
    <w:rsid w:val="00797D4A"/>
    <w:rsid w:val="007A104B"/>
    <w:rsid w:val="007A14AA"/>
    <w:rsid w:val="007A195D"/>
    <w:rsid w:val="007A1A27"/>
    <w:rsid w:val="007A1EC8"/>
    <w:rsid w:val="007A2E50"/>
    <w:rsid w:val="007A4943"/>
    <w:rsid w:val="007B00FA"/>
    <w:rsid w:val="007B11E0"/>
    <w:rsid w:val="007B175D"/>
    <w:rsid w:val="007B2ABF"/>
    <w:rsid w:val="007B51F5"/>
    <w:rsid w:val="007B608C"/>
    <w:rsid w:val="007C1629"/>
    <w:rsid w:val="007C7203"/>
    <w:rsid w:val="007D35BC"/>
    <w:rsid w:val="007D5214"/>
    <w:rsid w:val="007D79B1"/>
    <w:rsid w:val="007D7C7B"/>
    <w:rsid w:val="007E1069"/>
    <w:rsid w:val="007E1FCB"/>
    <w:rsid w:val="007E232B"/>
    <w:rsid w:val="007E2E44"/>
    <w:rsid w:val="007E524F"/>
    <w:rsid w:val="007F61F5"/>
    <w:rsid w:val="0080076A"/>
    <w:rsid w:val="00801884"/>
    <w:rsid w:val="00803784"/>
    <w:rsid w:val="008048E9"/>
    <w:rsid w:val="00816F4E"/>
    <w:rsid w:val="00817021"/>
    <w:rsid w:val="008219BD"/>
    <w:rsid w:val="008224AF"/>
    <w:rsid w:val="00823AF8"/>
    <w:rsid w:val="0082402D"/>
    <w:rsid w:val="008270B8"/>
    <w:rsid w:val="008277A7"/>
    <w:rsid w:val="00827B10"/>
    <w:rsid w:val="00831A99"/>
    <w:rsid w:val="00834130"/>
    <w:rsid w:val="0085240C"/>
    <w:rsid w:val="00852CF5"/>
    <w:rsid w:val="0085585B"/>
    <w:rsid w:val="00856A4F"/>
    <w:rsid w:val="00861950"/>
    <w:rsid w:val="00863131"/>
    <w:rsid w:val="00863367"/>
    <w:rsid w:val="0086715A"/>
    <w:rsid w:val="00871FE6"/>
    <w:rsid w:val="008741BD"/>
    <w:rsid w:val="008779F9"/>
    <w:rsid w:val="0088104B"/>
    <w:rsid w:val="00882AB1"/>
    <w:rsid w:val="00884848"/>
    <w:rsid w:val="00890704"/>
    <w:rsid w:val="00896542"/>
    <w:rsid w:val="008A12DD"/>
    <w:rsid w:val="008A197E"/>
    <w:rsid w:val="008A1B2B"/>
    <w:rsid w:val="008A4DEA"/>
    <w:rsid w:val="008A53AE"/>
    <w:rsid w:val="008A7110"/>
    <w:rsid w:val="008A7582"/>
    <w:rsid w:val="008B0886"/>
    <w:rsid w:val="008B190F"/>
    <w:rsid w:val="008B20FD"/>
    <w:rsid w:val="008B3495"/>
    <w:rsid w:val="008C1DD1"/>
    <w:rsid w:val="008C5D9D"/>
    <w:rsid w:val="008C7D9A"/>
    <w:rsid w:val="008D0D03"/>
    <w:rsid w:val="008D3BBA"/>
    <w:rsid w:val="008E30EE"/>
    <w:rsid w:val="008F18C2"/>
    <w:rsid w:val="008F2DCF"/>
    <w:rsid w:val="008F420B"/>
    <w:rsid w:val="008F52C9"/>
    <w:rsid w:val="008F551E"/>
    <w:rsid w:val="008F576B"/>
    <w:rsid w:val="008F5EF7"/>
    <w:rsid w:val="008F7F77"/>
    <w:rsid w:val="0090186B"/>
    <w:rsid w:val="009018F6"/>
    <w:rsid w:val="00906F18"/>
    <w:rsid w:val="00910147"/>
    <w:rsid w:val="00915C47"/>
    <w:rsid w:val="00917B3F"/>
    <w:rsid w:val="00921FA7"/>
    <w:rsid w:val="00922C03"/>
    <w:rsid w:val="0092341A"/>
    <w:rsid w:val="00930D5E"/>
    <w:rsid w:val="00933DE2"/>
    <w:rsid w:val="00934561"/>
    <w:rsid w:val="0093525F"/>
    <w:rsid w:val="00937A2A"/>
    <w:rsid w:val="00943E97"/>
    <w:rsid w:val="0094637C"/>
    <w:rsid w:val="00953C25"/>
    <w:rsid w:val="00955ABB"/>
    <w:rsid w:val="00955D69"/>
    <w:rsid w:val="00960170"/>
    <w:rsid w:val="00960FED"/>
    <w:rsid w:val="0097017E"/>
    <w:rsid w:val="00976C0F"/>
    <w:rsid w:val="00977253"/>
    <w:rsid w:val="0097742C"/>
    <w:rsid w:val="00980A9C"/>
    <w:rsid w:val="009828F7"/>
    <w:rsid w:val="0098378F"/>
    <w:rsid w:val="00984744"/>
    <w:rsid w:val="009948A0"/>
    <w:rsid w:val="009956DD"/>
    <w:rsid w:val="009A0CB2"/>
    <w:rsid w:val="009A7977"/>
    <w:rsid w:val="009A79A2"/>
    <w:rsid w:val="009B3E5C"/>
    <w:rsid w:val="009C18D2"/>
    <w:rsid w:val="009C414D"/>
    <w:rsid w:val="009C57FE"/>
    <w:rsid w:val="009D543A"/>
    <w:rsid w:val="009E28A4"/>
    <w:rsid w:val="009E560A"/>
    <w:rsid w:val="009F0493"/>
    <w:rsid w:val="009F1974"/>
    <w:rsid w:val="009F1F91"/>
    <w:rsid w:val="009F3676"/>
    <w:rsid w:val="009F3B20"/>
    <w:rsid w:val="009F47CC"/>
    <w:rsid w:val="009F7B7A"/>
    <w:rsid w:val="009F7DA5"/>
    <w:rsid w:val="00A02D2A"/>
    <w:rsid w:val="00A05F5E"/>
    <w:rsid w:val="00A07363"/>
    <w:rsid w:val="00A11A77"/>
    <w:rsid w:val="00A12B93"/>
    <w:rsid w:val="00A2274D"/>
    <w:rsid w:val="00A2670E"/>
    <w:rsid w:val="00A270C0"/>
    <w:rsid w:val="00A305BD"/>
    <w:rsid w:val="00A333EF"/>
    <w:rsid w:val="00A34F68"/>
    <w:rsid w:val="00A359AA"/>
    <w:rsid w:val="00A46EAF"/>
    <w:rsid w:val="00A52EF9"/>
    <w:rsid w:val="00A555B6"/>
    <w:rsid w:val="00A60685"/>
    <w:rsid w:val="00A621A5"/>
    <w:rsid w:val="00A6366E"/>
    <w:rsid w:val="00A675F3"/>
    <w:rsid w:val="00A712DB"/>
    <w:rsid w:val="00A828BE"/>
    <w:rsid w:val="00A83094"/>
    <w:rsid w:val="00A9197A"/>
    <w:rsid w:val="00A97EFB"/>
    <w:rsid w:val="00AA1708"/>
    <w:rsid w:val="00AA2770"/>
    <w:rsid w:val="00AA5DF9"/>
    <w:rsid w:val="00AA7072"/>
    <w:rsid w:val="00AB348D"/>
    <w:rsid w:val="00AB3905"/>
    <w:rsid w:val="00AB56C2"/>
    <w:rsid w:val="00AB5A23"/>
    <w:rsid w:val="00AB69BA"/>
    <w:rsid w:val="00AB6B52"/>
    <w:rsid w:val="00AB7E02"/>
    <w:rsid w:val="00AC1A2A"/>
    <w:rsid w:val="00AC45E4"/>
    <w:rsid w:val="00AD34A5"/>
    <w:rsid w:val="00AD4E99"/>
    <w:rsid w:val="00AD5487"/>
    <w:rsid w:val="00AE11F6"/>
    <w:rsid w:val="00AE14D7"/>
    <w:rsid w:val="00AE1FD8"/>
    <w:rsid w:val="00AE6307"/>
    <w:rsid w:val="00AF1781"/>
    <w:rsid w:val="00AF2085"/>
    <w:rsid w:val="00AF2FE1"/>
    <w:rsid w:val="00AF379A"/>
    <w:rsid w:val="00AF38DD"/>
    <w:rsid w:val="00AF6B15"/>
    <w:rsid w:val="00B0218D"/>
    <w:rsid w:val="00B075E6"/>
    <w:rsid w:val="00B1117E"/>
    <w:rsid w:val="00B1135C"/>
    <w:rsid w:val="00B157BB"/>
    <w:rsid w:val="00B16CD2"/>
    <w:rsid w:val="00B17EA3"/>
    <w:rsid w:val="00B25ACA"/>
    <w:rsid w:val="00B25E30"/>
    <w:rsid w:val="00B26773"/>
    <w:rsid w:val="00B340A3"/>
    <w:rsid w:val="00B40550"/>
    <w:rsid w:val="00B4228A"/>
    <w:rsid w:val="00B46A27"/>
    <w:rsid w:val="00B51A00"/>
    <w:rsid w:val="00B51EDA"/>
    <w:rsid w:val="00B52D48"/>
    <w:rsid w:val="00B7060D"/>
    <w:rsid w:val="00B71451"/>
    <w:rsid w:val="00B73904"/>
    <w:rsid w:val="00B75021"/>
    <w:rsid w:val="00B77293"/>
    <w:rsid w:val="00B77AE2"/>
    <w:rsid w:val="00B825BE"/>
    <w:rsid w:val="00B830D9"/>
    <w:rsid w:val="00B910ED"/>
    <w:rsid w:val="00B911C4"/>
    <w:rsid w:val="00B911D5"/>
    <w:rsid w:val="00B93486"/>
    <w:rsid w:val="00B973F0"/>
    <w:rsid w:val="00B9777E"/>
    <w:rsid w:val="00BA146D"/>
    <w:rsid w:val="00BA3093"/>
    <w:rsid w:val="00BA4669"/>
    <w:rsid w:val="00BA7146"/>
    <w:rsid w:val="00BA7AD5"/>
    <w:rsid w:val="00BB5548"/>
    <w:rsid w:val="00BB5692"/>
    <w:rsid w:val="00BB73FB"/>
    <w:rsid w:val="00BC1BAD"/>
    <w:rsid w:val="00BC2758"/>
    <w:rsid w:val="00BC50FD"/>
    <w:rsid w:val="00BD0166"/>
    <w:rsid w:val="00BD5283"/>
    <w:rsid w:val="00BD6C9E"/>
    <w:rsid w:val="00BD7552"/>
    <w:rsid w:val="00BD79A7"/>
    <w:rsid w:val="00BE3738"/>
    <w:rsid w:val="00BE3C1D"/>
    <w:rsid w:val="00BE445B"/>
    <w:rsid w:val="00BE480A"/>
    <w:rsid w:val="00BF0D65"/>
    <w:rsid w:val="00BF6F50"/>
    <w:rsid w:val="00C002BF"/>
    <w:rsid w:val="00C032CC"/>
    <w:rsid w:val="00C075AF"/>
    <w:rsid w:val="00C127AA"/>
    <w:rsid w:val="00C129B4"/>
    <w:rsid w:val="00C1696F"/>
    <w:rsid w:val="00C22C74"/>
    <w:rsid w:val="00C24327"/>
    <w:rsid w:val="00C27527"/>
    <w:rsid w:val="00C30799"/>
    <w:rsid w:val="00C342C2"/>
    <w:rsid w:val="00C3431E"/>
    <w:rsid w:val="00C41F0D"/>
    <w:rsid w:val="00C44F74"/>
    <w:rsid w:val="00C46728"/>
    <w:rsid w:val="00C4764B"/>
    <w:rsid w:val="00C51C28"/>
    <w:rsid w:val="00C544A2"/>
    <w:rsid w:val="00C555AD"/>
    <w:rsid w:val="00C65DB9"/>
    <w:rsid w:val="00C666F8"/>
    <w:rsid w:val="00C7183D"/>
    <w:rsid w:val="00C72535"/>
    <w:rsid w:val="00C73656"/>
    <w:rsid w:val="00C76A83"/>
    <w:rsid w:val="00C77497"/>
    <w:rsid w:val="00C82EAE"/>
    <w:rsid w:val="00C937CE"/>
    <w:rsid w:val="00C93E4D"/>
    <w:rsid w:val="00C947E8"/>
    <w:rsid w:val="00C95333"/>
    <w:rsid w:val="00CA0B03"/>
    <w:rsid w:val="00CA18DC"/>
    <w:rsid w:val="00CA1C4C"/>
    <w:rsid w:val="00CA3D83"/>
    <w:rsid w:val="00CA6569"/>
    <w:rsid w:val="00CA7E8B"/>
    <w:rsid w:val="00CB31A5"/>
    <w:rsid w:val="00CB3FF0"/>
    <w:rsid w:val="00CB4D71"/>
    <w:rsid w:val="00CB6B94"/>
    <w:rsid w:val="00CB7B57"/>
    <w:rsid w:val="00CB7F84"/>
    <w:rsid w:val="00CC682F"/>
    <w:rsid w:val="00CD474C"/>
    <w:rsid w:val="00CD565D"/>
    <w:rsid w:val="00CE30A9"/>
    <w:rsid w:val="00CE5FD0"/>
    <w:rsid w:val="00CF019A"/>
    <w:rsid w:val="00CF1299"/>
    <w:rsid w:val="00CF3046"/>
    <w:rsid w:val="00CF3D17"/>
    <w:rsid w:val="00D022E1"/>
    <w:rsid w:val="00D0790F"/>
    <w:rsid w:val="00D1785A"/>
    <w:rsid w:val="00D221F3"/>
    <w:rsid w:val="00D22C68"/>
    <w:rsid w:val="00D23254"/>
    <w:rsid w:val="00D23CBE"/>
    <w:rsid w:val="00D24A17"/>
    <w:rsid w:val="00D30A8F"/>
    <w:rsid w:val="00D31D70"/>
    <w:rsid w:val="00D32489"/>
    <w:rsid w:val="00D33943"/>
    <w:rsid w:val="00D4415F"/>
    <w:rsid w:val="00D45CB3"/>
    <w:rsid w:val="00D510FA"/>
    <w:rsid w:val="00D51F12"/>
    <w:rsid w:val="00D520B1"/>
    <w:rsid w:val="00D57AA6"/>
    <w:rsid w:val="00D57E90"/>
    <w:rsid w:val="00D621C8"/>
    <w:rsid w:val="00D62EC5"/>
    <w:rsid w:val="00D65FA0"/>
    <w:rsid w:val="00D6689A"/>
    <w:rsid w:val="00D66DE9"/>
    <w:rsid w:val="00D67EEA"/>
    <w:rsid w:val="00D71CCB"/>
    <w:rsid w:val="00D86190"/>
    <w:rsid w:val="00D87354"/>
    <w:rsid w:val="00D91918"/>
    <w:rsid w:val="00D9407F"/>
    <w:rsid w:val="00D950B2"/>
    <w:rsid w:val="00D960FB"/>
    <w:rsid w:val="00DA2920"/>
    <w:rsid w:val="00DA3516"/>
    <w:rsid w:val="00DA4EF0"/>
    <w:rsid w:val="00DA5AEC"/>
    <w:rsid w:val="00DB1403"/>
    <w:rsid w:val="00DB1C42"/>
    <w:rsid w:val="00DB280A"/>
    <w:rsid w:val="00DB4720"/>
    <w:rsid w:val="00DC11AE"/>
    <w:rsid w:val="00DC2D57"/>
    <w:rsid w:val="00DC3CAB"/>
    <w:rsid w:val="00DC7960"/>
    <w:rsid w:val="00DC7D1E"/>
    <w:rsid w:val="00DD1C6B"/>
    <w:rsid w:val="00DD299A"/>
    <w:rsid w:val="00DD2A93"/>
    <w:rsid w:val="00DD34FB"/>
    <w:rsid w:val="00DD7EDB"/>
    <w:rsid w:val="00DE40DC"/>
    <w:rsid w:val="00DE4F1F"/>
    <w:rsid w:val="00DE5F01"/>
    <w:rsid w:val="00DF233E"/>
    <w:rsid w:val="00DF477B"/>
    <w:rsid w:val="00DF5F7A"/>
    <w:rsid w:val="00E00F17"/>
    <w:rsid w:val="00E20BE0"/>
    <w:rsid w:val="00E21499"/>
    <w:rsid w:val="00E335CB"/>
    <w:rsid w:val="00E34360"/>
    <w:rsid w:val="00E34448"/>
    <w:rsid w:val="00E3470F"/>
    <w:rsid w:val="00E40F04"/>
    <w:rsid w:val="00E44166"/>
    <w:rsid w:val="00E5559C"/>
    <w:rsid w:val="00E57DD8"/>
    <w:rsid w:val="00E6200A"/>
    <w:rsid w:val="00E64420"/>
    <w:rsid w:val="00E648D4"/>
    <w:rsid w:val="00E67119"/>
    <w:rsid w:val="00E75B19"/>
    <w:rsid w:val="00E76242"/>
    <w:rsid w:val="00E826EF"/>
    <w:rsid w:val="00E87377"/>
    <w:rsid w:val="00E87DA8"/>
    <w:rsid w:val="00E969E8"/>
    <w:rsid w:val="00EA315B"/>
    <w:rsid w:val="00EA4926"/>
    <w:rsid w:val="00EA6CEE"/>
    <w:rsid w:val="00EB07B0"/>
    <w:rsid w:val="00EB27E9"/>
    <w:rsid w:val="00EB300A"/>
    <w:rsid w:val="00EB30CD"/>
    <w:rsid w:val="00EB5BBD"/>
    <w:rsid w:val="00EC6070"/>
    <w:rsid w:val="00ED7A2D"/>
    <w:rsid w:val="00EE3929"/>
    <w:rsid w:val="00EE408F"/>
    <w:rsid w:val="00EF2D0E"/>
    <w:rsid w:val="00EF5844"/>
    <w:rsid w:val="00F00048"/>
    <w:rsid w:val="00F00B92"/>
    <w:rsid w:val="00F00BB6"/>
    <w:rsid w:val="00F0217B"/>
    <w:rsid w:val="00F027AD"/>
    <w:rsid w:val="00F04B98"/>
    <w:rsid w:val="00F11689"/>
    <w:rsid w:val="00F117C3"/>
    <w:rsid w:val="00F13151"/>
    <w:rsid w:val="00F17836"/>
    <w:rsid w:val="00F24271"/>
    <w:rsid w:val="00F2708B"/>
    <w:rsid w:val="00F27A73"/>
    <w:rsid w:val="00F37B45"/>
    <w:rsid w:val="00F40F49"/>
    <w:rsid w:val="00F41DEA"/>
    <w:rsid w:val="00F430B2"/>
    <w:rsid w:val="00F430ED"/>
    <w:rsid w:val="00F4398B"/>
    <w:rsid w:val="00F5023F"/>
    <w:rsid w:val="00F579E0"/>
    <w:rsid w:val="00F608EB"/>
    <w:rsid w:val="00F62CD3"/>
    <w:rsid w:val="00F630B4"/>
    <w:rsid w:val="00F652C9"/>
    <w:rsid w:val="00F655ED"/>
    <w:rsid w:val="00F65EF6"/>
    <w:rsid w:val="00F66AF1"/>
    <w:rsid w:val="00F76679"/>
    <w:rsid w:val="00F76EBD"/>
    <w:rsid w:val="00F770BC"/>
    <w:rsid w:val="00F815A2"/>
    <w:rsid w:val="00F81926"/>
    <w:rsid w:val="00F81C5F"/>
    <w:rsid w:val="00F83CFE"/>
    <w:rsid w:val="00F83DA9"/>
    <w:rsid w:val="00F859DD"/>
    <w:rsid w:val="00F878FD"/>
    <w:rsid w:val="00F956A9"/>
    <w:rsid w:val="00FA1DFC"/>
    <w:rsid w:val="00FA7E6B"/>
    <w:rsid w:val="00FB110B"/>
    <w:rsid w:val="00FB52FE"/>
    <w:rsid w:val="00FB68CF"/>
    <w:rsid w:val="00FB71E2"/>
    <w:rsid w:val="00FC110D"/>
    <w:rsid w:val="00FC3C89"/>
    <w:rsid w:val="00FC4E60"/>
    <w:rsid w:val="00FC56E2"/>
    <w:rsid w:val="00FC7C21"/>
    <w:rsid w:val="00FD0BA6"/>
    <w:rsid w:val="00FD1C8B"/>
    <w:rsid w:val="00FD4564"/>
    <w:rsid w:val="00FD4AFB"/>
    <w:rsid w:val="00FE11D1"/>
    <w:rsid w:val="00FE35BB"/>
    <w:rsid w:val="00FE380C"/>
    <w:rsid w:val="00FE5CD0"/>
    <w:rsid w:val="00FE6B2B"/>
    <w:rsid w:val="00FE7641"/>
    <w:rsid w:val="00FE774E"/>
    <w:rsid w:val="00FF17DA"/>
    <w:rsid w:val="00FF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4"/>
    <o:shapelayout v:ext="edit">
      <o:idmap v:ext="edit" data="1"/>
    </o:shapelayout>
  </w:shapeDefaults>
  <w:decimalSymbol w:val="."/>
  <w:listSeparator w:val=","/>
  <w14:docId w14:val="7FE00729"/>
  <w15:docId w15:val="{FCB3F5F4-82F4-4B8A-93DE-55F7B2F13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9BA"/>
    <w:pPr>
      <w:widowControl w:val="0"/>
    </w:pPr>
    <w:rPr>
      <w:kern w:val="2"/>
      <w:sz w:val="24"/>
      <w:szCs w:val="24"/>
    </w:rPr>
  </w:style>
  <w:style w:type="paragraph" w:styleId="1">
    <w:name w:val="heading 1"/>
    <w:aliases w:val="壹,--章名,ISO標題 1"/>
    <w:basedOn w:val="a0"/>
    <w:next w:val="a0"/>
    <w:qFormat/>
    <w:rsid w:val="006F0B88"/>
    <w:pPr>
      <w:pageBreakBefore/>
      <w:spacing w:before="120" w:line="360" w:lineRule="auto"/>
      <w:outlineLvl w:val="0"/>
    </w:pPr>
    <w:rPr>
      <w:rFonts w:eastAsia="標楷體"/>
      <w:b/>
      <w:color w:val="000000"/>
      <w:spacing w:val="40"/>
      <w:kern w:val="52"/>
      <w:sz w:val="36"/>
      <w:szCs w:val="20"/>
    </w:rPr>
  </w:style>
  <w:style w:type="paragraph" w:styleId="20">
    <w:name w:val="heading 2"/>
    <w:aliases w:val="章,標題 2--1.1,--1.1,ISO標題 2"/>
    <w:basedOn w:val="a0"/>
    <w:next w:val="a0"/>
    <w:qFormat/>
    <w:rsid w:val="006F0B88"/>
    <w:pPr>
      <w:keepNext/>
      <w:snapToGrid w:val="0"/>
      <w:spacing w:before="600"/>
      <w:outlineLvl w:val="1"/>
    </w:pPr>
    <w:rPr>
      <w:rFonts w:eastAsia="標楷體"/>
      <w:b/>
      <w:snapToGrid w:val="0"/>
      <w:kern w:val="0"/>
      <w:sz w:val="32"/>
      <w:szCs w:val="20"/>
    </w:rPr>
  </w:style>
  <w:style w:type="paragraph" w:styleId="3">
    <w:name w:val="heading 3"/>
    <w:aliases w:val="--1.1.1.,--1.1.1. + 14 點,左:  0 cm,第一行:  2 字元"/>
    <w:basedOn w:val="a0"/>
    <w:next w:val="a0"/>
    <w:qFormat/>
    <w:rsid w:val="006F0B88"/>
    <w:pPr>
      <w:snapToGrid w:val="0"/>
      <w:spacing w:before="360"/>
      <w:outlineLvl w:val="2"/>
    </w:pPr>
    <w:rPr>
      <w:rFonts w:eastAsia="標楷體"/>
      <w:sz w:val="32"/>
      <w:szCs w:val="20"/>
    </w:rPr>
  </w:style>
  <w:style w:type="paragraph" w:styleId="40">
    <w:name w:val="heading 4"/>
    <w:aliases w:val="1,--1.,--1"/>
    <w:basedOn w:val="a0"/>
    <w:next w:val="a0"/>
    <w:qFormat/>
    <w:rsid w:val="006F0B88"/>
    <w:pPr>
      <w:snapToGrid w:val="0"/>
      <w:spacing w:before="240"/>
      <w:outlineLvl w:val="3"/>
    </w:pPr>
    <w:rPr>
      <w:rFonts w:eastAsia="標楷體"/>
      <w:sz w:val="28"/>
      <w:szCs w:val="20"/>
    </w:rPr>
  </w:style>
  <w:style w:type="paragraph" w:styleId="5">
    <w:name w:val="heading 5"/>
    <w:aliases w:val="--(1)1,--(1)"/>
    <w:basedOn w:val="a0"/>
    <w:next w:val="a0"/>
    <w:qFormat/>
    <w:rsid w:val="006F0B88"/>
    <w:pPr>
      <w:snapToGrid w:val="0"/>
      <w:spacing w:before="120"/>
      <w:outlineLvl w:val="4"/>
    </w:pPr>
    <w:rPr>
      <w:rFonts w:eastAsia="標楷體"/>
      <w:sz w:val="26"/>
      <w:szCs w:val="20"/>
    </w:rPr>
  </w:style>
  <w:style w:type="paragraph" w:styleId="60">
    <w:name w:val="heading 6"/>
    <w:aliases w:val="A,--A"/>
    <w:basedOn w:val="a0"/>
    <w:next w:val="a0"/>
    <w:qFormat/>
    <w:rsid w:val="006F0B88"/>
    <w:pPr>
      <w:tabs>
        <w:tab w:val="left" w:pos="1200"/>
      </w:tabs>
      <w:snapToGrid w:val="0"/>
      <w:spacing w:before="120"/>
      <w:outlineLvl w:val="5"/>
    </w:pPr>
    <w:rPr>
      <w:rFonts w:eastAsia="標楷體"/>
      <w:szCs w:val="20"/>
    </w:rPr>
  </w:style>
  <w:style w:type="paragraph" w:styleId="7">
    <w:name w:val="heading 7"/>
    <w:aliases w:val="(A),--(a),--a,標題 7-(a)"/>
    <w:basedOn w:val="a0"/>
    <w:next w:val="a0"/>
    <w:qFormat/>
    <w:rsid w:val="006F0B88"/>
    <w:pPr>
      <w:snapToGrid w:val="0"/>
      <w:spacing w:before="120"/>
      <w:outlineLvl w:val="6"/>
    </w:pPr>
    <w:rPr>
      <w:rFonts w:eastAsia="標楷體"/>
      <w:szCs w:val="20"/>
    </w:rPr>
  </w:style>
  <w:style w:type="paragraph" w:styleId="8">
    <w:name w:val="heading 8"/>
    <w:aliases w:val="a,--."/>
    <w:basedOn w:val="a0"/>
    <w:next w:val="a0"/>
    <w:autoRedefine/>
    <w:qFormat/>
    <w:rsid w:val="006F0B88"/>
    <w:pPr>
      <w:keepNext/>
      <w:snapToGrid w:val="0"/>
      <w:spacing w:before="120"/>
      <w:outlineLvl w:val="7"/>
    </w:pPr>
    <w:rPr>
      <w:rFonts w:eastAsia="標楷體"/>
      <w:szCs w:val="20"/>
    </w:rPr>
  </w:style>
  <w:style w:type="paragraph" w:styleId="9">
    <w:name w:val="heading 9"/>
    <w:basedOn w:val="a0"/>
    <w:next w:val="a0"/>
    <w:qFormat/>
    <w:rsid w:val="006F0B88"/>
    <w:pPr>
      <w:keepNext/>
      <w:snapToGrid w:val="0"/>
      <w:spacing w:before="120"/>
      <w:outlineLvl w:val="8"/>
    </w:pPr>
    <w:rPr>
      <w:rFonts w:eastAsia="標楷體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rsid w:val="006F0B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Strong"/>
    <w:qFormat/>
    <w:rsid w:val="006F0B88"/>
    <w:rPr>
      <w:b/>
      <w:bCs/>
    </w:rPr>
  </w:style>
  <w:style w:type="character" w:styleId="a7">
    <w:name w:val="Hyperlink"/>
    <w:uiPriority w:val="99"/>
    <w:rsid w:val="006F0B88"/>
    <w:rPr>
      <w:color w:val="0000FF"/>
      <w:u w:val="single"/>
    </w:rPr>
  </w:style>
  <w:style w:type="paragraph" w:styleId="a8">
    <w:name w:val="Balloon Text"/>
    <w:basedOn w:val="a0"/>
    <w:rsid w:val="006F0B88"/>
    <w:rPr>
      <w:rFonts w:ascii="Cambria" w:hAnsi="Cambria"/>
      <w:sz w:val="18"/>
      <w:szCs w:val="18"/>
    </w:rPr>
  </w:style>
  <w:style w:type="character" w:customStyle="1" w:styleId="a9">
    <w:name w:val="註解方塊文字 字元"/>
    <w:rsid w:val="006F0B88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aa">
    <w:name w:val="頁尾 字元"/>
    <w:uiPriority w:val="99"/>
    <w:rsid w:val="006F0B88"/>
    <w:rPr>
      <w:kern w:val="2"/>
    </w:rPr>
  </w:style>
  <w:style w:type="character" w:customStyle="1" w:styleId="ab">
    <w:name w:val="頁首 字元"/>
    <w:rsid w:val="006F0B88"/>
    <w:rPr>
      <w:kern w:val="2"/>
    </w:rPr>
  </w:style>
  <w:style w:type="character" w:customStyle="1" w:styleId="10">
    <w:name w:val="標題 1 字元"/>
    <w:rsid w:val="006F0B88"/>
    <w:rPr>
      <w:rFonts w:eastAsia="標楷體"/>
      <w:b/>
      <w:color w:val="000000"/>
      <w:spacing w:val="40"/>
      <w:kern w:val="52"/>
      <w:sz w:val="36"/>
    </w:rPr>
  </w:style>
  <w:style w:type="character" w:customStyle="1" w:styleId="21">
    <w:name w:val="標題 2 字元"/>
    <w:rsid w:val="006F0B88"/>
    <w:rPr>
      <w:rFonts w:eastAsia="標楷體"/>
      <w:b/>
      <w:snapToGrid w:val="0"/>
      <w:sz w:val="32"/>
    </w:rPr>
  </w:style>
  <w:style w:type="character" w:customStyle="1" w:styleId="30">
    <w:name w:val="標題 3 字元"/>
    <w:aliases w:val="--1.1.1. 字元1,--1.1.1. + 14 點 字元1,左:  0 cm 字元1,第一行:  2 字元 字元1"/>
    <w:rsid w:val="006F0B88"/>
    <w:rPr>
      <w:rFonts w:eastAsia="標楷體"/>
      <w:kern w:val="2"/>
      <w:sz w:val="32"/>
    </w:rPr>
  </w:style>
  <w:style w:type="character" w:customStyle="1" w:styleId="41">
    <w:name w:val="標題 4 字元"/>
    <w:rsid w:val="006F0B88"/>
    <w:rPr>
      <w:rFonts w:eastAsia="標楷體"/>
      <w:kern w:val="2"/>
      <w:sz w:val="28"/>
    </w:rPr>
  </w:style>
  <w:style w:type="character" w:customStyle="1" w:styleId="50">
    <w:name w:val="標題 5 字元"/>
    <w:rsid w:val="006F0B88"/>
    <w:rPr>
      <w:rFonts w:eastAsia="標楷體"/>
      <w:kern w:val="2"/>
      <w:sz w:val="26"/>
    </w:rPr>
  </w:style>
  <w:style w:type="character" w:customStyle="1" w:styleId="61">
    <w:name w:val="標題 6 字元"/>
    <w:rsid w:val="006F0B88"/>
    <w:rPr>
      <w:rFonts w:eastAsia="標楷體"/>
      <w:kern w:val="2"/>
      <w:sz w:val="24"/>
    </w:rPr>
  </w:style>
  <w:style w:type="character" w:customStyle="1" w:styleId="70">
    <w:name w:val="標題 7 字元"/>
    <w:rsid w:val="006F0B88"/>
    <w:rPr>
      <w:rFonts w:eastAsia="標楷體"/>
      <w:kern w:val="2"/>
      <w:sz w:val="24"/>
    </w:rPr>
  </w:style>
  <w:style w:type="character" w:customStyle="1" w:styleId="80">
    <w:name w:val="標題 8 字元"/>
    <w:rsid w:val="006F0B88"/>
    <w:rPr>
      <w:rFonts w:eastAsia="標楷體"/>
      <w:kern w:val="2"/>
      <w:sz w:val="24"/>
    </w:rPr>
  </w:style>
  <w:style w:type="character" w:customStyle="1" w:styleId="90">
    <w:name w:val="標題 9 字元"/>
    <w:rsid w:val="006F0B88"/>
    <w:rPr>
      <w:rFonts w:eastAsia="標楷體"/>
      <w:kern w:val="2"/>
      <w:sz w:val="24"/>
    </w:rPr>
  </w:style>
  <w:style w:type="paragraph" w:customStyle="1" w:styleId="2TEXT">
    <w:name w:val="標題2.TEXT"/>
    <w:basedOn w:val="a0"/>
    <w:next w:val="a0"/>
    <w:rsid w:val="006F0B88"/>
    <w:pPr>
      <w:snapToGrid w:val="0"/>
      <w:spacing w:before="120" w:line="400" w:lineRule="atLeast"/>
      <w:ind w:left="1134"/>
    </w:pPr>
    <w:rPr>
      <w:rFonts w:eastAsia="標楷體"/>
      <w:sz w:val="32"/>
      <w:szCs w:val="20"/>
    </w:rPr>
  </w:style>
  <w:style w:type="paragraph" w:customStyle="1" w:styleId="4">
    <w:name w:val="項目4"/>
    <w:rsid w:val="006F0B88"/>
    <w:pPr>
      <w:numPr>
        <w:numId w:val="2"/>
      </w:numPr>
      <w:tabs>
        <w:tab w:val="left" w:pos="1134"/>
      </w:tabs>
      <w:adjustRightInd w:val="0"/>
      <w:snapToGrid w:val="0"/>
      <w:spacing w:before="120"/>
    </w:pPr>
    <w:rPr>
      <w:rFonts w:ascii="標楷體" w:eastAsia="標楷體"/>
      <w:noProof/>
      <w:sz w:val="24"/>
    </w:rPr>
  </w:style>
  <w:style w:type="table" w:styleId="ac">
    <w:name w:val="Table Grid"/>
    <w:basedOn w:val="a2"/>
    <w:uiPriority w:val="59"/>
    <w:rsid w:val="009D5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文件名稱"/>
    <w:basedOn w:val="a0"/>
    <w:next w:val="a0"/>
    <w:autoRedefine/>
    <w:rsid w:val="00BB73FB"/>
    <w:pPr>
      <w:spacing w:before="120"/>
      <w:jc w:val="center"/>
    </w:pPr>
    <w:rPr>
      <w:rFonts w:eastAsia="標楷體"/>
      <w:b/>
      <w:bCs/>
      <w:color w:val="000000"/>
      <w:sz w:val="64"/>
      <w:szCs w:val="64"/>
    </w:rPr>
  </w:style>
  <w:style w:type="paragraph" w:customStyle="1" w:styleId="ae">
    <w:name w:val="版次"/>
    <w:basedOn w:val="a0"/>
    <w:rsid w:val="0011788D"/>
    <w:pPr>
      <w:spacing w:before="120" w:after="120"/>
    </w:pPr>
    <w:rPr>
      <w:rFonts w:eastAsia="標楷體"/>
      <w:sz w:val="40"/>
      <w:szCs w:val="36"/>
    </w:rPr>
  </w:style>
  <w:style w:type="paragraph" w:customStyle="1" w:styleId="af">
    <w:name w:val="公司名稱"/>
    <w:next w:val="a0"/>
    <w:rsid w:val="0011788D"/>
    <w:pPr>
      <w:jc w:val="center"/>
    </w:pPr>
    <w:rPr>
      <w:rFonts w:ascii="Arial" w:eastAsia="標楷體" w:hAnsi="Arial"/>
      <w:noProof/>
      <w:sz w:val="40"/>
    </w:rPr>
  </w:style>
  <w:style w:type="paragraph" w:customStyle="1" w:styleId="af0">
    <w:name w:val="文件編號"/>
    <w:basedOn w:val="a0"/>
    <w:next w:val="a0"/>
    <w:rsid w:val="0011788D"/>
    <w:pPr>
      <w:adjustRightInd w:val="0"/>
      <w:spacing w:before="120" w:after="120" w:line="360" w:lineRule="atLeast"/>
      <w:textAlignment w:val="baseline"/>
    </w:pPr>
    <w:rPr>
      <w:rFonts w:eastAsia="標楷體"/>
      <w:kern w:val="0"/>
      <w:sz w:val="40"/>
      <w:szCs w:val="40"/>
    </w:rPr>
  </w:style>
  <w:style w:type="paragraph" w:customStyle="1" w:styleId="af1">
    <w:name w:val="文件日期"/>
    <w:basedOn w:val="a0"/>
    <w:rsid w:val="0011788D"/>
    <w:rPr>
      <w:rFonts w:eastAsia="標楷體"/>
      <w:sz w:val="40"/>
    </w:rPr>
  </w:style>
  <w:style w:type="paragraph" w:customStyle="1" w:styleId="af2">
    <w:name w:val="封面表格"/>
    <w:basedOn w:val="a0"/>
    <w:rsid w:val="0011788D"/>
    <w:pPr>
      <w:adjustRightInd w:val="0"/>
      <w:snapToGrid w:val="0"/>
      <w:spacing w:before="60"/>
    </w:pPr>
    <w:rPr>
      <w:rFonts w:eastAsia="標楷體"/>
      <w:kern w:val="0"/>
      <w:sz w:val="40"/>
    </w:rPr>
  </w:style>
  <w:style w:type="paragraph" w:customStyle="1" w:styleId="af3">
    <w:name w:val="表格內文置中"/>
    <w:basedOn w:val="a0"/>
    <w:rsid w:val="0011788D"/>
    <w:pPr>
      <w:adjustRightInd w:val="0"/>
      <w:snapToGrid w:val="0"/>
      <w:spacing w:before="60"/>
      <w:ind w:left="113" w:right="113"/>
      <w:jc w:val="center"/>
    </w:pPr>
    <w:rPr>
      <w:rFonts w:eastAsia="標楷體"/>
      <w:kern w:val="0"/>
    </w:rPr>
  </w:style>
  <w:style w:type="character" w:customStyle="1" w:styleId="af4">
    <w:name w:val="公司字樣(英文)"/>
    <w:rsid w:val="0011788D"/>
    <w:rPr>
      <w:rFonts w:ascii="Times New Roman" w:eastAsia="標楷體" w:hAnsi="Times New Roman"/>
      <w:sz w:val="32"/>
    </w:rPr>
  </w:style>
  <w:style w:type="character" w:customStyle="1" w:styleId="af5">
    <w:name w:val="公司字樣(中文)"/>
    <w:rsid w:val="0011788D"/>
    <w:rPr>
      <w:rFonts w:ascii="Times New Roman" w:eastAsia="標楷體" w:hAnsi="Times New Roman"/>
      <w:kern w:val="2"/>
      <w:sz w:val="40"/>
    </w:rPr>
  </w:style>
  <w:style w:type="paragraph" w:customStyle="1" w:styleId="af6">
    <w:name w:val="文件制／修訂履歷"/>
    <w:basedOn w:val="a0"/>
    <w:next w:val="a0"/>
    <w:rsid w:val="0011788D"/>
    <w:pPr>
      <w:jc w:val="center"/>
    </w:pPr>
    <w:rPr>
      <w:rFonts w:eastAsia="標楷體"/>
      <w:sz w:val="28"/>
    </w:rPr>
  </w:style>
  <w:style w:type="paragraph" w:customStyle="1" w:styleId="11">
    <w:name w:val="表格內文1"/>
    <w:basedOn w:val="a0"/>
    <w:rsid w:val="0011788D"/>
    <w:pPr>
      <w:adjustRightInd w:val="0"/>
      <w:snapToGrid w:val="0"/>
      <w:spacing w:before="60"/>
      <w:ind w:left="113" w:right="113"/>
    </w:pPr>
    <w:rPr>
      <w:rFonts w:eastAsia="標楷體"/>
      <w:kern w:val="0"/>
    </w:rPr>
  </w:style>
  <w:style w:type="paragraph" w:customStyle="1" w:styleId="af7">
    <w:name w:val="修訂履歷表格"/>
    <w:basedOn w:val="a0"/>
    <w:rsid w:val="0011788D"/>
    <w:pPr>
      <w:jc w:val="center"/>
    </w:pPr>
    <w:rPr>
      <w:rFonts w:eastAsia="標楷體"/>
    </w:rPr>
  </w:style>
  <w:style w:type="paragraph" w:styleId="12">
    <w:name w:val="toc 1"/>
    <w:basedOn w:val="a0"/>
    <w:next w:val="a0"/>
    <w:autoRedefine/>
    <w:uiPriority w:val="39"/>
    <w:rsid w:val="00096286"/>
    <w:pPr>
      <w:tabs>
        <w:tab w:val="left" w:pos="1440"/>
        <w:tab w:val="right" w:leader="dot" w:pos="9628"/>
      </w:tabs>
      <w:snapToGrid w:val="0"/>
      <w:spacing w:before="120" w:line="400" w:lineRule="atLeast"/>
      <w:pPrChange w:id="0" w:author="張金龍" w:date="2021-12-15T17:55:00Z">
        <w:pPr>
          <w:widowControl w:val="0"/>
          <w:tabs>
            <w:tab w:val="left" w:pos="1440"/>
            <w:tab w:val="right" w:leader="dot" w:pos="9628"/>
          </w:tabs>
          <w:snapToGrid w:val="0"/>
          <w:spacing w:before="120" w:line="400" w:lineRule="atLeast"/>
        </w:pPr>
      </w:pPrChange>
    </w:pPr>
    <w:rPr>
      <w:rFonts w:eastAsia="標楷體"/>
      <w:b/>
      <w:caps/>
      <w:noProof/>
      <w:sz w:val="28"/>
      <w:rPrChange w:id="0" w:author="張金龍" w:date="2021-12-15T17:55:00Z">
        <w:rPr>
          <w:rFonts w:eastAsia="標楷體"/>
          <w:b/>
          <w:caps/>
          <w:noProof/>
          <w:kern w:val="2"/>
          <w:sz w:val="28"/>
          <w:szCs w:val="24"/>
          <w:lang w:val="en-US" w:eastAsia="zh-TW" w:bidi="ar-SA"/>
        </w:rPr>
      </w:rPrChange>
    </w:rPr>
  </w:style>
  <w:style w:type="paragraph" w:styleId="22">
    <w:name w:val="toc 2"/>
    <w:basedOn w:val="a0"/>
    <w:next w:val="a0"/>
    <w:autoRedefine/>
    <w:uiPriority w:val="39"/>
    <w:rsid w:val="00D520B1"/>
    <w:pPr>
      <w:tabs>
        <w:tab w:val="left" w:pos="1440"/>
        <w:tab w:val="right" w:leader="dot" w:pos="9628"/>
      </w:tabs>
      <w:snapToGrid w:val="0"/>
      <w:ind w:left="284"/>
      <w:pPrChange w:id="1" w:author="張金龍" w:date="2021-12-15T17:57:00Z">
        <w:pPr>
          <w:widowControl w:val="0"/>
          <w:tabs>
            <w:tab w:val="left" w:pos="1440"/>
            <w:tab w:val="right" w:leader="dot" w:pos="9628"/>
          </w:tabs>
          <w:snapToGrid w:val="0"/>
          <w:ind w:left="284"/>
        </w:pPr>
      </w:pPrChange>
    </w:pPr>
    <w:rPr>
      <w:rFonts w:eastAsia="標楷體"/>
      <w:noProof/>
      <w:rPrChange w:id="1" w:author="張金龍" w:date="2021-12-15T17:57:00Z">
        <w:rPr>
          <w:rFonts w:eastAsia="標楷體"/>
          <w:noProof/>
          <w:kern w:val="2"/>
          <w:sz w:val="24"/>
          <w:szCs w:val="24"/>
          <w:lang w:val="en-US" w:eastAsia="zh-TW" w:bidi="ar-SA"/>
        </w:rPr>
      </w:rPrChange>
    </w:rPr>
  </w:style>
  <w:style w:type="paragraph" w:customStyle="1" w:styleId="af8">
    <w:name w:val="目錄"/>
    <w:basedOn w:val="a0"/>
    <w:rsid w:val="0011788D"/>
    <w:pPr>
      <w:spacing w:before="120" w:after="120"/>
      <w:jc w:val="center"/>
    </w:pPr>
    <w:rPr>
      <w:rFonts w:eastAsia="標楷體"/>
      <w:b/>
      <w:sz w:val="36"/>
      <w:u w:val="single"/>
    </w:rPr>
  </w:style>
  <w:style w:type="paragraph" w:customStyle="1" w:styleId="3TEXT">
    <w:name w:val="標題3.TEXT"/>
    <w:basedOn w:val="a0"/>
    <w:next w:val="a0"/>
    <w:rsid w:val="0011788D"/>
    <w:pPr>
      <w:snapToGrid w:val="0"/>
      <w:spacing w:before="120"/>
      <w:ind w:left="1134" w:firstLine="680"/>
    </w:pPr>
    <w:rPr>
      <w:rFonts w:eastAsia="標楷體"/>
      <w:sz w:val="28"/>
    </w:rPr>
  </w:style>
  <w:style w:type="paragraph" w:customStyle="1" w:styleId="6">
    <w:name w:val="項目符號 6"/>
    <w:basedOn w:val="a0"/>
    <w:next w:val="a0"/>
    <w:autoRedefine/>
    <w:rsid w:val="0011788D"/>
    <w:pPr>
      <w:numPr>
        <w:numId w:val="3"/>
      </w:numPr>
      <w:tabs>
        <w:tab w:val="clear" w:pos="3053"/>
        <w:tab w:val="num" w:pos="2977"/>
      </w:tabs>
      <w:snapToGrid w:val="0"/>
      <w:spacing w:before="120"/>
    </w:pPr>
    <w:rPr>
      <w:rFonts w:eastAsia="標楷體"/>
    </w:rPr>
  </w:style>
  <w:style w:type="paragraph" w:customStyle="1" w:styleId="6TEXT">
    <w:name w:val="標題6.TEXT"/>
    <w:basedOn w:val="a0"/>
    <w:autoRedefine/>
    <w:rsid w:val="00FD0BA6"/>
    <w:pPr>
      <w:snapToGrid w:val="0"/>
      <w:spacing w:before="120"/>
      <w:ind w:left="1701"/>
    </w:pPr>
    <w:rPr>
      <w:rFonts w:eastAsia="標楷體"/>
      <w:sz w:val="26"/>
    </w:rPr>
  </w:style>
  <w:style w:type="paragraph" w:styleId="a">
    <w:name w:val="List Bullet"/>
    <w:basedOn w:val="a0"/>
    <w:next w:val="a0"/>
    <w:autoRedefine/>
    <w:rsid w:val="008D3BBA"/>
    <w:pPr>
      <w:numPr>
        <w:numId w:val="6"/>
      </w:numPr>
      <w:snapToGrid w:val="0"/>
      <w:pPrChange w:id="2" w:author="余家興" w:date="2021-06-02T14:42:00Z">
        <w:pPr>
          <w:widowControl w:val="0"/>
          <w:numPr>
            <w:numId w:val="4"/>
          </w:numPr>
          <w:tabs>
            <w:tab w:val="num" w:pos="1418"/>
            <w:tab w:val="num" w:pos="1559"/>
          </w:tabs>
          <w:snapToGrid w:val="0"/>
          <w:spacing w:before="120"/>
          <w:ind w:leftChars="236" w:left="566" w:rightChars="100" w:right="240" w:firstLine="568"/>
        </w:pPr>
      </w:pPrChange>
    </w:pPr>
    <w:rPr>
      <w:rFonts w:eastAsia="標楷體"/>
      <w:sz w:val="26"/>
      <w:rPrChange w:id="2" w:author="余家興" w:date="2021-06-02T14:42:00Z">
        <w:rPr>
          <w:rFonts w:eastAsia="標楷體"/>
          <w:kern w:val="2"/>
          <w:sz w:val="26"/>
          <w:szCs w:val="24"/>
          <w:lang w:val="en-US" w:eastAsia="zh-TW" w:bidi="ar-SA"/>
        </w:rPr>
      </w:rPrChange>
    </w:rPr>
  </w:style>
  <w:style w:type="paragraph" w:customStyle="1" w:styleId="1text">
    <w:name w:val="項目符號 1 text"/>
    <w:autoRedefine/>
    <w:rsid w:val="00FD0BA6"/>
    <w:pPr>
      <w:snapToGrid w:val="0"/>
      <w:spacing w:before="120"/>
      <w:ind w:left="1559"/>
    </w:pPr>
    <w:rPr>
      <w:rFonts w:ascii="Arial" w:eastAsia="標楷體" w:hAnsi="Arial"/>
      <w:noProof/>
      <w:sz w:val="26"/>
    </w:rPr>
  </w:style>
  <w:style w:type="paragraph" w:customStyle="1" w:styleId="2">
    <w:name w:val="表格項目2"/>
    <w:basedOn w:val="a0"/>
    <w:rsid w:val="00FD0BA6"/>
    <w:pPr>
      <w:numPr>
        <w:numId w:val="5"/>
      </w:numPr>
      <w:tabs>
        <w:tab w:val="left" w:pos="284"/>
      </w:tabs>
      <w:snapToGrid w:val="0"/>
      <w:spacing w:before="40"/>
    </w:pPr>
    <w:rPr>
      <w:rFonts w:ascii="Arial" w:eastAsia="標楷體" w:hAnsi="Arial"/>
    </w:rPr>
  </w:style>
  <w:style w:type="paragraph" w:styleId="af9">
    <w:name w:val="List Paragraph"/>
    <w:basedOn w:val="a0"/>
    <w:uiPriority w:val="34"/>
    <w:qFormat/>
    <w:rsid w:val="00607A4F"/>
    <w:pPr>
      <w:ind w:leftChars="200" w:left="480"/>
    </w:pPr>
  </w:style>
  <w:style w:type="paragraph" w:styleId="afa">
    <w:name w:val="Date"/>
    <w:basedOn w:val="a0"/>
    <w:next w:val="a0"/>
    <w:link w:val="afb"/>
    <w:uiPriority w:val="99"/>
    <w:semiHidden/>
    <w:unhideWhenUsed/>
    <w:rsid w:val="00C27527"/>
    <w:pPr>
      <w:jc w:val="right"/>
    </w:pPr>
  </w:style>
  <w:style w:type="character" w:customStyle="1" w:styleId="afb">
    <w:name w:val="日期 字元"/>
    <w:link w:val="afa"/>
    <w:uiPriority w:val="99"/>
    <w:semiHidden/>
    <w:rsid w:val="00C27527"/>
    <w:rPr>
      <w:kern w:val="2"/>
      <w:sz w:val="24"/>
      <w:szCs w:val="24"/>
    </w:rPr>
  </w:style>
  <w:style w:type="paragraph" w:customStyle="1" w:styleId="42">
    <w:name w:val="標題 4 內文"/>
    <w:basedOn w:val="a0"/>
    <w:rsid w:val="00036417"/>
    <w:pPr>
      <w:adjustRightInd w:val="0"/>
      <w:spacing w:afterLines="20"/>
      <w:ind w:leftChars="472" w:left="472"/>
    </w:pPr>
    <w:rPr>
      <w:rFonts w:ascii="Arial" w:eastAsia="標楷體" w:hAnsi="Arial" w:cs="標楷體"/>
      <w:kern w:val="0"/>
      <w:szCs w:val="28"/>
    </w:rPr>
  </w:style>
  <w:style w:type="character" w:styleId="afc">
    <w:name w:val="FollowedHyperlink"/>
    <w:uiPriority w:val="99"/>
    <w:semiHidden/>
    <w:unhideWhenUsed/>
    <w:rsid w:val="002D719D"/>
    <w:rPr>
      <w:color w:val="954F72"/>
      <w:u w:val="single"/>
    </w:rPr>
  </w:style>
  <w:style w:type="paragraph" w:customStyle="1" w:styleId="afd">
    <w:name w:val="頁尾版權宣告"/>
    <w:basedOn w:val="a0"/>
    <w:rsid w:val="00740320"/>
    <w:pPr>
      <w:jc w:val="center"/>
    </w:pPr>
    <w:rPr>
      <w:rFonts w:eastAsia="標楷體"/>
      <w:sz w:val="20"/>
    </w:rPr>
  </w:style>
  <w:style w:type="paragraph" w:styleId="afe">
    <w:name w:val="Plain Text"/>
    <w:basedOn w:val="a0"/>
    <w:link w:val="aff"/>
    <w:rsid w:val="00657104"/>
    <w:pPr>
      <w:autoSpaceDE w:val="0"/>
      <w:autoSpaceDN w:val="0"/>
      <w:adjustRightInd w:val="0"/>
      <w:textAlignment w:val="baseline"/>
    </w:pPr>
    <w:rPr>
      <w:rFonts w:ascii="細明體" w:eastAsia="細明體"/>
      <w:szCs w:val="20"/>
    </w:rPr>
  </w:style>
  <w:style w:type="character" w:customStyle="1" w:styleId="aff">
    <w:name w:val="純文字 字元"/>
    <w:basedOn w:val="a1"/>
    <w:link w:val="afe"/>
    <w:rsid w:val="00657104"/>
    <w:rPr>
      <w:rFonts w:ascii="細明體" w:eastAsia="細明體"/>
      <w:kern w:val="2"/>
      <w:sz w:val="24"/>
    </w:rPr>
  </w:style>
  <w:style w:type="paragraph" w:styleId="aff0">
    <w:name w:val="Revision"/>
    <w:hidden/>
    <w:uiPriority w:val="99"/>
    <w:semiHidden/>
    <w:rsid w:val="00BD6C9E"/>
    <w:rPr>
      <w:kern w:val="2"/>
      <w:sz w:val="24"/>
      <w:szCs w:val="24"/>
    </w:rPr>
  </w:style>
  <w:style w:type="paragraph" w:styleId="aff1">
    <w:name w:val="Document Map"/>
    <w:basedOn w:val="a0"/>
    <w:link w:val="aff2"/>
    <w:uiPriority w:val="99"/>
    <w:semiHidden/>
    <w:unhideWhenUsed/>
    <w:rsid w:val="006F077E"/>
    <w:rPr>
      <w:rFonts w:ascii="新細明體"/>
      <w:sz w:val="18"/>
      <w:szCs w:val="18"/>
    </w:rPr>
  </w:style>
  <w:style w:type="character" w:customStyle="1" w:styleId="aff2">
    <w:name w:val="文件引導模式 字元"/>
    <w:basedOn w:val="a1"/>
    <w:link w:val="aff1"/>
    <w:uiPriority w:val="99"/>
    <w:semiHidden/>
    <w:rsid w:val="006F077E"/>
    <w:rPr>
      <w:rFonts w:ascii="新細明體"/>
      <w:kern w:val="2"/>
      <w:sz w:val="18"/>
      <w:szCs w:val="18"/>
    </w:rPr>
  </w:style>
  <w:style w:type="paragraph" w:styleId="aff3">
    <w:name w:val="TOC Heading"/>
    <w:basedOn w:val="1"/>
    <w:next w:val="a0"/>
    <w:uiPriority w:val="39"/>
    <w:unhideWhenUsed/>
    <w:qFormat/>
    <w:rsid w:val="008224AF"/>
    <w:pPr>
      <w:keepNext/>
      <w:keepLines/>
      <w:pageBreakBefore w:val="0"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kern w:val="0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D510FA"/>
    <w:pPr>
      <w:spacing w:line="240" w:lineRule="exact"/>
      <w:ind w:leftChars="400" w:left="400"/>
    </w:pPr>
    <w:rPr>
      <w:rFonts w:eastAsia="標楷體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5.png"/><Relationship Id="rId42" Type="http://schemas.openxmlformats.org/officeDocument/2006/relationships/image" Target="media/image21.emf"/><Relationship Id="rId47" Type="http://schemas.openxmlformats.org/officeDocument/2006/relationships/oleObject" Target="embeddings/oleObject7.bin"/><Relationship Id="rId63" Type="http://schemas.openxmlformats.org/officeDocument/2006/relationships/image" Target="media/image36.png"/><Relationship Id="rId68" Type="http://schemas.openxmlformats.org/officeDocument/2006/relationships/image" Target="media/image39.png"/><Relationship Id="rId84" Type="http://schemas.openxmlformats.org/officeDocument/2006/relationships/image" Target="media/image49.emf"/><Relationship Id="rId89" Type="http://schemas.openxmlformats.org/officeDocument/2006/relationships/oleObject" Target="embeddings/oleObject21.bin"/><Relationship Id="rId16" Type="http://schemas.openxmlformats.org/officeDocument/2006/relationships/footer" Target="footer2.xml"/><Relationship Id="rId107" Type="http://schemas.openxmlformats.org/officeDocument/2006/relationships/image" Target="media/image66.png"/><Relationship Id="rId11" Type="http://schemas.openxmlformats.org/officeDocument/2006/relationships/footnotes" Target="footnotes.xml"/><Relationship Id="rId32" Type="http://schemas.openxmlformats.org/officeDocument/2006/relationships/oleObject" Target="embeddings/oleObject3.bin"/><Relationship Id="rId37" Type="http://schemas.openxmlformats.org/officeDocument/2006/relationships/image" Target="media/image18.png"/><Relationship Id="rId53" Type="http://schemas.openxmlformats.org/officeDocument/2006/relationships/oleObject" Target="embeddings/oleObject8.bin"/><Relationship Id="rId58" Type="http://schemas.openxmlformats.org/officeDocument/2006/relationships/image" Target="media/image33.emf"/><Relationship Id="rId74" Type="http://schemas.openxmlformats.org/officeDocument/2006/relationships/oleObject" Target="embeddings/oleObject15.bin"/><Relationship Id="rId79" Type="http://schemas.openxmlformats.org/officeDocument/2006/relationships/oleObject" Target="embeddings/oleObject17.bin"/><Relationship Id="rId102" Type="http://schemas.openxmlformats.org/officeDocument/2006/relationships/image" Target="media/image61.png"/><Relationship Id="rId5" Type="http://schemas.openxmlformats.org/officeDocument/2006/relationships/customXml" Target="../customXml/item5.xml"/><Relationship Id="rId90" Type="http://schemas.openxmlformats.org/officeDocument/2006/relationships/image" Target="media/image52.emf"/><Relationship Id="rId95" Type="http://schemas.openxmlformats.org/officeDocument/2006/relationships/oleObject" Target="embeddings/oleObject24.bin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oleObject" Target="embeddings/oleObject6.bin"/><Relationship Id="rId48" Type="http://schemas.openxmlformats.org/officeDocument/2006/relationships/image" Target="media/image25.png"/><Relationship Id="rId64" Type="http://schemas.openxmlformats.org/officeDocument/2006/relationships/image" Target="media/image37.emf"/><Relationship Id="rId69" Type="http://schemas.openxmlformats.org/officeDocument/2006/relationships/image" Target="media/image40.emf"/><Relationship Id="rId80" Type="http://schemas.openxmlformats.org/officeDocument/2006/relationships/image" Target="media/image47.emf"/><Relationship Id="rId85" Type="http://schemas.openxmlformats.org/officeDocument/2006/relationships/oleObject" Target="embeddings/oleObject20.bin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59" Type="http://schemas.openxmlformats.org/officeDocument/2006/relationships/oleObject" Target="embeddings/oleObject10.bin"/><Relationship Id="rId103" Type="http://schemas.openxmlformats.org/officeDocument/2006/relationships/image" Target="media/image62.png"/><Relationship Id="rId108" Type="http://schemas.openxmlformats.org/officeDocument/2006/relationships/fontTable" Target="fontTable.xml"/><Relationship Id="rId54" Type="http://schemas.openxmlformats.org/officeDocument/2006/relationships/image" Target="media/image30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4.png"/><Relationship Id="rId91" Type="http://schemas.openxmlformats.org/officeDocument/2006/relationships/oleObject" Target="embeddings/oleObject22.bin"/><Relationship Id="rId96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7.emf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image" Target="media/image32.png"/><Relationship Id="rId106" Type="http://schemas.openxmlformats.org/officeDocument/2006/relationships/image" Target="media/image65.png"/><Relationship Id="rId10" Type="http://schemas.openxmlformats.org/officeDocument/2006/relationships/webSettings" Target="webSettings.xml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image" Target="media/image29.emf"/><Relationship Id="rId60" Type="http://schemas.openxmlformats.org/officeDocument/2006/relationships/image" Target="media/image34.png"/><Relationship Id="rId65" Type="http://schemas.openxmlformats.org/officeDocument/2006/relationships/oleObject" Target="embeddings/oleObject12.bin"/><Relationship Id="rId73" Type="http://schemas.openxmlformats.org/officeDocument/2006/relationships/image" Target="media/image43.emf"/><Relationship Id="rId78" Type="http://schemas.openxmlformats.org/officeDocument/2006/relationships/image" Target="media/image46.emf"/><Relationship Id="rId81" Type="http://schemas.openxmlformats.org/officeDocument/2006/relationships/oleObject" Target="embeddings/oleObject18.bin"/><Relationship Id="rId86" Type="http://schemas.openxmlformats.org/officeDocument/2006/relationships/image" Target="media/image50.emf"/><Relationship Id="rId94" Type="http://schemas.openxmlformats.org/officeDocument/2006/relationships/image" Target="media/image54.emf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package" Target="embeddings/Microsoft_Visio_Drawing.vsdx"/><Relationship Id="rId39" Type="http://schemas.openxmlformats.org/officeDocument/2006/relationships/oleObject" Target="embeddings/oleObject4.bin"/><Relationship Id="rId109" Type="http://schemas.microsoft.com/office/2011/relationships/people" Target="people.xml"/><Relationship Id="rId34" Type="http://schemas.openxmlformats.org/officeDocument/2006/relationships/image" Target="media/image15.png"/><Relationship Id="rId50" Type="http://schemas.openxmlformats.org/officeDocument/2006/relationships/image" Target="media/image27.png"/><Relationship Id="rId55" Type="http://schemas.openxmlformats.org/officeDocument/2006/relationships/oleObject" Target="embeddings/oleObject9.bin"/><Relationship Id="rId76" Type="http://schemas.openxmlformats.org/officeDocument/2006/relationships/image" Target="media/image45.emf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numbering" Target="numbering.xml"/><Relationship Id="rId71" Type="http://schemas.openxmlformats.org/officeDocument/2006/relationships/image" Target="media/image41.png"/><Relationship Id="rId92" Type="http://schemas.openxmlformats.org/officeDocument/2006/relationships/image" Target="media/image53.emf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oleObject" Target="embeddings/oleObject1.bin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66" Type="http://schemas.openxmlformats.org/officeDocument/2006/relationships/image" Target="media/image38.emf"/><Relationship Id="rId87" Type="http://schemas.openxmlformats.org/officeDocument/2006/relationships/package" Target="embeddings/Microsoft_Excel_Macro-Enabled_Worksheet.xlsm"/><Relationship Id="rId110" Type="http://schemas.openxmlformats.org/officeDocument/2006/relationships/theme" Target="theme/theme1.xml"/><Relationship Id="rId61" Type="http://schemas.openxmlformats.org/officeDocument/2006/relationships/image" Target="media/image35.emf"/><Relationship Id="rId82" Type="http://schemas.openxmlformats.org/officeDocument/2006/relationships/image" Target="media/image48.emf"/><Relationship Id="rId19" Type="http://schemas.openxmlformats.org/officeDocument/2006/relationships/image" Target="media/image4.emf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1.png"/><Relationship Id="rId77" Type="http://schemas.openxmlformats.org/officeDocument/2006/relationships/oleObject" Target="embeddings/oleObject16.bin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8" Type="http://schemas.openxmlformats.org/officeDocument/2006/relationships/styles" Target="styles.xml"/><Relationship Id="rId51" Type="http://schemas.openxmlformats.org/officeDocument/2006/relationships/image" Target="media/image28.png"/><Relationship Id="rId72" Type="http://schemas.openxmlformats.org/officeDocument/2006/relationships/image" Target="media/image42.png"/><Relationship Id="rId93" Type="http://schemas.openxmlformats.org/officeDocument/2006/relationships/oleObject" Target="embeddings/oleObject23.bin"/><Relationship Id="rId98" Type="http://schemas.openxmlformats.org/officeDocument/2006/relationships/image" Target="media/image57.png"/><Relationship Id="rId3" Type="http://schemas.openxmlformats.org/officeDocument/2006/relationships/customXml" Target="../customXml/item3.xml"/><Relationship Id="rId25" Type="http://schemas.openxmlformats.org/officeDocument/2006/relationships/image" Target="media/image8.emf"/><Relationship Id="rId46" Type="http://schemas.openxmlformats.org/officeDocument/2006/relationships/image" Target="media/image24.emf"/><Relationship Id="rId67" Type="http://schemas.openxmlformats.org/officeDocument/2006/relationships/oleObject" Target="embeddings/oleObject13.bin"/><Relationship Id="rId20" Type="http://schemas.openxmlformats.org/officeDocument/2006/relationships/package" Target="embeddings/Microsoft_Visio_Drawing1.vsdx"/><Relationship Id="rId41" Type="http://schemas.openxmlformats.org/officeDocument/2006/relationships/oleObject" Target="embeddings/oleObject5.bin"/><Relationship Id="rId62" Type="http://schemas.openxmlformats.org/officeDocument/2006/relationships/oleObject" Target="embeddings/oleObject11.bin"/><Relationship Id="rId83" Type="http://schemas.openxmlformats.org/officeDocument/2006/relationships/oleObject" Target="embeddings/oleObject19.bin"/><Relationship Id="rId88" Type="http://schemas.openxmlformats.org/officeDocument/2006/relationships/image" Target="media/image51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3A6DB7910E053D43853C74859351BE0E" ma:contentTypeVersion="1" ma:contentTypeDescription="建立新的文件。" ma:contentTypeScope="" ma:versionID="3c5abf4b18db4e853bab5100bb9414f0">
  <xsd:schema xmlns:xsd="http://www.w3.org/2001/XMLSchema" xmlns:xs="http://www.w3.org/2001/XMLSchema" xmlns:p="http://schemas.microsoft.com/office/2006/metadata/properties" xmlns:ns2="15f83a92-c5fd-41b7-b36b-bc826f8a9e80" xmlns:ns3="9dfc2920-772e-4b7f-b399-1648423aab80" targetNamespace="http://schemas.microsoft.com/office/2006/metadata/properties" ma:root="true" ma:fieldsID="4b811d7b203f5e8297e696666c88a341" ns2:_="" ns3:_="">
    <xsd:import namespace="15f83a92-c5fd-41b7-b36b-bc826f8a9e80"/>
    <xsd:import namespace="9dfc2920-772e-4b7f-b399-1648423aab8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075_n41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83a92-c5fd-41b7-b36b-bc826f8a9e8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件識別碼值" ma:description="指派給此項目的文件識別碼值。" ma:internalName="_dlc_DocId" ma:readOnly="true">
      <xsd:simpleType>
        <xsd:restriction base="dms:Text"/>
      </xsd:simpleType>
    </xsd:element>
    <xsd:element name="_dlc_DocIdUrl" ma:index="9" nillable="true" ma:displayName="文件識別碼" ma:description="此文件的永久性連結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持續性識別碼" ma:description="新增時保留識別碼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fc2920-772e-4b7f-b399-1648423aab80" elementFormDefault="qualified">
    <xsd:import namespace="http://schemas.microsoft.com/office/2006/documentManagement/types"/>
    <xsd:import namespace="http://schemas.microsoft.com/office/infopath/2007/PartnerControls"/>
    <xsd:element name="_x0075_n41" ma:index="11" nillable="true" ma:displayName="日期及時間" ma:internalName="_x0075_n41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75_n41 xmlns="9dfc2920-772e-4b7f-b399-1648423aab80" xsi:nil="true"/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4364BB-0081-4A32-920F-C72D8C5AB0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5A2B8C88-E43E-4356-8B3A-B635E3DB55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83a92-c5fd-41b7-b36b-bc826f8a9e80"/>
    <ds:schemaRef ds:uri="9dfc2920-772e-4b7f-b399-1648423aab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B5AB860-94EC-4638-975B-38E7E3C7A028}">
  <ds:schemaRefs>
    <ds:schemaRef ds:uri="http://schemas.microsoft.com/office/2006/metadata/properties"/>
    <ds:schemaRef ds:uri="http://schemas.microsoft.com/office/infopath/2007/PartnerControls"/>
    <ds:schemaRef ds:uri="9dfc2920-772e-4b7f-b399-1648423aab80"/>
  </ds:schemaRefs>
</ds:datastoreItem>
</file>

<file path=customXml/itemProps4.xml><?xml version="1.0" encoding="utf-8"?>
<ds:datastoreItem xmlns:ds="http://schemas.openxmlformats.org/officeDocument/2006/customXml" ds:itemID="{D1BF6A59-B46B-414F-9F71-A20B368BDA3F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E6E09EF8-BACC-4BF8-859D-59C850FB8DFF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A0A6FCC6-1D18-4FB2-94E3-A449F9801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42</Pages>
  <Words>13224</Words>
  <Characters>26565</Characters>
  <Application>Microsoft Office Word</Application>
  <DocSecurity>0</DocSecurity>
  <Lines>221</Lines>
  <Paragraphs>79</Paragraphs>
  <ScaleCrop>false</ScaleCrop>
  <Company>Microsoft</Company>
  <LinksUpToDate>false</LinksUpToDate>
  <CharactersWithSpaces>39710</CharactersWithSpaces>
  <SharedDoc>false</SharedDoc>
  <HLinks>
    <vt:vector size="120" baseType="variant">
      <vt:variant>
        <vt:i4>-1680924005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_放款交易帳務明細表</vt:lpwstr>
      </vt:variant>
      <vt:variant>
        <vt:i4>-1782846744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_放款會計科目明細表_1</vt:lpwstr>
      </vt:variant>
      <vt:variant>
        <vt:i4>-1528809780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_客戶往來交易明細表</vt:lpwstr>
      </vt:variant>
      <vt:variant>
        <vt:i4>1727997431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_客戶往來費用明細表</vt:lpwstr>
      </vt:variant>
      <vt:variant>
        <vt:i4>-1923534609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_客戶往來本息明細表_1</vt:lpwstr>
      </vt:variant>
      <vt:variant>
        <vt:i4>47534552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_會計與主檔餘額檢核明細表</vt:lpwstr>
      </vt:variant>
      <vt:variant>
        <vt:i4>2145728470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_會計與主檔餘額檢核表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_Toc26290410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_Toc26290409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_Toc26290408</vt:lpwstr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_Toc26290407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_Toc26290406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_Toc26290405</vt:lpwstr>
      </vt:variant>
      <vt:variant>
        <vt:i4>1572912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_Toc26290404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_Toc26290403</vt:lpwstr>
      </vt:variant>
      <vt:variant>
        <vt:i4>1966128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_Toc26290402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_Toc26290401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_Toc26290400</vt:lpwstr>
      </vt:variant>
      <vt:variant>
        <vt:i4>1179705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_Toc26290399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_Toc26290398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MKTB</dc:creator>
  <cp:keywords/>
  <dc:description/>
  <cp:lastModifiedBy>LINDA</cp:lastModifiedBy>
  <cp:revision>3</cp:revision>
  <cp:lastPrinted>2014-10-29T13:57:00Z</cp:lastPrinted>
  <dcterms:created xsi:type="dcterms:W3CDTF">2023-05-05T02:27:00Z</dcterms:created>
  <dcterms:modified xsi:type="dcterms:W3CDTF">2023-05-05T04:57:00Z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Url">
    <vt:lpwstr>http://dkms/dep/11j000/intra/ISO%2027001/_layouts/15/DocIdRedir.aspx?ID=EQQN53QDNFYV-25-1759, EQQN53QDNFYV-25-1759</vt:lpwstr>
  </property>
</Properties>
</file>