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0F1FCF78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ins w:id="1" w:author="楊智誠" w:date="2021-12-14T18:06:00Z">
              <w:r w:rsidR="008C145A">
                <w:rPr>
                  <w:rFonts w:ascii="標楷體" w:hAnsi="標楷體" w:hint="eastAsia"/>
                </w:rPr>
                <w:t>3</w:t>
              </w:r>
            </w:ins>
            <w:ins w:id="2" w:author="阿毛" w:date="2021-06-04T09:32:00Z">
              <w:del w:id="3" w:author="楊智誠" w:date="2021-12-14T18:06:00Z">
                <w:r w:rsidR="005278F9" w:rsidDel="008C145A">
                  <w:rPr>
                    <w:rFonts w:ascii="標楷體" w:hAnsi="標楷體" w:hint="eastAsia"/>
                  </w:rPr>
                  <w:delText>2</w:delText>
                </w:r>
              </w:del>
            </w:ins>
            <w:del w:id="4" w:author="阿毛" w:date="2021-06-04T09:32:00Z">
              <w:r w:rsidRPr="009B2BD3" w:rsidDel="005278F9">
                <w:rPr>
                  <w:rFonts w:ascii="標楷體" w:hAnsi="標楷體" w:hint="eastAsia"/>
                </w:rPr>
                <w:delText>0</w:delText>
              </w:r>
            </w:del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1181A44E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5" w:author="阿毛" w:date="2021-06-04T09:32:00Z">
              <w:r w:rsidRPr="009B2BD3" w:rsidDel="005278F9">
                <w:rPr>
                  <w:rFonts w:ascii="標楷體" w:hAnsi="標楷體" w:hint="eastAsia"/>
                </w:rPr>
                <w:delText>19</w:delText>
              </w:r>
            </w:del>
            <w:ins w:id="6" w:author="阿毛" w:date="2021-06-04T09:32:00Z">
              <w:r w:rsidR="005278F9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7" w:author="阿毛" w:date="2021-06-04T09:32:00Z">
              <w:r w:rsidRPr="009B2BD3" w:rsidDel="005278F9">
                <w:rPr>
                  <w:rFonts w:ascii="標楷體" w:hAnsi="標楷體" w:hint="eastAsia"/>
                </w:rPr>
                <w:delText>12</w:delText>
              </w:r>
            </w:del>
            <w:ins w:id="8" w:author="楊智誠" w:date="2021-12-14T18:06:00Z">
              <w:r w:rsidR="00040EBA">
                <w:rPr>
                  <w:rFonts w:ascii="標楷體" w:hAnsi="標楷體" w:hint="eastAsia"/>
                </w:rPr>
                <w:t>12</w:t>
              </w:r>
            </w:ins>
            <w:ins w:id="9" w:author="阿毛" w:date="2021-06-04T09:32:00Z">
              <w:del w:id="10" w:author="楊智誠" w:date="2021-12-14T18:06:00Z">
                <w:r w:rsidR="005278F9" w:rsidDel="00040EBA">
                  <w:rPr>
                    <w:rFonts w:ascii="標楷體" w:hAnsi="標楷體" w:hint="eastAsia"/>
                  </w:rPr>
                  <w:delText>6</w:delText>
                </w:r>
              </w:del>
            </w:ins>
            <w:r w:rsidRPr="009B2BD3">
              <w:rPr>
                <w:rFonts w:ascii="標楷體" w:hAnsi="標楷體" w:hint="eastAsia"/>
              </w:rPr>
              <w:t>/</w:t>
            </w:r>
            <w:ins w:id="11" w:author="楊智誠" w:date="2021-12-14T18:06:00Z">
              <w:r w:rsidR="00040EBA">
                <w:rPr>
                  <w:rFonts w:ascii="標楷體" w:hAnsi="標楷體" w:hint="eastAsia"/>
                </w:rPr>
                <w:t>14</w:t>
              </w:r>
            </w:ins>
            <w:del w:id="12" w:author="阿毛" w:date="2021-06-04T09:32:00Z">
              <w:r w:rsidR="00755F54" w:rsidDel="005278F9">
                <w:rPr>
                  <w:rFonts w:ascii="標楷體" w:hAnsi="標楷體" w:hint="eastAsia"/>
                </w:rPr>
                <w:delText>31</w:delText>
              </w:r>
            </w:del>
            <w:ins w:id="13" w:author="阿毛" w:date="2021-06-04T09:32:00Z">
              <w:del w:id="14" w:author="楊智誠" w:date="2021-12-14T18:06:00Z">
                <w:r w:rsidR="005278F9" w:rsidDel="00040EBA">
                  <w:rPr>
                    <w:rFonts w:ascii="標楷體" w:hAnsi="標楷體" w:hint="eastAsia"/>
                  </w:rPr>
                  <w:delText>4</w:delText>
                </w:r>
              </w:del>
            </w:ins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8C145A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8277A7" w:rsidRDefault="008277A7" w:rsidP="00740320"/>
              </w:txbxContent>
            </v:textbox>
          </v:shape>
        </w:pict>
      </w:r>
      <w:r w:rsidR="008C145A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8277A7" w:rsidRDefault="008277A7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8C145A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8277A7" w:rsidRDefault="008277A7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5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5BA639C5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6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021/5/3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7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8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9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17F29EAA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20" w:author="阿毛" w:date="2021-06-04T09:32:00Z">
              <w:r>
                <w:rPr>
                  <w:rFonts w:ascii="標楷體" w:hAnsi="標楷體" w:hint="eastAsia"/>
                </w:rPr>
                <w:t>2021/6/4</w:t>
              </w:r>
            </w:ins>
          </w:p>
        </w:tc>
        <w:tc>
          <w:tcPr>
            <w:tcW w:w="3786" w:type="dxa"/>
            <w:vAlign w:val="center"/>
          </w:tcPr>
          <w:p w14:paraId="1A05E189" w14:textId="77777777" w:rsidR="00755F54" w:rsidDel="00F13151" w:rsidRDefault="005278F9" w:rsidP="00740320">
            <w:pPr>
              <w:pStyle w:val="11"/>
              <w:rPr>
                <w:ins w:id="21" w:author="阿毛" w:date="2021-06-04T09:32:00Z"/>
                <w:del w:id="22" w:author="楊智誠" w:date="2021-12-14T16:42:00Z"/>
                <w:rFonts w:ascii="標楷體" w:hAnsi="標楷體"/>
              </w:rPr>
            </w:pPr>
            <w:ins w:id="23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</w:p>
          <w:p w14:paraId="3EBC431D" w14:textId="5437FB7B" w:rsidR="005278F9" w:rsidRPr="009B2BD3" w:rsidRDefault="005278F9" w:rsidP="00F13151">
            <w:pPr>
              <w:pStyle w:val="11"/>
              <w:rPr>
                <w:rFonts w:ascii="標楷體" w:hAnsi="標楷體"/>
              </w:rPr>
            </w:pPr>
            <w:ins w:id="24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48EAF11D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5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6423230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6" w:author="楊智誠" w:date="2021-12-14T16:42:00Z">
              <w:r>
                <w:rPr>
                  <w:rFonts w:ascii="標楷體" w:hAnsi="標楷體" w:hint="eastAsia"/>
                </w:rPr>
                <w:t>V1.3</w:t>
              </w:r>
            </w:ins>
          </w:p>
        </w:tc>
        <w:tc>
          <w:tcPr>
            <w:tcW w:w="1614" w:type="dxa"/>
            <w:vAlign w:val="center"/>
          </w:tcPr>
          <w:p w14:paraId="32AD9118" w14:textId="317EFD2E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7" w:author="楊智誠" w:date="2021-12-14T16:42:00Z">
              <w:r>
                <w:rPr>
                  <w:rFonts w:ascii="標楷體" w:hAnsi="標楷體" w:hint="eastAsia"/>
                </w:rPr>
                <w:t>2021/12/14</w:t>
              </w:r>
            </w:ins>
          </w:p>
        </w:tc>
        <w:tc>
          <w:tcPr>
            <w:tcW w:w="3786" w:type="dxa"/>
            <w:vAlign w:val="center"/>
          </w:tcPr>
          <w:p w14:paraId="47A40615" w14:textId="1599F13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8" w:author="楊智誠" w:date="2021-12-14T16:4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7A8A2E97" w14:textId="4640549F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29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698668F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475F28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1BE5BEE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EFB22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0918869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A2AF79D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33B68B12" w14:textId="77777777" w:rsidR="00200D13" w:rsidRPr="00B830D9" w:rsidRDefault="00740320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  <w:r w:rsidR="00200D13" w:rsidRPr="00B830D9">
        <w:rPr>
          <w:rFonts w:ascii="標楷體" w:hAnsi="標楷體"/>
        </w:rPr>
        <w:br/>
      </w:r>
    </w:p>
    <w:p w14:paraId="7D01F040" w14:textId="77777777" w:rsidR="0011788D" w:rsidRPr="00B830D9" w:rsidRDefault="00D22C68" w:rsidP="00D22C68">
      <w:pPr>
        <w:pStyle w:val="af8"/>
        <w:rPr>
          <w:rFonts w:ascii="標楷體" w:hAnsi="標楷體"/>
        </w:rPr>
      </w:pPr>
      <w:r w:rsidRPr="00B830D9">
        <w:rPr>
          <w:rFonts w:ascii="標楷體" w:hAnsi="標楷體"/>
        </w:rPr>
        <w:br w:type="page"/>
      </w:r>
      <w:r w:rsidR="0011788D" w:rsidRPr="00B830D9">
        <w:rPr>
          <w:rFonts w:ascii="標楷體" w:hAnsi="標楷體"/>
        </w:rPr>
        <w:lastRenderedPageBreak/>
        <w:t>目　　錄</w:t>
      </w:r>
    </w:p>
    <w:p w14:paraId="4E6AC8BA" w14:textId="77777777" w:rsidR="00D71CCB" w:rsidRDefault="006F0B8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B830D9">
        <w:rPr>
          <w:rFonts w:ascii="標楷體" w:hAnsi="標楷體"/>
        </w:rPr>
        <w:fldChar w:fldCharType="begin"/>
      </w:r>
      <w:r w:rsidR="0011788D" w:rsidRPr="00B830D9">
        <w:rPr>
          <w:rFonts w:ascii="標楷體" w:hAnsi="標楷體"/>
        </w:rPr>
        <w:instrText xml:space="preserve"> TOC \o "1-2" \h \z </w:instrText>
      </w:r>
      <w:r w:rsidRPr="00B830D9">
        <w:rPr>
          <w:rFonts w:ascii="標楷體" w:hAnsi="標楷體"/>
        </w:rPr>
        <w:fldChar w:fldCharType="separate"/>
      </w:r>
      <w:hyperlink w:anchor="_Toc3017739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1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概述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71A35C9C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1" w:history="1">
        <w:r w:rsidR="00D71CCB" w:rsidRPr="00C44B75">
          <w:rPr>
            <w:rStyle w:val="a7"/>
            <w:rFonts w:ascii="標楷體" w:hAnsi="標楷體"/>
          </w:rPr>
          <w:t xml:space="preserve">1.1    </w:t>
        </w:r>
        <w:r w:rsidR="00D71CCB" w:rsidRPr="00C44B75">
          <w:rPr>
            <w:rStyle w:val="a7"/>
            <w:rFonts w:ascii="標楷體" w:hAnsi="標楷體" w:hint="eastAsia"/>
          </w:rPr>
          <w:t>專案名稱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2324D318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2" w:history="1">
        <w:r w:rsidR="00D71CCB" w:rsidRPr="00C44B75">
          <w:rPr>
            <w:rStyle w:val="a7"/>
            <w:rFonts w:ascii="標楷體" w:hAnsi="標楷體"/>
          </w:rPr>
          <w:t xml:space="preserve">1.2    </w:t>
        </w:r>
        <w:r w:rsidR="00D71CCB" w:rsidRPr="00C44B75">
          <w:rPr>
            <w:rStyle w:val="a7"/>
            <w:rFonts w:ascii="標楷體" w:hAnsi="標楷體" w:hint="eastAsia"/>
          </w:rPr>
          <w:t>專案目標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56C31476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3" w:history="1">
        <w:r w:rsidR="00D71CCB" w:rsidRPr="00C44B75">
          <w:rPr>
            <w:rStyle w:val="a7"/>
            <w:rFonts w:ascii="標楷體" w:hAnsi="標楷體"/>
          </w:rPr>
          <w:t xml:space="preserve">1.3    </w:t>
        </w:r>
        <w:r w:rsidR="00D71CCB" w:rsidRPr="00C44B75">
          <w:rPr>
            <w:rStyle w:val="a7"/>
            <w:rFonts w:ascii="標楷體" w:hAnsi="標楷體" w:hint="eastAsia"/>
          </w:rPr>
          <w:t>系統範圍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_Toc30177393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2</w:t>
        </w:r>
        <w:r w:rsidR="00D71CCB">
          <w:rPr>
            <w:webHidden/>
          </w:rPr>
          <w:fldChar w:fldCharType="end"/>
        </w:r>
      </w:hyperlink>
    </w:p>
    <w:p w14:paraId="14F4DD6B" w14:textId="77777777" w:rsidR="00D71CCB" w:rsidRDefault="008C145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4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2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需求說明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_Toc30177394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0DF1097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5" w:history="1">
        <w:r w:rsidR="00D71CCB" w:rsidRPr="00C44B75">
          <w:rPr>
            <w:rStyle w:val="a7"/>
            <w:rFonts w:ascii="標楷體" w:hAnsi="標楷體"/>
          </w:rPr>
          <w:t xml:space="preserve">2.1    </w:t>
        </w:r>
        <w:r w:rsidR="00D71CCB" w:rsidRPr="00C44B75">
          <w:rPr>
            <w:rStyle w:val="a7"/>
            <w:rFonts w:ascii="標楷體" w:hAnsi="標楷體" w:hint="eastAsia"/>
          </w:rPr>
          <w:t>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_Toc30177395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588C259B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6" w:history="1">
        <w:r w:rsidR="00D71CCB" w:rsidRPr="00C44B75">
          <w:rPr>
            <w:rStyle w:val="a7"/>
            <w:rFonts w:ascii="標楷體" w:hAnsi="標楷體"/>
          </w:rPr>
          <w:t xml:space="preserve">2.2    </w:t>
        </w:r>
        <w:r w:rsidR="00D71CCB" w:rsidRPr="00C44B75">
          <w:rPr>
            <w:rStyle w:val="a7"/>
            <w:rFonts w:ascii="標楷體" w:hAnsi="標楷體" w:hint="eastAsia"/>
          </w:rPr>
          <w:t>非功能性需求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_Toc30177396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38B805B" w14:textId="77777777" w:rsidR="00D71CCB" w:rsidRDefault="008C145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7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3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系統需求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_Toc30177397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69C7DCC0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8" w:history="1">
        <w:r w:rsidR="00D71CCB" w:rsidRPr="00C44B75">
          <w:rPr>
            <w:rStyle w:val="a7"/>
            <w:rFonts w:ascii="標楷體" w:hAnsi="標楷體"/>
          </w:rPr>
          <w:t xml:space="preserve">3.1    </w:t>
        </w:r>
        <w:r w:rsidR="00D71CCB" w:rsidRPr="00C44B75">
          <w:rPr>
            <w:rStyle w:val="a7"/>
            <w:rFonts w:ascii="標楷體" w:hAnsi="標楷體" w:hint="eastAsia"/>
          </w:rPr>
          <w:t>系統功能結構圖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_Toc30177398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336CACB5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9" w:history="1">
        <w:r w:rsidR="00D71CCB" w:rsidRPr="00C44B75">
          <w:rPr>
            <w:rStyle w:val="a7"/>
            <w:rFonts w:ascii="標楷體" w:hAnsi="標楷體"/>
          </w:rPr>
          <w:t xml:space="preserve">3.2    </w:t>
        </w:r>
        <w:r w:rsidR="00D71CCB" w:rsidRPr="00C44B75">
          <w:rPr>
            <w:rStyle w:val="a7"/>
            <w:rFonts w:ascii="標楷體" w:hAnsi="標楷體" w:hint="eastAsia"/>
          </w:rPr>
          <w:t>系統功能說明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_Toc30177399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5</w:t>
        </w:r>
        <w:r w:rsidR="00D71CCB">
          <w:rPr>
            <w:webHidden/>
          </w:rPr>
          <w:fldChar w:fldCharType="end"/>
        </w:r>
      </w:hyperlink>
    </w:p>
    <w:p w14:paraId="6B2A785D" w14:textId="77777777" w:rsidR="00D71CCB" w:rsidRDefault="008C145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40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4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其他與附件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5758751B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1" w:history="1">
        <w:r w:rsidR="00D71CCB" w:rsidRPr="00C44B75">
          <w:rPr>
            <w:rStyle w:val="a7"/>
            <w:rFonts w:ascii="標楷體" w:hAnsi="標楷體"/>
          </w:rPr>
          <w:t xml:space="preserve">4.1    </w:t>
        </w:r>
        <w:r w:rsidR="00D71CCB" w:rsidRPr="00C44B75">
          <w:rPr>
            <w:rStyle w:val="a7"/>
            <w:rFonts w:ascii="標楷體" w:hAnsi="標楷體" w:hint="eastAsia"/>
          </w:rPr>
          <w:t>其他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7791673E" w14:textId="77777777" w:rsidR="00D71CCB" w:rsidRDefault="008C145A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2" w:history="1">
        <w:r w:rsidR="00D71CCB" w:rsidRPr="00C44B75">
          <w:rPr>
            <w:rStyle w:val="a7"/>
            <w:rFonts w:ascii="標楷體" w:hAnsi="標楷體"/>
          </w:rPr>
          <w:t xml:space="preserve">4.2    </w:t>
        </w:r>
        <w:r w:rsidR="00D71CCB" w:rsidRPr="00C44B75">
          <w:rPr>
            <w:rStyle w:val="a7"/>
            <w:rFonts w:ascii="標楷體" w:hAnsi="標楷體" w:hint="eastAsia"/>
          </w:rPr>
          <w:t>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49</w:t>
        </w:r>
        <w:r w:rsidR="00D71CCB">
          <w:rPr>
            <w:webHidden/>
          </w:rPr>
          <w:fldChar w:fldCharType="end"/>
        </w:r>
      </w:hyperlink>
    </w:p>
    <w:p w14:paraId="2032BEF2" w14:textId="77777777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B830D9">
        <w:rPr>
          <w:rFonts w:ascii="標楷體" w:eastAsia="標楷體" w:hAnsi="標楷體"/>
        </w:rPr>
        <w:fldChar w:fldCharType="end"/>
      </w:r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D78ACD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98AE1E8" w14:textId="77777777" w:rsidR="00D22C68" w:rsidRPr="00B830D9" w:rsidRDefault="00D22C68">
      <w:pPr>
        <w:rPr>
          <w:rFonts w:ascii="標楷體" w:eastAsia="標楷體" w:hAnsi="標楷體"/>
          <w:color w:val="000000"/>
        </w:rPr>
        <w:sectPr w:rsidR="00D22C68" w:rsidRPr="00B830D9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30" w:name="_Toc30177390"/>
      <w:r w:rsidRPr="00B830D9">
        <w:rPr>
          <w:rFonts w:ascii="標楷體" w:hAnsi="標楷體"/>
          <w:sz w:val="32"/>
          <w:szCs w:val="32"/>
        </w:rPr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30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31" w:name="_Toc30177391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31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32" w:name="_Toc161455623"/>
      <w:bookmarkStart w:id="33" w:name="_Toc30177392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32"/>
      <w:bookmarkEnd w:id="33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34" w:name="_Toc30177393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34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r w:rsidRPr="00B830D9">
        <w:rPr>
          <w:rFonts w:ascii="標楷體" w:hAnsi="標楷體"/>
        </w:rPr>
        <w:t>1.3.1系統範圍</w:t>
      </w:r>
    </w:p>
    <w:p w14:paraId="58E7017E" w14:textId="19D5C7CA" w:rsidR="003500F7" w:rsidRDefault="003500F7" w:rsidP="00755F54">
      <w:pPr>
        <w:ind w:leftChars="400" w:left="960"/>
      </w:pPr>
      <w:del w:id="35" w:author="楊智誠" w:date="2021-12-14T16:41:00Z">
        <w:r w:rsidRPr="009B2BD3" w:rsidDel="00F13151">
          <w:object w:dxaOrig="7897" w:dyaOrig="6409" w14:anchorId="5EAD80B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393.6pt;height:320.4pt" o:ole="">
              <v:imagedata r:id="rId17" o:title=""/>
            </v:shape>
            <o:OLEObject Type="Embed" ProgID="Visio.Drawing.15" ShapeID="_x0000_i1025" DrawAspect="Content" ObjectID="_1701010393" r:id="rId18"/>
          </w:object>
        </w:r>
      </w:del>
      <w:ins w:id="36" w:author="楊智誠" w:date="2021-12-14T16:41:00Z">
        <w:r w:rsidR="00F13151" w:rsidRPr="00427649">
          <w:rPr>
            <w:rFonts w:ascii="標楷體" w:eastAsia="標楷體" w:hAnsi="標楷體"/>
          </w:rPr>
          <w:object w:dxaOrig="7896" w:dyaOrig="6408" w14:anchorId="647C910F">
            <v:shape id="_x0000_i1026" type="#_x0000_t75" style="width:391.2pt;height:318pt" o:ole="">
              <v:imagedata r:id="rId19" o:title=""/>
            </v:shape>
            <o:OLEObject Type="Embed" ProgID="Visio.Drawing.15" ShapeID="_x0000_i1026" DrawAspect="Content" ObjectID="_1701010394" r:id="rId20"/>
          </w:object>
        </w:r>
      </w:ins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r w:rsidRPr="00B830D9">
        <w:rPr>
          <w:rFonts w:ascii="標楷體" w:hAnsi="標楷體"/>
        </w:rPr>
        <w:t>1.3.2系統範圍說明</w:t>
      </w:r>
    </w:p>
    <w:p w14:paraId="7E81EE48" w14:textId="14BEF67A" w:rsidR="003500F7" w:rsidRPr="009B2BD3" w:rsidRDefault="00F13151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ins w:id="37" w:author="楊智誠" w:date="2021-12-14T16:42:00Z">
        <w:r>
          <w:rPr>
            <w:rFonts w:ascii="標楷體" w:hAnsi="標楷體" w:hint="eastAsia"/>
            <w:szCs w:val="22"/>
          </w:rPr>
          <w:t>除</w:t>
        </w:r>
        <w:r w:rsidRPr="001677D0">
          <w:rPr>
            <w:rFonts w:ascii="標楷體" w:hAnsi="標楷體" w:hint="eastAsia"/>
            <w:szCs w:val="22"/>
          </w:rPr>
          <w:t>放款管理系統提供9項作業功能</w:t>
        </w:r>
        <w:r w:rsidRPr="000628FA">
          <w:rPr>
            <w:rFonts w:ascii="標楷體" w:hAnsi="標楷體" w:hint="eastAsia"/>
            <w:szCs w:val="22"/>
          </w:rPr>
          <w:t>，</w:t>
        </w:r>
        <w:r>
          <w:rPr>
            <w:rFonts w:ascii="標楷體" w:hAnsi="標楷體" w:hint="eastAsia"/>
            <w:szCs w:val="22"/>
          </w:rPr>
          <w:t>併入催收債協功能</w:t>
        </w:r>
      </w:ins>
      <w:del w:id="38" w:author="楊智誠" w:date="2021-12-14T16:42:00Z">
        <w:r w:rsidR="003500F7" w:rsidRPr="009B2BD3" w:rsidDel="00F13151">
          <w:rPr>
            <w:rFonts w:ascii="標楷體" w:hAnsi="標楷體" w:hint="eastAsia"/>
            <w:szCs w:val="22"/>
          </w:rPr>
          <w:delText>放款管理系統提供9項作業功能</w:delText>
        </w:r>
      </w:del>
      <w:r w:rsidR="003500F7" w:rsidRPr="009B2BD3">
        <w:rPr>
          <w:rFonts w:ascii="標楷體" w:hAnsi="標楷體" w:hint="eastAsia"/>
          <w:szCs w:val="22"/>
        </w:rPr>
        <w:t>，並與Eloan、核心帳務、</w:t>
      </w:r>
      <w:r w:rsidR="003500F7" w:rsidRPr="009B2BD3">
        <w:rPr>
          <w:rFonts w:ascii="標楷體" w:hAnsi="標楷體"/>
          <w:szCs w:val="22"/>
        </w:rPr>
        <w:t>及催收債協等前中後台相關資訊</w:t>
      </w:r>
      <w:r w:rsidR="003500F7"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39" w:name="_Toc30177394"/>
      <w:r w:rsidRPr="00B830D9">
        <w:rPr>
          <w:rFonts w:ascii="標楷體" w:hAnsi="標楷體"/>
          <w:sz w:val="32"/>
          <w:szCs w:val="32"/>
        </w:rPr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39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40" w:name="_Toc30177395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40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41" w:name="_Toc30177396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41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7B94274C" w14:textId="77777777" w:rsidR="003500F7" w:rsidRPr="009B2BD3" w:rsidRDefault="003500F7" w:rsidP="003500F7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7DB49A46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42" w:name="_Toc30177397"/>
      <w:r w:rsidRPr="00B830D9">
        <w:rPr>
          <w:rFonts w:ascii="標楷體" w:hAnsi="標楷體"/>
          <w:sz w:val="32"/>
          <w:szCs w:val="32"/>
        </w:rPr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42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43" w:name="_Toc30177398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43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44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45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46" w:author="ST1" w:date="2020-07-29T17:47:00Z">
            <w:trPr>
              <w:tblHeader/>
            </w:trPr>
          </w:trPrChange>
        </w:trPr>
        <w:tc>
          <w:tcPr>
            <w:tcW w:w="567" w:type="dxa"/>
            <w:tcPrChange w:id="47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48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49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50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51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52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53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54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</w:t>
            </w:r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55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56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57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58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59" w:author="ST1" w:date="2020-07-29T17:47:00Z">
            <w:trPr>
              <w:tblHeader/>
            </w:trPr>
          </w:trPrChange>
        </w:trPr>
        <w:tc>
          <w:tcPr>
            <w:tcW w:w="567" w:type="dxa"/>
            <w:tcPrChange w:id="60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1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62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</w:p>
        </w:tc>
      </w:tr>
      <w:tr w:rsidR="00260576" w:rsidRPr="00657104" w14:paraId="647FD13E" w14:textId="77777777" w:rsidTr="00323DF8">
        <w:trPr>
          <w:tblHeader/>
          <w:trPrChange w:id="63" w:author="ST1" w:date="2020-07-29T17:47:00Z">
            <w:trPr>
              <w:tblHeader/>
            </w:trPr>
          </w:trPrChange>
        </w:trPr>
        <w:tc>
          <w:tcPr>
            <w:tcW w:w="567" w:type="dxa"/>
            <w:tcPrChange w:id="64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5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66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67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8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9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70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71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72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73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74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75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76" w:author="ST1" w:date="2020-07-29T17:47:00Z">
            <w:trPr>
              <w:tblHeader/>
            </w:trPr>
          </w:trPrChange>
        </w:trPr>
        <w:tc>
          <w:tcPr>
            <w:tcW w:w="567" w:type="dxa"/>
            <w:tcPrChange w:id="77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78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79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核心傳票媒體檔產生作業</w:t>
            </w:r>
          </w:p>
        </w:tc>
        <w:tc>
          <w:tcPr>
            <w:tcW w:w="284" w:type="dxa"/>
            <w:tcPrChange w:id="80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81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82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83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84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85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86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87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88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89" w:author="ST1" w:date="2020-07-29T17:47:00Z">
            <w:trPr>
              <w:tblHeader/>
            </w:trPr>
          </w:trPrChange>
        </w:trPr>
        <w:tc>
          <w:tcPr>
            <w:tcW w:w="567" w:type="dxa"/>
            <w:tcPrChange w:id="90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91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92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核心日結單代傳票列印</w:t>
            </w:r>
          </w:p>
        </w:tc>
        <w:tc>
          <w:tcPr>
            <w:tcW w:w="284" w:type="dxa"/>
            <w:tcPrChange w:id="93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94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95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96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97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98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99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00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01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102" w:author="ST1" w:date="2020-07-29T17:47:00Z">
            <w:trPr>
              <w:tblHeader/>
            </w:trPr>
          </w:trPrChange>
        </w:trPr>
        <w:tc>
          <w:tcPr>
            <w:tcW w:w="567" w:type="dxa"/>
            <w:tcPrChange w:id="103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04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105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106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07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08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09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10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11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12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13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14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115" w:author="ST1" w:date="2020-07-29T17:47:00Z">
            <w:trPr>
              <w:tblHeader/>
            </w:trPr>
          </w:trPrChange>
        </w:trPr>
        <w:tc>
          <w:tcPr>
            <w:tcW w:w="567" w:type="dxa"/>
            <w:tcPrChange w:id="116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17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18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19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20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22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23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24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25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26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27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128" w:author="ST1" w:date="2020-07-29T17:47:00Z">
            <w:trPr>
              <w:tblHeader/>
            </w:trPr>
          </w:trPrChange>
        </w:trPr>
        <w:tc>
          <w:tcPr>
            <w:tcW w:w="567" w:type="dxa"/>
            <w:tcPrChange w:id="129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0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131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32" w:author="ST1" w:date="2020-07-29T17:47:00Z">
            <w:trPr>
              <w:tblHeader/>
            </w:trPr>
          </w:trPrChange>
        </w:trPr>
        <w:tc>
          <w:tcPr>
            <w:tcW w:w="567" w:type="dxa"/>
            <w:tcPrChange w:id="133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4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135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136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8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9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40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41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42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3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44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145" w:author="ST1" w:date="2020-07-29T17:47:00Z">
            <w:trPr>
              <w:tblHeader/>
            </w:trPr>
          </w:trPrChange>
        </w:trPr>
        <w:tc>
          <w:tcPr>
            <w:tcW w:w="567" w:type="dxa"/>
            <w:tcPrChange w:id="146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7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148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放款餘額及財收統計表</w:t>
            </w:r>
          </w:p>
        </w:tc>
        <w:tc>
          <w:tcPr>
            <w:tcW w:w="284" w:type="dxa"/>
            <w:tcPrChange w:id="149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51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52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3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4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5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6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7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158" w:author="ST1" w:date="2020-07-29T17:47:00Z">
            <w:trPr>
              <w:tblHeader/>
            </w:trPr>
          </w:trPrChange>
        </w:trPr>
        <w:tc>
          <w:tcPr>
            <w:tcW w:w="567" w:type="dxa"/>
            <w:tcPrChange w:id="159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60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161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162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4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5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6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7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8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9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70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171" w:author="ST1" w:date="2020-07-29T17:47:00Z">
            <w:trPr>
              <w:tblHeader/>
            </w:trPr>
          </w:trPrChange>
        </w:trPr>
        <w:tc>
          <w:tcPr>
            <w:tcW w:w="567" w:type="dxa"/>
            <w:tcPrChange w:id="172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3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174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175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7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8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9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80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81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82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83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184" w:author="ST1" w:date="2020-07-29T17:47:00Z">
            <w:trPr>
              <w:tblHeader/>
            </w:trPr>
          </w:trPrChange>
        </w:trPr>
        <w:tc>
          <w:tcPr>
            <w:tcW w:w="567" w:type="dxa"/>
            <w:tcPrChange w:id="185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6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187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  <w:tc>
          <w:tcPr>
            <w:tcW w:w="284" w:type="dxa"/>
            <w:tcPrChange w:id="188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90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91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92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3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4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5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96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197" w:author="ST1" w:date="2020-07-29T17:47:00Z">
            <w:trPr>
              <w:tblHeader/>
            </w:trPr>
          </w:trPrChange>
        </w:trPr>
        <w:tc>
          <w:tcPr>
            <w:tcW w:w="567" w:type="dxa"/>
            <w:tcPrChange w:id="198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9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200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201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02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03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4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5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6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7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8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09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210" w:author="ST1" w:date="2020-07-29T17:47:00Z">
            <w:trPr>
              <w:tblHeader/>
            </w:trPr>
          </w:trPrChange>
        </w:trPr>
        <w:tc>
          <w:tcPr>
            <w:tcW w:w="567" w:type="dxa"/>
            <w:tcPrChange w:id="211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12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213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214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5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7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8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19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20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21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22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23" w:author="ST1" w:date="2020-07-29T17:47:00Z">
            <w:trPr>
              <w:tblHeader/>
            </w:trPr>
          </w:trPrChange>
        </w:trPr>
        <w:tc>
          <w:tcPr>
            <w:tcW w:w="567" w:type="dxa"/>
            <w:tcPrChange w:id="224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5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226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227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8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30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31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32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3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4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35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236" w:author="ST1" w:date="2020-07-29T17:47:00Z">
            <w:trPr>
              <w:tblHeader/>
            </w:trPr>
          </w:trPrChange>
        </w:trPr>
        <w:tc>
          <w:tcPr>
            <w:tcW w:w="567" w:type="dxa"/>
            <w:tcPrChange w:id="237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38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239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240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41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42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43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44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45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46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47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48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249" w:author="ST1" w:date="2020-05-19T16:44:00Z"/>
          <w:trPrChange w:id="250" w:author="ST1" w:date="2020-07-29T17:47:00Z">
            <w:trPr>
              <w:tblHeader/>
            </w:trPr>
          </w:trPrChange>
        </w:trPr>
        <w:tc>
          <w:tcPr>
            <w:tcW w:w="567" w:type="dxa"/>
            <w:tcPrChange w:id="251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52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53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254" w:author="ST1" w:date="2020-05-19T16:44:00Z"/>
                <w:rFonts w:ascii="標楷體" w:eastAsia="標楷體" w:hAnsi="標楷體"/>
                <w:szCs w:val="24"/>
              </w:rPr>
            </w:pPr>
            <w:ins w:id="255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256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257" w:author="ST1" w:date="2020-05-19T16:44:00Z"/>
                <w:rFonts w:ascii="標楷體" w:eastAsia="標楷體" w:hAnsi="標楷體"/>
                <w:lang w:eastAsia="zh-HK"/>
              </w:rPr>
            </w:pPr>
            <w:ins w:id="258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259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260" w:author="ST1" w:date="2020-05-19T16:44:00Z"/>
                <w:rFonts w:ascii="標楷體" w:eastAsia="標楷體" w:hAnsi="標楷體"/>
                <w:szCs w:val="24"/>
              </w:rPr>
            </w:pPr>
            <w:ins w:id="26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62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263" w:author="ST1" w:date="2020-05-19T16:44:00Z"/>
                <w:rFonts w:ascii="標楷體" w:eastAsia="標楷體" w:hAnsi="標楷體"/>
              </w:rPr>
            </w:pPr>
            <w:ins w:id="264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65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266" w:author="ST1" w:date="2020-05-19T16:44:00Z"/>
                <w:rFonts w:ascii="標楷體" w:eastAsia="標楷體" w:hAnsi="標楷體"/>
              </w:rPr>
            </w:pPr>
            <w:ins w:id="267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68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269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70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271" w:author="ST1" w:date="2020-05-19T16:44:00Z"/>
                <w:rFonts w:ascii="標楷體" w:eastAsia="標楷體" w:hAnsi="標楷體"/>
                <w:szCs w:val="24"/>
              </w:rPr>
            </w:pPr>
            <w:ins w:id="27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73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274" w:author="ST1" w:date="2020-05-19T16:44:00Z"/>
                <w:rFonts w:ascii="標楷體" w:eastAsia="標楷體" w:hAnsi="標楷體"/>
                <w:szCs w:val="24"/>
              </w:rPr>
            </w:pPr>
            <w:ins w:id="275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76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277" w:author="ST1" w:date="2020-05-19T16:44:00Z"/>
                <w:rFonts w:ascii="標楷體" w:eastAsia="標楷體" w:hAnsi="標楷體"/>
                <w:szCs w:val="24"/>
              </w:rPr>
            </w:pPr>
            <w:ins w:id="278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79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280" w:author="ST1" w:date="2020-05-19T16:44:00Z"/>
                <w:rFonts w:ascii="標楷體" w:eastAsia="標楷體" w:hAnsi="標楷體"/>
              </w:rPr>
            </w:pPr>
            <w:ins w:id="281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282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283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284" w:author="ST1" w:date="2020-05-19T16:45:00Z"/>
          <w:trPrChange w:id="285" w:author="ST1" w:date="2020-07-29T17:47:00Z">
            <w:trPr>
              <w:tblHeader/>
            </w:trPr>
          </w:trPrChange>
        </w:trPr>
        <w:tc>
          <w:tcPr>
            <w:tcW w:w="567" w:type="dxa"/>
            <w:tcPrChange w:id="286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87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88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289" w:author="ST1" w:date="2020-05-19T16:45:00Z"/>
                <w:rFonts w:ascii="標楷體" w:eastAsia="標楷體" w:hAnsi="標楷體"/>
                <w:szCs w:val="24"/>
              </w:rPr>
            </w:pPr>
            <w:ins w:id="290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291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292" w:author="ST1" w:date="2020-05-19T16:45:00Z"/>
                <w:rFonts w:ascii="標楷體" w:eastAsia="標楷體" w:hAnsi="標楷體"/>
                <w:lang w:eastAsia="zh-HK"/>
              </w:rPr>
            </w:pPr>
            <w:ins w:id="293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294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295" w:author="ST1" w:date="2020-05-19T16:45:00Z"/>
                <w:rFonts w:ascii="標楷體" w:eastAsia="標楷體" w:hAnsi="標楷體"/>
                <w:szCs w:val="24"/>
              </w:rPr>
            </w:pPr>
            <w:ins w:id="29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97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298" w:author="ST1" w:date="2020-05-19T16:45:00Z"/>
                <w:rFonts w:ascii="標楷體" w:eastAsia="標楷體" w:hAnsi="標楷體"/>
              </w:rPr>
            </w:pPr>
            <w:ins w:id="299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00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301" w:author="ST1" w:date="2020-05-19T16:45:00Z"/>
                <w:rFonts w:ascii="標楷體" w:eastAsia="標楷體" w:hAnsi="標楷體"/>
              </w:rPr>
            </w:pPr>
            <w:ins w:id="302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03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304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05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306" w:author="ST1" w:date="2020-05-19T16:45:00Z"/>
                <w:rFonts w:ascii="標楷體" w:eastAsia="標楷體" w:hAnsi="標楷體"/>
                <w:szCs w:val="24"/>
              </w:rPr>
            </w:pPr>
            <w:ins w:id="30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08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309" w:author="ST1" w:date="2020-05-19T16:45:00Z"/>
                <w:rFonts w:ascii="標楷體" w:eastAsia="標楷體" w:hAnsi="標楷體"/>
                <w:szCs w:val="24"/>
              </w:rPr>
            </w:pPr>
            <w:ins w:id="310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11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312" w:author="ST1" w:date="2020-05-19T16:45:00Z"/>
                <w:rFonts w:ascii="標楷體" w:eastAsia="標楷體" w:hAnsi="標楷體"/>
                <w:szCs w:val="24"/>
              </w:rPr>
            </w:pPr>
            <w:ins w:id="313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14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315" w:author="ST1" w:date="2020-05-19T16:45:00Z"/>
                <w:rFonts w:ascii="標楷體" w:eastAsia="標楷體" w:hAnsi="標楷體"/>
              </w:rPr>
            </w:pPr>
            <w:ins w:id="316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17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18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319" w:author="ST1" w:date="2020-07-29T17:44:00Z"/>
          <w:trPrChange w:id="320" w:author="ST1" w:date="2020-07-29T17:47:00Z">
            <w:trPr>
              <w:tblHeader/>
            </w:trPr>
          </w:trPrChange>
        </w:trPr>
        <w:tc>
          <w:tcPr>
            <w:tcW w:w="567" w:type="dxa"/>
            <w:tcPrChange w:id="321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22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23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24" w:author="ST1" w:date="2020-07-29T17:44:00Z"/>
                <w:rFonts w:ascii="標楷體" w:eastAsia="標楷體" w:hAnsi="標楷體"/>
                <w:color w:val="000000"/>
              </w:rPr>
            </w:pPr>
            <w:ins w:id="325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326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327" w:author="ST1" w:date="2020-07-29T17:44:00Z"/>
                <w:rFonts w:ascii="標楷體" w:eastAsia="標楷體" w:hAnsi="標楷體"/>
                <w:color w:val="000000"/>
              </w:rPr>
            </w:pPr>
            <w:ins w:id="328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329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30" w:author="ST1" w:date="2020-07-29T17:44:00Z"/>
                <w:rFonts w:ascii="標楷體" w:eastAsia="標楷體" w:hAnsi="標楷體"/>
                <w:szCs w:val="24"/>
              </w:rPr>
            </w:pPr>
            <w:ins w:id="33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32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33" w:author="ST1" w:date="2020-07-29T17:44:00Z"/>
                <w:rFonts w:ascii="標楷體" w:eastAsia="標楷體" w:hAnsi="標楷體"/>
              </w:rPr>
            </w:pPr>
            <w:ins w:id="334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35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336" w:author="ST1" w:date="2020-07-29T17:44:00Z"/>
                <w:rFonts w:ascii="標楷體" w:eastAsia="標楷體" w:hAnsi="標楷體"/>
              </w:rPr>
            </w:pPr>
            <w:ins w:id="33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38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339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40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341" w:author="ST1" w:date="2020-07-29T17:44:00Z"/>
                <w:rFonts w:ascii="標楷體" w:eastAsia="標楷體" w:hAnsi="標楷體"/>
                <w:szCs w:val="24"/>
              </w:rPr>
            </w:pPr>
            <w:ins w:id="34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43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344" w:author="ST1" w:date="2020-07-29T17:44:00Z"/>
                <w:rFonts w:ascii="標楷體" w:eastAsia="標楷體" w:hAnsi="標楷體"/>
                <w:szCs w:val="24"/>
              </w:rPr>
            </w:pPr>
            <w:ins w:id="34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46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347" w:author="ST1" w:date="2020-07-29T17:44:00Z"/>
                <w:rFonts w:ascii="標楷體" w:eastAsia="標楷體" w:hAnsi="標楷體"/>
                <w:szCs w:val="24"/>
              </w:rPr>
            </w:pPr>
            <w:ins w:id="34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49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350" w:author="ST1" w:date="2020-07-29T17:44:00Z"/>
                <w:rFonts w:ascii="標楷體" w:eastAsia="標楷體" w:hAnsi="標楷體"/>
              </w:rPr>
            </w:pPr>
            <w:ins w:id="35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52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353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354" w:author="ST1" w:date="2020-07-29T17:44:00Z"/>
          <w:trPrChange w:id="355" w:author="ST1" w:date="2020-07-29T17:47:00Z">
            <w:trPr>
              <w:tblHeader/>
            </w:trPr>
          </w:trPrChange>
        </w:trPr>
        <w:tc>
          <w:tcPr>
            <w:tcW w:w="567" w:type="dxa"/>
            <w:tcPrChange w:id="356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57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58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359" w:author="ST1" w:date="2020-07-29T17:44:00Z"/>
                <w:rFonts w:ascii="標楷體" w:eastAsia="標楷體" w:hAnsi="標楷體"/>
                <w:color w:val="000000"/>
              </w:rPr>
            </w:pPr>
            <w:ins w:id="360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361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362" w:author="ST1" w:date="2020-07-29T17:44:00Z"/>
                <w:rFonts w:ascii="標楷體" w:eastAsia="標楷體" w:hAnsi="標楷體"/>
                <w:color w:val="000000"/>
              </w:rPr>
            </w:pPr>
            <w:ins w:id="363" w:author="ST1" w:date="2020-07-29T17:44:00Z">
              <w:r>
                <w:rPr>
                  <w:rFonts w:ascii="標楷體" w:eastAsia="標楷體" w:hAnsi="標楷體" w:hint="eastAsia"/>
                </w:rPr>
                <w:t>應收票據之帳齡分析表</w:t>
              </w:r>
            </w:ins>
          </w:p>
        </w:tc>
        <w:tc>
          <w:tcPr>
            <w:tcW w:w="284" w:type="dxa"/>
            <w:tcPrChange w:id="364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365" w:author="ST1" w:date="2020-07-29T17:44:00Z"/>
                <w:rFonts w:ascii="標楷體" w:eastAsia="標楷體" w:hAnsi="標楷體"/>
                <w:szCs w:val="24"/>
              </w:rPr>
            </w:pPr>
            <w:ins w:id="36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67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368" w:author="ST1" w:date="2020-07-29T17:44:00Z"/>
                <w:rFonts w:ascii="標楷體" w:eastAsia="標楷體" w:hAnsi="標楷體"/>
              </w:rPr>
            </w:pPr>
            <w:ins w:id="369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70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371" w:author="ST1" w:date="2020-07-29T17:44:00Z"/>
                <w:rFonts w:ascii="標楷體" w:eastAsia="標楷體" w:hAnsi="標楷體"/>
              </w:rPr>
            </w:pPr>
            <w:ins w:id="37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73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374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75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376" w:author="ST1" w:date="2020-07-29T17:44:00Z"/>
                <w:rFonts w:ascii="標楷體" w:eastAsia="標楷體" w:hAnsi="標楷體"/>
                <w:szCs w:val="24"/>
              </w:rPr>
            </w:pPr>
            <w:ins w:id="37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78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379" w:author="ST1" w:date="2020-07-29T17:44:00Z"/>
                <w:rFonts w:ascii="標楷體" w:eastAsia="標楷體" w:hAnsi="標楷體"/>
                <w:szCs w:val="24"/>
              </w:rPr>
            </w:pPr>
            <w:ins w:id="38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81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382" w:author="ST1" w:date="2020-07-29T17:44:00Z"/>
                <w:rFonts w:ascii="標楷體" w:eastAsia="標楷體" w:hAnsi="標楷體"/>
                <w:szCs w:val="24"/>
              </w:rPr>
            </w:pPr>
            <w:ins w:id="38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84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385" w:author="ST1" w:date="2020-07-29T17:44:00Z"/>
                <w:rFonts w:ascii="標楷體" w:eastAsia="標楷體" w:hAnsi="標楷體"/>
              </w:rPr>
            </w:pPr>
            <w:ins w:id="38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87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388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389" w:author="ST1" w:date="2020-07-29T17:44:00Z"/>
          <w:trPrChange w:id="390" w:author="ST1" w:date="2020-07-29T17:47:00Z">
            <w:trPr>
              <w:tblHeader/>
            </w:trPr>
          </w:trPrChange>
        </w:trPr>
        <w:tc>
          <w:tcPr>
            <w:tcW w:w="567" w:type="dxa"/>
            <w:tcPrChange w:id="391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92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93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394" w:author="ST1" w:date="2020-07-29T17:44:00Z"/>
                <w:rFonts w:ascii="標楷體" w:eastAsia="標楷體" w:hAnsi="標楷體"/>
                <w:color w:val="000000"/>
              </w:rPr>
            </w:pPr>
            <w:ins w:id="395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396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397" w:author="ST1" w:date="2020-07-29T17:44:00Z"/>
                <w:rFonts w:ascii="標楷體" w:eastAsia="標楷體" w:hAnsi="標楷體"/>
                <w:color w:val="000000"/>
              </w:rPr>
            </w:pPr>
            <w:ins w:id="398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399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400" w:author="ST1" w:date="2020-07-29T17:44:00Z"/>
                <w:rFonts w:ascii="標楷體" w:eastAsia="標楷體" w:hAnsi="標楷體"/>
                <w:szCs w:val="24"/>
              </w:rPr>
            </w:pPr>
            <w:ins w:id="40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02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403" w:author="ST1" w:date="2020-07-29T17:44:00Z"/>
                <w:rFonts w:ascii="標楷體" w:eastAsia="標楷體" w:hAnsi="標楷體"/>
              </w:rPr>
            </w:pPr>
            <w:ins w:id="404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05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406" w:author="ST1" w:date="2020-07-29T17:44:00Z"/>
                <w:rFonts w:ascii="標楷體" w:eastAsia="標楷體" w:hAnsi="標楷體"/>
              </w:rPr>
            </w:pPr>
            <w:ins w:id="40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08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409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10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411" w:author="ST1" w:date="2020-07-29T17:44:00Z"/>
                <w:rFonts w:ascii="標楷體" w:eastAsia="標楷體" w:hAnsi="標楷體"/>
                <w:szCs w:val="24"/>
              </w:rPr>
            </w:pPr>
            <w:ins w:id="41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13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414" w:author="ST1" w:date="2020-07-29T17:44:00Z"/>
                <w:rFonts w:ascii="標楷體" w:eastAsia="標楷體" w:hAnsi="標楷體"/>
                <w:szCs w:val="24"/>
              </w:rPr>
            </w:pPr>
            <w:ins w:id="41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16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17" w:author="ST1" w:date="2020-07-29T17:44:00Z"/>
                <w:rFonts w:ascii="標楷體" w:eastAsia="標楷體" w:hAnsi="標楷體"/>
                <w:szCs w:val="24"/>
              </w:rPr>
            </w:pPr>
            <w:ins w:id="41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19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20" w:author="ST1" w:date="2020-07-29T17:44:00Z"/>
                <w:rFonts w:ascii="標楷體" w:eastAsia="標楷體" w:hAnsi="標楷體"/>
              </w:rPr>
            </w:pPr>
            <w:ins w:id="42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22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23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424" w:author="ST1" w:date="2020-07-29T17:44:00Z"/>
          <w:trPrChange w:id="425" w:author="ST1" w:date="2020-07-29T17:47:00Z">
            <w:trPr>
              <w:tblHeader/>
            </w:trPr>
          </w:trPrChange>
        </w:trPr>
        <w:tc>
          <w:tcPr>
            <w:tcW w:w="567" w:type="dxa"/>
            <w:tcPrChange w:id="426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27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28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429" w:author="ST1" w:date="2020-07-29T17:44:00Z"/>
                <w:rFonts w:ascii="標楷體" w:eastAsia="標楷體" w:hAnsi="標楷體"/>
                <w:color w:val="000000"/>
              </w:rPr>
            </w:pPr>
            <w:ins w:id="430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31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32" w:author="ST1" w:date="2020-07-29T17:44:00Z"/>
                <w:rFonts w:ascii="標楷體" w:eastAsia="標楷體" w:hAnsi="標楷體"/>
                <w:color w:val="000000"/>
              </w:rPr>
            </w:pPr>
            <w:ins w:id="433" w:author="ST1" w:date="2020-07-29T17:45:00Z">
              <w:r>
                <w:rPr>
                  <w:rFonts w:ascii="標楷體" w:eastAsia="標楷體" w:hAnsi="標楷體" w:hint="eastAsia"/>
                </w:rPr>
                <w:t>業務專辦照顧十八個月明細表</w:t>
              </w:r>
            </w:ins>
          </w:p>
        </w:tc>
        <w:tc>
          <w:tcPr>
            <w:tcW w:w="284" w:type="dxa"/>
            <w:tcPrChange w:id="434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435" w:author="ST1" w:date="2020-07-29T17:44:00Z"/>
                <w:rFonts w:ascii="標楷體" w:eastAsia="標楷體" w:hAnsi="標楷體"/>
                <w:szCs w:val="24"/>
              </w:rPr>
            </w:pPr>
            <w:ins w:id="43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37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438" w:author="ST1" w:date="2020-07-29T17:44:00Z"/>
                <w:rFonts w:ascii="標楷體" w:eastAsia="標楷體" w:hAnsi="標楷體"/>
              </w:rPr>
            </w:pPr>
            <w:ins w:id="439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40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441" w:author="ST1" w:date="2020-07-29T17:44:00Z"/>
                <w:rFonts w:ascii="標楷體" w:eastAsia="標楷體" w:hAnsi="標楷體"/>
              </w:rPr>
            </w:pPr>
            <w:ins w:id="44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43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444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45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446" w:author="ST1" w:date="2020-07-29T17:44:00Z"/>
                <w:rFonts w:ascii="標楷體" w:eastAsia="標楷體" w:hAnsi="標楷體"/>
                <w:szCs w:val="24"/>
              </w:rPr>
            </w:pPr>
            <w:ins w:id="44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48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449" w:author="ST1" w:date="2020-07-29T17:44:00Z"/>
                <w:rFonts w:ascii="標楷體" w:eastAsia="標楷體" w:hAnsi="標楷體"/>
                <w:szCs w:val="24"/>
              </w:rPr>
            </w:pPr>
            <w:ins w:id="45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51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452" w:author="ST1" w:date="2020-07-29T17:44:00Z"/>
                <w:rFonts w:ascii="標楷體" w:eastAsia="標楷體" w:hAnsi="標楷體"/>
                <w:szCs w:val="24"/>
              </w:rPr>
            </w:pPr>
            <w:ins w:id="45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54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455" w:author="ST1" w:date="2020-07-29T17:44:00Z"/>
                <w:rFonts w:ascii="標楷體" w:eastAsia="標楷體" w:hAnsi="標楷體"/>
              </w:rPr>
            </w:pPr>
            <w:ins w:id="45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57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458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459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60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461" w:author="ST1" w:date="2020-09-23T15:21:00Z"/>
                <w:rFonts w:ascii="標楷體" w:eastAsia="標楷體" w:hAnsi="標楷體"/>
              </w:rPr>
            </w:pPr>
            <w:ins w:id="462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463" w:author="ST1" w:date="2020-09-23T15:21:00Z"/>
                <w:rFonts w:ascii="標楷體" w:eastAsia="標楷體" w:hAnsi="標楷體"/>
              </w:rPr>
            </w:pPr>
            <w:ins w:id="464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465" w:author="ST1" w:date="2020-09-23T15:23:00Z">
              <w:r>
                <w:rPr>
                  <w:rFonts w:ascii="標楷體" w:eastAsia="標楷體" w:hAnsi="標楷體" w:hint="eastAsia"/>
                </w:rPr>
                <w:t>本息對帳單暨繳息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466" w:author="ST1" w:date="2020-09-23T15:21:00Z"/>
                <w:rFonts w:ascii="標楷體" w:eastAsia="標楷體" w:hAnsi="標楷體"/>
                <w:szCs w:val="24"/>
              </w:rPr>
            </w:pPr>
            <w:ins w:id="467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468" w:author="ST1" w:date="2020-09-23T15:21:00Z"/>
                <w:rFonts w:ascii="標楷體" w:eastAsia="標楷體" w:hAnsi="標楷體"/>
              </w:rPr>
            </w:pPr>
            <w:ins w:id="469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470" w:author="ST1" w:date="2020-09-23T15:21:00Z"/>
                <w:rFonts w:ascii="標楷體" w:eastAsia="標楷體" w:hAnsi="標楷體"/>
              </w:rPr>
            </w:pPr>
            <w:ins w:id="471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472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473" w:author="ST1" w:date="2020-09-23T15:21:00Z"/>
                <w:rFonts w:ascii="標楷體" w:eastAsia="標楷體" w:hAnsi="標楷體"/>
                <w:szCs w:val="24"/>
              </w:rPr>
            </w:pPr>
            <w:ins w:id="474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475" w:author="ST1" w:date="2020-09-23T15:21:00Z"/>
                <w:rFonts w:ascii="標楷體" w:eastAsia="標楷體" w:hAnsi="標楷體"/>
                <w:szCs w:val="24"/>
              </w:rPr>
            </w:pPr>
            <w:ins w:id="476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477" w:author="ST1" w:date="2020-09-23T15:21:00Z"/>
                <w:rFonts w:ascii="標楷體" w:eastAsia="標楷體" w:hAnsi="標楷體"/>
                <w:szCs w:val="24"/>
              </w:rPr>
            </w:pPr>
            <w:ins w:id="478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479" w:author="ST1" w:date="2020-09-23T15:21:00Z"/>
                <w:rFonts w:ascii="標楷體" w:eastAsia="標楷體" w:hAnsi="標楷體"/>
              </w:rPr>
            </w:pPr>
            <w:ins w:id="480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481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482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83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484" w:author="ST1" w:date="2020-09-23T16:12:00Z"/>
                <w:rFonts w:ascii="標楷體" w:eastAsia="標楷體" w:hAnsi="標楷體"/>
              </w:rPr>
            </w:pPr>
            <w:ins w:id="485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486" w:author="ST1" w:date="2020-09-23T16:12:00Z"/>
                <w:rFonts w:ascii="標楷體" w:eastAsia="標楷體" w:hAnsi="標楷體"/>
              </w:rPr>
            </w:pPr>
            <w:ins w:id="487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488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489" w:author="ST1" w:date="2020-09-23T16:12:00Z"/>
                <w:rFonts w:ascii="標楷體" w:eastAsia="標楷體" w:hAnsi="標楷體"/>
                <w:szCs w:val="24"/>
              </w:rPr>
            </w:pPr>
            <w:ins w:id="490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491" w:author="ST1" w:date="2020-09-23T16:12:00Z"/>
                <w:rFonts w:ascii="標楷體" w:eastAsia="標楷體" w:hAnsi="標楷體"/>
              </w:rPr>
            </w:pPr>
            <w:ins w:id="492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493" w:author="ST1" w:date="2020-09-23T16:12:00Z"/>
                <w:rFonts w:ascii="標楷體" w:eastAsia="標楷體" w:hAnsi="標楷體"/>
              </w:rPr>
            </w:pPr>
            <w:ins w:id="494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495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496" w:author="ST1" w:date="2020-09-23T16:12:00Z"/>
                <w:rFonts w:ascii="標楷體" w:eastAsia="標楷體" w:hAnsi="標楷體"/>
                <w:szCs w:val="24"/>
              </w:rPr>
            </w:pPr>
            <w:ins w:id="497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498" w:author="ST1" w:date="2020-09-23T16:12:00Z"/>
                <w:rFonts w:ascii="標楷體" w:eastAsia="標楷體" w:hAnsi="標楷體"/>
                <w:szCs w:val="24"/>
              </w:rPr>
            </w:pPr>
            <w:ins w:id="499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500" w:author="ST1" w:date="2020-09-23T16:12:00Z"/>
                <w:rFonts w:ascii="標楷體" w:eastAsia="標楷體" w:hAnsi="標楷體"/>
                <w:szCs w:val="24"/>
              </w:rPr>
            </w:pPr>
            <w:ins w:id="501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502" w:author="ST1" w:date="2020-09-23T16:12:00Z"/>
                <w:rFonts w:ascii="標楷體" w:eastAsia="標楷體" w:hAnsi="標楷體"/>
              </w:rPr>
            </w:pPr>
            <w:ins w:id="503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504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505" w:author="ST1" w:date="2020-07-29T17:47:00Z">
            <w:trPr>
              <w:tblHeader/>
            </w:trPr>
          </w:trPrChange>
        </w:trPr>
        <w:tc>
          <w:tcPr>
            <w:tcW w:w="567" w:type="dxa"/>
            <w:tcPrChange w:id="506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07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508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509" w:author="ST1" w:date="2020-07-29T17:47:00Z">
            <w:trPr>
              <w:tblHeader/>
            </w:trPr>
          </w:trPrChange>
        </w:trPr>
        <w:tc>
          <w:tcPr>
            <w:tcW w:w="567" w:type="dxa"/>
            <w:tcPrChange w:id="510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11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512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513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15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16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7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18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19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20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21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22" w:author="ST1" w:date="2020-07-29T17:47:00Z">
            <w:trPr>
              <w:tblHeader/>
            </w:trPr>
          </w:trPrChange>
        </w:trPr>
        <w:tc>
          <w:tcPr>
            <w:tcW w:w="567" w:type="dxa"/>
            <w:tcPrChange w:id="523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24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525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526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27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28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29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30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31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32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33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34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535" w:author="ST1" w:date="2020-07-29T17:47:00Z">
            <w:trPr>
              <w:tblHeader/>
            </w:trPr>
          </w:trPrChange>
        </w:trPr>
        <w:tc>
          <w:tcPr>
            <w:tcW w:w="567" w:type="dxa"/>
            <w:tcPrChange w:id="536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37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538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539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40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41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42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43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44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45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46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47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548" w:author="ST1" w:date="2020-07-29T17:47:00Z">
            <w:trPr>
              <w:tblHeader/>
            </w:trPr>
          </w:trPrChange>
        </w:trPr>
        <w:tc>
          <w:tcPr>
            <w:tcW w:w="567" w:type="dxa"/>
            <w:tcPrChange w:id="549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50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551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552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53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54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55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56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57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58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59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60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561" w:author="ST1" w:date="2020-07-29T17:47:00Z">
            <w:trPr>
              <w:tblHeader/>
            </w:trPr>
          </w:trPrChange>
        </w:trPr>
        <w:tc>
          <w:tcPr>
            <w:tcW w:w="567" w:type="dxa"/>
            <w:tcPrChange w:id="562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63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564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565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66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67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68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69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70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71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72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73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574" w:author="ST1" w:date="2020-07-29T17:47:00Z">
            <w:trPr>
              <w:tblHeader/>
            </w:trPr>
          </w:trPrChange>
        </w:trPr>
        <w:tc>
          <w:tcPr>
            <w:tcW w:w="567" w:type="dxa"/>
            <w:tcPrChange w:id="575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6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577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578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79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80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81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82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83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84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85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86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587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588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589" w:name="_Toc30177399"/>
      <w:r w:rsidRPr="00B830D9">
        <w:rPr>
          <w:rFonts w:ascii="標楷體" w:hAnsi="標楷體"/>
        </w:rPr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589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590" w:author="阿毛" w:date="2021-06-02T14:40:00Z"/>
          <w:rFonts w:ascii="標楷體" w:hAnsi="標楷體"/>
        </w:rPr>
      </w:pPr>
      <w:ins w:id="591" w:author="張金龍" w:date="2021-06-03T09:57:00Z">
        <w:r>
          <w:rPr>
            <w:rFonts w:ascii="標楷體" w:hAnsi="標楷體"/>
          </w:rPr>
          <w:t>L</w:t>
        </w:r>
      </w:ins>
      <w:ins w:id="592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</w:p>
    <w:p w14:paraId="2F19F950" w14:textId="77777777" w:rsidR="008D3BBA" w:rsidRDefault="008D3BBA">
      <w:pPr>
        <w:pStyle w:val="a"/>
        <w:rPr>
          <w:ins w:id="593" w:author="阿毛" w:date="2021-06-02T14:40:00Z"/>
        </w:rPr>
      </w:pPr>
      <w:ins w:id="594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9A3F96">
        <w:trPr>
          <w:trHeight w:val="277"/>
          <w:ins w:id="59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9A3F96">
            <w:pPr>
              <w:rPr>
                <w:ins w:id="596" w:author="阿毛" w:date="2021-06-02T14:40:00Z"/>
                <w:rFonts w:ascii="標楷體" w:eastAsia="標楷體" w:hAnsi="標楷體"/>
              </w:rPr>
            </w:pPr>
            <w:ins w:id="597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9A3F96">
            <w:pPr>
              <w:rPr>
                <w:ins w:id="598" w:author="阿毛" w:date="2021-06-02T14:40:00Z"/>
                <w:rFonts w:ascii="標楷體" w:eastAsia="標楷體" w:hAnsi="標楷體"/>
              </w:rPr>
            </w:pPr>
            <w:ins w:id="599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9A3F96">
        <w:trPr>
          <w:trHeight w:val="277"/>
          <w:ins w:id="60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9A3F96">
            <w:pPr>
              <w:rPr>
                <w:ins w:id="601" w:author="阿毛" w:date="2021-06-02T14:40:00Z"/>
                <w:rFonts w:ascii="標楷體" w:eastAsia="標楷體" w:hAnsi="標楷體"/>
              </w:rPr>
            </w:pPr>
            <w:ins w:id="602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9A3F96">
            <w:pPr>
              <w:rPr>
                <w:ins w:id="603" w:author="阿毛" w:date="2021-06-02T14:40:00Z"/>
                <w:rFonts w:ascii="標楷體" w:eastAsia="標楷體" w:hAnsi="標楷體"/>
              </w:rPr>
            </w:pPr>
            <w:ins w:id="604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9A3F96">
        <w:trPr>
          <w:trHeight w:val="773"/>
          <w:ins w:id="60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9A3F96">
            <w:pPr>
              <w:rPr>
                <w:ins w:id="606" w:author="阿毛" w:date="2021-06-02T14:40:00Z"/>
                <w:rFonts w:ascii="標楷體" w:eastAsia="標楷體" w:hAnsi="標楷體"/>
              </w:rPr>
            </w:pPr>
            <w:ins w:id="607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9A3F96">
            <w:pPr>
              <w:rPr>
                <w:ins w:id="608" w:author="阿毛" w:date="2021-06-02T14:40:00Z"/>
                <w:rFonts w:ascii="標楷體" w:eastAsia="標楷體" w:hAnsi="標楷體"/>
              </w:rPr>
            </w:pPr>
            <w:ins w:id="609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9A3F96">
            <w:pPr>
              <w:rPr>
                <w:ins w:id="610" w:author="阿毛" w:date="2021-06-02T14:40:00Z"/>
                <w:rFonts w:ascii="標楷體" w:eastAsia="標楷體" w:hAnsi="標楷體"/>
              </w:rPr>
            </w:pPr>
            <w:ins w:id="611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(Fa</w:t>
              </w:r>
              <w:r>
                <w:rPr>
                  <w:rFonts w:ascii="標楷體" w:eastAsia="標楷體" w:hAnsi="標楷體"/>
                </w:rPr>
                <w:t>cMain</w:t>
              </w:r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9A3F96">
            <w:pPr>
              <w:rPr>
                <w:ins w:id="612" w:author="阿毛" w:date="2021-06-02T14:40:00Z"/>
                <w:rFonts w:ascii="標楷體" w:eastAsia="標楷體" w:hAnsi="標楷體"/>
              </w:rPr>
            </w:pPr>
            <w:ins w:id="613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9A3F96">
            <w:pPr>
              <w:ind w:firstLineChars="100" w:firstLine="240"/>
              <w:rPr>
                <w:ins w:id="614" w:author="阿毛" w:date="2021-06-02T14:40:00Z"/>
                <w:rFonts w:ascii="標楷體" w:eastAsia="標楷體" w:hAnsi="標楷體"/>
              </w:rPr>
            </w:pPr>
            <w:ins w:id="615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9A3F96">
        <w:trPr>
          <w:trHeight w:val="321"/>
          <w:ins w:id="61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9A3F96">
            <w:pPr>
              <w:rPr>
                <w:ins w:id="617" w:author="阿毛" w:date="2021-06-02T14:40:00Z"/>
                <w:rFonts w:ascii="標楷體" w:eastAsia="標楷體" w:hAnsi="標楷體"/>
              </w:rPr>
            </w:pPr>
            <w:ins w:id="618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9A3F96">
            <w:pPr>
              <w:rPr>
                <w:ins w:id="619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9A3F96">
        <w:trPr>
          <w:trHeight w:val="1311"/>
          <w:ins w:id="62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9A3F96">
            <w:pPr>
              <w:rPr>
                <w:ins w:id="621" w:author="阿毛" w:date="2021-06-02T14:40:00Z"/>
                <w:rFonts w:ascii="標楷體" w:eastAsia="標楷體" w:hAnsi="標楷體"/>
              </w:rPr>
            </w:pPr>
            <w:ins w:id="622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9A3F96">
            <w:pPr>
              <w:rPr>
                <w:ins w:id="623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9A3F96">
        <w:trPr>
          <w:trHeight w:val="278"/>
          <w:ins w:id="62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9A3F96">
            <w:pPr>
              <w:rPr>
                <w:ins w:id="625" w:author="阿毛" w:date="2021-06-02T14:40:00Z"/>
                <w:rFonts w:ascii="標楷體" w:eastAsia="標楷體" w:hAnsi="標楷體"/>
              </w:rPr>
            </w:pPr>
            <w:ins w:id="626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0B210B31" w:rsidR="008D3BBA" w:rsidRPr="00362205" w:rsidRDefault="008D3BBA" w:rsidP="009A3F96">
            <w:pPr>
              <w:rPr>
                <w:ins w:id="627" w:author="阿毛" w:date="2021-06-02T14:40:00Z"/>
                <w:rFonts w:ascii="標楷體" w:eastAsia="標楷體" w:hAnsi="標楷體"/>
              </w:rPr>
            </w:pPr>
            <w:ins w:id="628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9A3F96">
        <w:trPr>
          <w:trHeight w:val="358"/>
          <w:ins w:id="62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9A3F96">
            <w:pPr>
              <w:rPr>
                <w:ins w:id="630" w:author="阿毛" w:date="2021-06-02T14:40:00Z"/>
                <w:rFonts w:ascii="標楷體" w:eastAsia="標楷體" w:hAnsi="標楷體"/>
              </w:rPr>
            </w:pPr>
            <w:ins w:id="631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9A3F96">
            <w:pPr>
              <w:widowControl/>
              <w:rPr>
                <w:ins w:id="632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9A3F96">
        <w:trPr>
          <w:trHeight w:val="358"/>
          <w:ins w:id="63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9A3F96">
            <w:pPr>
              <w:rPr>
                <w:ins w:id="634" w:author="阿毛" w:date="2021-06-02T14:40:00Z"/>
                <w:rFonts w:ascii="標楷體" w:eastAsia="標楷體" w:hAnsi="標楷體"/>
              </w:rPr>
            </w:pPr>
            <w:ins w:id="63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9A3F96">
            <w:pPr>
              <w:rPr>
                <w:ins w:id="636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637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638" w:author="阿毛" w:date="2021-06-02T14:40:00Z"/>
        </w:rPr>
      </w:pPr>
      <w:ins w:id="639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9A3F96">
        <w:trPr>
          <w:ins w:id="640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9A3F96">
            <w:pPr>
              <w:jc w:val="center"/>
              <w:rPr>
                <w:ins w:id="641" w:author="阿毛" w:date="2021-06-02T14:40:00Z"/>
                <w:rFonts w:ascii="標楷體" w:eastAsia="標楷體" w:hAnsi="標楷體"/>
              </w:rPr>
            </w:pPr>
            <w:ins w:id="642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9A3F96">
            <w:pPr>
              <w:jc w:val="center"/>
              <w:rPr>
                <w:ins w:id="643" w:author="阿毛" w:date="2021-06-02T14:40:00Z"/>
                <w:rFonts w:ascii="標楷體" w:eastAsia="標楷體" w:hAnsi="標楷體"/>
              </w:rPr>
            </w:pPr>
            <w:ins w:id="644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9A3F96">
            <w:pPr>
              <w:jc w:val="center"/>
              <w:rPr>
                <w:ins w:id="645" w:author="阿毛" w:date="2021-06-02T14:40:00Z"/>
                <w:rFonts w:ascii="標楷體" w:eastAsia="標楷體" w:hAnsi="標楷體"/>
              </w:rPr>
            </w:pPr>
            <w:ins w:id="646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9A3F96">
        <w:trPr>
          <w:ins w:id="647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9A3F96">
            <w:pPr>
              <w:jc w:val="center"/>
              <w:rPr>
                <w:ins w:id="648" w:author="阿毛" w:date="2021-06-02T14:40:00Z"/>
                <w:rFonts w:ascii="標楷體" w:eastAsia="標楷體" w:hAnsi="標楷體"/>
              </w:rPr>
            </w:pPr>
            <w:ins w:id="649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9A3F96">
            <w:pPr>
              <w:rPr>
                <w:ins w:id="650" w:author="阿毛" w:date="2021-06-02T14:40:00Z"/>
                <w:rFonts w:ascii="標楷體" w:eastAsia="標楷體" w:hAnsi="標楷體"/>
              </w:rPr>
            </w:pPr>
            <w:ins w:id="651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9A3F96">
            <w:pPr>
              <w:rPr>
                <w:ins w:id="652" w:author="阿毛" w:date="2021-06-02T14:40:00Z"/>
                <w:rFonts w:ascii="標楷體" w:eastAsia="標楷體" w:hAnsi="標楷體"/>
              </w:rPr>
            </w:pPr>
            <w:ins w:id="653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9A3F96">
        <w:trPr>
          <w:ins w:id="654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9A3F96">
            <w:pPr>
              <w:jc w:val="center"/>
              <w:rPr>
                <w:ins w:id="655" w:author="阿毛" w:date="2021-06-02T14:40:00Z"/>
                <w:rFonts w:ascii="標楷體" w:eastAsia="標楷體" w:hAnsi="標楷體"/>
              </w:rPr>
            </w:pPr>
            <w:ins w:id="656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9A3F96">
            <w:pPr>
              <w:rPr>
                <w:ins w:id="657" w:author="阿毛" w:date="2021-06-02T14:40:00Z"/>
                <w:rFonts w:ascii="標楷體" w:eastAsia="標楷體" w:hAnsi="標楷體"/>
              </w:rPr>
            </w:pPr>
            <w:ins w:id="658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9A3F96">
            <w:pPr>
              <w:rPr>
                <w:ins w:id="659" w:author="阿毛" w:date="2021-06-02T14:40:00Z"/>
                <w:rFonts w:ascii="標楷體" w:eastAsia="標楷體" w:hAnsi="標楷體"/>
              </w:rPr>
            </w:pPr>
            <w:ins w:id="660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9A3F96">
        <w:trPr>
          <w:ins w:id="661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9A3F96">
            <w:pPr>
              <w:jc w:val="center"/>
              <w:rPr>
                <w:ins w:id="662" w:author="阿毛" w:date="2021-06-02T14:40:00Z"/>
                <w:rFonts w:ascii="標楷體" w:eastAsia="標楷體" w:hAnsi="標楷體"/>
              </w:rPr>
            </w:pPr>
            <w:ins w:id="663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9A3F96">
            <w:pPr>
              <w:rPr>
                <w:ins w:id="664" w:author="阿毛" w:date="2021-06-02T14:40:00Z"/>
                <w:rFonts w:ascii="標楷體" w:eastAsia="標楷體" w:hAnsi="標楷體"/>
              </w:rPr>
            </w:pPr>
            <w:ins w:id="665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9A3F96">
            <w:pPr>
              <w:rPr>
                <w:ins w:id="666" w:author="阿毛" w:date="2021-06-02T14:40:00Z"/>
                <w:rFonts w:ascii="標楷體" w:eastAsia="標楷體" w:hAnsi="標楷體"/>
              </w:rPr>
            </w:pPr>
            <w:ins w:id="667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9A3F96">
        <w:trPr>
          <w:ins w:id="668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9A3F96">
            <w:pPr>
              <w:jc w:val="center"/>
              <w:rPr>
                <w:ins w:id="669" w:author="阿毛" w:date="2021-06-02T14:40:00Z"/>
                <w:rFonts w:ascii="標楷體" w:eastAsia="標楷體" w:hAnsi="標楷體"/>
              </w:rPr>
            </w:pPr>
            <w:ins w:id="670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9A3F96">
            <w:pPr>
              <w:rPr>
                <w:ins w:id="671" w:author="阿毛" w:date="2021-06-02T14:40:00Z"/>
                <w:rFonts w:ascii="標楷體" w:eastAsia="標楷體" w:hAnsi="標楷體"/>
              </w:rPr>
            </w:pPr>
            <w:ins w:id="672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9A3F96">
            <w:pPr>
              <w:rPr>
                <w:ins w:id="673" w:author="阿毛" w:date="2021-06-02T14:40:00Z"/>
                <w:rFonts w:ascii="標楷體" w:eastAsia="標楷體" w:hAnsi="標楷體"/>
              </w:rPr>
            </w:pPr>
            <w:ins w:id="674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9A3F96">
        <w:trPr>
          <w:ins w:id="675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9A3F96">
            <w:pPr>
              <w:jc w:val="center"/>
              <w:rPr>
                <w:ins w:id="676" w:author="阿毛" w:date="2021-06-02T14:40:00Z"/>
                <w:rFonts w:ascii="標楷體" w:eastAsia="標楷體" w:hAnsi="標楷體"/>
              </w:rPr>
            </w:pPr>
            <w:ins w:id="677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9A3F96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9A3F96">
            <w:pPr>
              <w:rPr>
                <w:ins w:id="680" w:author="阿毛" w:date="2021-06-02T14:40:00Z"/>
                <w:rFonts w:ascii="標楷體" w:eastAsia="標楷體" w:hAnsi="標楷體"/>
              </w:rPr>
            </w:pPr>
            <w:ins w:id="681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9A3F96">
        <w:trPr>
          <w:ins w:id="682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9A3F96">
            <w:pPr>
              <w:jc w:val="center"/>
              <w:rPr>
                <w:ins w:id="683" w:author="阿毛" w:date="2021-06-02T14:40:00Z"/>
                <w:rFonts w:ascii="標楷體" w:eastAsia="標楷體" w:hAnsi="標楷體"/>
              </w:rPr>
            </w:pPr>
            <w:ins w:id="684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9A3F96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9A3F96">
            <w:pPr>
              <w:rPr>
                <w:ins w:id="687" w:author="阿毛" w:date="2021-06-02T14:40:00Z"/>
                <w:rFonts w:ascii="標楷體" w:eastAsia="標楷體" w:hAnsi="標楷體"/>
              </w:rPr>
            </w:pPr>
            <w:ins w:id="688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9A3F96">
        <w:trPr>
          <w:ins w:id="689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9A3F96">
            <w:pPr>
              <w:jc w:val="center"/>
              <w:rPr>
                <w:ins w:id="690" w:author="阿毛" w:date="2021-06-02T14:40:00Z"/>
                <w:rFonts w:ascii="標楷體" w:eastAsia="標楷體" w:hAnsi="標楷體"/>
              </w:rPr>
            </w:pPr>
            <w:ins w:id="691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9A3F96">
            <w:pPr>
              <w:rPr>
                <w:ins w:id="692" w:author="阿毛" w:date="2021-06-02T14:40:00Z"/>
                <w:rFonts w:ascii="標楷體" w:eastAsia="標楷體" w:hAnsi="標楷體"/>
              </w:rPr>
            </w:pPr>
            <w:ins w:id="69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9A3F96">
            <w:pPr>
              <w:rPr>
                <w:ins w:id="694" w:author="阿毛" w:date="2021-06-02T14:40:00Z"/>
                <w:rFonts w:ascii="標楷體" w:eastAsia="標楷體" w:hAnsi="標楷體"/>
              </w:rPr>
            </w:pPr>
            <w:ins w:id="695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9A3F96">
        <w:trPr>
          <w:ins w:id="696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9A3F96">
            <w:pPr>
              <w:jc w:val="center"/>
              <w:rPr>
                <w:ins w:id="697" w:author="阿毛" w:date="2021-06-02T14:40:00Z"/>
                <w:rFonts w:ascii="標楷體" w:eastAsia="標楷體" w:hAnsi="標楷體"/>
              </w:rPr>
            </w:pPr>
            <w:ins w:id="698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9A3F96">
            <w:pPr>
              <w:rPr>
                <w:ins w:id="699" w:author="阿毛" w:date="2021-06-02T14:40:00Z"/>
                <w:rFonts w:ascii="標楷體" w:eastAsia="標楷體" w:hAnsi="標楷體"/>
              </w:rPr>
            </w:pPr>
            <w:ins w:id="700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9A3F96">
            <w:pPr>
              <w:rPr>
                <w:ins w:id="701" w:author="阿毛" w:date="2021-06-02T14:40:00Z"/>
                <w:rFonts w:ascii="標楷體" w:eastAsia="標楷體" w:hAnsi="標楷體"/>
              </w:rPr>
            </w:pPr>
            <w:ins w:id="702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9A3F96">
        <w:trPr>
          <w:ins w:id="703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9A3F96">
            <w:pPr>
              <w:jc w:val="center"/>
              <w:rPr>
                <w:ins w:id="704" w:author="阿毛" w:date="2021-06-02T14:40:00Z"/>
                <w:rFonts w:ascii="標楷體" w:eastAsia="標楷體" w:hAnsi="標楷體"/>
              </w:rPr>
            </w:pPr>
            <w:ins w:id="705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9A3F96">
            <w:pPr>
              <w:rPr>
                <w:ins w:id="706" w:author="阿毛" w:date="2021-06-02T14:40:00Z"/>
                <w:rFonts w:ascii="標楷體" w:eastAsia="標楷體" w:hAnsi="標楷體"/>
              </w:rPr>
            </w:pPr>
            <w:ins w:id="70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9A3F96">
            <w:pPr>
              <w:rPr>
                <w:ins w:id="708" w:author="阿毛" w:date="2021-06-02T14:40:00Z"/>
                <w:rFonts w:ascii="標楷體" w:eastAsia="標楷體" w:hAnsi="標楷體"/>
              </w:rPr>
            </w:pPr>
            <w:ins w:id="709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9A3F96">
        <w:trPr>
          <w:ins w:id="710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9A3F96">
            <w:pPr>
              <w:jc w:val="center"/>
              <w:rPr>
                <w:ins w:id="711" w:author="阿毛" w:date="2021-06-02T14:40:00Z"/>
                <w:rFonts w:ascii="標楷體" w:eastAsia="標楷體" w:hAnsi="標楷體"/>
              </w:rPr>
            </w:pPr>
            <w:ins w:id="712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9A3F96">
            <w:pPr>
              <w:rPr>
                <w:ins w:id="713" w:author="阿毛" w:date="2021-06-02T14:40:00Z"/>
                <w:rFonts w:ascii="標楷體" w:eastAsia="標楷體" w:hAnsi="標楷體"/>
              </w:rPr>
            </w:pPr>
            <w:ins w:id="714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9A3F96">
            <w:pPr>
              <w:rPr>
                <w:ins w:id="715" w:author="阿毛" w:date="2021-06-02T14:40:00Z"/>
                <w:rFonts w:ascii="標楷體" w:eastAsia="標楷體" w:hAnsi="標楷體"/>
              </w:rPr>
            </w:pPr>
            <w:ins w:id="716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9A3F96">
        <w:trPr>
          <w:ins w:id="717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9A3F96">
            <w:pPr>
              <w:jc w:val="center"/>
              <w:rPr>
                <w:ins w:id="718" w:author="阿毛" w:date="2021-06-02T14:40:00Z"/>
                <w:rFonts w:ascii="標楷體" w:eastAsia="標楷體" w:hAnsi="標楷體"/>
              </w:rPr>
            </w:pPr>
            <w:ins w:id="719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9A3F96">
            <w:pPr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9A3F96">
            <w:pPr>
              <w:rPr>
                <w:ins w:id="722" w:author="阿毛" w:date="2021-06-02T14:40:00Z"/>
                <w:rFonts w:ascii="標楷體" w:eastAsia="標楷體" w:hAnsi="標楷體"/>
              </w:rPr>
            </w:pPr>
            <w:ins w:id="723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9A3F96">
        <w:trPr>
          <w:ins w:id="724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9A3F96">
            <w:pPr>
              <w:jc w:val="center"/>
              <w:rPr>
                <w:ins w:id="725" w:author="阿毛" w:date="2021-06-02T14:40:00Z"/>
                <w:rFonts w:ascii="標楷體" w:eastAsia="標楷體" w:hAnsi="標楷體"/>
              </w:rPr>
            </w:pPr>
            <w:ins w:id="726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9A3F96">
            <w:pPr>
              <w:rPr>
                <w:ins w:id="727" w:author="阿毛" w:date="2021-06-02T14:40:00Z"/>
                <w:rFonts w:ascii="標楷體" w:eastAsia="標楷體" w:hAnsi="標楷體"/>
              </w:rPr>
            </w:pPr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9A3F96">
            <w:pPr>
              <w:rPr>
                <w:ins w:id="729" w:author="阿毛" w:date="2021-06-02T14:40:00Z"/>
                <w:rFonts w:ascii="標楷體" w:eastAsia="標楷體" w:hAnsi="標楷體"/>
              </w:rPr>
            </w:pPr>
            <w:ins w:id="730" w:author="阿毛" w:date="2021-06-02T14:40:00Z">
              <w:r>
                <w:rPr>
                  <w:rFonts w:ascii="標楷體" w:eastAsia="標楷體" w:hAnsi="標楷體" w:hint="eastAsia"/>
                </w:rPr>
                <w:t>會計科子細目設定檔</w:t>
              </w:r>
            </w:ins>
          </w:p>
        </w:tc>
      </w:tr>
      <w:tr w:rsidR="008D3BBA" w:rsidRPr="0022279A" w14:paraId="51880466" w14:textId="77777777" w:rsidTr="009A3F96">
        <w:trPr>
          <w:ins w:id="731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9A3F96">
            <w:pPr>
              <w:jc w:val="center"/>
              <w:rPr>
                <w:ins w:id="732" w:author="阿毛" w:date="2021-06-02T14:40:00Z"/>
                <w:rFonts w:ascii="標楷體" w:eastAsia="標楷體" w:hAnsi="標楷體"/>
              </w:rPr>
            </w:pPr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9A3F96">
            <w:pPr>
              <w:rPr>
                <w:ins w:id="734" w:author="阿毛" w:date="2021-06-02T14:40:00Z"/>
                <w:rFonts w:ascii="標楷體" w:eastAsia="標楷體" w:hAnsi="標楷體"/>
              </w:rPr>
            </w:pPr>
            <w:ins w:id="735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9A3F96">
            <w:pPr>
              <w:rPr>
                <w:ins w:id="736" w:author="阿毛" w:date="2021-06-02T14:40:00Z"/>
                <w:rFonts w:ascii="標楷體" w:eastAsia="標楷體" w:hAnsi="標楷體"/>
              </w:rPr>
            </w:pPr>
            <w:ins w:id="737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9A3F96">
        <w:trPr>
          <w:ins w:id="738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9A3F96">
            <w:pPr>
              <w:jc w:val="center"/>
              <w:rPr>
                <w:ins w:id="739" w:author="阿毛" w:date="2021-06-02T14:40:00Z"/>
                <w:rFonts w:ascii="標楷體" w:eastAsia="標楷體" w:hAnsi="標楷體"/>
              </w:rPr>
            </w:pPr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9A3F96">
            <w:pPr>
              <w:rPr>
                <w:ins w:id="741" w:author="阿毛" w:date="2021-06-02T14:40:00Z"/>
                <w:rFonts w:ascii="標楷體" w:eastAsia="標楷體" w:hAnsi="標楷體"/>
              </w:rPr>
            </w:pPr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9A3F96">
            <w:pPr>
              <w:rPr>
                <w:ins w:id="743" w:author="阿毛" w:date="2021-06-02T14:40:00Z"/>
                <w:rFonts w:ascii="標楷體" w:eastAsia="標楷體" w:hAnsi="標楷體"/>
              </w:rPr>
            </w:pPr>
            <w:ins w:id="744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9A3F96">
        <w:trPr>
          <w:ins w:id="745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9A3F96">
            <w:pPr>
              <w:jc w:val="center"/>
              <w:rPr>
                <w:ins w:id="746" w:author="阿毛" w:date="2021-06-02T14:40:00Z"/>
                <w:rFonts w:ascii="標楷體" w:eastAsia="標楷體" w:hAnsi="標楷體"/>
              </w:rPr>
            </w:pPr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9A3F96">
            <w:pPr>
              <w:rPr>
                <w:ins w:id="748" w:author="阿毛" w:date="2021-06-02T14:40:00Z"/>
                <w:rFonts w:ascii="標楷體" w:eastAsia="標楷體" w:hAnsi="標楷體"/>
              </w:rPr>
            </w:pPr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9A3F96">
            <w:pPr>
              <w:rPr>
                <w:ins w:id="750" w:author="阿毛" w:date="2021-06-02T14:40:00Z"/>
                <w:rFonts w:ascii="標楷體" w:eastAsia="標楷體" w:hAnsi="標楷體"/>
              </w:rPr>
            </w:pPr>
            <w:ins w:id="751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9A3F96">
        <w:trPr>
          <w:ins w:id="752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9A3F96">
            <w:pPr>
              <w:jc w:val="center"/>
              <w:rPr>
                <w:ins w:id="753" w:author="阿毛" w:date="2021-06-02T14:40:00Z"/>
                <w:rFonts w:ascii="標楷體" w:eastAsia="標楷體" w:hAnsi="標楷體"/>
              </w:rPr>
            </w:pPr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9A3F96">
            <w:pPr>
              <w:rPr>
                <w:ins w:id="755" w:author="阿毛" w:date="2021-06-02T14:40:00Z"/>
                <w:rFonts w:ascii="標楷體" w:eastAsia="標楷體" w:hAnsi="標楷體"/>
              </w:rPr>
            </w:pPr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9A3F96">
            <w:pPr>
              <w:rPr>
                <w:ins w:id="757" w:author="阿毛" w:date="2021-06-02T14:40:00Z"/>
                <w:rFonts w:ascii="標楷體" w:eastAsia="標楷體" w:hAnsi="標楷體"/>
              </w:rPr>
            </w:pPr>
            <w:ins w:id="758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</w:p>
        </w:tc>
      </w:tr>
      <w:tr w:rsidR="008D3BBA" w:rsidRPr="0022279A" w14:paraId="25DA261E" w14:textId="77777777" w:rsidTr="009A3F96">
        <w:trPr>
          <w:ins w:id="759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9A3F96">
            <w:pPr>
              <w:jc w:val="center"/>
              <w:rPr>
                <w:ins w:id="760" w:author="阿毛" w:date="2021-06-02T14:40:00Z"/>
                <w:rFonts w:ascii="標楷體" w:eastAsia="標楷體" w:hAnsi="標楷體"/>
              </w:rPr>
            </w:pPr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9A3F96">
            <w:pPr>
              <w:rPr>
                <w:ins w:id="762" w:author="阿毛" w:date="2021-06-02T14:40:00Z"/>
                <w:rFonts w:ascii="標楷體" w:eastAsia="標楷體" w:hAnsi="標楷體"/>
              </w:rPr>
            </w:pPr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9A3F96">
            <w:pPr>
              <w:rPr>
                <w:ins w:id="764" w:author="阿毛" w:date="2021-06-02T14:40:00Z"/>
                <w:rFonts w:ascii="標楷體" w:eastAsia="標楷體" w:hAnsi="標楷體"/>
              </w:rPr>
            </w:pPr>
            <w:ins w:id="765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9A3F96">
        <w:trPr>
          <w:ins w:id="766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9A3F96">
            <w:pPr>
              <w:jc w:val="center"/>
              <w:rPr>
                <w:ins w:id="767" w:author="阿毛" w:date="2021-06-02T14:40:00Z"/>
                <w:rFonts w:ascii="標楷體" w:eastAsia="標楷體" w:hAnsi="標楷體"/>
              </w:rPr>
            </w:pPr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9A3F96">
            <w:pPr>
              <w:rPr>
                <w:ins w:id="769" w:author="阿毛" w:date="2021-06-02T14:40:00Z"/>
                <w:rFonts w:ascii="標楷體" w:eastAsia="標楷體" w:hAnsi="標楷體"/>
              </w:rPr>
            </w:pPr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9A3F96">
            <w:pPr>
              <w:rPr>
                <w:ins w:id="771" w:author="阿毛" w:date="2021-06-02T14:40:00Z"/>
                <w:rFonts w:ascii="標楷體" w:eastAsia="標楷體" w:hAnsi="標楷體"/>
              </w:rPr>
            </w:pPr>
            <w:ins w:id="772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9A3F96">
        <w:trPr>
          <w:ins w:id="773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9A3F96">
            <w:pPr>
              <w:jc w:val="center"/>
              <w:rPr>
                <w:ins w:id="774" w:author="阿毛" w:date="2021-06-02T14:40:00Z"/>
                <w:rFonts w:ascii="標楷體" w:eastAsia="標楷體" w:hAnsi="標楷體"/>
              </w:rPr>
            </w:pPr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9A3F96">
            <w:pPr>
              <w:rPr>
                <w:ins w:id="776" w:author="阿毛" w:date="2021-06-02T14:40:00Z"/>
                <w:rFonts w:ascii="標楷體" w:eastAsia="標楷體" w:hAnsi="標楷體"/>
              </w:rPr>
            </w:pPr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9A3F96">
            <w:pPr>
              <w:rPr>
                <w:ins w:id="778" w:author="阿毛" w:date="2021-06-02T14:40:00Z"/>
                <w:rFonts w:ascii="標楷體" w:eastAsia="標楷體" w:hAnsi="標楷體"/>
              </w:rPr>
            </w:pPr>
            <w:ins w:id="779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9A3F96">
        <w:trPr>
          <w:ins w:id="780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9A3F96">
            <w:pPr>
              <w:jc w:val="center"/>
              <w:rPr>
                <w:ins w:id="781" w:author="阿毛" w:date="2021-06-02T14:40:00Z"/>
                <w:rFonts w:ascii="標楷體" w:eastAsia="標楷體" w:hAnsi="標楷體"/>
              </w:rPr>
            </w:pPr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9A3F96">
            <w:pPr>
              <w:rPr>
                <w:ins w:id="783" w:author="阿毛" w:date="2021-06-02T14:40:00Z"/>
                <w:rFonts w:ascii="標楷體" w:eastAsia="標楷體" w:hAnsi="標楷體"/>
              </w:rPr>
            </w:pPr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9A3F96">
            <w:pPr>
              <w:rPr>
                <w:ins w:id="785" w:author="阿毛" w:date="2021-06-02T14:40:00Z"/>
                <w:rFonts w:ascii="標楷體" w:eastAsia="標楷體" w:hAnsi="標楷體"/>
              </w:rPr>
            </w:pPr>
            <w:ins w:id="786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9A3F96">
        <w:trPr>
          <w:ins w:id="787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9A3F96">
            <w:pPr>
              <w:jc w:val="center"/>
              <w:rPr>
                <w:ins w:id="788" w:author="阿毛" w:date="2021-06-02T14:40:00Z"/>
                <w:rFonts w:ascii="標楷體" w:eastAsia="標楷體" w:hAnsi="標楷體"/>
              </w:rPr>
            </w:pPr>
            <w:ins w:id="789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9A3F96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9A3F96">
            <w:pPr>
              <w:rPr>
                <w:ins w:id="792" w:author="阿毛" w:date="2021-06-02T14:40:00Z"/>
                <w:rFonts w:ascii="標楷體" w:eastAsia="標楷體" w:hAnsi="標楷體"/>
              </w:rPr>
            </w:pPr>
            <w:ins w:id="793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9A3F96">
        <w:trPr>
          <w:ins w:id="794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9A3F96">
            <w:pPr>
              <w:jc w:val="center"/>
              <w:rPr>
                <w:ins w:id="795" w:author="阿毛" w:date="2021-06-02T14:40:00Z"/>
                <w:rFonts w:ascii="標楷體" w:eastAsia="標楷體" w:hAnsi="標楷體"/>
              </w:rPr>
            </w:pPr>
            <w:ins w:id="796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9A3F96">
            <w:pPr>
              <w:rPr>
                <w:ins w:id="797" w:author="阿毛" w:date="2021-06-02T14:40:00Z"/>
                <w:rFonts w:ascii="標楷體" w:eastAsia="標楷體" w:hAnsi="標楷體"/>
              </w:rPr>
            </w:pPr>
            <w:ins w:id="798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9A3F96">
            <w:pPr>
              <w:rPr>
                <w:ins w:id="799" w:author="阿毛" w:date="2021-06-02T14:40:00Z"/>
                <w:rFonts w:ascii="標楷體" w:eastAsia="標楷體" w:hAnsi="標楷體"/>
              </w:rPr>
            </w:pPr>
            <w:ins w:id="800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9A3F96">
        <w:trPr>
          <w:ins w:id="801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9A3F96">
            <w:pPr>
              <w:jc w:val="center"/>
              <w:rPr>
                <w:ins w:id="802" w:author="阿毛" w:date="2021-06-02T14:40:00Z"/>
                <w:rFonts w:ascii="標楷體" w:eastAsia="標楷體" w:hAnsi="標楷體"/>
              </w:rPr>
            </w:pPr>
            <w:ins w:id="803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9A3F96">
            <w:pPr>
              <w:rPr>
                <w:ins w:id="804" w:author="阿毛" w:date="2021-06-02T14:40:00Z"/>
                <w:rFonts w:ascii="標楷體" w:eastAsia="標楷體" w:hAnsi="標楷體"/>
              </w:rPr>
            </w:pPr>
            <w:ins w:id="80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9A3F96">
            <w:pPr>
              <w:rPr>
                <w:ins w:id="806" w:author="阿毛" w:date="2021-06-02T14:40:00Z"/>
                <w:rFonts w:ascii="標楷體" w:eastAsia="標楷體" w:hAnsi="標楷體"/>
              </w:rPr>
            </w:pPr>
            <w:ins w:id="807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808" w:author="阿毛" w:date="2021-06-02T14:40:00Z"/>
        </w:rPr>
      </w:pPr>
      <w:ins w:id="809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810" w:author="阿毛" w:date="2021-06-02T14:40:00Z"/>
          <w:rFonts w:ascii="標楷體" w:hAnsi="標楷體"/>
        </w:rPr>
      </w:pPr>
      <w:ins w:id="811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812" w:author="阿毛" w:date="2021-06-02T14:40:00Z"/>
          <w:rFonts w:ascii="標楷體" w:hAnsi="標楷體"/>
        </w:rPr>
      </w:pPr>
      <w:ins w:id="813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814" w:author="阿毛" w:date="2021-06-02T14:40:00Z"/>
        </w:rPr>
      </w:pPr>
      <w:ins w:id="815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8D3BBA" w:rsidRPr="00F5236F" w14:paraId="2A952D6C" w14:textId="77777777" w:rsidTr="009A3F96">
        <w:trPr>
          <w:ins w:id="816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9A3F96">
            <w:pPr>
              <w:jc w:val="center"/>
              <w:rPr>
                <w:ins w:id="817" w:author="阿毛" w:date="2021-06-02T14:40:00Z"/>
                <w:rFonts w:ascii="標楷體" w:eastAsia="標楷體" w:hAnsi="標楷體"/>
              </w:rPr>
            </w:pPr>
            <w:ins w:id="818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9A3F96">
            <w:pPr>
              <w:jc w:val="center"/>
              <w:rPr>
                <w:ins w:id="819" w:author="阿毛" w:date="2021-06-02T14:40:00Z"/>
                <w:rFonts w:ascii="標楷體" w:eastAsia="標楷體" w:hAnsi="標楷體"/>
              </w:rPr>
            </w:pPr>
            <w:ins w:id="82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9A3F96">
            <w:pPr>
              <w:jc w:val="center"/>
              <w:rPr>
                <w:ins w:id="821" w:author="阿毛" w:date="2021-06-02T14:40:00Z"/>
                <w:rFonts w:ascii="標楷體" w:eastAsia="標楷體" w:hAnsi="標楷體"/>
              </w:rPr>
            </w:pPr>
            <w:ins w:id="822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9A3F96">
        <w:trPr>
          <w:ins w:id="823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9A3F96">
            <w:pPr>
              <w:jc w:val="center"/>
              <w:rPr>
                <w:ins w:id="824" w:author="阿毛" w:date="2021-06-02T14:40:00Z"/>
                <w:rFonts w:ascii="標楷體" w:eastAsia="標楷體" w:hAnsi="標楷體"/>
                <w:lang w:eastAsia="zh-HK"/>
              </w:rPr>
            </w:pPr>
            <w:ins w:id="825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9A3F96">
            <w:pPr>
              <w:rPr>
                <w:ins w:id="826" w:author="阿毛" w:date="2021-06-02T14:40:00Z"/>
                <w:rFonts w:ascii="標楷體" w:eastAsia="標楷體" w:hAnsi="標楷體"/>
                <w:lang w:eastAsia="zh-HK"/>
              </w:rPr>
            </w:pPr>
            <w:ins w:id="82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9A3F96">
            <w:pPr>
              <w:rPr>
                <w:ins w:id="828" w:author="阿毛" w:date="2021-06-02T14:40:00Z"/>
                <w:rFonts w:ascii="標楷體" w:eastAsia="標楷體" w:hAnsi="標楷體"/>
                <w:lang w:eastAsia="zh-HK"/>
              </w:rPr>
            </w:pPr>
            <w:ins w:id="82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9A3F96">
            <w:pPr>
              <w:rPr>
                <w:ins w:id="830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31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832" w:author="阿毛" w:date="2021-06-02T16:32:00Z"/>
                <w:rFonts w:ascii="標楷體" w:eastAsia="標楷體" w:hAnsi="標楷體"/>
              </w:rPr>
            </w:pPr>
            <w:ins w:id="833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834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835" w:author="阿毛" w:date="2021-06-02T14:40:00Z"/>
                <w:rFonts w:ascii="標楷體" w:eastAsia="標楷體" w:hAnsi="標楷體"/>
                <w:lang w:eastAsia="zh-HK"/>
              </w:rPr>
              <w:pPrChange w:id="836" w:author="阿毛" w:date="2021-06-02T16:30:00Z">
                <w:pPr/>
              </w:pPrChange>
            </w:pPr>
            <w:ins w:id="837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38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L9110首次撥款審核資料表查無資料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9A3F96">
            <w:pPr>
              <w:rPr>
                <w:ins w:id="839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40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841" w:author="阿毛" w:date="2021-06-02T14:40:00Z"/>
                <w:rFonts w:ascii="標楷體" w:eastAsia="標楷體" w:hAnsi="標楷體"/>
                <w:lang w:eastAsia="zh-HK"/>
                <w:rPrChange w:id="842" w:author="阿毛" w:date="2021-06-02T16:22:00Z">
                  <w:rPr>
                    <w:ins w:id="843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844" w:author="阿毛" w:date="2021-06-02T16:22:00Z">
                <w:pPr/>
              </w:pPrChange>
            </w:pPr>
            <w:ins w:id="845" w:author="阿毛" w:date="2021-06-02T16:21:00Z">
              <w:r w:rsidRPr="0085585B">
                <w:rPr>
                  <w:rFonts w:ascii="標楷體" w:eastAsia="標楷體" w:hAnsi="標楷體"/>
                  <w:rPrChange w:id="846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847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848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9A3F96">
            <w:pPr>
              <w:rPr>
                <w:ins w:id="849" w:author="阿毛" w:date="2021-06-02T14:40:00Z"/>
                <w:rFonts w:ascii="標楷體" w:eastAsia="標楷體" w:hAnsi="標楷體"/>
              </w:rPr>
            </w:pPr>
            <w:ins w:id="850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851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9A3F96">
            <w:pPr>
              <w:rPr>
                <w:ins w:id="852" w:author="阿毛" w:date="2021-06-02T14:40:00Z"/>
                <w:rFonts w:ascii="標楷體" w:eastAsia="標楷體" w:hAnsi="標楷體"/>
              </w:rPr>
            </w:pPr>
            <w:ins w:id="853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425C7629" w14:textId="1E322CE0" w:rsidR="008D3BBA" w:rsidRDefault="0085585B" w:rsidP="009A3F96">
            <w:pPr>
              <w:rPr>
                <w:ins w:id="854" w:author="阿毛" w:date="2021-06-02T14:42:00Z"/>
                <w:rFonts w:ascii="標楷體" w:eastAsia="標楷體" w:hAnsi="標楷體"/>
              </w:rPr>
            </w:pPr>
            <w:ins w:id="855" w:author="阿毛" w:date="2021-06-02T16:2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856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5C7537E3" w:rsidR="005A5E20" w:rsidRPr="009A3F96" w:rsidRDefault="0085585B">
            <w:pPr>
              <w:ind w:left="240" w:hangingChars="100" w:hanging="240"/>
              <w:rPr>
                <w:ins w:id="857" w:author="阿毛" w:date="2021-06-02T14:40:00Z"/>
                <w:rFonts w:ascii="標楷體" w:eastAsia="標楷體" w:hAnsi="標楷體"/>
                <w:lang w:eastAsia="zh-HK"/>
              </w:rPr>
              <w:pPrChange w:id="858" w:author="阿毛" w:date="2021-06-02T14:43:00Z">
                <w:pPr/>
              </w:pPrChange>
            </w:pPr>
            <w:ins w:id="859" w:author="阿毛" w:date="2021-06-02T16:2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860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861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r w:rsidR="00630C5C">
                <w:rPr>
                  <w:rFonts w:ascii="標楷體" w:eastAsia="標楷體" w:hAnsi="標楷體"/>
                </w:rPr>
                <w:t>CustMain</w:t>
              </w:r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ins w:id="862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企金別(En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863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864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865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866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867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9A3F96">
        <w:trPr>
          <w:ins w:id="868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9A3F96">
            <w:pPr>
              <w:jc w:val="center"/>
              <w:rPr>
                <w:ins w:id="869" w:author="阿毛" w:date="2021-06-02T14:40:00Z"/>
                <w:rFonts w:ascii="標楷體" w:eastAsia="標楷體" w:hAnsi="標楷體"/>
              </w:rPr>
            </w:pPr>
            <w:ins w:id="870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9A3F96">
            <w:pPr>
              <w:rPr>
                <w:ins w:id="871" w:author="阿毛" w:date="2021-06-02T14:40:00Z"/>
                <w:rFonts w:ascii="標楷體" w:eastAsia="標楷體" w:hAnsi="標楷體"/>
                <w:lang w:eastAsia="zh-HK"/>
              </w:rPr>
            </w:pPr>
            <w:ins w:id="872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9A3F96">
            <w:pPr>
              <w:rPr>
                <w:ins w:id="873" w:author="阿毛" w:date="2021-06-02T14:40:00Z"/>
                <w:rFonts w:ascii="標楷體" w:eastAsia="標楷體" w:hAnsi="標楷體"/>
                <w:lang w:eastAsia="zh-HK"/>
              </w:rPr>
            </w:pPr>
            <w:ins w:id="87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9A3F96">
        <w:trPr>
          <w:ins w:id="875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9A3F96">
            <w:pPr>
              <w:jc w:val="center"/>
              <w:rPr>
                <w:ins w:id="876" w:author="阿毛" w:date="2021-06-02T14:40:00Z"/>
                <w:rFonts w:ascii="標楷體" w:eastAsia="標楷體" w:hAnsi="標楷體"/>
              </w:rPr>
            </w:pPr>
            <w:ins w:id="877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9A3F96">
            <w:pPr>
              <w:rPr>
                <w:ins w:id="878" w:author="阿毛" w:date="2021-06-02T14:40:00Z"/>
                <w:rFonts w:ascii="標楷體" w:eastAsia="標楷體" w:hAnsi="標楷體"/>
                <w:lang w:eastAsia="zh-HK"/>
              </w:rPr>
            </w:pPr>
            <w:ins w:id="879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9A3F96">
            <w:pPr>
              <w:rPr>
                <w:ins w:id="880" w:author="阿毛" w:date="2021-06-02T14:40:00Z"/>
                <w:rFonts w:ascii="標楷體" w:eastAsia="標楷體" w:hAnsi="標楷體"/>
                <w:lang w:eastAsia="zh-HK"/>
              </w:rPr>
            </w:pPr>
            <w:ins w:id="881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882" w:author="阿毛" w:date="2021-06-02T14:40:00Z"/>
        </w:rPr>
      </w:pPr>
      <w:ins w:id="883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9A3F96">
        <w:trPr>
          <w:trHeight w:val="388"/>
          <w:tblHeader/>
          <w:jc w:val="center"/>
          <w:ins w:id="884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9A3F96">
            <w:pPr>
              <w:rPr>
                <w:ins w:id="885" w:author="阿毛" w:date="2021-06-02T14:40:00Z"/>
                <w:rFonts w:ascii="標楷體" w:eastAsia="標楷體" w:hAnsi="標楷體"/>
              </w:rPr>
            </w:pPr>
            <w:ins w:id="886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9A3F96">
            <w:pPr>
              <w:rPr>
                <w:ins w:id="887" w:author="阿毛" w:date="2021-06-02T14:40:00Z"/>
                <w:rFonts w:ascii="標楷體" w:eastAsia="標楷體" w:hAnsi="標楷體"/>
              </w:rPr>
            </w:pPr>
            <w:ins w:id="888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9A3F96">
            <w:pPr>
              <w:jc w:val="center"/>
              <w:rPr>
                <w:ins w:id="889" w:author="阿毛" w:date="2021-06-02T14:40:00Z"/>
                <w:rFonts w:ascii="標楷體" w:eastAsia="標楷體" w:hAnsi="標楷體"/>
              </w:rPr>
            </w:pPr>
            <w:ins w:id="890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9A3F96">
            <w:pPr>
              <w:rPr>
                <w:ins w:id="891" w:author="阿毛" w:date="2021-06-02T14:40:00Z"/>
                <w:rFonts w:ascii="標楷體" w:eastAsia="標楷體" w:hAnsi="標楷體"/>
              </w:rPr>
            </w:pPr>
            <w:ins w:id="892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9A3F96">
        <w:trPr>
          <w:trHeight w:val="244"/>
          <w:tblHeader/>
          <w:jc w:val="center"/>
          <w:ins w:id="893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9A3F96">
            <w:pPr>
              <w:rPr>
                <w:ins w:id="89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9A3F96">
            <w:pPr>
              <w:rPr>
                <w:ins w:id="89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9A3F96">
            <w:pPr>
              <w:rPr>
                <w:ins w:id="896" w:author="阿毛" w:date="2021-06-02T14:40:00Z"/>
                <w:rFonts w:ascii="標楷體" w:eastAsia="標楷體" w:hAnsi="標楷體"/>
              </w:rPr>
            </w:pPr>
            <w:ins w:id="897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9A3F96">
            <w:pPr>
              <w:rPr>
                <w:ins w:id="898" w:author="阿毛" w:date="2021-06-02T14:40:00Z"/>
                <w:rFonts w:ascii="標楷體" w:eastAsia="標楷體" w:hAnsi="標楷體"/>
              </w:rPr>
            </w:pPr>
            <w:ins w:id="899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9A3F96">
            <w:pPr>
              <w:rPr>
                <w:ins w:id="900" w:author="阿毛" w:date="2021-06-02T14:40:00Z"/>
                <w:rFonts w:ascii="標楷體" w:eastAsia="標楷體" w:hAnsi="標楷體"/>
              </w:rPr>
            </w:pPr>
            <w:ins w:id="901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9A3F96">
            <w:pPr>
              <w:rPr>
                <w:ins w:id="902" w:author="阿毛" w:date="2021-06-02T14:40:00Z"/>
                <w:rFonts w:ascii="標楷體" w:eastAsia="標楷體" w:hAnsi="標楷體"/>
              </w:rPr>
            </w:pPr>
            <w:ins w:id="903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9A3F96">
            <w:pPr>
              <w:rPr>
                <w:ins w:id="904" w:author="阿毛" w:date="2021-06-02T14:40:00Z"/>
                <w:rFonts w:ascii="標楷體" w:eastAsia="標楷體" w:hAnsi="標楷體"/>
              </w:rPr>
            </w:pPr>
            <w:ins w:id="905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9A3F96">
            <w:pPr>
              <w:rPr>
                <w:ins w:id="906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9A3F96">
        <w:trPr>
          <w:trHeight w:val="244"/>
          <w:jc w:val="center"/>
          <w:ins w:id="907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9A3F96">
            <w:pPr>
              <w:rPr>
                <w:ins w:id="90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9A3F96">
            <w:pPr>
              <w:rPr>
                <w:ins w:id="909" w:author="阿毛" w:date="2021-06-02T14:40:00Z"/>
                <w:rFonts w:ascii="標楷體" w:eastAsia="標楷體" w:hAnsi="標楷體"/>
              </w:rPr>
            </w:pPr>
            <w:ins w:id="910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9A3F96">
            <w:pPr>
              <w:rPr>
                <w:ins w:id="911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9A3F96">
            <w:pPr>
              <w:rPr>
                <w:ins w:id="91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9A3F96">
            <w:pPr>
              <w:rPr>
                <w:ins w:id="9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9A3F96">
            <w:pPr>
              <w:rPr>
                <w:ins w:id="9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9A3F96">
            <w:pPr>
              <w:jc w:val="center"/>
              <w:rPr>
                <w:ins w:id="915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9A3F96">
            <w:pPr>
              <w:ind w:left="240" w:hangingChars="100" w:hanging="240"/>
              <w:rPr>
                <w:ins w:id="916" w:author="阿毛" w:date="2021-06-02T14:40:00Z"/>
                <w:rFonts w:ascii="標楷體" w:eastAsia="標楷體" w:hAnsi="標楷體"/>
              </w:rPr>
            </w:pPr>
            <w:ins w:id="917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9A3F96">
        <w:trPr>
          <w:trHeight w:val="244"/>
          <w:jc w:val="center"/>
          <w:ins w:id="918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9A3F96">
            <w:pPr>
              <w:rPr>
                <w:ins w:id="919" w:author="阿毛" w:date="2021-06-02T14:40:00Z"/>
                <w:rFonts w:ascii="標楷體" w:eastAsia="標楷體" w:hAnsi="標楷體"/>
              </w:rPr>
            </w:pPr>
            <w:ins w:id="920" w:author="阿毛" w:date="2021-06-02T14:40:00Z">
              <w:r w:rsidRPr="004A1F9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9A3F96">
            <w:pPr>
              <w:rPr>
                <w:ins w:id="921" w:author="阿毛" w:date="2021-06-02T14:40:00Z"/>
                <w:rFonts w:ascii="標楷體" w:eastAsia="標楷體" w:hAnsi="標楷體"/>
                <w:lang w:eastAsia="zh-HK"/>
              </w:rPr>
            </w:pPr>
            <w:ins w:id="922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9A3F96">
            <w:pPr>
              <w:rPr>
                <w:ins w:id="923" w:author="阿毛" w:date="2021-06-02T14:40:00Z"/>
                <w:rFonts w:ascii="標楷體" w:eastAsia="標楷體" w:hAnsi="標楷體"/>
              </w:rPr>
            </w:pPr>
            <w:ins w:id="924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9A3F96">
            <w:pPr>
              <w:rPr>
                <w:ins w:id="92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9A3F96">
            <w:pPr>
              <w:rPr>
                <w:ins w:id="926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9A3F96">
            <w:pPr>
              <w:rPr>
                <w:ins w:id="927" w:author="阿毛" w:date="2021-06-02T14:40:00Z"/>
                <w:rFonts w:ascii="標楷體" w:eastAsia="標楷體" w:hAnsi="標楷體"/>
              </w:rPr>
            </w:pPr>
            <w:ins w:id="928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9A3F96">
            <w:pPr>
              <w:jc w:val="center"/>
              <w:rPr>
                <w:ins w:id="929" w:author="阿毛" w:date="2021-06-02T14:40:00Z"/>
                <w:rFonts w:ascii="標楷體" w:eastAsia="標楷體" w:hAnsi="標楷體"/>
              </w:rPr>
            </w:pPr>
            <w:ins w:id="930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537958CB" w:rsidR="008D3BBA" w:rsidRDefault="008D3BBA" w:rsidP="009A3F96">
            <w:pPr>
              <w:ind w:left="240" w:hangingChars="100" w:hanging="240"/>
              <w:rPr>
                <w:ins w:id="931" w:author="阿毛" w:date="2021-06-02T14:40:00Z"/>
                <w:rFonts w:ascii="標楷體" w:eastAsia="標楷體" w:hAnsi="標楷體"/>
              </w:rPr>
            </w:pPr>
            <w:ins w:id="932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</w:t>
              </w:r>
              <w:del w:id="933" w:author="楊智誠" w:date="2021-06-30T17:16:00Z">
                <w:r w:rsidRPr="004A1F92" w:rsidDel="00B40550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ins w:id="934" w:author="楊智誠" w:date="2021-06-30T17:16:00Z">
              <w:r w:rsidR="00B40550">
                <w:rPr>
                  <w:rFonts w:ascii="標楷體" w:eastAsia="標楷體" w:hAnsi="標楷體" w:hint="eastAsia"/>
                </w:rPr>
                <w:t>限</w:t>
              </w:r>
            </w:ins>
            <w:ins w:id="935" w:author="阿毛" w:date="2021-06-02T14:40:00Z">
              <w:r w:rsidRPr="004A1F92">
                <w:rPr>
                  <w:rFonts w:ascii="標楷體" w:eastAsia="標楷體" w:hAnsi="標楷體" w:hint="eastAsia"/>
                </w:rPr>
                <w:t>輸</w:t>
              </w:r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9A3F96">
            <w:pPr>
              <w:ind w:left="240" w:hangingChars="100" w:hanging="240"/>
              <w:rPr>
                <w:ins w:id="936" w:author="阿毛" w:date="2021-06-02T14:40:00Z"/>
                <w:rFonts w:ascii="標楷體" w:eastAsia="標楷體" w:hAnsi="標楷體"/>
              </w:rPr>
            </w:pPr>
            <w:ins w:id="937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9A3F96">
        <w:trPr>
          <w:trHeight w:val="244"/>
          <w:jc w:val="center"/>
          <w:ins w:id="938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9A3F96">
            <w:pPr>
              <w:rPr>
                <w:ins w:id="93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9A3F96">
            <w:pPr>
              <w:rPr>
                <w:ins w:id="940" w:author="阿毛" w:date="2021-06-02T14:40:00Z"/>
                <w:rFonts w:ascii="標楷體" w:eastAsia="標楷體" w:hAnsi="標楷體"/>
              </w:rPr>
            </w:pPr>
            <w:ins w:id="941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9A3F96">
            <w:pPr>
              <w:rPr>
                <w:ins w:id="94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9A3F96">
            <w:pPr>
              <w:rPr>
                <w:ins w:id="943" w:author="阿毛" w:date="2021-06-02T14:40:00Z"/>
                <w:rFonts w:ascii="標楷體" w:eastAsia="標楷體" w:hAnsi="標楷體"/>
              </w:rPr>
            </w:pPr>
            <w:ins w:id="944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9A3F96">
            <w:pPr>
              <w:rPr>
                <w:ins w:id="94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9A3F96">
            <w:pPr>
              <w:rPr>
                <w:ins w:id="946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9A3F96">
            <w:pPr>
              <w:rPr>
                <w:ins w:id="94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9A3F96">
            <w:pPr>
              <w:jc w:val="center"/>
              <w:rPr>
                <w:ins w:id="948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9A3F96">
            <w:pPr>
              <w:snapToGrid w:val="0"/>
              <w:rPr>
                <w:ins w:id="949" w:author="阿毛" w:date="2021-06-02T14:40:00Z"/>
                <w:rFonts w:ascii="標楷體" w:eastAsia="標楷體" w:hAnsi="標楷體"/>
              </w:rPr>
            </w:pPr>
            <w:ins w:id="950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951" w:author="阿毛" w:date="2021-06-02T14:40:00Z"/>
        </w:rPr>
      </w:pPr>
      <w:ins w:id="952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953" w:author="阿毛" w:date="2021-06-02T14:40:00Z"/>
          <w:rFonts w:ascii="標楷體" w:eastAsia="標楷體" w:hAnsi="標楷體"/>
        </w:rPr>
      </w:pPr>
      <w:ins w:id="954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955" w:author="阿毛" w:date="2021-06-02T14:40:00Z"/>
          <w:rFonts w:ascii="標楷體" w:eastAsia="標楷體" w:hAnsi="標楷體"/>
        </w:rPr>
      </w:pPr>
    </w:p>
    <w:p w14:paraId="7FA1ADAB" w14:textId="12FF021E" w:rsidR="008D3BBA" w:rsidRDefault="008D3BBA">
      <w:pPr>
        <w:pStyle w:val="a"/>
        <w:rPr>
          <w:ins w:id="956" w:author="楊智誠" w:date="2021-12-14T14:43:00Z"/>
        </w:rPr>
      </w:pPr>
      <w:ins w:id="957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5C00FFBB" w14:textId="3CC5649E" w:rsidR="00E5559C" w:rsidRPr="00E5559C" w:rsidRDefault="00E5559C">
      <w:pPr>
        <w:rPr>
          <w:ins w:id="958" w:author="阿毛" w:date="2021-06-02T14:40:00Z"/>
        </w:rPr>
        <w:pPrChange w:id="959" w:author="楊智誠" w:date="2021-12-14T14:43:00Z">
          <w:pPr>
            <w:pStyle w:val="a"/>
          </w:pPr>
        </w:pPrChange>
      </w:pPr>
      <w:ins w:id="960" w:author="楊智誠" w:date="2021-12-14T14:43:00Z">
        <w:r>
          <w:object w:dxaOrig="1520" w:dyaOrig="1033" w14:anchorId="7BB1D9F6">
            <v:shape id="_x0000_i1027" type="#_x0000_t75" style="width:76.2pt;height:51.6pt" o:ole="">
              <v:imagedata r:id="rId23" o:title=""/>
            </v:shape>
            <o:OLEObject Type="Embed" ProgID="Package" ShapeID="_x0000_i1027" DrawAspect="Icon" ObjectID="_1701010395" r:id="rId24"/>
          </w:object>
        </w:r>
      </w:ins>
    </w:p>
    <w:p w14:paraId="78906FF4" w14:textId="0B489DDF" w:rsidR="008D3BBA" w:rsidRDefault="008D3BBA" w:rsidP="008D3BBA">
      <w:pPr>
        <w:pStyle w:val="42"/>
        <w:spacing w:after="72"/>
        <w:ind w:leftChars="0" w:left="0"/>
        <w:rPr>
          <w:ins w:id="961" w:author="阿毛" w:date="2021-06-02T14:40:00Z"/>
          <w:rFonts w:ascii="標楷體" w:hAnsi="標楷體"/>
        </w:rPr>
      </w:pPr>
      <w:ins w:id="962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963" w:author="阿毛" w:date="2021-06-02T14:40:00Z">
        <w:del w:id="964" w:author="楊智誠" w:date="2021-12-14T14:43:00Z">
          <w:r w:rsidDel="00E5559C">
            <w:rPr>
              <w:rFonts w:ascii="標楷體" w:hAnsi="標楷體"/>
            </w:rPr>
            <w:object w:dxaOrig="1520" w:dyaOrig="1033" w14:anchorId="2B44832F">
              <v:shape id="_x0000_i1028" type="#_x0000_t75" style="width:76.2pt;height:51.6pt" o:ole="">
                <v:imagedata r:id="rId25" o:title=""/>
              </v:shape>
              <o:OLEObject Type="Embed" ProgID="Package" ShapeID="_x0000_i1028" DrawAspect="Icon" ObjectID="_1701010396" r:id="rId26"/>
            </w:object>
          </w:r>
        </w:del>
      </w:ins>
    </w:p>
    <w:p w14:paraId="5823E723" w14:textId="26824941" w:rsidR="008D3BBA" w:rsidRDefault="00DB4720" w:rsidP="008D3BBA">
      <w:pPr>
        <w:pStyle w:val="42"/>
        <w:spacing w:after="72"/>
        <w:ind w:leftChars="0" w:left="0"/>
        <w:rPr>
          <w:ins w:id="965" w:author="楊智誠" w:date="2021-12-14T14:44:00Z"/>
          <w:rFonts w:ascii="標楷體" w:hAnsi="標楷體"/>
        </w:rPr>
      </w:pPr>
      <w:ins w:id="966" w:author="楊智誠" w:date="2021-12-14T16:45:00Z">
        <w:r w:rsidRPr="00DB4720">
          <w:rPr>
            <w:rFonts w:ascii="標楷體" w:hAnsi="標楷體"/>
            <w:noProof/>
          </w:rPr>
          <w:drawing>
            <wp:inline distT="0" distB="0" distL="0" distR="0" wp14:anchorId="6F411CF9" wp14:editId="6C1B82DF">
              <wp:extent cx="6479540" cy="3990340"/>
              <wp:effectExtent l="0" t="0" r="0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90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967" w:author="阿毛" w:date="2021-06-02T14:40:00Z">
        <w:del w:id="968" w:author="楊智誠" w:date="2021-12-14T14:43:00Z">
          <w:r w:rsidR="008D3BBA" w:rsidRPr="007C7203" w:rsidDel="00E5559C">
            <w:rPr>
              <w:rFonts w:ascii="標楷體" w:hAnsi="標楷體"/>
              <w:noProof/>
            </w:rPr>
            <w:drawing>
              <wp:inline distT="0" distB="0" distL="0" distR="0" wp14:anchorId="4D37FD8B" wp14:editId="494FBA35">
                <wp:extent cx="4686300" cy="3301628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AEDFAD5" w14:textId="2CE3AF5B" w:rsidR="00E5559C" w:rsidRDefault="00E5559C" w:rsidP="00E5559C">
      <w:pPr>
        <w:pStyle w:val="42"/>
        <w:spacing w:after="72"/>
        <w:ind w:leftChars="0" w:left="0"/>
        <w:rPr>
          <w:ins w:id="969" w:author="楊智誠" w:date="2021-12-14T14:44:00Z"/>
          <w:rFonts w:ascii="標楷體" w:hAnsi="標楷體"/>
        </w:rPr>
      </w:pPr>
      <w:ins w:id="970" w:author="楊智誠" w:date="2021-12-14T14:44:00Z">
        <w:r>
          <w:rPr>
            <w:rFonts w:ascii="標楷體" w:hAnsi="標楷體" w:hint="eastAsia"/>
          </w:rPr>
          <w:t>(</w:t>
        </w:r>
      </w:ins>
      <w:ins w:id="971" w:author="楊智誠" w:date="2021-12-14T16:45:00Z">
        <w:r w:rsidR="00DB4720">
          <w:rPr>
            <w:rFonts w:ascii="標楷體" w:hAnsi="標楷體" w:hint="eastAsia"/>
          </w:rPr>
          <w:t>2</w:t>
        </w:r>
      </w:ins>
      <w:ins w:id="972" w:author="楊智誠" w:date="2021-12-14T14:44:00Z">
        <w:r>
          <w:rPr>
            <w:rFonts w:ascii="標楷體" w:hAnsi="標楷體" w:hint="eastAsia"/>
          </w:rPr>
          <w:t>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(法人) </w:t>
        </w:r>
      </w:ins>
    </w:p>
    <w:p w14:paraId="308F8F87" w14:textId="15E5CA39" w:rsidR="00E5559C" w:rsidRPr="00E5559C" w:rsidRDefault="00DB4720" w:rsidP="008D3BBA">
      <w:pPr>
        <w:pStyle w:val="42"/>
        <w:spacing w:after="72"/>
        <w:ind w:leftChars="0" w:left="0"/>
        <w:rPr>
          <w:ins w:id="973" w:author="阿毛" w:date="2021-06-02T14:40:00Z"/>
          <w:rFonts w:ascii="標楷體" w:hAnsi="標楷體"/>
        </w:rPr>
      </w:pPr>
      <w:ins w:id="974" w:author="楊智誠" w:date="2021-12-14T16:45:00Z">
        <w:r w:rsidRPr="00DB4720">
          <w:rPr>
            <w:rFonts w:ascii="標楷體" w:hAnsi="標楷體"/>
            <w:noProof/>
          </w:rPr>
          <w:drawing>
            <wp:inline distT="0" distB="0" distL="0" distR="0" wp14:anchorId="2B8BB1B8" wp14:editId="6F29DA69">
              <wp:extent cx="6479540" cy="4025265"/>
              <wp:effectExtent l="0" t="0" r="0" b="0"/>
              <wp:docPr id="39" name="圖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2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975" w:author="阿毛" w:date="2021-06-02T14:40:00Z"/>
          <w:rFonts w:ascii="標楷體" w:eastAsia="標楷體" w:hAnsi="標楷體"/>
        </w:rPr>
      </w:pPr>
      <w:ins w:id="976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06729D23" w:rsidR="008D3BBA" w:rsidDel="00E5559C" w:rsidRDefault="00DB4720" w:rsidP="008D3BBA">
      <w:pPr>
        <w:pStyle w:val="42"/>
        <w:spacing w:after="72"/>
        <w:ind w:leftChars="0" w:left="0"/>
        <w:rPr>
          <w:ins w:id="977" w:author="阿毛" w:date="2021-06-02T14:40:00Z"/>
          <w:del w:id="978" w:author="楊智誠" w:date="2021-12-14T14:43:00Z"/>
          <w:rFonts w:ascii="標楷體" w:hAnsi="標楷體" w:cs="Times New Roman"/>
          <w:kern w:val="2"/>
          <w:szCs w:val="24"/>
        </w:rPr>
      </w:pPr>
      <w:ins w:id="979" w:author="楊智誠" w:date="2021-12-14T16:45:00Z">
        <w:r w:rsidRPr="00DB4720">
          <w:rPr>
            <w:rFonts w:ascii="標楷體" w:hAnsi="標楷體"/>
            <w:noProof/>
          </w:rPr>
          <w:drawing>
            <wp:inline distT="0" distB="0" distL="0" distR="0" wp14:anchorId="6B2CFDE1" wp14:editId="38148658">
              <wp:extent cx="6479540" cy="3540125"/>
              <wp:effectExtent l="0" t="0" r="0" b="3175"/>
              <wp:docPr id="40" name="圖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40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DB4720" w:rsidDel="00E5559C">
          <w:rPr>
            <w:rFonts w:ascii="標楷體" w:hAnsi="標楷體" w:hint="eastAsia"/>
          </w:rPr>
          <w:t xml:space="preserve"> </w:t>
        </w:r>
      </w:ins>
      <w:ins w:id="980" w:author="阿毛" w:date="2021-06-02T14:40:00Z">
        <w:del w:id="981" w:author="楊智誠" w:date="2021-12-14T14:43:00Z">
          <w:r w:rsidR="008D3BBA" w:rsidRPr="009A3F96" w:rsidDel="00E5559C">
            <w:rPr>
              <w:rFonts w:ascii="標楷體" w:hAnsi="標楷體" w:hint="eastAsia"/>
            </w:rPr>
            <w:delText>(2) 首次撥款審核資料表(法人)</w:delText>
          </w:r>
        </w:del>
      </w:ins>
      <w:del w:id="982" w:author="楊智誠" w:date="2021-12-14T14:43:00Z">
        <w:r w:rsidR="008D3BBA" w:rsidDel="00E5559C">
          <w:rPr>
            <w:rFonts w:ascii="標楷體" w:hAnsi="標楷體"/>
          </w:rPr>
          <w:fldChar w:fldCharType="begin"/>
        </w:r>
        <w:r w:rsidR="008D3BBA" w:rsidDel="00E5559C">
          <w:rPr>
            <w:rFonts w:ascii="標楷體" w:hAnsi="標楷體"/>
          </w:rPr>
          <w:fldChar w:fldCharType="end"/>
        </w:r>
      </w:del>
      <w:ins w:id="983" w:author="阿毛" w:date="2021-06-02T16:53:00Z">
        <w:del w:id="984" w:author="楊智誠" w:date="2021-12-14T14:43:00Z">
          <w:r w:rsidR="00630C5C" w:rsidDel="00E5559C">
            <w:rPr>
              <w:rFonts w:ascii="標楷體" w:hAnsi="標楷體"/>
            </w:rPr>
            <w:object w:dxaOrig="1520" w:dyaOrig="1033" w14:anchorId="7D855192">
              <v:shape id="_x0000_i1029" type="#_x0000_t75" style="width:76.2pt;height:51.6pt" o:ole="">
                <v:imagedata r:id="rId31" o:title=""/>
              </v:shape>
              <o:OLEObject Type="Embed" ProgID="Package" ShapeID="_x0000_i1029" DrawAspect="Icon" ObjectID="_1701010397" r:id="rId32"/>
            </w:object>
          </w:r>
        </w:del>
      </w:ins>
      <w:ins w:id="985" w:author="阿毛" w:date="2021-06-02T14:40:00Z">
        <w:del w:id="986" w:author="楊智誠" w:date="2021-12-14T14:43:00Z">
          <w:r w:rsidR="008D3BBA" w:rsidRPr="009A3F96" w:rsidDel="00E5559C">
            <w:rPr>
              <w:rFonts w:ascii="標楷體" w:hAnsi="標楷體"/>
            </w:rPr>
            <w:delText xml:space="preserve"> </w:delText>
          </w:r>
        </w:del>
      </w:ins>
    </w:p>
    <w:p w14:paraId="034DA1C9" w14:textId="39D8F3E0" w:rsidR="008D3BBA" w:rsidRDefault="00630C5C" w:rsidP="00630C5C">
      <w:pPr>
        <w:pStyle w:val="42"/>
        <w:spacing w:after="72"/>
        <w:ind w:leftChars="0" w:left="0"/>
        <w:rPr>
          <w:ins w:id="987" w:author="阿毛" w:date="2021-06-02T16:52:00Z"/>
        </w:rPr>
      </w:pPr>
      <w:ins w:id="988" w:author="阿毛" w:date="2021-06-02T16:52:00Z">
        <w:del w:id="989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555956A4" wp14:editId="5310B3F0">
                <wp:extent cx="4815789" cy="339852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7500" cy="339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24014B6" w14:textId="0585E844" w:rsidR="00630C5C" w:rsidRDefault="00630C5C">
      <w:pPr>
        <w:pStyle w:val="42"/>
        <w:spacing w:after="72"/>
        <w:ind w:leftChars="0" w:left="0"/>
        <w:rPr>
          <w:ins w:id="990" w:author="阿毛" w:date="2021-06-02T14:40:00Z"/>
        </w:rPr>
        <w:pPrChange w:id="991" w:author="阿毛" w:date="2021-06-02T16:52:00Z">
          <w:pPr>
            <w:pStyle w:val="42"/>
            <w:spacing w:after="72"/>
            <w:ind w:left="1133"/>
          </w:pPr>
        </w:pPrChange>
      </w:pPr>
      <w:ins w:id="992" w:author="阿毛" w:date="2021-06-02T16:52:00Z">
        <w:del w:id="993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285844B6" wp14:editId="7D2C3252">
                <wp:extent cx="4815205" cy="3275415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0437" cy="327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19F0268" w14:textId="06F8BA70" w:rsidR="00F00BB6" w:rsidRPr="00657104" w:rsidDel="008D3BBA" w:rsidRDefault="00977253">
      <w:pPr>
        <w:pStyle w:val="3"/>
        <w:numPr>
          <w:ilvl w:val="0"/>
          <w:numId w:val="30"/>
        </w:numPr>
        <w:rPr>
          <w:del w:id="994" w:author="阿毛" w:date="2021-06-02T14:39:00Z"/>
          <w:rFonts w:ascii="標楷體" w:hAnsi="標楷體"/>
        </w:rPr>
        <w:pPrChange w:id="99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996" w:author="阿毛" w:date="2021-06-02T14:38:00Z">
        <w:r w:rsidDel="008D3BBA">
          <w:rPr>
            <w:rFonts w:ascii="標楷體" w:hAnsi="標楷體"/>
          </w:rPr>
          <w:delText>L</w:delText>
        </w:r>
      </w:del>
      <w:del w:id="997" w:author="阿毛" w:date="2021-06-02T14:39:00Z">
        <w:r w:rsidR="00C30799" w:rsidDel="008D3BBA">
          <w:rPr>
            <w:rFonts w:ascii="標楷體" w:hAnsi="標楷體" w:hint="eastAsia"/>
          </w:rPr>
          <w:delText>91</w:delText>
        </w:r>
        <w:r w:rsidR="00BD5283" w:rsidDel="008D3BBA">
          <w:rPr>
            <w:rFonts w:ascii="標楷體" w:hAnsi="標楷體"/>
          </w:rPr>
          <w:delText>10</w:delText>
        </w:r>
        <w:r w:rsidDel="008D3BBA">
          <w:rPr>
            <w:rFonts w:ascii="標楷體" w:hAnsi="標楷體" w:hint="eastAsia"/>
          </w:rPr>
          <w:delText>首次撥款審核資料表</w:delText>
        </w:r>
      </w:del>
      <w:ins w:id="998" w:author="ST1" w:date="2021-05-06T13:52:00Z">
        <w:del w:id="999" w:author="阿毛" w:date="2021-06-02T14:39:00Z">
          <w:r w:rsidR="00863367" w:rsidDel="008D3BBA">
            <w:rPr>
              <w:rFonts w:ascii="標楷體" w:hAnsi="標楷體" w:hint="eastAsia"/>
            </w:rPr>
            <w:delText xml:space="preserve"> </w:delText>
          </w:r>
        </w:del>
      </w:ins>
      <w:ins w:id="1000" w:author="智誠 楊" w:date="2021-05-03T17:29:00Z">
        <w:del w:id="1001" w:author="阿毛" w:date="2021-06-02T14:39:00Z">
          <w:r w:rsidR="00FE6B2B" w:rsidDel="008D3BBA">
            <w:rPr>
              <w:rFonts w:ascii="標楷體" w:hAnsi="標楷體" w:hint="eastAsia"/>
            </w:rPr>
            <w:delText>*</w:delText>
          </w:r>
          <w:r w:rsidR="00FE6B2B" w:rsidDel="008D3BBA">
            <w:rPr>
              <w:rFonts w:ascii="標楷體" w:hAnsi="標楷體"/>
            </w:rPr>
            <w:delText>**</w:delText>
          </w:r>
        </w:del>
      </w:ins>
    </w:p>
    <w:p w14:paraId="6C2C1D2E" w14:textId="16F55AC7" w:rsidR="006F6710" w:rsidRPr="00B830D9" w:rsidDel="008D3BBA" w:rsidRDefault="006F6710">
      <w:pPr>
        <w:pStyle w:val="3"/>
        <w:rPr>
          <w:del w:id="1002" w:author="阿毛" w:date="2021-06-02T14:40:00Z"/>
        </w:rPr>
        <w:pPrChange w:id="1003" w:author="阿毛" w:date="2021-06-02T14:38:00Z">
          <w:pPr>
            <w:pStyle w:val="a"/>
          </w:pPr>
        </w:pPrChange>
      </w:pPr>
      <w:del w:id="1004" w:author="阿毛" w:date="2021-06-02T14:40:00Z">
        <w:r w:rsidRPr="00B830D9" w:rsidDel="008D3BBA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1005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1006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1007" w:author="阿毛" w:date="2021-06-02T14:40:00Z"/>
          <w:trPrChange w:id="1008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0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Del="008D3BBA" w:rsidRDefault="003B45A8" w:rsidP="00977253">
            <w:pPr>
              <w:rPr>
                <w:del w:id="1010" w:author="阿毛" w:date="2021-06-02T14:40:00Z"/>
                <w:rFonts w:ascii="標楷體" w:eastAsia="標楷體" w:hAnsi="標楷體"/>
              </w:rPr>
            </w:pPr>
            <w:del w:id="1011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1012" w:author="阿毛" w:date="2021-06-02T14:40:00Z"/>
                <w:rFonts w:ascii="標楷體" w:eastAsia="標楷體" w:hAnsi="標楷體"/>
              </w:rPr>
            </w:pPr>
            <w:del w:id="1013" w:author="阿毛" w:date="2021-06-02T14:40:00Z">
              <w:r w:rsidDel="008D3BBA">
                <w:rPr>
                  <w:rFonts w:ascii="標楷體" w:eastAsia="標楷體" w:hAnsi="標楷體" w:hint="eastAsia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1014" w:author="阿毛" w:date="2021-06-02T14:40:00Z"/>
          <w:trPrChange w:id="1015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16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1017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1018" w:author="阿毛" w:date="2021-06-02T14:40:00Z"/>
          <w:trPrChange w:id="1019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20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1021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1022" w:author="阿毛" w:date="2021-06-02T14:40:00Z"/>
          <w:trPrChange w:id="1023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24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1025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1026" w:author="阿毛" w:date="2021-06-02T14:40:00Z"/>
          <w:trPrChange w:id="1027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28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1029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1030" w:author="阿毛" w:date="2021-06-02T14:40:00Z"/>
          <w:trPrChange w:id="1031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32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1033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1034" w:author="阿毛" w:date="2021-06-02T14:40:00Z"/>
          <w:trPrChange w:id="1035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36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1037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038" w:author="阿毛" w:date="2021-06-02T14:40:00Z"/>
          <w:trPrChange w:id="1039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040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041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042" w:author="智誠 楊" w:date="2021-05-03T14:02:00Z"/>
          <w:del w:id="1043" w:author="阿毛" w:date="2021-06-02T14:40:00Z"/>
        </w:rPr>
      </w:pPr>
      <w:ins w:id="1044" w:author="智誠 楊" w:date="2021-05-03T14:02:00Z">
        <w:del w:id="1045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942E96">
        <w:trPr>
          <w:trHeight w:val="277"/>
          <w:ins w:id="1046" w:author="智誠 楊" w:date="2021-05-03T14:02:00Z"/>
          <w:del w:id="104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942E96">
            <w:pPr>
              <w:rPr>
                <w:ins w:id="1048" w:author="智誠 楊" w:date="2021-05-03T14:02:00Z"/>
                <w:del w:id="1049" w:author="阿毛" w:date="2021-06-02T14:40:00Z"/>
                <w:rFonts w:ascii="標楷體" w:eastAsia="標楷體" w:hAnsi="標楷體"/>
              </w:rPr>
            </w:pPr>
            <w:ins w:id="1050" w:author="智誠 楊" w:date="2021-05-03T14:02:00Z">
              <w:del w:id="1051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052" w:author="智誠 楊" w:date="2021-05-03T14:02:00Z"/>
                <w:del w:id="1053" w:author="阿毛" w:date="2021-06-02T14:40:00Z"/>
                <w:rFonts w:ascii="標楷體" w:eastAsia="標楷體" w:hAnsi="標楷體"/>
              </w:rPr>
            </w:pPr>
            <w:ins w:id="1054" w:author="智誠 楊" w:date="2021-05-03T14:04:00Z">
              <w:del w:id="105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942E96">
        <w:trPr>
          <w:trHeight w:val="277"/>
          <w:ins w:id="1056" w:author="智誠 楊" w:date="2021-05-03T14:02:00Z"/>
          <w:del w:id="105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942E96">
            <w:pPr>
              <w:rPr>
                <w:ins w:id="1058" w:author="智誠 楊" w:date="2021-05-03T14:02:00Z"/>
                <w:del w:id="1059" w:author="阿毛" w:date="2021-06-02T14:40:00Z"/>
                <w:rFonts w:ascii="標楷體" w:eastAsia="標楷體" w:hAnsi="標楷體"/>
              </w:rPr>
            </w:pPr>
            <w:ins w:id="1060" w:author="智誠 楊" w:date="2021-05-03T14:02:00Z">
              <w:del w:id="1061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942E96">
            <w:pPr>
              <w:rPr>
                <w:ins w:id="1062" w:author="智誠 楊" w:date="2021-05-03T14:02:00Z"/>
                <w:del w:id="1063" w:author="阿毛" w:date="2021-06-02T14:40:00Z"/>
                <w:rFonts w:ascii="標楷體" w:eastAsia="標楷體" w:hAnsi="標楷體"/>
              </w:rPr>
            </w:pPr>
            <w:ins w:id="1064" w:author="智誠 楊" w:date="2021-05-03T14:04:00Z">
              <w:del w:id="106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942E96">
        <w:trPr>
          <w:trHeight w:val="773"/>
          <w:ins w:id="1066" w:author="智誠 楊" w:date="2021-05-03T14:02:00Z"/>
          <w:del w:id="106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942E96">
            <w:pPr>
              <w:rPr>
                <w:ins w:id="1068" w:author="智誠 楊" w:date="2021-05-03T14:02:00Z"/>
                <w:del w:id="1069" w:author="阿毛" w:date="2021-06-02T14:40:00Z"/>
                <w:rFonts w:ascii="標楷體" w:eastAsia="標楷體" w:hAnsi="標楷體"/>
              </w:rPr>
            </w:pPr>
            <w:ins w:id="1070" w:author="智誠 楊" w:date="2021-05-03T14:02:00Z">
              <w:del w:id="1071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942E96">
            <w:pPr>
              <w:rPr>
                <w:ins w:id="1072" w:author="智誠 楊" w:date="2021-05-03T14:02:00Z"/>
                <w:del w:id="1073" w:author="阿毛" w:date="2021-06-02T14:40:00Z"/>
                <w:rFonts w:ascii="標楷體" w:eastAsia="標楷體" w:hAnsi="標楷體"/>
              </w:rPr>
            </w:pPr>
            <w:ins w:id="1074" w:author="智誠 楊" w:date="2021-05-03T14:02:00Z">
              <w:del w:id="1075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076" w:author="ST1" w:date="2021-05-06T13:53:00Z">
              <w:del w:id="1077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078" w:author="智誠 楊" w:date="2021-05-03T14:02:00Z">
              <w:del w:id="1079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080" w:author="智誠 楊" w:date="2021-05-03T14:07:00Z">
              <w:del w:id="1081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942E96">
            <w:pPr>
              <w:rPr>
                <w:ins w:id="1082" w:author="智誠 楊" w:date="2021-05-05T14:03:00Z"/>
                <w:del w:id="1083" w:author="阿毛" w:date="2021-06-02T14:40:00Z"/>
                <w:rFonts w:ascii="標楷體" w:eastAsia="標楷體" w:hAnsi="標楷體"/>
              </w:rPr>
            </w:pPr>
            <w:ins w:id="1084" w:author="智誠 楊" w:date="2021-05-03T14:02:00Z">
              <w:del w:id="1085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086" w:author="智誠 楊" w:date="2021-05-03T14:08:00Z">
              <w:del w:id="108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088" w:author="智誠 楊" w:date="2021-05-03T14:02:00Z">
              <w:del w:id="1089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090" w:author="智誠 楊" w:date="2021-05-05T13:34:00Z">
              <w:del w:id="1091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092" w:author="智誠 楊" w:date="2021-05-05T11:55:00Z">
              <w:del w:id="1093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094" w:author="智誠 楊" w:date="2021-05-05T13:34:00Z">
              <w:del w:id="1095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942E96">
            <w:pPr>
              <w:rPr>
                <w:ins w:id="1096" w:author="智誠 楊" w:date="2021-05-05T14:04:00Z"/>
                <w:del w:id="1097" w:author="阿毛" w:date="2021-06-02T14:40:00Z"/>
                <w:rFonts w:ascii="標楷體" w:eastAsia="標楷體" w:hAnsi="標楷體"/>
              </w:rPr>
            </w:pPr>
            <w:ins w:id="1098" w:author="智誠 楊" w:date="2021-05-05T14:03:00Z">
              <w:del w:id="1099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100" w:author="智誠 楊" w:date="2021-05-05T14:04:00Z">
              <w:del w:id="110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102" w:author="智誠 楊" w:date="2021-05-03T14:02:00Z"/>
                <w:del w:id="1103" w:author="阿毛" w:date="2021-06-02T14:40:00Z"/>
                <w:rFonts w:ascii="標楷體" w:eastAsia="標楷體" w:hAnsi="標楷體"/>
              </w:rPr>
              <w:pPrChange w:id="1104" w:author="智誠 楊" w:date="2021-05-05T14:04:00Z">
                <w:pPr/>
              </w:pPrChange>
            </w:pPr>
            <w:ins w:id="1105" w:author="智誠 楊" w:date="2021-05-05T14:04:00Z">
              <w:del w:id="110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942E96">
        <w:trPr>
          <w:trHeight w:val="321"/>
          <w:ins w:id="1107" w:author="智誠 楊" w:date="2021-05-03T14:02:00Z"/>
          <w:del w:id="110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942E96">
            <w:pPr>
              <w:rPr>
                <w:ins w:id="1109" w:author="智誠 楊" w:date="2021-05-03T14:02:00Z"/>
                <w:del w:id="1110" w:author="阿毛" w:date="2021-06-02T14:40:00Z"/>
                <w:rFonts w:ascii="標楷體" w:eastAsia="標楷體" w:hAnsi="標楷體"/>
              </w:rPr>
            </w:pPr>
            <w:ins w:id="1111" w:author="智誠 楊" w:date="2021-05-03T14:02:00Z">
              <w:del w:id="1112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942E96">
            <w:pPr>
              <w:rPr>
                <w:ins w:id="1113" w:author="智誠 楊" w:date="2021-05-03T14:02:00Z"/>
                <w:del w:id="1114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942E96">
        <w:trPr>
          <w:trHeight w:val="1311"/>
          <w:ins w:id="1115" w:author="智誠 楊" w:date="2021-05-03T14:02:00Z"/>
          <w:del w:id="111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942E96">
            <w:pPr>
              <w:rPr>
                <w:ins w:id="1117" w:author="智誠 楊" w:date="2021-05-03T14:02:00Z"/>
                <w:del w:id="1118" w:author="阿毛" w:date="2021-06-02T14:40:00Z"/>
                <w:rFonts w:ascii="標楷體" w:eastAsia="標楷體" w:hAnsi="標楷體"/>
              </w:rPr>
            </w:pPr>
            <w:ins w:id="1119" w:author="智誠 楊" w:date="2021-05-03T14:02:00Z">
              <w:del w:id="1120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942E96">
            <w:pPr>
              <w:rPr>
                <w:ins w:id="1121" w:author="智誠 楊" w:date="2021-05-03T14:02:00Z"/>
                <w:del w:id="1122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942E96">
        <w:trPr>
          <w:trHeight w:val="278"/>
          <w:ins w:id="1123" w:author="智誠 楊" w:date="2021-05-03T14:02:00Z"/>
          <w:del w:id="112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942E96">
            <w:pPr>
              <w:rPr>
                <w:ins w:id="1125" w:author="智誠 楊" w:date="2021-05-03T14:02:00Z"/>
                <w:del w:id="1126" w:author="阿毛" w:date="2021-06-02T14:40:00Z"/>
                <w:rFonts w:ascii="標楷體" w:eastAsia="標楷體" w:hAnsi="標楷體"/>
              </w:rPr>
            </w:pPr>
            <w:ins w:id="1127" w:author="智誠 楊" w:date="2021-05-03T14:02:00Z">
              <w:del w:id="1128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129" w:author="智誠 楊" w:date="2021-05-05T13:33:00Z"/>
                <w:del w:id="1130" w:author="阿毛" w:date="2021-06-02T14:13:00Z"/>
                <w:rFonts w:ascii="標楷體" w:eastAsia="標楷體" w:hAnsi="標楷體"/>
              </w:rPr>
            </w:pPr>
            <w:ins w:id="1131" w:author="智誠 楊" w:date="2021-05-05T13:33:00Z">
              <w:del w:id="113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133" w:author="智誠 楊" w:date="2021-05-03T14:25:00Z">
              <w:del w:id="1134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135" w:author="智誠 楊" w:date="2021-05-03T14:02:00Z"/>
                <w:del w:id="1136" w:author="阿毛" w:date="2021-06-02T14:40:00Z"/>
                <w:rFonts w:ascii="標楷體" w:eastAsia="標楷體" w:hAnsi="標楷體"/>
              </w:rPr>
            </w:pPr>
            <w:ins w:id="1137" w:author="智誠 楊" w:date="2021-05-05T13:33:00Z">
              <w:del w:id="1138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139" w:author="智誠 楊" w:date="2021-05-05T13:35:00Z">
              <w:del w:id="1140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141" w:author="智誠 楊" w:date="2021-05-05T13:33:00Z">
              <w:del w:id="1142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143" w:author="智誠 楊" w:date="2021-05-05T13:35:00Z">
              <w:del w:id="1144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942E96">
        <w:trPr>
          <w:trHeight w:val="358"/>
          <w:ins w:id="1145" w:author="智誠 楊" w:date="2021-05-03T14:02:00Z"/>
          <w:del w:id="1146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942E96">
            <w:pPr>
              <w:rPr>
                <w:ins w:id="1147" w:author="智誠 楊" w:date="2021-05-03T14:02:00Z"/>
                <w:del w:id="1148" w:author="阿毛" w:date="2021-06-02T14:40:00Z"/>
                <w:rFonts w:ascii="標楷體" w:eastAsia="標楷體" w:hAnsi="標楷體"/>
              </w:rPr>
            </w:pPr>
            <w:ins w:id="1149" w:author="智誠 楊" w:date="2021-05-03T14:02:00Z">
              <w:del w:id="1150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942E96">
            <w:pPr>
              <w:widowControl/>
              <w:rPr>
                <w:ins w:id="1151" w:author="智誠 楊" w:date="2021-05-03T14:02:00Z"/>
                <w:del w:id="1152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153" w:author="智誠 楊" w:date="2021-05-05T11:49:00Z">
              <w:del w:id="1154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155" w:author="智誠 楊" w:date="2021-05-05T11:56:00Z">
              <w:del w:id="1156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157" w:author="智誠 楊" w:date="2021-05-03T14:05:00Z">
              <w:del w:id="1158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159" w:author="智誠 楊" w:date="2021-05-05T13:34:00Z">
              <w:del w:id="1160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161" w:author="ST1" w:date="2021-05-06T13:54:00Z">
              <w:del w:id="1162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163" w:author="智誠 楊" w:date="2021-05-03T14:05:00Z">
              <w:del w:id="1164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165" w:author="智誠 楊" w:date="2021-05-05T13:34:00Z">
              <w:del w:id="1166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942E96">
        <w:trPr>
          <w:trHeight w:val="358"/>
          <w:ins w:id="1167" w:author="智誠 楊" w:date="2021-05-03T14:02:00Z"/>
          <w:del w:id="116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942E96">
            <w:pPr>
              <w:rPr>
                <w:ins w:id="1169" w:author="智誠 楊" w:date="2021-05-03T14:02:00Z"/>
                <w:del w:id="1170" w:author="阿毛" w:date="2021-06-02T14:40:00Z"/>
                <w:rFonts w:ascii="標楷體" w:eastAsia="標楷體" w:hAnsi="標楷體"/>
              </w:rPr>
            </w:pPr>
            <w:ins w:id="1171" w:author="智誠 楊" w:date="2021-05-03T14:02:00Z">
              <w:del w:id="117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942E96">
            <w:pPr>
              <w:rPr>
                <w:ins w:id="1173" w:author="智誠 楊" w:date="2021-05-03T14:02:00Z"/>
                <w:del w:id="1174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175" w:author="智誠 楊" w:date="2021-05-03T14:02:00Z"/>
          <w:del w:id="1176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177" w:author="智誠 楊" w:date="2021-05-03T14:02:00Z"/>
          <w:del w:id="1178" w:author="阿毛" w:date="2021-06-02T14:40:00Z"/>
        </w:rPr>
      </w:pPr>
      <w:ins w:id="1179" w:author="智誠 楊" w:date="2021-05-03T14:02:00Z">
        <w:del w:id="1180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942E96">
        <w:trPr>
          <w:ins w:id="1181" w:author="智誠 楊" w:date="2021-05-03T14:02:00Z"/>
          <w:del w:id="1182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942E96">
            <w:pPr>
              <w:jc w:val="center"/>
              <w:rPr>
                <w:ins w:id="1183" w:author="智誠 楊" w:date="2021-05-03T14:02:00Z"/>
                <w:del w:id="1184" w:author="阿毛" w:date="2021-06-02T14:40:00Z"/>
                <w:rFonts w:ascii="標楷體" w:eastAsia="標楷體" w:hAnsi="標楷體"/>
              </w:rPr>
            </w:pPr>
            <w:ins w:id="1185" w:author="智誠 楊" w:date="2021-05-03T14:02:00Z">
              <w:del w:id="1186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942E96">
            <w:pPr>
              <w:jc w:val="center"/>
              <w:rPr>
                <w:ins w:id="1187" w:author="智誠 楊" w:date="2021-05-03T14:02:00Z"/>
                <w:del w:id="1188" w:author="阿毛" w:date="2021-06-02T14:40:00Z"/>
                <w:rFonts w:ascii="標楷體" w:eastAsia="標楷體" w:hAnsi="標楷體"/>
              </w:rPr>
            </w:pPr>
            <w:ins w:id="1189" w:author="智誠 楊" w:date="2021-05-03T14:02:00Z">
              <w:del w:id="1190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942E96">
            <w:pPr>
              <w:jc w:val="center"/>
              <w:rPr>
                <w:ins w:id="1191" w:author="智誠 楊" w:date="2021-05-03T14:02:00Z"/>
                <w:del w:id="1192" w:author="阿毛" w:date="2021-06-02T14:40:00Z"/>
                <w:rFonts w:ascii="標楷體" w:eastAsia="標楷體" w:hAnsi="標楷體"/>
              </w:rPr>
            </w:pPr>
            <w:ins w:id="1193" w:author="智誠 楊" w:date="2021-05-03T14:02:00Z">
              <w:del w:id="1194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942E96">
        <w:trPr>
          <w:ins w:id="1195" w:author="智誠 楊" w:date="2021-05-03T14:02:00Z"/>
          <w:del w:id="1196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942E96">
            <w:pPr>
              <w:jc w:val="center"/>
              <w:rPr>
                <w:ins w:id="1197" w:author="智誠 楊" w:date="2021-05-03T14:02:00Z"/>
                <w:del w:id="1198" w:author="阿毛" w:date="2021-06-02T14:40:00Z"/>
                <w:rFonts w:ascii="標楷體" w:eastAsia="標楷體" w:hAnsi="標楷體"/>
              </w:rPr>
            </w:pPr>
            <w:ins w:id="1199" w:author="智誠 楊" w:date="2021-05-03T14:02:00Z">
              <w:del w:id="1200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942E96">
            <w:pPr>
              <w:rPr>
                <w:ins w:id="1201" w:author="智誠 楊" w:date="2021-05-03T14:02:00Z"/>
                <w:del w:id="1202" w:author="阿毛" w:date="2021-06-02T14:40:00Z"/>
                <w:rFonts w:ascii="標楷體" w:eastAsia="標楷體" w:hAnsi="標楷體"/>
              </w:rPr>
            </w:pPr>
            <w:ins w:id="1203" w:author="智誠 楊" w:date="2021-05-03T14:09:00Z">
              <w:del w:id="120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942E96">
            <w:pPr>
              <w:rPr>
                <w:ins w:id="1205" w:author="智誠 楊" w:date="2021-05-03T14:02:00Z"/>
                <w:del w:id="1206" w:author="阿毛" w:date="2021-06-02T14:40:00Z"/>
                <w:rFonts w:ascii="標楷體" w:eastAsia="標楷體" w:hAnsi="標楷體"/>
              </w:rPr>
            </w:pPr>
            <w:ins w:id="1207" w:author="智誠 楊" w:date="2021-05-03T14:09:00Z">
              <w:del w:id="120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209" w:author="智誠 楊" w:date="2021-05-03T14:02:00Z">
              <w:del w:id="121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942E96">
        <w:trPr>
          <w:ins w:id="1211" w:author="智誠 楊" w:date="2021-05-03T14:02:00Z"/>
          <w:del w:id="1212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942E96">
            <w:pPr>
              <w:jc w:val="center"/>
              <w:rPr>
                <w:ins w:id="1213" w:author="智誠 楊" w:date="2021-05-03T14:02:00Z"/>
                <w:del w:id="12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942E96">
            <w:pPr>
              <w:rPr>
                <w:ins w:id="1215" w:author="智誠 楊" w:date="2021-05-03T14:02:00Z"/>
                <w:del w:id="1216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942E96">
            <w:pPr>
              <w:rPr>
                <w:ins w:id="1217" w:author="智誠 楊" w:date="2021-05-03T14:02:00Z"/>
                <w:del w:id="1218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942E96">
        <w:trPr>
          <w:ins w:id="1219" w:author="智誠 楊" w:date="2021-05-03T14:02:00Z"/>
          <w:del w:id="1220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942E96">
            <w:pPr>
              <w:jc w:val="center"/>
              <w:rPr>
                <w:ins w:id="1221" w:author="智誠 楊" w:date="2021-05-03T14:02:00Z"/>
                <w:del w:id="1222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942E96">
            <w:pPr>
              <w:rPr>
                <w:ins w:id="1223" w:author="智誠 楊" w:date="2021-05-03T14:02:00Z"/>
                <w:del w:id="1224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942E96">
            <w:pPr>
              <w:rPr>
                <w:ins w:id="1225" w:author="智誠 楊" w:date="2021-05-03T14:02:00Z"/>
                <w:del w:id="1226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227" w:author="智誠 楊" w:date="2021-05-03T14:02:00Z"/>
          <w:del w:id="1228" w:author="阿毛" w:date="2021-06-02T14:40:00Z"/>
        </w:rPr>
      </w:pPr>
      <w:ins w:id="1229" w:author="智誠 楊" w:date="2021-05-03T14:02:00Z">
        <w:del w:id="1230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231" w:author="智誠 楊" w:date="2021-05-03T14:02:00Z"/>
          <w:del w:id="1232" w:author="阿毛" w:date="2021-06-02T14:40:00Z"/>
          <w:rFonts w:ascii="標楷體" w:hAnsi="標楷體"/>
        </w:rPr>
      </w:pPr>
      <w:ins w:id="1233" w:author="智誠 楊" w:date="2021-05-03T14:02:00Z">
        <w:del w:id="1234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235" w:author="智誠 楊" w:date="2021-05-03T14:02:00Z"/>
          <w:del w:id="1236" w:author="阿毛" w:date="2021-06-02T14:40:00Z"/>
          <w:rFonts w:ascii="標楷體" w:hAnsi="標楷體"/>
          <w:rPrChange w:id="1237" w:author="智誠 楊" w:date="2021-05-03T14:11:00Z">
            <w:rPr>
              <w:ins w:id="1238" w:author="智誠 楊" w:date="2021-05-03T14:02:00Z"/>
              <w:del w:id="1239" w:author="阿毛" w:date="2021-06-02T14:40:00Z"/>
            </w:rPr>
          </w:rPrChange>
        </w:rPr>
        <w:pPrChange w:id="1240" w:author="智誠 楊" w:date="2021-05-03T14:11:00Z">
          <w:pPr/>
        </w:pPrChange>
      </w:pPr>
      <w:ins w:id="1241" w:author="智誠 楊" w:date="2021-05-14T10:09:00Z">
        <w:del w:id="1242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243" w:author="智誠 楊" w:date="2021-05-03T14:11:00Z"/>
          <w:del w:id="1244" w:author="阿毛" w:date="2021-06-02T14:40:00Z"/>
        </w:rPr>
      </w:pPr>
      <w:ins w:id="1245" w:author="智誠 楊" w:date="2021-05-03T14:11:00Z">
        <w:del w:id="1246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p w14:paraId="6A94DB6D" w14:textId="4DFC3142" w:rsidR="003B45A8" w:rsidRPr="00F5236F" w:rsidDel="008D3BBA" w:rsidRDefault="003B45A8" w:rsidP="003B45A8">
      <w:pPr>
        <w:rPr>
          <w:ins w:id="1247" w:author="智誠 楊" w:date="2021-05-03T14:11:00Z"/>
          <w:del w:id="1248" w:author="阿毛" w:date="2021-06-02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942E96">
        <w:trPr>
          <w:ins w:id="1249" w:author="智誠 楊" w:date="2021-05-03T14:11:00Z"/>
          <w:del w:id="1250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942E96">
            <w:pPr>
              <w:jc w:val="center"/>
              <w:rPr>
                <w:ins w:id="1251" w:author="智誠 楊" w:date="2021-05-03T14:11:00Z"/>
                <w:del w:id="1252" w:author="阿毛" w:date="2021-06-02T14:40:00Z"/>
                <w:rFonts w:ascii="標楷體" w:eastAsia="標楷體" w:hAnsi="標楷體"/>
              </w:rPr>
            </w:pPr>
            <w:ins w:id="1253" w:author="智誠 楊" w:date="2021-05-03T14:11:00Z">
              <w:del w:id="1254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942E96">
            <w:pPr>
              <w:jc w:val="center"/>
              <w:rPr>
                <w:ins w:id="1255" w:author="智誠 楊" w:date="2021-05-03T14:11:00Z"/>
                <w:del w:id="1256" w:author="阿毛" w:date="2021-06-02T14:40:00Z"/>
                <w:rFonts w:ascii="標楷體" w:eastAsia="標楷體" w:hAnsi="標楷體"/>
              </w:rPr>
            </w:pPr>
            <w:ins w:id="1257" w:author="智誠 楊" w:date="2021-05-03T14:11:00Z">
              <w:del w:id="125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942E96">
            <w:pPr>
              <w:jc w:val="center"/>
              <w:rPr>
                <w:ins w:id="1259" w:author="智誠 楊" w:date="2021-05-03T14:11:00Z"/>
                <w:del w:id="1260" w:author="阿毛" w:date="2021-06-02T14:40:00Z"/>
                <w:rFonts w:ascii="標楷體" w:eastAsia="標楷體" w:hAnsi="標楷體"/>
              </w:rPr>
            </w:pPr>
            <w:ins w:id="1261" w:author="智誠 楊" w:date="2021-05-03T14:11:00Z">
              <w:del w:id="126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942E96">
        <w:trPr>
          <w:ins w:id="1263" w:author="智誠 楊" w:date="2021-05-03T14:11:00Z"/>
          <w:del w:id="1264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942E96">
            <w:pPr>
              <w:jc w:val="center"/>
              <w:rPr>
                <w:ins w:id="1265" w:author="智誠 楊" w:date="2021-05-03T14:11:00Z"/>
                <w:del w:id="1266" w:author="阿毛" w:date="2021-06-02T14:40:00Z"/>
                <w:rFonts w:ascii="標楷體" w:eastAsia="標楷體" w:hAnsi="標楷體"/>
                <w:lang w:eastAsia="zh-HK"/>
              </w:rPr>
            </w:pPr>
            <w:ins w:id="1267" w:author="智誠 楊" w:date="2021-05-03T14:11:00Z">
              <w:del w:id="126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942E96">
            <w:pPr>
              <w:rPr>
                <w:ins w:id="1269" w:author="智誠 楊" w:date="2021-05-03T14:11:00Z"/>
                <w:del w:id="1270" w:author="阿毛" w:date="2021-06-02T14:40:00Z"/>
                <w:rFonts w:ascii="標楷體" w:eastAsia="標楷體" w:hAnsi="標楷體"/>
                <w:lang w:eastAsia="zh-HK"/>
              </w:rPr>
            </w:pPr>
            <w:ins w:id="1271" w:author="智誠 楊" w:date="2021-05-03T14:15:00Z">
              <w:del w:id="127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942E96">
            <w:pPr>
              <w:rPr>
                <w:ins w:id="1273" w:author="智誠 楊" w:date="2021-05-03T14:11:00Z"/>
                <w:del w:id="1274" w:author="阿毛" w:date="2021-06-02T14:40:00Z"/>
                <w:rFonts w:ascii="標楷體" w:eastAsia="標楷體" w:hAnsi="標楷體"/>
                <w:lang w:eastAsia="zh-HK"/>
              </w:rPr>
            </w:pPr>
            <w:ins w:id="1275" w:author="智誠 楊" w:date="2021-05-03T14:11:00Z">
              <w:del w:id="127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277" w:author="智誠 楊" w:date="2021-05-03T14:16:00Z">
              <w:del w:id="1278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942E96">
        <w:trPr>
          <w:ins w:id="1279" w:author="智誠 楊" w:date="2021-05-03T14:11:00Z"/>
          <w:del w:id="1280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942E96">
            <w:pPr>
              <w:jc w:val="center"/>
              <w:rPr>
                <w:ins w:id="1281" w:author="智誠 楊" w:date="2021-05-03T14:11:00Z"/>
                <w:del w:id="1282" w:author="阿毛" w:date="2021-06-02T14:40:00Z"/>
                <w:rFonts w:ascii="標楷體" w:eastAsia="標楷體" w:hAnsi="標楷體"/>
              </w:rPr>
            </w:pPr>
            <w:ins w:id="1283" w:author="智誠 楊" w:date="2021-05-03T14:11:00Z">
              <w:del w:id="128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942E96">
            <w:pPr>
              <w:rPr>
                <w:ins w:id="1285" w:author="智誠 楊" w:date="2021-05-03T14:11:00Z"/>
                <w:del w:id="1286" w:author="阿毛" w:date="2021-06-02T14:40:00Z"/>
                <w:rFonts w:ascii="標楷體" w:eastAsia="標楷體" w:hAnsi="標楷體"/>
                <w:lang w:eastAsia="zh-HK"/>
              </w:rPr>
            </w:pPr>
            <w:ins w:id="1287" w:author="智誠 楊" w:date="2021-05-03T14:11:00Z">
              <w:del w:id="128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942E96">
            <w:pPr>
              <w:rPr>
                <w:ins w:id="1289" w:author="智誠 楊" w:date="2021-05-03T14:11:00Z"/>
                <w:del w:id="1290" w:author="阿毛" w:date="2021-06-02T14:40:00Z"/>
                <w:rFonts w:ascii="標楷體" w:eastAsia="標楷體" w:hAnsi="標楷體"/>
                <w:lang w:eastAsia="zh-HK"/>
              </w:rPr>
            </w:pPr>
            <w:ins w:id="1291" w:author="智誠 楊" w:date="2021-05-03T14:11:00Z">
              <w:del w:id="129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942E96">
        <w:trPr>
          <w:ins w:id="1293" w:author="智誠 楊" w:date="2021-05-03T14:11:00Z"/>
          <w:del w:id="1294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942E96">
            <w:pPr>
              <w:jc w:val="center"/>
              <w:rPr>
                <w:ins w:id="1295" w:author="智誠 楊" w:date="2021-05-03T14:11:00Z"/>
                <w:del w:id="1296" w:author="阿毛" w:date="2021-06-02T14:40:00Z"/>
                <w:rFonts w:ascii="標楷體" w:eastAsia="標楷體" w:hAnsi="標楷體"/>
              </w:rPr>
            </w:pPr>
            <w:ins w:id="1297" w:author="智誠 楊" w:date="2021-05-03T14:11:00Z">
              <w:del w:id="129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942E96">
            <w:pPr>
              <w:rPr>
                <w:ins w:id="1299" w:author="智誠 楊" w:date="2021-05-03T14:11:00Z"/>
                <w:del w:id="1300" w:author="阿毛" w:date="2021-06-02T14:40:00Z"/>
                <w:rFonts w:ascii="標楷體" w:eastAsia="標楷體" w:hAnsi="標楷體"/>
                <w:lang w:eastAsia="zh-HK"/>
              </w:rPr>
            </w:pPr>
            <w:ins w:id="1301" w:author="智誠 楊" w:date="2021-05-03T14:17:00Z">
              <w:del w:id="130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942E96">
            <w:pPr>
              <w:rPr>
                <w:ins w:id="1303" w:author="智誠 楊" w:date="2021-05-03T14:11:00Z"/>
                <w:del w:id="1304" w:author="阿毛" w:date="2021-06-02T14:40:00Z"/>
                <w:rFonts w:ascii="標楷體" w:eastAsia="標楷體" w:hAnsi="標楷體"/>
                <w:lang w:eastAsia="zh-HK"/>
              </w:rPr>
            </w:pPr>
            <w:ins w:id="1305" w:author="智誠 楊" w:date="2021-05-03T14:17:00Z">
              <w:del w:id="1306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307" w:author="智誠 楊" w:date="2021-05-03T14:18:00Z">
              <w:del w:id="130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309" w:author="智誠 楊" w:date="2021-05-03T14:18:00Z"/>
          <w:del w:id="1310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311" w:author="智誠 楊" w:date="2021-05-03T14:02:00Z"/>
          <w:del w:id="1312" w:author="阿毛" w:date="2021-06-02T14:40:00Z"/>
        </w:rPr>
      </w:pPr>
      <w:ins w:id="1313" w:author="智誠 楊" w:date="2021-05-03T14:02:00Z">
        <w:del w:id="1314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942E96">
        <w:trPr>
          <w:trHeight w:val="388"/>
          <w:tblHeader/>
          <w:jc w:val="center"/>
          <w:ins w:id="1315" w:author="智誠 楊" w:date="2021-05-03T14:02:00Z"/>
          <w:del w:id="1316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942E96">
            <w:pPr>
              <w:rPr>
                <w:ins w:id="1317" w:author="智誠 楊" w:date="2021-05-03T14:02:00Z"/>
                <w:del w:id="1318" w:author="阿毛" w:date="2021-06-02T14:40:00Z"/>
                <w:rFonts w:ascii="標楷體" w:eastAsia="標楷體" w:hAnsi="標楷體"/>
              </w:rPr>
            </w:pPr>
            <w:ins w:id="1319" w:author="智誠 楊" w:date="2021-05-03T14:02:00Z">
              <w:del w:id="132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942E96">
            <w:pPr>
              <w:rPr>
                <w:ins w:id="1321" w:author="智誠 楊" w:date="2021-05-03T14:02:00Z"/>
                <w:del w:id="1322" w:author="阿毛" w:date="2021-06-02T14:40:00Z"/>
                <w:rFonts w:ascii="標楷體" w:eastAsia="標楷體" w:hAnsi="標楷體"/>
              </w:rPr>
            </w:pPr>
            <w:ins w:id="1323" w:author="智誠 楊" w:date="2021-05-03T14:02:00Z">
              <w:del w:id="132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942E96">
            <w:pPr>
              <w:jc w:val="center"/>
              <w:rPr>
                <w:ins w:id="1325" w:author="智誠 楊" w:date="2021-05-03T14:02:00Z"/>
                <w:del w:id="1326" w:author="阿毛" w:date="2021-06-02T14:40:00Z"/>
                <w:rFonts w:ascii="標楷體" w:eastAsia="標楷體" w:hAnsi="標楷體"/>
              </w:rPr>
            </w:pPr>
            <w:ins w:id="1327" w:author="智誠 楊" w:date="2021-05-03T14:02:00Z">
              <w:del w:id="1328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942E96">
            <w:pPr>
              <w:rPr>
                <w:ins w:id="1329" w:author="智誠 楊" w:date="2021-05-03T14:02:00Z"/>
                <w:del w:id="1330" w:author="阿毛" w:date="2021-06-02T14:40:00Z"/>
                <w:rFonts w:ascii="標楷體" w:eastAsia="標楷體" w:hAnsi="標楷體"/>
              </w:rPr>
            </w:pPr>
            <w:ins w:id="1331" w:author="智誠 楊" w:date="2021-05-03T14:02:00Z">
              <w:del w:id="1332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942E96">
        <w:trPr>
          <w:trHeight w:val="244"/>
          <w:tblHeader/>
          <w:jc w:val="center"/>
          <w:ins w:id="1333" w:author="智誠 楊" w:date="2021-05-03T14:02:00Z"/>
          <w:del w:id="1334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942E96">
            <w:pPr>
              <w:rPr>
                <w:ins w:id="1335" w:author="智誠 楊" w:date="2021-05-03T14:02:00Z"/>
                <w:del w:id="133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942E96">
            <w:pPr>
              <w:rPr>
                <w:ins w:id="1337" w:author="智誠 楊" w:date="2021-05-03T14:02:00Z"/>
                <w:del w:id="133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942E96">
            <w:pPr>
              <w:rPr>
                <w:ins w:id="1339" w:author="智誠 楊" w:date="2021-05-03T14:02:00Z"/>
                <w:del w:id="1340" w:author="阿毛" w:date="2021-06-02T14:40:00Z"/>
                <w:rFonts w:ascii="標楷體" w:eastAsia="標楷體" w:hAnsi="標楷體"/>
              </w:rPr>
            </w:pPr>
            <w:ins w:id="1341" w:author="智誠 楊" w:date="2021-05-03T14:02:00Z">
              <w:del w:id="1342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942E96">
            <w:pPr>
              <w:rPr>
                <w:ins w:id="1343" w:author="智誠 楊" w:date="2021-05-03T14:02:00Z"/>
                <w:del w:id="1344" w:author="阿毛" w:date="2021-06-02T14:40:00Z"/>
                <w:rFonts w:ascii="標楷體" w:eastAsia="標楷體" w:hAnsi="標楷體"/>
              </w:rPr>
            </w:pPr>
            <w:ins w:id="1345" w:author="智誠 楊" w:date="2021-05-03T14:02:00Z">
              <w:del w:id="1346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942E96">
            <w:pPr>
              <w:rPr>
                <w:ins w:id="1347" w:author="智誠 楊" w:date="2021-05-03T14:02:00Z"/>
                <w:del w:id="1348" w:author="阿毛" w:date="2021-06-02T14:40:00Z"/>
                <w:rFonts w:ascii="標楷體" w:eastAsia="標楷體" w:hAnsi="標楷體"/>
              </w:rPr>
            </w:pPr>
            <w:ins w:id="1349" w:author="智誠 楊" w:date="2021-05-03T14:02:00Z">
              <w:del w:id="135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942E96">
            <w:pPr>
              <w:rPr>
                <w:ins w:id="1351" w:author="智誠 楊" w:date="2021-05-03T14:02:00Z"/>
                <w:del w:id="1352" w:author="阿毛" w:date="2021-06-02T14:40:00Z"/>
                <w:rFonts w:ascii="標楷體" w:eastAsia="標楷體" w:hAnsi="標楷體"/>
              </w:rPr>
            </w:pPr>
            <w:ins w:id="1353" w:author="智誠 楊" w:date="2021-05-03T14:02:00Z">
              <w:del w:id="135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942E96">
            <w:pPr>
              <w:rPr>
                <w:ins w:id="1355" w:author="智誠 楊" w:date="2021-05-03T14:02:00Z"/>
                <w:del w:id="1356" w:author="阿毛" w:date="2021-06-02T14:40:00Z"/>
                <w:rFonts w:ascii="標楷體" w:eastAsia="標楷體" w:hAnsi="標楷體"/>
              </w:rPr>
            </w:pPr>
            <w:ins w:id="1357" w:author="智誠 楊" w:date="2021-05-03T14:02:00Z">
              <w:del w:id="1358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942E96">
            <w:pPr>
              <w:rPr>
                <w:ins w:id="1359" w:author="智誠 楊" w:date="2021-05-03T14:02:00Z"/>
                <w:del w:id="1360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942E96">
        <w:trPr>
          <w:trHeight w:val="244"/>
          <w:jc w:val="center"/>
          <w:ins w:id="1361" w:author="智誠 楊" w:date="2021-05-03T14:02:00Z"/>
          <w:del w:id="1362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942E96">
            <w:pPr>
              <w:rPr>
                <w:ins w:id="1363" w:author="智誠 楊" w:date="2021-05-03T14:02:00Z"/>
                <w:del w:id="136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942E96">
            <w:pPr>
              <w:rPr>
                <w:ins w:id="1365" w:author="智誠 楊" w:date="2021-05-03T14:02:00Z"/>
                <w:del w:id="1366" w:author="阿毛" w:date="2021-06-02T14:40:00Z"/>
                <w:rFonts w:ascii="標楷體" w:eastAsia="標楷體" w:hAnsi="標楷體"/>
              </w:rPr>
            </w:pPr>
            <w:ins w:id="1367" w:author="智誠 楊" w:date="2021-05-05T11:32:00Z">
              <w:del w:id="1368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369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370" w:author="智誠 楊" w:date="2021-05-05T11:33:00Z">
              <w:del w:id="1371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372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942E96">
            <w:pPr>
              <w:rPr>
                <w:ins w:id="1373" w:author="智誠 楊" w:date="2021-05-03T14:02:00Z"/>
                <w:del w:id="1374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942E96">
            <w:pPr>
              <w:rPr>
                <w:ins w:id="1375" w:author="智誠 楊" w:date="2021-05-03T14:02:00Z"/>
                <w:del w:id="137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942E96">
            <w:pPr>
              <w:rPr>
                <w:ins w:id="1377" w:author="智誠 楊" w:date="2021-05-03T14:02:00Z"/>
                <w:del w:id="13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942E96">
            <w:pPr>
              <w:rPr>
                <w:ins w:id="1379" w:author="智誠 楊" w:date="2021-05-03T14:02:00Z"/>
                <w:del w:id="138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942E96">
            <w:pPr>
              <w:jc w:val="center"/>
              <w:rPr>
                <w:ins w:id="1381" w:author="智誠 楊" w:date="2021-05-03T14:02:00Z"/>
                <w:del w:id="1382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383" w:author="智誠 楊" w:date="2021-05-03T14:02:00Z"/>
                <w:del w:id="1384" w:author="阿毛" w:date="2021-06-02T14:40:00Z"/>
                <w:rFonts w:ascii="標楷體" w:eastAsia="標楷體" w:hAnsi="標楷體"/>
              </w:rPr>
              <w:pPrChange w:id="1385" w:author="智誠 楊" w:date="2021-05-03T14:20:00Z">
                <w:pPr/>
              </w:pPrChange>
            </w:pPr>
            <w:ins w:id="1386" w:author="智誠 楊" w:date="2021-05-05T11:32:00Z">
              <w:del w:id="1387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388" w:author="智誠 楊" w:date="2021-05-05T11:33:00Z">
              <w:del w:id="1389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390" w:author="智誠 楊" w:date="2021-05-05T11:34:00Z">
              <w:del w:id="1391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942E96">
        <w:trPr>
          <w:trHeight w:val="244"/>
          <w:jc w:val="center"/>
          <w:ins w:id="1392" w:author="智誠 楊" w:date="2021-05-05T11:31:00Z"/>
          <w:del w:id="1393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394" w:author="智誠 楊" w:date="2021-05-05T11:31:00Z"/>
                <w:del w:id="1395" w:author="阿毛" w:date="2021-06-02T14:40:00Z"/>
                <w:rFonts w:ascii="標楷體" w:eastAsia="標楷體" w:hAnsi="標楷體"/>
              </w:rPr>
            </w:pPr>
            <w:ins w:id="1396" w:author="智誠 楊" w:date="2021-05-05T11:31:00Z">
              <w:del w:id="1397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398" w:author="智誠 楊" w:date="2021-05-05T11:31:00Z"/>
                <w:del w:id="1399" w:author="阿毛" w:date="2021-06-02T14:40:00Z"/>
                <w:rFonts w:ascii="標楷體" w:eastAsia="標楷體" w:hAnsi="標楷體"/>
                <w:lang w:eastAsia="zh-HK"/>
              </w:rPr>
            </w:pPr>
            <w:ins w:id="1400" w:author="智誠 楊" w:date="2021-05-05T11:31:00Z">
              <w:del w:id="1401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402" w:author="智誠 楊" w:date="2021-05-05T11:31:00Z"/>
                <w:del w:id="1403" w:author="阿毛" w:date="2021-06-02T14:40:00Z"/>
                <w:rFonts w:ascii="標楷體" w:eastAsia="標楷體" w:hAnsi="標楷體"/>
              </w:rPr>
            </w:pPr>
            <w:ins w:id="1404" w:author="智誠 楊" w:date="2021-05-14T09:12:00Z">
              <w:del w:id="1405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406" w:author="智誠 楊" w:date="2021-05-05T11:31:00Z">
              <w:del w:id="1407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408" w:author="智誠 楊" w:date="2021-05-05T11:31:00Z"/>
                <w:del w:id="140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410" w:author="智誠 楊" w:date="2021-05-05T11:31:00Z"/>
                <w:del w:id="1411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412" w:author="智誠 楊" w:date="2021-05-05T11:31:00Z"/>
                <w:del w:id="1413" w:author="阿毛" w:date="2021-06-02T14:40:00Z"/>
                <w:rFonts w:ascii="標楷體" w:eastAsia="標楷體" w:hAnsi="標楷體"/>
              </w:rPr>
            </w:pPr>
            <w:ins w:id="1414" w:author="智誠 楊" w:date="2021-05-05T11:31:00Z">
              <w:del w:id="1415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416" w:author="智誠 楊" w:date="2021-05-05T11:31:00Z"/>
                <w:del w:id="1417" w:author="阿毛" w:date="2021-06-02T14:40:00Z"/>
                <w:rFonts w:ascii="標楷體" w:eastAsia="標楷體" w:hAnsi="標楷體"/>
              </w:rPr>
            </w:pPr>
            <w:ins w:id="1418" w:author="智誠 楊" w:date="2021-05-05T11:31:00Z">
              <w:del w:id="1419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420" w:author="智誠 楊" w:date="2021-05-14T09:44:00Z"/>
                <w:del w:id="1421" w:author="阿毛" w:date="2021-06-02T14:40:00Z"/>
                <w:rFonts w:ascii="標楷體" w:eastAsia="標楷體" w:hAnsi="標楷體"/>
              </w:rPr>
            </w:pPr>
            <w:ins w:id="1422" w:author="智誠 楊" w:date="2021-05-05T11:31:00Z">
              <w:del w:id="1423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424" w:author="智誠 楊" w:date="2021-05-05T11:31:00Z"/>
                <w:del w:id="1425" w:author="阿毛" w:date="2021-06-02T14:16:00Z"/>
                <w:rFonts w:ascii="標楷體" w:eastAsia="標楷體" w:hAnsi="標楷體"/>
              </w:rPr>
            </w:pPr>
            <w:ins w:id="1426" w:author="智誠 楊" w:date="2021-05-14T09:44:00Z">
              <w:del w:id="142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428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429" w:author="智誠 楊" w:date="2021-05-05T11:31:00Z"/>
                <w:del w:id="1430" w:author="阿毛" w:date="2021-06-02T14:40:00Z"/>
                <w:rFonts w:ascii="標楷體" w:eastAsia="標楷體" w:hAnsi="標楷體"/>
              </w:rPr>
            </w:pPr>
            <w:ins w:id="1431" w:author="智誠 楊" w:date="2021-05-14T09:44:00Z">
              <w:del w:id="1432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433" w:author="智誠 楊" w:date="2021-05-05T11:31:00Z">
              <w:del w:id="1434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435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942E96">
        <w:trPr>
          <w:trHeight w:val="244"/>
          <w:jc w:val="center"/>
          <w:ins w:id="1436" w:author="智誠 楊" w:date="2021-05-03T14:02:00Z"/>
          <w:del w:id="1437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438" w:author="智誠 楊" w:date="2021-05-03T14:02:00Z"/>
                <w:del w:id="1439" w:author="阿毛" w:date="2021-06-02T14:40:00Z"/>
                <w:rFonts w:ascii="標楷體" w:eastAsia="標楷體" w:hAnsi="標楷體"/>
              </w:rPr>
            </w:pPr>
            <w:ins w:id="1440" w:author="ST1" w:date="2021-05-06T13:53:00Z">
              <w:del w:id="144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442" w:author="智誠 楊" w:date="2021-05-03T14:22:00Z"/>
                <w:del w:id="1443" w:author="阿毛" w:date="2021-06-02T14:40:00Z"/>
                <w:rFonts w:ascii="標楷體" w:eastAsia="標楷體" w:hAnsi="標楷體"/>
                <w:rPrChange w:id="1444" w:author="ST1" w:date="2021-05-06T13:53:00Z">
                  <w:rPr>
                    <w:ins w:id="1445" w:author="智誠 楊" w:date="2021-05-03T14:22:00Z"/>
                    <w:del w:id="1446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447" w:author="智誠 楊" w:date="2021-05-14T09:45:00Z">
              <w:del w:id="144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449" w:author="智誠 楊" w:date="2021-05-03T14:02:00Z"/>
                <w:del w:id="145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451" w:author="智誠 楊" w:date="2021-05-03T14:02:00Z"/>
                <w:del w:id="1452" w:author="阿毛" w:date="2021-06-02T14:40:00Z"/>
                <w:rFonts w:ascii="標楷體" w:eastAsia="標楷體" w:hAnsi="標楷體"/>
              </w:rPr>
            </w:pPr>
            <w:ins w:id="1453" w:author="智誠 楊" w:date="2021-05-03T14:21:00Z">
              <w:del w:id="1454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455" w:author="智誠 楊" w:date="2021-05-03T14:02:00Z"/>
                <w:del w:id="145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457" w:author="智誠 楊" w:date="2021-05-03T14:02:00Z"/>
                <w:del w:id="1458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459" w:author="智誠 楊" w:date="2021-05-03T14:02:00Z"/>
                <w:del w:id="146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461" w:author="智誠 楊" w:date="2021-05-03T14:02:00Z"/>
                <w:del w:id="1462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463" w:author="智誠 楊" w:date="2021-05-03T14:02:00Z"/>
                <w:del w:id="1464" w:author="阿毛" w:date="2021-06-02T14:40:00Z"/>
                <w:rFonts w:ascii="標楷體" w:eastAsia="標楷體" w:hAnsi="標楷體"/>
              </w:rPr>
            </w:pPr>
            <w:ins w:id="1465" w:author="智誠 楊" w:date="2021-05-03T14:22:00Z">
              <w:del w:id="1466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467" w:author="智誠 楊" w:date="2021-05-03T14:23:00Z">
              <w:del w:id="1468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469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470" w:author="智誠 楊" w:date="2021-05-03T14:25:00Z"/>
          <w:del w:id="1471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E5559C" w:rsidDel="008D3BBA" w:rsidRDefault="00FE380C">
      <w:pPr>
        <w:pStyle w:val="a"/>
        <w:ind w:left="1440" w:hanging="480"/>
        <w:rPr>
          <w:ins w:id="1472" w:author="智誠 楊" w:date="2021-05-03T14:25:00Z"/>
          <w:del w:id="1473" w:author="阿毛" w:date="2021-06-02T14:40:00Z"/>
        </w:rPr>
        <w:pPrChange w:id="1474" w:author="智誠 楊" w:date="2021-05-05T11:35:00Z">
          <w:pPr/>
        </w:pPrChange>
      </w:pPr>
      <w:ins w:id="1475" w:author="智誠 楊" w:date="2021-05-03T14:25:00Z">
        <w:del w:id="1476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477" w:author="智誠 楊" w:date="2021-05-03T14:26:00Z">
        <w:del w:id="1478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479" w:author="智誠 楊" w:date="2021-05-03T14:25:00Z"/>
          <w:del w:id="1480" w:author="阿毛" w:date="2021-06-02T14:40:00Z"/>
          <w:rFonts w:ascii="標楷體" w:eastAsia="標楷體" w:hAnsi="標楷體"/>
        </w:rPr>
      </w:pPr>
      <w:ins w:id="1481" w:author="智誠 楊" w:date="2021-05-03T14:25:00Z">
        <w:del w:id="1482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483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484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485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486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487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488" w:author="阿毛" w:date="2021-06-02T14:40:00Z"/>
          <w:rFonts w:ascii="標楷體" w:eastAsia="標楷體" w:hAnsi="標楷體"/>
        </w:rPr>
      </w:pPr>
      <w:del w:id="1489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490" w:author="阿毛" w:date="2021-06-02T14:40:00Z"/>
          <w:rFonts w:ascii="標楷體" w:eastAsia="標楷體" w:hAnsi="標楷體"/>
        </w:rPr>
        <w:pPrChange w:id="1491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492" w:author="阿毛" w:date="2021-06-02T14:40:00Z"/>
        </w:rPr>
      </w:pPr>
      <w:del w:id="1493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494" w:author="阿毛" w:date="2021-06-02T14:40:00Z"/>
          <w:rFonts w:ascii="標楷體" w:hAnsi="標楷體"/>
        </w:rPr>
      </w:pPr>
      <w:del w:id="1495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496" w:author="阿毛" w:date="2021-06-02T14:40:00Z"/>
          <w:rFonts w:ascii="標楷體" w:eastAsia="標楷體" w:hAnsi="標楷體"/>
        </w:rPr>
      </w:pPr>
      <w:del w:id="1497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498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499" w:author="阿毛" w:date="2021-06-02T14:40:00Z"/>
        </w:rPr>
      </w:pPr>
      <w:del w:id="1500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501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502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503" w:author="阿毛" w:date="2021-06-02T14:40:00Z"/>
          <w:rFonts w:ascii="標楷體" w:hAnsi="標楷體"/>
        </w:rPr>
      </w:pPr>
      <w:del w:id="1504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505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506" w:author="智誠 楊" w:date="2021-05-03T14:30:00Z">
        <w:del w:id="1507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508" w:author="智誠 楊" w:date="2021-05-03T14:30:00Z">
        <w:del w:id="1509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30" type="#_x0000_t75" style="width:76.2pt;height:51.6pt" o:ole="">
                <v:imagedata r:id="rId25" o:title=""/>
              </v:shape>
              <o:OLEObject Type="Embed" ProgID="Package" ShapeID="_x0000_i1030" DrawAspect="Icon" ObjectID="_1701010398" r:id="rId36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510" w:author="阿毛" w:date="2021-06-02T14:40:00Z"/>
          <w:rFonts w:ascii="標楷體" w:hAnsi="標楷體"/>
        </w:rPr>
      </w:pPr>
      <w:ins w:id="1511" w:author="智誠 楊" w:date="2021-05-05T11:35:00Z">
        <w:del w:id="1512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513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31" type="#_x0000_t75" style="width:76.8pt;height:46.2pt" o:ole="">
              <v:imagedata r:id="rId37" o:title=""/>
            </v:shape>
            <o:OLEObject Type="Embed" ProgID="Acrobat.Document.DC" ShapeID="_x0000_i1031" DrawAspect="Icon" ObjectID="_1701010399" r:id="rId38"/>
          </w:object>
        </w:r>
      </w:del>
    </w:p>
    <w:p w14:paraId="3ADFA04A" w14:textId="2D221098" w:rsidR="00107CFA" w:rsidDel="008D3BBA" w:rsidRDefault="00107CFA">
      <w:pPr>
        <w:widowControl/>
        <w:rPr>
          <w:del w:id="1514" w:author="阿毛" w:date="2021-06-02T14:40:00Z"/>
          <w:rFonts w:ascii="標楷體" w:eastAsia="標楷體" w:hAnsi="標楷體"/>
        </w:rPr>
      </w:pPr>
    </w:p>
    <w:p w14:paraId="30150FF9" w14:textId="566E3AC3" w:rsidR="002D719D" w:rsidRPr="00E5559C" w:rsidDel="008D3BBA" w:rsidRDefault="002D719D">
      <w:pPr>
        <w:pStyle w:val="42"/>
        <w:spacing w:after="72"/>
        <w:ind w:leftChars="0" w:left="0"/>
        <w:rPr>
          <w:del w:id="1515" w:author="阿毛" w:date="2021-06-02T14:40:00Z"/>
          <w:rFonts w:ascii="標楷體" w:hAnsi="標楷體"/>
        </w:rPr>
        <w:pPrChange w:id="1516" w:author="阿毛" w:date="2021-06-02T14:38:00Z">
          <w:pPr/>
        </w:pPrChange>
      </w:pPr>
    </w:p>
    <w:p w14:paraId="33129C2C" w14:textId="3B67B9A9" w:rsidR="002D719D" w:rsidRPr="00E5559C" w:rsidDel="008D3BBA" w:rsidRDefault="00BA146D">
      <w:pPr>
        <w:pStyle w:val="42"/>
        <w:spacing w:after="72"/>
        <w:ind w:left="1133"/>
        <w:rPr>
          <w:del w:id="1517" w:author="阿毛" w:date="2021-06-02T14:40:00Z"/>
          <w:rFonts w:ascii="標楷體" w:hAnsi="標楷體"/>
        </w:rPr>
        <w:pPrChange w:id="1518" w:author="阿毛" w:date="2021-06-02T14:38:00Z">
          <w:pPr/>
        </w:pPrChange>
      </w:pPr>
      <w:del w:id="1519" w:author="阿毛" w:date="2021-06-02T14:40:00Z">
        <w:r w:rsidRPr="00E5559C" w:rsidDel="008D3BBA">
          <w:rPr>
            <w:rFonts w:ascii="標楷體" w:hAnsi="標楷體"/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520" w:author="阿毛" w:date="2021-06-02T14:40:00Z"/>
          <w:rFonts w:ascii="標楷體" w:hAnsi="標楷體"/>
          <w:rPrChange w:id="1521" w:author="阿毛" w:date="2021-06-02T14:32:00Z">
            <w:rPr>
              <w:del w:id="1522" w:author="阿毛" w:date="2021-06-02T14:40:00Z"/>
            </w:rPr>
          </w:rPrChange>
        </w:rPr>
        <w:pPrChange w:id="1523" w:author="阿毛" w:date="2021-06-02T14:38:00Z">
          <w:pPr/>
        </w:pPrChange>
      </w:pPr>
    </w:p>
    <w:p w14:paraId="574AB77E" w14:textId="2C18708A" w:rsidR="00FE380C" w:rsidRPr="00E5559C" w:rsidDel="008D3BBA" w:rsidRDefault="00FE380C">
      <w:pPr>
        <w:pStyle w:val="42"/>
        <w:spacing w:after="72"/>
        <w:ind w:left="1133"/>
        <w:rPr>
          <w:ins w:id="1524" w:author="智誠 楊" w:date="2021-05-03T14:29:00Z"/>
          <w:del w:id="1525" w:author="阿毛" w:date="2021-06-02T14:37:00Z"/>
          <w:rFonts w:ascii="標楷體" w:hAnsi="標楷體"/>
          <w:sz w:val="32"/>
          <w:szCs w:val="20"/>
        </w:rPr>
        <w:pPrChange w:id="1526" w:author="阿毛" w:date="2021-06-02T14:38:00Z">
          <w:pPr>
            <w:widowControl/>
          </w:pPr>
        </w:pPrChange>
      </w:pPr>
    </w:p>
    <w:p w14:paraId="0F26F530" w14:textId="1C68412A" w:rsidR="002A4A20" w:rsidRPr="00E5559C" w:rsidDel="007154E3" w:rsidRDefault="002A4A20">
      <w:pPr>
        <w:pStyle w:val="42"/>
        <w:spacing w:after="72"/>
        <w:ind w:left="1133"/>
        <w:rPr>
          <w:del w:id="1527" w:author="阿毛" w:date="2021-05-21T17:49:00Z"/>
          <w:rFonts w:ascii="標楷體" w:hAnsi="標楷體"/>
        </w:rPr>
        <w:pPrChange w:id="152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529" w:author="阿毛" w:date="2021-05-21T17:49:00Z">
        <w:r w:rsidRPr="00E5559C" w:rsidDel="007154E3">
          <w:rPr>
            <w:rFonts w:ascii="標楷體" w:hAnsi="標楷體"/>
          </w:rPr>
          <w:delText>L9</w:delText>
        </w:r>
        <w:r w:rsidR="00BD5283" w:rsidRPr="00E5559C" w:rsidDel="007154E3">
          <w:rPr>
            <w:rFonts w:ascii="標楷體" w:hAnsi="標楷體"/>
          </w:rPr>
          <w:delText>130</w:delText>
        </w:r>
        <w:r w:rsidRPr="00E5559C" w:rsidDel="007154E3">
          <w:rPr>
            <w:rFonts w:ascii="標楷體" w:hAnsi="標楷體" w:hint="eastAsia"/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530" w:author="阿毛" w:date="2021-05-21T17:49:00Z"/>
          <w:rFonts w:ascii="標楷體" w:hAnsi="標楷體"/>
          <w:rPrChange w:id="1531" w:author="阿毛" w:date="2021-06-02T14:32:00Z">
            <w:rPr>
              <w:del w:id="1532" w:author="阿毛" w:date="2021-05-21T17:49:00Z"/>
            </w:rPr>
          </w:rPrChange>
        </w:rPr>
        <w:pPrChange w:id="1533" w:author="阿毛" w:date="2021-06-02T14:38:00Z">
          <w:pPr>
            <w:pStyle w:val="a"/>
          </w:pPr>
        </w:pPrChange>
      </w:pPr>
      <w:del w:id="1534" w:author="阿毛" w:date="2021-05-21T17:49:00Z">
        <w:r w:rsidRPr="008D3BBA" w:rsidDel="007154E3">
          <w:rPr>
            <w:rFonts w:ascii="標楷體" w:hAnsi="標楷體" w:hint="eastAsia"/>
            <w:rPrChange w:id="1535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5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537" w:author="阿毛" w:date="2021-05-21T17:49:00Z"/>
                <w:rFonts w:ascii="標楷體" w:hAnsi="標楷體"/>
              </w:rPr>
              <w:pPrChange w:id="1538" w:author="阿毛" w:date="2021-06-02T14:38:00Z">
                <w:pPr/>
              </w:pPrChange>
            </w:pPr>
            <w:del w:id="153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540" w:author="阿毛" w:date="2021-05-21T17:49:00Z"/>
                <w:rFonts w:ascii="標楷體" w:hAnsi="標楷體"/>
              </w:rPr>
              <w:pPrChange w:id="1541" w:author="阿毛" w:date="2021-06-02T14:38:00Z">
                <w:pPr/>
              </w:pPrChange>
            </w:pPr>
            <w:del w:id="1542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5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544" w:author="阿毛" w:date="2021-05-21T17:49:00Z"/>
                <w:rFonts w:ascii="標楷體" w:hAnsi="標楷體"/>
              </w:rPr>
              <w:pPrChange w:id="1545" w:author="阿毛" w:date="2021-06-02T14:38:00Z">
                <w:pPr/>
              </w:pPrChange>
            </w:pPr>
            <w:del w:id="1546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547" w:author="阿毛" w:date="2021-05-21T17:49:00Z"/>
                <w:rFonts w:ascii="標楷體" w:hAnsi="標楷體"/>
              </w:rPr>
              <w:pPrChange w:id="1548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5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550" w:author="阿毛" w:date="2021-05-21T17:49:00Z"/>
                <w:rFonts w:ascii="標楷體" w:hAnsi="標楷體"/>
              </w:rPr>
              <w:pPrChange w:id="1551" w:author="阿毛" w:date="2021-06-02T14:38:00Z">
                <w:pPr/>
              </w:pPrChange>
            </w:pPr>
            <w:del w:id="155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553" w:author="阿毛" w:date="2021-05-21T17:49:00Z"/>
                <w:rFonts w:ascii="標楷體" w:hAnsi="標楷體"/>
              </w:rPr>
              <w:pPrChange w:id="1554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5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556" w:author="阿毛" w:date="2021-05-21T17:49:00Z"/>
                <w:rFonts w:ascii="標楷體" w:hAnsi="標楷體"/>
              </w:rPr>
              <w:pPrChange w:id="1557" w:author="阿毛" w:date="2021-06-02T14:38:00Z">
                <w:pPr/>
              </w:pPrChange>
            </w:pPr>
            <w:del w:id="1558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559" w:author="阿毛" w:date="2021-05-21T17:49:00Z"/>
                <w:rFonts w:ascii="標楷體" w:hAnsi="標楷體"/>
              </w:rPr>
              <w:pPrChange w:id="1560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5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562" w:author="阿毛" w:date="2021-05-21T17:49:00Z"/>
                <w:rFonts w:ascii="標楷體" w:hAnsi="標楷體"/>
              </w:rPr>
              <w:pPrChange w:id="1563" w:author="阿毛" w:date="2021-06-02T14:38:00Z">
                <w:pPr/>
              </w:pPrChange>
            </w:pPr>
            <w:del w:id="1564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565" w:author="阿毛" w:date="2021-05-21T17:49:00Z"/>
                <w:rFonts w:ascii="標楷體" w:hAnsi="標楷體"/>
              </w:rPr>
              <w:pPrChange w:id="1566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56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568" w:author="阿毛" w:date="2021-05-21T17:49:00Z"/>
                <w:rFonts w:ascii="標楷體" w:hAnsi="標楷體"/>
              </w:rPr>
              <w:pPrChange w:id="1569" w:author="阿毛" w:date="2021-06-02T14:38:00Z">
                <w:pPr/>
              </w:pPrChange>
            </w:pPr>
            <w:del w:id="1570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571" w:author="阿毛" w:date="2021-05-21T17:49:00Z"/>
                <w:rFonts w:ascii="標楷體" w:hAnsi="標楷體"/>
              </w:rPr>
              <w:pPrChange w:id="1572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57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574" w:author="阿毛" w:date="2021-05-21T17:49:00Z"/>
                <w:rFonts w:ascii="標楷體" w:hAnsi="標楷體"/>
              </w:rPr>
              <w:pPrChange w:id="1575" w:author="阿毛" w:date="2021-06-02T14:38:00Z">
                <w:pPr/>
              </w:pPrChange>
            </w:pPr>
            <w:del w:id="1576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577" w:author="阿毛" w:date="2021-05-21T17:49:00Z"/>
                <w:rFonts w:ascii="標楷體" w:hAnsi="標楷體"/>
              </w:rPr>
              <w:pPrChange w:id="1578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5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580" w:author="阿毛" w:date="2021-05-21T17:49:00Z"/>
                <w:rFonts w:ascii="標楷體" w:hAnsi="標楷體"/>
              </w:rPr>
              <w:pPrChange w:id="1581" w:author="阿毛" w:date="2021-06-02T14:38:00Z">
                <w:pPr/>
              </w:pPrChange>
            </w:pPr>
            <w:del w:id="158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583" w:author="阿毛" w:date="2021-05-21T17:49:00Z"/>
                <w:rFonts w:ascii="標楷體" w:hAnsi="標楷體"/>
              </w:rPr>
              <w:pPrChange w:id="1584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585" w:author="阿毛" w:date="2021-05-21T17:49:00Z"/>
          <w:rFonts w:ascii="標楷體" w:hAnsi="標楷體"/>
        </w:rPr>
        <w:pPrChange w:id="1586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587" w:author="阿毛" w:date="2021-05-21T17:49:00Z"/>
          <w:rFonts w:ascii="標楷體" w:hAnsi="標楷體"/>
        </w:rPr>
        <w:pPrChange w:id="1588" w:author="阿毛" w:date="2021-06-02T14:38:00Z">
          <w:pPr>
            <w:widowControl/>
          </w:pPr>
        </w:pPrChange>
      </w:pPr>
      <w:del w:id="158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590" w:author="阿毛" w:date="2021-05-21T17:49:00Z"/>
          <w:rFonts w:ascii="標楷體" w:hAnsi="標楷體"/>
        </w:rPr>
        <w:pPrChange w:id="1591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592" w:author="阿毛" w:date="2021-05-21T17:49:00Z"/>
        </w:rPr>
        <w:pPrChange w:id="1593" w:author="阿毛" w:date="2021-06-02T14:38:00Z">
          <w:pPr>
            <w:pStyle w:val="a"/>
          </w:pPr>
        </w:pPrChange>
      </w:pPr>
      <w:del w:id="1594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595" w:author="阿毛" w:date="2021-05-21T17:49:00Z"/>
          <w:rFonts w:ascii="標楷體" w:hAnsi="標楷體"/>
        </w:rPr>
      </w:pPr>
      <w:del w:id="1596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597" w:author="阿毛" w:date="2021-05-21T17:49:00Z"/>
          <w:rFonts w:ascii="標楷體" w:hAnsi="標楷體"/>
        </w:rPr>
        <w:pPrChange w:id="1598" w:author="阿毛" w:date="2021-06-02T14:38:00Z">
          <w:pPr/>
        </w:pPrChange>
      </w:pPr>
      <w:del w:id="1599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600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601" w:author="阿毛" w:date="2021-05-21T17:49:00Z"/>
        </w:rPr>
        <w:pPrChange w:id="1602" w:author="阿毛" w:date="2021-06-02T14:38:00Z">
          <w:pPr>
            <w:pStyle w:val="a"/>
          </w:pPr>
        </w:pPrChange>
      </w:pPr>
      <w:del w:id="1603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604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605" w:author="阿毛" w:date="2021-05-21T17:49:00Z"/>
                <w:rFonts w:ascii="標楷體" w:hAnsi="標楷體"/>
              </w:rPr>
              <w:pPrChange w:id="1606" w:author="阿毛" w:date="2021-06-02T14:38:00Z">
                <w:pPr/>
              </w:pPrChange>
            </w:pPr>
            <w:del w:id="1607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608" w:author="阿毛" w:date="2021-05-21T17:49:00Z"/>
                <w:rFonts w:ascii="標楷體" w:hAnsi="標楷體"/>
              </w:rPr>
              <w:pPrChange w:id="1609" w:author="阿毛" w:date="2021-06-02T14:38:00Z">
                <w:pPr/>
              </w:pPrChange>
            </w:pPr>
            <w:del w:id="1610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611" w:author="阿毛" w:date="2021-05-21T17:49:00Z"/>
                <w:rFonts w:ascii="標楷體" w:hAnsi="標楷體"/>
              </w:rPr>
              <w:pPrChange w:id="1612" w:author="阿毛" w:date="2021-06-02T14:38:00Z">
                <w:pPr>
                  <w:jc w:val="center"/>
                </w:pPr>
              </w:pPrChange>
            </w:pPr>
            <w:del w:id="1613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614" w:author="阿毛" w:date="2021-05-21T17:49:00Z"/>
                <w:rFonts w:ascii="標楷體" w:hAnsi="標楷體"/>
              </w:rPr>
              <w:pPrChange w:id="1615" w:author="阿毛" w:date="2021-06-02T14:38:00Z">
                <w:pPr/>
              </w:pPrChange>
            </w:pPr>
            <w:del w:id="1616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617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618" w:author="阿毛" w:date="2021-05-21T17:49:00Z"/>
                <w:rFonts w:ascii="標楷體" w:hAnsi="標楷體"/>
              </w:rPr>
              <w:pPrChange w:id="1619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620" w:author="阿毛" w:date="2021-05-21T17:49:00Z"/>
                <w:rFonts w:ascii="標楷體" w:hAnsi="標楷體"/>
              </w:rPr>
              <w:pPrChange w:id="1621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622" w:author="阿毛" w:date="2021-05-21T17:49:00Z"/>
                <w:rFonts w:ascii="標楷體" w:hAnsi="標楷體"/>
              </w:rPr>
              <w:pPrChange w:id="1623" w:author="阿毛" w:date="2021-06-02T14:38:00Z">
                <w:pPr/>
              </w:pPrChange>
            </w:pPr>
            <w:del w:id="162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625" w:author="阿毛" w:date="2021-05-21T17:49:00Z"/>
                <w:rFonts w:ascii="標楷體" w:hAnsi="標楷體"/>
              </w:rPr>
              <w:pPrChange w:id="1626" w:author="阿毛" w:date="2021-06-02T14:38:00Z">
                <w:pPr/>
              </w:pPrChange>
            </w:pPr>
            <w:del w:id="1627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628" w:author="阿毛" w:date="2021-05-21T17:49:00Z"/>
                <w:rFonts w:ascii="標楷體" w:hAnsi="標楷體"/>
              </w:rPr>
              <w:pPrChange w:id="1629" w:author="阿毛" w:date="2021-06-02T14:38:00Z">
                <w:pPr/>
              </w:pPrChange>
            </w:pPr>
            <w:del w:id="1630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631" w:author="阿毛" w:date="2021-05-21T17:49:00Z"/>
                <w:rFonts w:ascii="標楷體" w:hAnsi="標楷體"/>
              </w:rPr>
              <w:pPrChange w:id="1632" w:author="阿毛" w:date="2021-06-02T14:38:00Z">
                <w:pPr/>
              </w:pPrChange>
            </w:pPr>
            <w:del w:id="1633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634" w:author="阿毛" w:date="2021-05-21T17:49:00Z"/>
                <w:rFonts w:ascii="標楷體" w:hAnsi="標楷體"/>
              </w:rPr>
              <w:pPrChange w:id="1635" w:author="阿毛" w:date="2021-06-02T14:38:00Z">
                <w:pPr/>
              </w:pPrChange>
            </w:pPr>
            <w:del w:id="1636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637" w:author="阿毛" w:date="2021-05-21T17:49:00Z"/>
                <w:rFonts w:ascii="標楷體" w:hAnsi="標楷體"/>
              </w:rPr>
              <w:pPrChange w:id="1638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639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640" w:author="阿毛" w:date="2021-05-21T17:49:00Z"/>
                <w:rFonts w:ascii="標楷體" w:hAnsi="標楷體"/>
              </w:rPr>
              <w:pPrChange w:id="1641" w:author="阿毛" w:date="2021-06-02T14:38:00Z">
                <w:pPr/>
              </w:pPrChange>
            </w:pPr>
            <w:del w:id="1642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643" w:author="阿毛" w:date="2021-05-21T17:49:00Z"/>
                <w:rFonts w:ascii="標楷體" w:hAnsi="標楷體"/>
              </w:rPr>
              <w:pPrChange w:id="1644" w:author="阿毛" w:date="2021-06-02T14:38:00Z">
                <w:pPr/>
              </w:pPrChange>
            </w:pPr>
            <w:del w:id="1645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646" w:author="阿毛" w:date="2021-05-21T17:49:00Z"/>
                <w:rFonts w:ascii="標楷體" w:hAnsi="標楷體"/>
                <w:lang w:eastAsia="zh-HK"/>
              </w:rPr>
              <w:pPrChange w:id="1647" w:author="阿毛" w:date="2021-06-02T14:38:00Z">
                <w:pPr/>
              </w:pPrChange>
            </w:pPr>
            <w:del w:id="1648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649" w:author="阿毛" w:date="2021-05-21T17:49:00Z"/>
                <w:rFonts w:ascii="標楷體" w:hAnsi="標楷體"/>
              </w:rPr>
              <w:pPrChange w:id="1650" w:author="阿毛" w:date="2021-06-02T14:38:00Z">
                <w:pPr/>
              </w:pPrChange>
            </w:pPr>
            <w:del w:id="165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652" w:author="阿毛" w:date="2021-05-21T17:49:00Z"/>
                <w:rFonts w:ascii="標楷體" w:hAnsi="標楷體"/>
              </w:rPr>
              <w:pPrChange w:id="165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654" w:author="阿毛" w:date="2021-05-21T17:49:00Z"/>
                <w:rFonts w:ascii="標楷體" w:hAnsi="標楷體"/>
              </w:rPr>
              <w:pPrChange w:id="1655" w:author="阿毛" w:date="2021-06-02T14:38:00Z">
                <w:pPr/>
              </w:pPrChange>
            </w:pPr>
            <w:del w:id="1656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657" w:author="阿毛" w:date="2021-05-21T17:49:00Z"/>
                <w:rFonts w:ascii="標楷體" w:hAnsi="標楷體"/>
              </w:rPr>
              <w:pPrChange w:id="1658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659" w:author="阿毛" w:date="2021-05-21T17:49:00Z"/>
                <w:rFonts w:ascii="標楷體" w:hAnsi="標楷體"/>
              </w:rPr>
              <w:pPrChange w:id="1660" w:author="阿毛" w:date="2021-06-02T14:38:00Z">
                <w:pPr/>
              </w:pPrChange>
            </w:pPr>
            <w:del w:id="1661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662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663" w:author="阿毛" w:date="2021-05-21T17:49:00Z"/>
                <w:rFonts w:ascii="標楷體" w:hAnsi="標楷體"/>
              </w:rPr>
              <w:pPrChange w:id="1664" w:author="阿毛" w:date="2021-06-02T14:38:00Z">
                <w:pPr/>
              </w:pPrChange>
            </w:pPr>
            <w:del w:id="1665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666" w:author="阿毛" w:date="2021-05-21T17:49:00Z"/>
                <w:rFonts w:ascii="標楷體" w:hAnsi="標楷體"/>
              </w:rPr>
              <w:pPrChange w:id="1667" w:author="阿毛" w:date="2021-06-02T14:38:00Z">
                <w:pPr/>
              </w:pPrChange>
            </w:pPr>
            <w:del w:id="1668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669" w:author="阿毛" w:date="2021-05-21T17:49:00Z"/>
                <w:rFonts w:ascii="標楷體" w:hAnsi="標楷體"/>
              </w:rPr>
              <w:pPrChange w:id="1670" w:author="阿毛" w:date="2021-06-02T14:38:00Z">
                <w:pPr/>
              </w:pPrChange>
            </w:pPr>
            <w:del w:id="1671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672" w:author="阿毛" w:date="2021-05-21T17:49:00Z"/>
                <w:rFonts w:ascii="標楷體" w:hAnsi="標楷體"/>
              </w:rPr>
              <w:pPrChange w:id="167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674" w:author="阿毛" w:date="2021-05-21T17:49:00Z"/>
                <w:rFonts w:ascii="標楷體" w:hAnsi="標楷體"/>
              </w:rPr>
              <w:pPrChange w:id="167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676" w:author="阿毛" w:date="2021-05-21T17:49:00Z"/>
                <w:rFonts w:ascii="標楷體" w:hAnsi="標楷體"/>
              </w:rPr>
              <w:pPrChange w:id="1677" w:author="阿毛" w:date="2021-06-02T14:38:00Z">
                <w:pPr/>
              </w:pPrChange>
            </w:pPr>
            <w:del w:id="1678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679" w:author="阿毛" w:date="2021-05-21T17:49:00Z"/>
                <w:rFonts w:ascii="標楷體" w:hAnsi="標楷體"/>
              </w:rPr>
              <w:pPrChange w:id="1680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681" w:author="阿毛" w:date="2021-05-21T17:49:00Z"/>
                <w:rFonts w:ascii="標楷體" w:hAnsi="標楷體"/>
              </w:rPr>
              <w:pPrChange w:id="1682" w:author="阿毛" w:date="2021-06-02T14:38:00Z">
                <w:pPr/>
              </w:pPrChange>
            </w:pPr>
            <w:del w:id="168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684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685" w:author="阿毛" w:date="2021-05-21T17:49:00Z"/>
                <w:rFonts w:ascii="標楷體" w:hAnsi="標楷體"/>
              </w:rPr>
              <w:pPrChange w:id="1686" w:author="阿毛" w:date="2021-06-02T14:38:00Z">
                <w:pPr/>
              </w:pPrChange>
            </w:pPr>
            <w:del w:id="1687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688" w:author="阿毛" w:date="2021-05-21T17:49:00Z"/>
                <w:rFonts w:ascii="標楷體" w:hAnsi="標楷體"/>
              </w:rPr>
              <w:pPrChange w:id="1689" w:author="阿毛" w:date="2021-06-02T14:38:00Z">
                <w:pPr/>
              </w:pPrChange>
            </w:pPr>
            <w:del w:id="1690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691" w:author="阿毛" w:date="2021-05-21T17:49:00Z"/>
                <w:rFonts w:ascii="標楷體" w:hAnsi="標楷體"/>
              </w:rPr>
              <w:pPrChange w:id="1692" w:author="阿毛" w:date="2021-06-02T14:38:00Z">
                <w:pPr/>
              </w:pPrChange>
            </w:pPr>
            <w:del w:id="1693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694" w:author="阿毛" w:date="2021-05-21T17:49:00Z"/>
                <w:rFonts w:ascii="標楷體" w:hAnsi="標楷體"/>
              </w:rPr>
              <w:pPrChange w:id="1695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696" w:author="阿毛" w:date="2021-05-21T17:49:00Z"/>
                <w:rFonts w:ascii="標楷體" w:hAnsi="標楷體"/>
              </w:rPr>
              <w:pPrChange w:id="1697" w:author="阿毛" w:date="2021-06-02T14:38:00Z">
                <w:pPr/>
              </w:pPrChange>
            </w:pPr>
            <w:del w:id="169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699" w:author="阿毛" w:date="2021-05-21T17:49:00Z"/>
                <w:rFonts w:ascii="標楷體" w:hAnsi="標楷體"/>
              </w:rPr>
              <w:pPrChange w:id="1700" w:author="阿毛" w:date="2021-06-02T14:38:00Z">
                <w:pPr/>
              </w:pPrChange>
            </w:pPr>
            <w:del w:id="1701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702" w:author="阿毛" w:date="2021-05-21T17:49:00Z"/>
                <w:rFonts w:ascii="標楷體" w:hAnsi="標楷體"/>
              </w:rPr>
              <w:pPrChange w:id="1703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704" w:author="阿毛" w:date="2021-05-21T17:49:00Z"/>
                <w:rFonts w:ascii="標楷體" w:hAnsi="標楷體"/>
              </w:rPr>
              <w:pPrChange w:id="1705" w:author="阿毛" w:date="2021-06-02T14:38:00Z">
                <w:pPr/>
              </w:pPrChange>
            </w:pPr>
            <w:del w:id="1706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707" w:author="阿毛" w:date="2021-05-21T17:49:00Z"/>
                <w:rFonts w:ascii="標楷體" w:hAnsi="標楷體"/>
              </w:rPr>
              <w:pPrChange w:id="1708" w:author="阿毛" w:date="2021-06-02T14:38:00Z">
                <w:pPr/>
              </w:pPrChange>
            </w:pPr>
            <w:del w:id="1709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710" w:author="阿毛" w:date="2021-05-21T17:49:00Z"/>
                <w:rFonts w:ascii="標楷體" w:hAnsi="標楷體"/>
              </w:rPr>
              <w:pPrChange w:id="1711" w:author="阿毛" w:date="2021-06-02T14:38:00Z">
                <w:pPr/>
              </w:pPrChange>
            </w:pPr>
            <w:del w:id="1712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713" w:author="阿毛" w:date="2021-05-21T17:49:00Z"/>
                <w:rFonts w:ascii="標楷體" w:hAnsi="標楷體"/>
              </w:rPr>
              <w:pPrChange w:id="1714" w:author="阿毛" w:date="2021-06-02T14:38:00Z">
                <w:pPr/>
              </w:pPrChange>
            </w:pPr>
            <w:del w:id="1715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716" w:author="阿毛" w:date="2021-05-21T17:49:00Z"/>
        </w:rPr>
        <w:pPrChange w:id="1717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718" w:author="阿毛" w:date="2021-05-21T17:49:00Z"/>
          <w:rFonts w:ascii="標楷體" w:hAnsi="標楷體"/>
        </w:rPr>
        <w:pPrChange w:id="1719" w:author="阿毛" w:date="2021-06-02T14:38:00Z">
          <w:pPr>
            <w:pStyle w:val="42"/>
            <w:spacing w:after="72"/>
            <w:ind w:leftChars="0" w:left="0"/>
          </w:pPr>
        </w:pPrChange>
      </w:pPr>
      <w:del w:id="172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721" w:author="阿毛" w:date="2021-05-21T17:49:00Z"/>
          <w:rFonts w:ascii="標楷體" w:hAnsi="標楷體"/>
        </w:rPr>
        <w:pPrChange w:id="1722" w:author="阿毛" w:date="2021-06-02T14:38:00Z">
          <w:pPr>
            <w:pStyle w:val="42"/>
            <w:spacing w:after="72"/>
            <w:ind w:leftChars="0" w:left="0"/>
          </w:pPr>
        </w:pPrChange>
      </w:pPr>
      <w:del w:id="1723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724" w:author="阿毛" w:date="2021-05-21T17:49:00Z"/>
        </w:rPr>
        <w:pPrChange w:id="1725" w:author="阿毛" w:date="2021-06-02T14:38:00Z">
          <w:pPr>
            <w:pStyle w:val="42"/>
            <w:spacing w:after="72"/>
            <w:ind w:leftChars="0" w:left="0"/>
          </w:pPr>
        </w:pPrChange>
      </w:pPr>
      <w:del w:id="1726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727" w:author="阿毛" w:date="2021-05-21T17:49:00Z"/>
        </w:rPr>
        <w:pPrChange w:id="1728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729" w:author="阿毛" w:date="2021-05-21T17:49:00Z"/>
          <w:rFonts w:ascii="標楷體" w:hAnsi="標楷體"/>
        </w:rPr>
        <w:pPrChange w:id="173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731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732" w:author="阿毛" w:date="2021-05-21T17:49:00Z"/>
        </w:rPr>
        <w:pPrChange w:id="1733" w:author="阿毛" w:date="2021-06-02T14:38:00Z">
          <w:pPr>
            <w:pStyle w:val="a"/>
          </w:pPr>
        </w:pPrChange>
      </w:pPr>
      <w:del w:id="1734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7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736" w:author="阿毛" w:date="2021-05-21T17:49:00Z"/>
                <w:rFonts w:ascii="標楷體" w:hAnsi="標楷體"/>
              </w:rPr>
              <w:pPrChange w:id="1737" w:author="阿毛" w:date="2021-06-02T14:38:00Z">
                <w:pPr/>
              </w:pPrChange>
            </w:pPr>
            <w:del w:id="173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739" w:author="阿毛" w:date="2021-05-21T17:49:00Z"/>
                <w:rFonts w:ascii="標楷體" w:hAnsi="標楷體"/>
              </w:rPr>
              <w:pPrChange w:id="1740" w:author="阿毛" w:date="2021-06-02T14:38:00Z">
                <w:pPr/>
              </w:pPrChange>
            </w:pPr>
            <w:del w:id="1741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7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743" w:author="阿毛" w:date="2021-05-21T17:49:00Z"/>
                <w:rFonts w:ascii="標楷體" w:hAnsi="標楷體"/>
              </w:rPr>
              <w:pPrChange w:id="1744" w:author="阿毛" w:date="2021-06-02T14:38:00Z">
                <w:pPr/>
              </w:pPrChange>
            </w:pPr>
            <w:del w:id="1745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746" w:author="阿毛" w:date="2021-05-21T17:49:00Z"/>
                <w:rFonts w:ascii="標楷體" w:hAnsi="標楷體"/>
              </w:rPr>
              <w:pPrChange w:id="1747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7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749" w:author="阿毛" w:date="2021-05-21T17:49:00Z"/>
                <w:rFonts w:ascii="標楷體" w:hAnsi="標楷體"/>
              </w:rPr>
              <w:pPrChange w:id="1750" w:author="阿毛" w:date="2021-06-02T14:38:00Z">
                <w:pPr/>
              </w:pPrChange>
            </w:pPr>
            <w:del w:id="175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752" w:author="阿毛" w:date="2021-05-21T17:49:00Z"/>
                <w:rFonts w:ascii="標楷體" w:hAnsi="標楷體"/>
              </w:rPr>
              <w:pPrChange w:id="1753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7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755" w:author="阿毛" w:date="2021-05-21T17:49:00Z"/>
                <w:rFonts w:ascii="標楷體" w:hAnsi="標楷體"/>
              </w:rPr>
              <w:pPrChange w:id="1756" w:author="阿毛" w:date="2021-06-02T14:38:00Z">
                <w:pPr/>
              </w:pPrChange>
            </w:pPr>
            <w:del w:id="1757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758" w:author="阿毛" w:date="2021-05-21T17:49:00Z"/>
                <w:rFonts w:ascii="標楷體" w:hAnsi="標楷體"/>
              </w:rPr>
              <w:pPrChange w:id="1759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76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761" w:author="阿毛" w:date="2021-05-21T17:49:00Z"/>
                <w:rFonts w:ascii="標楷體" w:hAnsi="標楷體"/>
              </w:rPr>
              <w:pPrChange w:id="1762" w:author="阿毛" w:date="2021-06-02T14:38:00Z">
                <w:pPr/>
              </w:pPrChange>
            </w:pPr>
            <w:del w:id="1763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1764" w:author="阿毛" w:date="2021-05-21T17:49:00Z"/>
                <w:rFonts w:ascii="標楷體" w:hAnsi="標楷體"/>
              </w:rPr>
              <w:pPrChange w:id="1765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176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1767" w:author="阿毛" w:date="2021-05-21T17:49:00Z"/>
                <w:rFonts w:ascii="標楷體" w:hAnsi="標楷體"/>
              </w:rPr>
              <w:pPrChange w:id="1768" w:author="阿毛" w:date="2021-06-02T14:38:00Z">
                <w:pPr/>
              </w:pPrChange>
            </w:pPr>
            <w:del w:id="176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1770" w:author="阿毛" w:date="2021-05-21T17:49:00Z"/>
                <w:rFonts w:ascii="標楷體" w:hAnsi="標楷體"/>
              </w:rPr>
              <w:pPrChange w:id="1771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17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1773" w:author="阿毛" w:date="2021-05-21T17:49:00Z"/>
                <w:rFonts w:ascii="標楷體" w:hAnsi="標楷體"/>
              </w:rPr>
              <w:pPrChange w:id="1774" w:author="阿毛" w:date="2021-06-02T14:38:00Z">
                <w:pPr/>
              </w:pPrChange>
            </w:pPr>
            <w:del w:id="1775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1776" w:author="阿毛" w:date="2021-05-21T17:49:00Z"/>
                <w:rFonts w:ascii="標楷體" w:hAnsi="標楷體"/>
              </w:rPr>
              <w:pPrChange w:id="1777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17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1779" w:author="阿毛" w:date="2021-05-21T17:49:00Z"/>
                <w:rFonts w:ascii="標楷體" w:hAnsi="標楷體"/>
              </w:rPr>
              <w:pPrChange w:id="1780" w:author="阿毛" w:date="2021-06-02T14:38:00Z">
                <w:pPr/>
              </w:pPrChange>
            </w:pPr>
            <w:del w:id="178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1782" w:author="阿毛" w:date="2021-05-21T17:49:00Z"/>
                <w:rFonts w:ascii="標楷體" w:hAnsi="標楷體"/>
              </w:rPr>
              <w:pPrChange w:id="1783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1784" w:author="阿毛" w:date="2021-05-21T17:49:00Z"/>
          <w:rFonts w:ascii="標楷體" w:hAnsi="標楷體"/>
        </w:rPr>
        <w:pPrChange w:id="1785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1786" w:author="阿毛" w:date="2021-05-21T17:49:00Z"/>
          <w:rFonts w:ascii="標楷體" w:hAnsi="標楷體"/>
        </w:rPr>
        <w:pPrChange w:id="1787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1788" w:author="阿毛" w:date="2021-05-21T17:49:00Z"/>
          <w:rFonts w:ascii="標楷體" w:hAnsi="標楷體"/>
        </w:rPr>
        <w:pPrChange w:id="1789" w:author="阿毛" w:date="2021-06-02T14:38:00Z">
          <w:pPr>
            <w:widowControl/>
          </w:pPr>
        </w:pPrChange>
      </w:pPr>
      <w:del w:id="179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1791" w:author="阿毛" w:date="2021-05-21T17:49:00Z"/>
          <w:rFonts w:ascii="標楷體" w:hAnsi="標楷體"/>
        </w:rPr>
        <w:pPrChange w:id="1792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1793" w:author="阿毛" w:date="2021-05-21T17:49:00Z"/>
        </w:rPr>
        <w:pPrChange w:id="1794" w:author="阿毛" w:date="2021-06-02T14:38:00Z">
          <w:pPr>
            <w:pStyle w:val="a"/>
          </w:pPr>
        </w:pPrChange>
      </w:pPr>
      <w:del w:id="1795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1796" w:author="阿毛" w:date="2021-05-21T17:49:00Z"/>
          <w:rFonts w:ascii="標楷體" w:hAnsi="標楷體"/>
        </w:rPr>
      </w:pPr>
      <w:del w:id="1797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1798" w:author="阿毛" w:date="2021-05-21T17:49:00Z"/>
          <w:rFonts w:ascii="標楷體" w:hAnsi="標楷體"/>
        </w:rPr>
        <w:pPrChange w:id="1799" w:author="阿毛" w:date="2021-06-02T14:38:00Z">
          <w:pPr/>
        </w:pPrChange>
      </w:pPr>
      <w:del w:id="1800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1801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1802" w:author="阿毛" w:date="2021-05-21T17:49:00Z"/>
        </w:rPr>
        <w:pPrChange w:id="1803" w:author="阿毛" w:date="2021-06-02T14:38:00Z">
          <w:pPr>
            <w:pStyle w:val="a"/>
          </w:pPr>
        </w:pPrChange>
      </w:pPr>
      <w:del w:id="1804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1805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1806" w:author="阿毛" w:date="2021-05-21T17:49:00Z"/>
                <w:rFonts w:ascii="標楷體" w:hAnsi="標楷體"/>
              </w:rPr>
              <w:pPrChange w:id="1807" w:author="阿毛" w:date="2021-06-02T14:38:00Z">
                <w:pPr/>
              </w:pPrChange>
            </w:pPr>
            <w:del w:id="1808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1809" w:author="阿毛" w:date="2021-05-21T17:49:00Z"/>
                <w:rFonts w:ascii="標楷體" w:hAnsi="標楷體"/>
              </w:rPr>
              <w:pPrChange w:id="1810" w:author="阿毛" w:date="2021-06-02T14:38:00Z">
                <w:pPr/>
              </w:pPrChange>
            </w:pPr>
            <w:del w:id="1811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1812" w:author="阿毛" w:date="2021-05-21T17:49:00Z"/>
                <w:rFonts w:ascii="標楷體" w:hAnsi="標楷體"/>
              </w:rPr>
              <w:pPrChange w:id="1813" w:author="阿毛" w:date="2021-06-02T14:38:00Z">
                <w:pPr>
                  <w:jc w:val="center"/>
                </w:pPr>
              </w:pPrChange>
            </w:pPr>
            <w:del w:id="1814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1815" w:author="阿毛" w:date="2021-05-21T17:49:00Z"/>
                <w:rFonts w:ascii="標楷體" w:hAnsi="標楷體"/>
              </w:rPr>
              <w:pPrChange w:id="1816" w:author="阿毛" w:date="2021-06-02T14:38:00Z">
                <w:pPr/>
              </w:pPrChange>
            </w:pPr>
            <w:del w:id="1817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1818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1819" w:author="阿毛" w:date="2021-05-21T17:49:00Z"/>
                <w:rFonts w:ascii="標楷體" w:hAnsi="標楷體"/>
              </w:rPr>
              <w:pPrChange w:id="1820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1821" w:author="阿毛" w:date="2021-05-21T17:49:00Z"/>
                <w:rFonts w:ascii="標楷體" w:hAnsi="標楷體"/>
              </w:rPr>
              <w:pPrChange w:id="1822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1823" w:author="阿毛" w:date="2021-05-21T17:49:00Z"/>
                <w:rFonts w:ascii="標楷體" w:hAnsi="標楷體"/>
              </w:rPr>
              <w:pPrChange w:id="1824" w:author="阿毛" w:date="2021-06-02T14:38:00Z">
                <w:pPr/>
              </w:pPrChange>
            </w:pPr>
            <w:del w:id="182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1826" w:author="阿毛" w:date="2021-05-21T17:49:00Z"/>
                <w:rFonts w:ascii="標楷體" w:hAnsi="標楷體"/>
              </w:rPr>
              <w:pPrChange w:id="1827" w:author="阿毛" w:date="2021-06-02T14:38:00Z">
                <w:pPr/>
              </w:pPrChange>
            </w:pPr>
            <w:del w:id="1828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1829" w:author="阿毛" w:date="2021-05-21T17:49:00Z"/>
                <w:rFonts w:ascii="標楷體" w:hAnsi="標楷體"/>
              </w:rPr>
              <w:pPrChange w:id="1830" w:author="阿毛" w:date="2021-06-02T14:38:00Z">
                <w:pPr/>
              </w:pPrChange>
            </w:pPr>
            <w:del w:id="1831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1832" w:author="阿毛" w:date="2021-05-21T17:49:00Z"/>
                <w:rFonts w:ascii="標楷體" w:hAnsi="標楷體"/>
              </w:rPr>
              <w:pPrChange w:id="1833" w:author="阿毛" w:date="2021-06-02T14:38:00Z">
                <w:pPr/>
              </w:pPrChange>
            </w:pPr>
            <w:del w:id="1834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1835" w:author="阿毛" w:date="2021-05-21T17:49:00Z"/>
                <w:rFonts w:ascii="標楷體" w:hAnsi="標楷體"/>
              </w:rPr>
              <w:pPrChange w:id="1836" w:author="阿毛" w:date="2021-06-02T14:38:00Z">
                <w:pPr/>
              </w:pPrChange>
            </w:pPr>
            <w:del w:id="1837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1838" w:author="阿毛" w:date="2021-05-21T17:49:00Z"/>
                <w:rFonts w:ascii="標楷體" w:hAnsi="標楷體"/>
              </w:rPr>
              <w:pPrChange w:id="1839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1840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1841" w:author="阿毛" w:date="2021-05-21T17:49:00Z"/>
                <w:rFonts w:ascii="標楷體" w:hAnsi="標楷體"/>
              </w:rPr>
              <w:pPrChange w:id="1842" w:author="阿毛" w:date="2021-06-02T14:38:00Z">
                <w:pPr/>
              </w:pPrChange>
            </w:pPr>
            <w:del w:id="1843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1844" w:author="阿毛" w:date="2021-05-21T17:49:00Z"/>
                <w:rFonts w:ascii="標楷體" w:hAnsi="標楷體"/>
              </w:rPr>
              <w:pPrChange w:id="1845" w:author="阿毛" w:date="2021-06-02T14:38:00Z">
                <w:pPr/>
              </w:pPrChange>
            </w:pPr>
            <w:del w:id="1846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1847" w:author="阿毛" w:date="2021-05-21T17:49:00Z"/>
                <w:rFonts w:ascii="標楷體" w:hAnsi="標楷體"/>
                <w:lang w:eastAsia="zh-HK"/>
              </w:rPr>
              <w:pPrChange w:id="1848" w:author="阿毛" w:date="2021-06-02T14:38:00Z">
                <w:pPr/>
              </w:pPrChange>
            </w:pPr>
            <w:del w:id="1849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1850" w:author="阿毛" w:date="2021-05-21T17:49:00Z"/>
                <w:rFonts w:ascii="標楷體" w:hAnsi="標楷體"/>
              </w:rPr>
              <w:pPrChange w:id="1851" w:author="阿毛" w:date="2021-06-02T14:38:00Z">
                <w:pPr/>
              </w:pPrChange>
            </w:pPr>
            <w:del w:id="1852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1853" w:author="阿毛" w:date="2021-05-21T17:49:00Z"/>
                <w:rFonts w:ascii="標楷體" w:hAnsi="標楷體"/>
              </w:rPr>
              <w:pPrChange w:id="185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1855" w:author="阿毛" w:date="2021-05-21T17:49:00Z"/>
                <w:rFonts w:ascii="標楷體" w:hAnsi="標楷體"/>
              </w:rPr>
              <w:pPrChange w:id="1856" w:author="阿毛" w:date="2021-06-02T14:38:00Z">
                <w:pPr/>
              </w:pPrChange>
            </w:pPr>
            <w:del w:id="1857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1858" w:author="阿毛" w:date="2021-05-21T17:49:00Z"/>
                <w:rFonts w:ascii="標楷體" w:hAnsi="標楷體"/>
              </w:rPr>
              <w:pPrChange w:id="1859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1860" w:author="阿毛" w:date="2021-05-21T17:49:00Z"/>
                <w:rFonts w:ascii="標楷體" w:hAnsi="標楷體"/>
              </w:rPr>
              <w:pPrChange w:id="1861" w:author="阿毛" w:date="2021-06-02T14:38:00Z">
                <w:pPr/>
              </w:pPrChange>
            </w:pPr>
            <w:del w:id="1862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1863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1864" w:author="阿毛" w:date="2021-05-21T17:49:00Z"/>
                <w:rFonts w:ascii="標楷體" w:hAnsi="標楷體"/>
              </w:rPr>
              <w:pPrChange w:id="1865" w:author="阿毛" w:date="2021-06-02T14:38:00Z">
                <w:pPr/>
              </w:pPrChange>
            </w:pPr>
            <w:del w:id="1866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1867" w:author="阿毛" w:date="2021-05-21T17:49:00Z"/>
                <w:rFonts w:ascii="標楷體" w:hAnsi="標楷體"/>
              </w:rPr>
              <w:pPrChange w:id="1868" w:author="阿毛" w:date="2021-06-02T14:38:00Z">
                <w:pPr/>
              </w:pPrChange>
            </w:pPr>
            <w:del w:id="1869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1870" w:author="阿毛" w:date="2021-05-21T17:49:00Z"/>
                <w:rFonts w:ascii="標楷體" w:hAnsi="標楷體"/>
              </w:rPr>
              <w:pPrChange w:id="1871" w:author="阿毛" w:date="2021-06-02T14:38:00Z">
                <w:pPr/>
              </w:pPrChange>
            </w:pPr>
            <w:del w:id="1872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1873" w:author="阿毛" w:date="2021-05-21T17:49:00Z"/>
                <w:rFonts w:ascii="標楷體" w:hAnsi="標楷體"/>
              </w:rPr>
              <w:pPrChange w:id="187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1875" w:author="阿毛" w:date="2021-05-21T17:49:00Z"/>
                <w:rFonts w:ascii="標楷體" w:hAnsi="標楷體"/>
              </w:rPr>
              <w:pPrChange w:id="187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1877" w:author="阿毛" w:date="2021-05-21T17:49:00Z"/>
                <w:rFonts w:ascii="標楷體" w:hAnsi="標楷體"/>
              </w:rPr>
              <w:pPrChange w:id="1878" w:author="阿毛" w:date="2021-06-02T14:38:00Z">
                <w:pPr/>
              </w:pPrChange>
            </w:pPr>
            <w:del w:id="1879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1880" w:author="阿毛" w:date="2021-05-21T17:49:00Z"/>
                <w:rFonts w:ascii="標楷體" w:hAnsi="標楷體"/>
              </w:rPr>
              <w:pPrChange w:id="1881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1882" w:author="阿毛" w:date="2021-05-21T17:49:00Z"/>
                <w:rFonts w:ascii="標楷體" w:hAnsi="標楷體"/>
              </w:rPr>
              <w:pPrChange w:id="1883" w:author="阿毛" w:date="2021-06-02T14:38:00Z">
                <w:pPr/>
              </w:pPrChange>
            </w:pPr>
            <w:del w:id="1884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1885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1886" w:author="阿毛" w:date="2021-05-21T17:49:00Z"/>
                <w:rFonts w:ascii="標楷體" w:hAnsi="標楷體"/>
              </w:rPr>
              <w:pPrChange w:id="1887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1888" w:author="阿毛" w:date="2021-05-21T17:49:00Z"/>
                <w:rFonts w:ascii="標楷體" w:hAnsi="標楷體"/>
              </w:rPr>
              <w:pPrChange w:id="1889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1890" w:author="阿毛" w:date="2021-05-21T17:49:00Z"/>
                <w:rFonts w:ascii="標楷體" w:hAnsi="標楷體"/>
              </w:rPr>
              <w:pPrChange w:id="1891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1892" w:author="阿毛" w:date="2021-05-21T17:49:00Z"/>
                <w:rFonts w:ascii="標楷體" w:hAnsi="標楷體"/>
              </w:rPr>
              <w:pPrChange w:id="1893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1894" w:author="阿毛" w:date="2021-05-21T17:49:00Z"/>
                <w:rFonts w:ascii="標楷體" w:hAnsi="標楷體"/>
              </w:rPr>
              <w:pPrChange w:id="189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1896" w:author="阿毛" w:date="2021-05-21T17:49:00Z"/>
                <w:rFonts w:ascii="標楷體" w:hAnsi="標楷體"/>
              </w:rPr>
              <w:pPrChange w:id="189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1898" w:author="阿毛" w:date="2021-05-21T17:49:00Z"/>
                <w:rFonts w:ascii="標楷體" w:hAnsi="標楷體"/>
              </w:rPr>
              <w:pPrChange w:id="1899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1900" w:author="阿毛" w:date="2021-05-21T17:49:00Z"/>
                <w:rFonts w:ascii="標楷體" w:hAnsi="標楷體"/>
              </w:rPr>
              <w:pPrChange w:id="1901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1902" w:author="阿毛" w:date="2021-05-21T17:49:00Z"/>
          <w:rFonts w:ascii="標楷體" w:hAnsi="標楷體"/>
        </w:rPr>
        <w:pPrChange w:id="1903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1904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1905" w:author="阿毛" w:date="2021-05-21T17:49:00Z"/>
          <w:rFonts w:ascii="標楷體" w:hAnsi="標楷體"/>
        </w:rPr>
        <w:pPrChange w:id="1906" w:author="阿毛" w:date="2021-06-02T14:38:00Z">
          <w:pPr>
            <w:pStyle w:val="42"/>
            <w:spacing w:after="72"/>
            <w:ind w:leftChars="0" w:left="0"/>
          </w:pPr>
        </w:pPrChange>
      </w:pPr>
      <w:del w:id="190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1908" w:author="阿毛" w:date="2021-05-21T17:49:00Z"/>
          <w:rFonts w:ascii="標楷體" w:hAnsi="標楷體"/>
        </w:rPr>
        <w:pPrChange w:id="1909" w:author="阿毛" w:date="2021-06-02T14:38:00Z">
          <w:pPr>
            <w:pStyle w:val="42"/>
            <w:spacing w:after="72"/>
            <w:ind w:leftChars="0" w:left="0"/>
          </w:pPr>
        </w:pPrChange>
      </w:pPr>
      <w:del w:id="1910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2" type="#_x0000_t75" style="width:69pt;height:42pt" o:ole="">
              <v:imagedata r:id="rId41" o:title=""/>
            </v:shape>
            <o:OLEObject Type="Embed" ProgID="Acrobat.Document.DC" ShapeID="_x0000_i1032" DrawAspect="Icon" ObjectID="_1701010400" r:id="rId42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1911" w:author="阿毛" w:date="2021-05-21T17:49:00Z"/>
        </w:rPr>
        <w:pPrChange w:id="1912" w:author="阿毛" w:date="2021-06-02T14:38:00Z">
          <w:pPr/>
        </w:pPrChange>
      </w:pPr>
      <w:del w:id="1913" w:author="阿毛" w:date="2021-05-21T17:49:00Z">
        <w:r w:rsidDel="007154E3"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1914" w:author="阿毛" w:date="2021-05-21T17:49:00Z"/>
        </w:rPr>
        <w:pPrChange w:id="1915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1916" w:author="阿毛" w:date="2021-05-21T17:49:00Z"/>
          <w:rFonts w:ascii="標楷體" w:hAnsi="標楷體"/>
        </w:rPr>
        <w:pPrChange w:id="191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918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1919" w:author="阿毛" w:date="2021-05-21T17:49:00Z"/>
        </w:rPr>
        <w:pPrChange w:id="1920" w:author="阿毛" w:date="2021-06-02T14:38:00Z">
          <w:pPr>
            <w:pStyle w:val="a"/>
          </w:pPr>
        </w:pPrChange>
      </w:pPr>
      <w:del w:id="1921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19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1923" w:author="阿毛" w:date="2021-05-21T17:49:00Z"/>
                <w:rFonts w:ascii="標楷體" w:hAnsi="標楷體"/>
              </w:rPr>
              <w:pPrChange w:id="1924" w:author="阿毛" w:date="2021-06-02T14:38:00Z">
                <w:pPr/>
              </w:pPrChange>
            </w:pPr>
            <w:del w:id="192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1926" w:author="阿毛" w:date="2021-05-21T17:49:00Z"/>
                <w:rFonts w:ascii="標楷體" w:hAnsi="標楷體"/>
              </w:rPr>
              <w:pPrChange w:id="1927" w:author="阿毛" w:date="2021-06-02T14:38:00Z">
                <w:pPr/>
              </w:pPrChange>
            </w:pPr>
            <w:del w:id="1928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19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1930" w:author="阿毛" w:date="2021-05-21T17:49:00Z"/>
                <w:rFonts w:ascii="標楷體" w:hAnsi="標楷體"/>
              </w:rPr>
              <w:pPrChange w:id="1931" w:author="阿毛" w:date="2021-06-02T14:38:00Z">
                <w:pPr/>
              </w:pPrChange>
            </w:pPr>
            <w:del w:id="1932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1933" w:author="阿毛" w:date="2021-05-21T17:49:00Z"/>
                <w:rFonts w:ascii="標楷體" w:hAnsi="標楷體"/>
              </w:rPr>
              <w:pPrChange w:id="1934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19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1936" w:author="阿毛" w:date="2021-05-21T17:49:00Z"/>
                <w:rFonts w:ascii="標楷體" w:hAnsi="標楷體"/>
              </w:rPr>
              <w:pPrChange w:id="1937" w:author="阿毛" w:date="2021-06-02T14:38:00Z">
                <w:pPr/>
              </w:pPrChange>
            </w:pPr>
            <w:del w:id="193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1939" w:author="阿毛" w:date="2021-05-21T17:49:00Z"/>
                <w:rFonts w:ascii="標楷體" w:hAnsi="標楷體"/>
              </w:rPr>
              <w:pPrChange w:id="1940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19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1942" w:author="阿毛" w:date="2021-05-21T17:49:00Z"/>
                <w:rFonts w:ascii="標楷體" w:hAnsi="標楷體"/>
              </w:rPr>
              <w:pPrChange w:id="1943" w:author="阿毛" w:date="2021-06-02T14:38:00Z">
                <w:pPr/>
              </w:pPrChange>
            </w:pPr>
            <w:del w:id="1944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1945" w:author="阿毛" w:date="2021-05-21T17:49:00Z"/>
                <w:rFonts w:ascii="標楷體" w:hAnsi="標楷體"/>
              </w:rPr>
              <w:pPrChange w:id="1946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19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1948" w:author="阿毛" w:date="2021-05-21T17:49:00Z"/>
                <w:rFonts w:ascii="標楷體" w:hAnsi="標楷體"/>
              </w:rPr>
              <w:pPrChange w:id="1949" w:author="阿毛" w:date="2021-06-02T14:38:00Z">
                <w:pPr/>
              </w:pPrChange>
            </w:pPr>
            <w:del w:id="1950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1951" w:author="阿毛" w:date="2021-05-21T17:49:00Z"/>
                <w:rFonts w:ascii="標楷體" w:hAnsi="標楷體"/>
              </w:rPr>
              <w:pPrChange w:id="1952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19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1954" w:author="阿毛" w:date="2021-05-21T17:49:00Z"/>
                <w:rFonts w:ascii="標楷體" w:hAnsi="標楷體"/>
              </w:rPr>
              <w:pPrChange w:id="1955" w:author="阿毛" w:date="2021-06-02T14:38:00Z">
                <w:pPr/>
              </w:pPrChange>
            </w:pPr>
            <w:del w:id="195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1957" w:author="阿毛" w:date="2021-05-21T17:49:00Z"/>
                <w:rFonts w:ascii="標楷體" w:hAnsi="標楷體"/>
              </w:rPr>
              <w:pPrChange w:id="1958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195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1960" w:author="阿毛" w:date="2021-05-21T17:49:00Z"/>
                <w:rFonts w:ascii="標楷體" w:hAnsi="標楷體"/>
              </w:rPr>
              <w:pPrChange w:id="1961" w:author="阿毛" w:date="2021-06-02T14:38:00Z">
                <w:pPr/>
              </w:pPrChange>
            </w:pPr>
            <w:del w:id="1962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1963" w:author="阿毛" w:date="2021-05-21T17:49:00Z"/>
                <w:rFonts w:ascii="標楷體" w:hAnsi="標楷體"/>
              </w:rPr>
              <w:pPrChange w:id="1964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19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1966" w:author="阿毛" w:date="2021-05-21T17:49:00Z"/>
                <w:rFonts w:ascii="標楷體" w:hAnsi="標楷體"/>
              </w:rPr>
              <w:pPrChange w:id="1967" w:author="阿毛" w:date="2021-06-02T14:38:00Z">
                <w:pPr/>
              </w:pPrChange>
            </w:pPr>
            <w:del w:id="196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1969" w:author="阿毛" w:date="2021-05-21T17:49:00Z"/>
                <w:rFonts w:ascii="標楷體" w:hAnsi="標楷體"/>
              </w:rPr>
              <w:pPrChange w:id="1970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1971" w:author="阿毛" w:date="2021-05-21T17:49:00Z"/>
          <w:rFonts w:ascii="標楷體" w:hAnsi="標楷體"/>
        </w:rPr>
        <w:pPrChange w:id="1972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1973" w:author="阿毛" w:date="2021-05-21T17:49:00Z"/>
          <w:rFonts w:ascii="標楷體" w:hAnsi="標楷體"/>
        </w:rPr>
        <w:pPrChange w:id="1974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1975" w:author="阿毛" w:date="2021-05-21T17:49:00Z"/>
          <w:rFonts w:ascii="標楷體" w:hAnsi="標楷體"/>
        </w:rPr>
        <w:pPrChange w:id="1976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1977" w:author="阿毛" w:date="2021-05-21T17:49:00Z"/>
          <w:rFonts w:ascii="標楷體" w:hAnsi="標楷體"/>
        </w:rPr>
        <w:pPrChange w:id="1978" w:author="阿毛" w:date="2021-06-02T14:38:00Z">
          <w:pPr>
            <w:widowControl/>
          </w:pPr>
        </w:pPrChange>
      </w:pPr>
      <w:del w:id="197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1980" w:author="阿毛" w:date="2021-05-21T17:49:00Z"/>
          <w:rFonts w:ascii="標楷體" w:hAnsi="標楷體"/>
        </w:rPr>
        <w:pPrChange w:id="1981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1982" w:author="阿毛" w:date="2021-05-21T17:49:00Z"/>
        </w:rPr>
        <w:pPrChange w:id="1983" w:author="阿毛" w:date="2021-06-02T14:38:00Z">
          <w:pPr>
            <w:pStyle w:val="a"/>
          </w:pPr>
        </w:pPrChange>
      </w:pPr>
      <w:del w:id="1984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1985" w:author="阿毛" w:date="2021-05-21T17:49:00Z"/>
          <w:rFonts w:ascii="標楷體" w:hAnsi="標楷體"/>
        </w:rPr>
      </w:pPr>
      <w:del w:id="1986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1987" w:author="阿毛" w:date="2021-05-21T17:49:00Z"/>
          <w:rFonts w:ascii="標楷體" w:hAnsi="標楷體"/>
        </w:rPr>
        <w:pPrChange w:id="1988" w:author="阿毛" w:date="2021-06-02T14:38:00Z">
          <w:pPr/>
        </w:pPrChange>
      </w:pPr>
      <w:del w:id="1989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3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1990" w:author="阿毛" w:date="2021-05-21T17:49:00Z"/>
          <w:rFonts w:ascii="標楷體" w:hAnsi="標楷體"/>
        </w:rPr>
        <w:pPrChange w:id="1991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1992" w:author="阿毛" w:date="2021-05-21T17:49:00Z"/>
        </w:rPr>
        <w:pPrChange w:id="1993" w:author="阿毛" w:date="2021-06-02T14:38:00Z">
          <w:pPr>
            <w:pStyle w:val="a"/>
          </w:pPr>
        </w:pPrChange>
      </w:pPr>
      <w:del w:id="1994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1995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1996" w:author="阿毛" w:date="2021-05-21T17:49:00Z"/>
                <w:rFonts w:ascii="標楷體" w:hAnsi="標楷體"/>
              </w:rPr>
              <w:pPrChange w:id="1997" w:author="阿毛" w:date="2021-06-02T14:38:00Z">
                <w:pPr/>
              </w:pPrChange>
            </w:pPr>
            <w:del w:id="1998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1999" w:author="阿毛" w:date="2021-05-21T17:49:00Z"/>
                <w:rFonts w:ascii="標楷體" w:hAnsi="標楷體"/>
              </w:rPr>
              <w:pPrChange w:id="2000" w:author="阿毛" w:date="2021-06-02T14:38:00Z">
                <w:pPr/>
              </w:pPrChange>
            </w:pPr>
            <w:del w:id="2001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2002" w:author="阿毛" w:date="2021-05-21T17:49:00Z"/>
                <w:rFonts w:ascii="標楷體" w:hAnsi="標楷體"/>
              </w:rPr>
              <w:pPrChange w:id="2003" w:author="阿毛" w:date="2021-06-02T14:38:00Z">
                <w:pPr>
                  <w:jc w:val="center"/>
                </w:pPr>
              </w:pPrChange>
            </w:pPr>
            <w:del w:id="2004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2005" w:author="阿毛" w:date="2021-05-21T17:49:00Z"/>
                <w:rFonts w:ascii="標楷體" w:hAnsi="標楷體"/>
              </w:rPr>
              <w:pPrChange w:id="2006" w:author="阿毛" w:date="2021-06-02T14:38:00Z">
                <w:pPr/>
              </w:pPrChange>
            </w:pPr>
            <w:del w:id="2007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2008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2009" w:author="阿毛" w:date="2021-05-21T17:49:00Z"/>
                <w:rFonts w:ascii="標楷體" w:hAnsi="標楷體"/>
              </w:rPr>
              <w:pPrChange w:id="2010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2011" w:author="阿毛" w:date="2021-05-21T17:49:00Z"/>
                <w:rFonts w:ascii="標楷體" w:hAnsi="標楷體"/>
              </w:rPr>
              <w:pPrChange w:id="2012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2013" w:author="阿毛" w:date="2021-05-21T17:49:00Z"/>
                <w:rFonts w:ascii="標楷體" w:hAnsi="標楷體"/>
              </w:rPr>
              <w:pPrChange w:id="2014" w:author="阿毛" w:date="2021-06-02T14:38:00Z">
                <w:pPr/>
              </w:pPrChange>
            </w:pPr>
            <w:del w:id="201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2016" w:author="阿毛" w:date="2021-05-21T17:49:00Z"/>
                <w:rFonts w:ascii="標楷體" w:hAnsi="標楷體"/>
              </w:rPr>
              <w:pPrChange w:id="2017" w:author="阿毛" w:date="2021-06-02T14:38:00Z">
                <w:pPr/>
              </w:pPrChange>
            </w:pPr>
            <w:del w:id="2018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2019" w:author="阿毛" w:date="2021-05-21T17:49:00Z"/>
                <w:rFonts w:ascii="標楷體" w:hAnsi="標楷體"/>
              </w:rPr>
              <w:pPrChange w:id="2020" w:author="阿毛" w:date="2021-06-02T14:38:00Z">
                <w:pPr/>
              </w:pPrChange>
            </w:pPr>
            <w:del w:id="2021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022" w:author="阿毛" w:date="2021-05-21T17:49:00Z"/>
                <w:rFonts w:ascii="標楷體" w:hAnsi="標楷體"/>
              </w:rPr>
              <w:pPrChange w:id="2023" w:author="阿毛" w:date="2021-06-02T14:38:00Z">
                <w:pPr/>
              </w:pPrChange>
            </w:pPr>
            <w:del w:id="2024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025" w:author="阿毛" w:date="2021-05-21T17:49:00Z"/>
                <w:rFonts w:ascii="標楷體" w:hAnsi="標楷體"/>
              </w:rPr>
              <w:pPrChange w:id="2026" w:author="阿毛" w:date="2021-06-02T14:38:00Z">
                <w:pPr/>
              </w:pPrChange>
            </w:pPr>
            <w:del w:id="2027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028" w:author="阿毛" w:date="2021-05-21T17:49:00Z"/>
                <w:rFonts w:ascii="標楷體" w:hAnsi="標楷體"/>
              </w:rPr>
              <w:pPrChange w:id="2029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030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031" w:author="阿毛" w:date="2021-05-21T17:49:00Z"/>
                <w:rFonts w:ascii="標楷體" w:hAnsi="標楷體"/>
              </w:rPr>
              <w:pPrChange w:id="2032" w:author="阿毛" w:date="2021-06-02T14:38:00Z">
                <w:pPr/>
              </w:pPrChange>
            </w:pPr>
            <w:del w:id="2033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034" w:author="阿毛" w:date="2021-05-21T17:49:00Z"/>
                <w:rFonts w:ascii="標楷體" w:hAnsi="標楷體"/>
              </w:rPr>
              <w:pPrChange w:id="2035" w:author="阿毛" w:date="2021-06-02T14:38:00Z">
                <w:pPr/>
              </w:pPrChange>
            </w:pPr>
            <w:del w:id="2036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037" w:author="阿毛" w:date="2021-05-21T17:49:00Z"/>
                <w:rFonts w:ascii="標楷體" w:hAnsi="標楷體"/>
                <w:lang w:eastAsia="zh-HK"/>
              </w:rPr>
              <w:pPrChange w:id="2038" w:author="阿毛" w:date="2021-06-02T14:38:00Z">
                <w:pPr/>
              </w:pPrChange>
            </w:pPr>
            <w:del w:id="2039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040" w:author="阿毛" w:date="2021-05-21T17:49:00Z"/>
                <w:rFonts w:ascii="標楷體" w:hAnsi="標楷體"/>
              </w:rPr>
              <w:pPrChange w:id="2041" w:author="阿毛" w:date="2021-06-02T14:38:00Z">
                <w:pPr/>
              </w:pPrChange>
            </w:pPr>
            <w:del w:id="204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043" w:author="阿毛" w:date="2021-05-21T17:49:00Z"/>
                <w:rFonts w:ascii="標楷體" w:hAnsi="標楷體"/>
              </w:rPr>
              <w:pPrChange w:id="2044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045" w:author="阿毛" w:date="2021-05-21T17:49:00Z"/>
                <w:rFonts w:ascii="標楷體" w:hAnsi="標楷體"/>
              </w:rPr>
              <w:pPrChange w:id="2046" w:author="阿毛" w:date="2021-06-02T14:38:00Z">
                <w:pPr/>
              </w:pPrChange>
            </w:pPr>
            <w:del w:id="2047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048" w:author="阿毛" w:date="2021-05-21T17:49:00Z"/>
                <w:rFonts w:ascii="標楷體" w:hAnsi="標楷體"/>
              </w:rPr>
              <w:pPrChange w:id="2049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050" w:author="阿毛" w:date="2021-05-21T17:49:00Z"/>
                <w:rFonts w:ascii="標楷體" w:hAnsi="標楷體"/>
              </w:rPr>
              <w:pPrChange w:id="2051" w:author="阿毛" w:date="2021-06-02T14:38:00Z">
                <w:pPr/>
              </w:pPrChange>
            </w:pPr>
            <w:del w:id="205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053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054" w:author="阿毛" w:date="2021-05-21T17:49:00Z"/>
                <w:rFonts w:ascii="標楷體" w:hAnsi="標楷體"/>
              </w:rPr>
              <w:pPrChange w:id="2055" w:author="阿毛" w:date="2021-06-02T14:38:00Z">
                <w:pPr/>
              </w:pPrChange>
            </w:pPr>
            <w:del w:id="2056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057" w:author="阿毛" w:date="2021-05-21T17:49:00Z"/>
                <w:rFonts w:ascii="標楷體" w:hAnsi="標楷體"/>
              </w:rPr>
              <w:pPrChange w:id="2058" w:author="阿毛" w:date="2021-06-02T14:38:00Z">
                <w:pPr/>
              </w:pPrChange>
            </w:pPr>
            <w:del w:id="2059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060" w:author="阿毛" w:date="2021-05-21T17:49:00Z"/>
                <w:rFonts w:ascii="標楷體" w:hAnsi="標楷體"/>
              </w:rPr>
              <w:pPrChange w:id="2061" w:author="阿毛" w:date="2021-06-02T14:38:00Z">
                <w:pPr/>
              </w:pPrChange>
            </w:pPr>
            <w:del w:id="2062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063" w:author="阿毛" w:date="2021-05-21T17:49:00Z"/>
                <w:rFonts w:ascii="標楷體" w:hAnsi="標楷體"/>
              </w:rPr>
              <w:pPrChange w:id="2064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065" w:author="阿毛" w:date="2021-05-21T17:49:00Z"/>
                <w:rFonts w:ascii="標楷體" w:hAnsi="標楷體"/>
              </w:rPr>
              <w:pPrChange w:id="206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067" w:author="阿毛" w:date="2021-05-21T17:49:00Z"/>
                <w:rFonts w:ascii="標楷體" w:hAnsi="標楷體"/>
              </w:rPr>
              <w:pPrChange w:id="2068" w:author="阿毛" w:date="2021-06-02T14:38:00Z">
                <w:pPr/>
              </w:pPrChange>
            </w:pPr>
            <w:del w:id="2069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070" w:author="阿毛" w:date="2021-05-21T17:49:00Z"/>
                <w:rFonts w:ascii="標楷體" w:hAnsi="標楷體"/>
              </w:rPr>
              <w:pPrChange w:id="2071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072" w:author="阿毛" w:date="2021-05-21T17:49:00Z"/>
                <w:rFonts w:ascii="標楷體" w:hAnsi="標楷體"/>
              </w:rPr>
              <w:pPrChange w:id="2073" w:author="阿毛" w:date="2021-06-02T14:38:00Z">
                <w:pPr/>
              </w:pPrChange>
            </w:pPr>
            <w:del w:id="2074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075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076" w:author="阿毛" w:date="2021-05-21T17:49:00Z"/>
                <w:rFonts w:ascii="標楷體" w:hAnsi="標楷體"/>
              </w:rPr>
              <w:pPrChange w:id="2077" w:author="阿毛" w:date="2021-06-02T14:38:00Z">
                <w:pPr/>
              </w:pPrChange>
            </w:pPr>
            <w:del w:id="2078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079" w:author="阿毛" w:date="2021-05-21T17:49:00Z"/>
                <w:rFonts w:ascii="標楷體" w:hAnsi="標楷體"/>
              </w:rPr>
              <w:pPrChange w:id="2080" w:author="阿毛" w:date="2021-06-02T14:38:00Z">
                <w:pPr/>
              </w:pPrChange>
            </w:pPr>
            <w:del w:id="2081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082" w:author="阿毛" w:date="2021-05-21T17:49:00Z"/>
                <w:rFonts w:ascii="標楷體" w:hAnsi="標楷體"/>
              </w:rPr>
              <w:pPrChange w:id="2083" w:author="阿毛" w:date="2021-06-02T14:38:00Z">
                <w:pPr/>
              </w:pPrChange>
            </w:pPr>
            <w:del w:id="2084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085" w:author="阿毛" w:date="2021-05-21T17:49:00Z"/>
                <w:rFonts w:ascii="標楷體" w:hAnsi="標楷體"/>
              </w:rPr>
              <w:pPrChange w:id="2086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087" w:author="阿毛" w:date="2021-05-21T17:49:00Z"/>
                <w:rFonts w:ascii="標楷體" w:hAnsi="標楷體"/>
              </w:rPr>
              <w:pPrChange w:id="2088" w:author="阿毛" w:date="2021-06-02T14:38:00Z">
                <w:pPr/>
              </w:pPrChange>
            </w:pPr>
            <w:del w:id="208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090" w:author="阿毛" w:date="2021-05-21T17:49:00Z"/>
                <w:rFonts w:ascii="標楷體" w:hAnsi="標楷體"/>
              </w:rPr>
              <w:pPrChange w:id="2091" w:author="阿毛" w:date="2021-06-02T14:38:00Z">
                <w:pPr/>
              </w:pPrChange>
            </w:pPr>
            <w:del w:id="2092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093" w:author="阿毛" w:date="2021-05-21T17:49:00Z"/>
                <w:rFonts w:ascii="標楷體" w:hAnsi="標楷體"/>
              </w:rPr>
              <w:pPrChange w:id="2094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095" w:author="阿毛" w:date="2021-05-21T17:49:00Z"/>
                <w:rFonts w:ascii="標楷體" w:hAnsi="標楷體"/>
              </w:rPr>
              <w:pPrChange w:id="2096" w:author="阿毛" w:date="2021-06-02T14:38:00Z">
                <w:pPr/>
              </w:pPrChange>
            </w:pPr>
            <w:del w:id="209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098" w:author="阿毛" w:date="2021-05-21T17:49:00Z"/>
                <w:rFonts w:ascii="標楷體" w:hAnsi="標楷體"/>
              </w:rPr>
              <w:pPrChange w:id="2099" w:author="阿毛" w:date="2021-06-02T14:38:00Z">
                <w:pPr/>
              </w:pPrChange>
            </w:pPr>
            <w:del w:id="2100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101" w:author="阿毛" w:date="2021-05-21T17:49:00Z"/>
                <w:rFonts w:ascii="標楷體" w:hAnsi="標楷體"/>
              </w:rPr>
              <w:pPrChange w:id="2102" w:author="阿毛" w:date="2021-06-02T14:38:00Z">
                <w:pPr/>
              </w:pPrChange>
            </w:pPr>
            <w:del w:id="2103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104" w:author="阿毛" w:date="2021-05-21T17:49:00Z"/>
                <w:rFonts w:ascii="標楷體" w:hAnsi="標楷體"/>
              </w:rPr>
              <w:pPrChange w:id="2105" w:author="阿毛" w:date="2021-06-02T14:38:00Z">
                <w:pPr/>
              </w:pPrChange>
            </w:pPr>
            <w:del w:id="2106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107" w:author="阿毛" w:date="2021-05-21T17:49:00Z"/>
        </w:rPr>
        <w:pPrChange w:id="2108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109" w:author="阿毛" w:date="2021-05-21T17:49:00Z"/>
          <w:rFonts w:ascii="標楷體" w:hAnsi="標楷體"/>
        </w:rPr>
        <w:pPrChange w:id="2110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111" w:author="阿毛" w:date="2021-05-21T17:49:00Z"/>
        </w:rPr>
        <w:pPrChange w:id="2112" w:author="阿毛" w:date="2021-06-02T14:38:00Z">
          <w:pPr/>
        </w:pPrChange>
      </w:pPr>
      <w:del w:id="211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114" w:author="阿毛" w:date="2021-05-21T17:49:00Z"/>
        </w:rPr>
        <w:pPrChange w:id="2115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116" w:author="阿毛" w:date="2021-05-21T17:49:00Z"/>
          <w:rFonts w:ascii="標楷體" w:hAnsi="標楷體"/>
        </w:rPr>
        <w:pPrChange w:id="2117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118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119" w:author="阿毛" w:date="2021-05-21T17:49:00Z"/>
        </w:rPr>
        <w:pPrChange w:id="2120" w:author="阿毛" w:date="2021-06-02T14:38:00Z">
          <w:pPr>
            <w:pStyle w:val="a"/>
          </w:pPr>
        </w:pPrChange>
      </w:pPr>
      <w:del w:id="2121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1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123" w:author="阿毛" w:date="2021-05-21T17:49:00Z"/>
                <w:rFonts w:ascii="標楷體" w:hAnsi="標楷體"/>
              </w:rPr>
              <w:pPrChange w:id="2124" w:author="阿毛" w:date="2021-06-02T14:38:00Z">
                <w:pPr/>
              </w:pPrChange>
            </w:pPr>
            <w:del w:id="212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126" w:author="阿毛" w:date="2021-05-21T17:49:00Z"/>
                <w:rFonts w:ascii="標楷體" w:hAnsi="標楷體"/>
              </w:rPr>
              <w:pPrChange w:id="2127" w:author="阿毛" w:date="2021-06-02T14:38:00Z">
                <w:pPr/>
              </w:pPrChange>
            </w:pPr>
            <w:del w:id="2128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129" w:author="阿毛" w:date="2021-05-21T17:49:00Z"/>
                <w:rFonts w:ascii="標楷體" w:hAnsi="標楷體"/>
              </w:rPr>
              <w:pPrChange w:id="2130" w:author="阿毛" w:date="2021-06-02T14:38:00Z">
                <w:pPr/>
              </w:pPrChange>
            </w:pPr>
            <w:del w:id="2131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132" w:author="阿毛" w:date="2021-05-21T17:49:00Z"/>
                <w:rFonts w:ascii="標楷體" w:hAnsi="標楷體"/>
              </w:rPr>
              <w:pPrChange w:id="2133" w:author="阿毛" w:date="2021-06-02T14:38:00Z">
                <w:pPr/>
              </w:pPrChange>
            </w:pPr>
            <w:del w:id="2134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135" w:author="阿毛" w:date="2021-05-21T17:49:00Z"/>
                <w:rFonts w:ascii="標楷體" w:hAnsi="標楷體"/>
              </w:rPr>
              <w:pPrChange w:id="2136" w:author="阿毛" w:date="2021-06-02T14:38:00Z">
                <w:pPr/>
              </w:pPrChange>
            </w:pPr>
            <w:del w:id="2137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1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139" w:author="阿毛" w:date="2021-05-21T17:49:00Z"/>
                <w:rFonts w:ascii="標楷體" w:hAnsi="標楷體"/>
              </w:rPr>
              <w:pPrChange w:id="2140" w:author="阿毛" w:date="2021-06-02T14:38:00Z">
                <w:pPr/>
              </w:pPrChange>
            </w:pPr>
            <w:del w:id="2141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142" w:author="阿毛" w:date="2021-05-21T17:49:00Z"/>
                <w:rFonts w:ascii="標楷體" w:hAnsi="標楷體"/>
              </w:rPr>
              <w:pPrChange w:id="2143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1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145" w:author="阿毛" w:date="2021-05-21T17:49:00Z"/>
                <w:rFonts w:ascii="標楷體" w:hAnsi="標楷體"/>
              </w:rPr>
              <w:pPrChange w:id="2146" w:author="阿毛" w:date="2021-06-02T14:38:00Z">
                <w:pPr/>
              </w:pPrChange>
            </w:pPr>
            <w:del w:id="214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148" w:author="阿毛" w:date="2021-05-21T17:49:00Z"/>
                <w:rFonts w:ascii="標楷體" w:hAnsi="標楷體"/>
              </w:rPr>
              <w:pPrChange w:id="2149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15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151" w:author="阿毛" w:date="2021-05-21T17:49:00Z"/>
                <w:rFonts w:ascii="標楷體" w:hAnsi="標楷體"/>
              </w:rPr>
              <w:pPrChange w:id="2152" w:author="阿毛" w:date="2021-06-02T14:38:00Z">
                <w:pPr/>
              </w:pPrChange>
            </w:pPr>
            <w:del w:id="2153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154" w:author="阿毛" w:date="2021-05-21T17:49:00Z"/>
                <w:rFonts w:ascii="標楷體" w:hAnsi="標楷體"/>
              </w:rPr>
              <w:pPrChange w:id="2155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1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157" w:author="阿毛" w:date="2021-05-21T17:49:00Z"/>
                <w:rFonts w:ascii="標楷體" w:hAnsi="標楷體"/>
              </w:rPr>
              <w:pPrChange w:id="2158" w:author="阿毛" w:date="2021-06-02T14:38:00Z">
                <w:pPr/>
              </w:pPrChange>
            </w:pPr>
            <w:del w:id="2159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160" w:author="阿毛" w:date="2021-05-21T17:49:00Z"/>
                <w:rFonts w:ascii="標楷體" w:hAnsi="標楷體"/>
              </w:rPr>
              <w:pPrChange w:id="2161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1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163" w:author="阿毛" w:date="2021-05-21T17:49:00Z"/>
                <w:rFonts w:ascii="標楷體" w:hAnsi="標楷體"/>
              </w:rPr>
              <w:pPrChange w:id="2164" w:author="阿毛" w:date="2021-06-02T14:38:00Z">
                <w:pPr/>
              </w:pPrChange>
            </w:pPr>
            <w:del w:id="216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166" w:author="阿毛" w:date="2021-05-21T17:49:00Z"/>
                <w:rFonts w:ascii="標楷體" w:hAnsi="標楷體"/>
              </w:rPr>
              <w:pPrChange w:id="2167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16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169" w:author="阿毛" w:date="2021-05-21T17:49:00Z"/>
                <w:rFonts w:ascii="標楷體" w:hAnsi="標楷體"/>
              </w:rPr>
              <w:pPrChange w:id="2170" w:author="阿毛" w:date="2021-06-02T14:38:00Z">
                <w:pPr/>
              </w:pPrChange>
            </w:pPr>
            <w:del w:id="2171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172" w:author="阿毛" w:date="2021-05-21T17:49:00Z"/>
                <w:rFonts w:ascii="標楷體" w:hAnsi="標楷體"/>
              </w:rPr>
              <w:pPrChange w:id="2173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1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175" w:author="阿毛" w:date="2021-05-21T17:49:00Z"/>
                <w:rFonts w:ascii="標楷體" w:hAnsi="標楷體"/>
              </w:rPr>
              <w:pPrChange w:id="2176" w:author="阿毛" w:date="2021-06-02T14:38:00Z">
                <w:pPr/>
              </w:pPrChange>
            </w:pPr>
            <w:del w:id="217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178" w:author="阿毛" w:date="2021-05-21T17:49:00Z"/>
                <w:rFonts w:ascii="標楷體" w:hAnsi="標楷體"/>
              </w:rPr>
              <w:pPrChange w:id="2179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180" w:author="阿毛" w:date="2021-05-21T17:49:00Z"/>
          <w:rFonts w:ascii="標楷體" w:hAnsi="標楷體"/>
        </w:rPr>
        <w:pPrChange w:id="2181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182" w:author="阿毛" w:date="2021-05-21T17:49:00Z"/>
          <w:rFonts w:ascii="標楷體" w:hAnsi="標楷體"/>
        </w:rPr>
        <w:pPrChange w:id="2183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184" w:author="阿毛" w:date="2021-05-21T17:49:00Z"/>
          <w:rFonts w:ascii="標楷體" w:hAnsi="標楷體"/>
        </w:rPr>
        <w:pPrChange w:id="2185" w:author="阿毛" w:date="2021-06-02T14:38:00Z">
          <w:pPr>
            <w:widowControl/>
          </w:pPr>
        </w:pPrChange>
      </w:pPr>
      <w:del w:id="218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187" w:author="阿毛" w:date="2021-05-21T17:49:00Z"/>
          <w:rFonts w:ascii="標楷體" w:hAnsi="標楷體"/>
        </w:rPr>
        <w:pPrChange w:id="2188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189" w:author="阿毛" w:date="2021-05-21T17:49:00Z"/>
        </w:rPr>
        <w:pPrChange w:id="2190" w:author="阿毛" w:date="2021-06-02T14:38:00Z">
          <w:pPr>
            <w:pStyle w:val="a"/>
          </w:pPr>
        </w:pPrChange>
      </w:pPr>
      <w:del w:id="2191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192" w:author="阿毛" w:date="2021-05-21T17:49:00Z"/>
          <w:rFonts w:ascii="標楷體" w:hAnsi="標楷體"/>
        </w:rPr>
      </w:pPr>
      <w:del w:id="2193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194" w:author="阿毛" w:date="2021-05-21T17:49:00Z"/>
          <w:rFonts w:ascii="標楷體" w:hAnsi="標楷體"/>
        </w:rPr>
        <w:pPrChange w:id="2195" w:author="阿毛" w:date="2021-06-02T14:38:00Z">
          <w:pPr/>
        </w:pPrChange>
      </w:pPr>
      <w:del w:id="2196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197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198" w:author="阿毛" w:date="2021-05-21T17:49:00Z"/>
          <w:rFonts w:ascii="標楷體" w:hAnsi="標楷體"/>
        </w:rPr>
        <w:pPrChange w:id="2199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200" w:author="阿毛" w:date="2021-05-21T17:49:00Z"/>
        </w:rPr>
        <w:pPrChange w:id="2201" w:author="阿毛" w:date="2021-06-02T14:38:00Z">
          <w:pPr>
            <w:pStyle w:val="a"/>
          </w:pPr>
        </w:pPrChange>
      </w:pPr>
      <w:del w:id="2202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203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204" w:author="阿毛" w:date="2021-05-21T17:49:00Z"/>
                <w:rFonts w:ascii="標楷體" w:hAnsi="標楷體"/>
              </w:rPr>
              <w:pPrChange w:id="2205" w:author="阿毛" w:date="2021-06-02T14:38:00Z">
                <w:pPr/>
              </w:pPrChange>
            </w:pPr>
            <w:del w:id="2206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207" w:author="阿毛" w:date="2021-05-21T17:49:00Z"/>
                <w:rFonts w:ascii="標楷體" w:hAnsi="標楷體"/>
              </w:rPr>
              <w:pPrChange w:id="2208" w:author="阿毛" w:date="2021-06-02T14:38:00Z">
                <w:pPr/>
              </w:pPrChange>
            </w:pPr>
            <w:del w:id="2209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210" w:author="阿毛" w:date="2021-05-21T17:49:00Z"/>
                <w:rFonts w:ascii="標楷體" w:hAnsi="標楷體"/>
              </w:rPr>
              <w:pPrChange w:id="2211" w:author="阿毛" w:date="2021-06-02T14:38:00Z">
                <w:pPr>
                  <w:jc w:val="center"/>
                </w:pPr>
              </w:pPrChange>
            </w:pPr>
            <w:del w:id="2212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213" w:author="阿毛" w:date="2021-05-21T17:49:00Z"/>
                <w:rFonts w:ascii="標楷體" w:hAnsi="標楷體"/>
              </w:rPr>
              <w:pPrChange w:id="2214" w:author="阿毛" w:date="2021-06-02T14:38:00Z">
                <w:pPr/>
              </w:pPrChange>
            </w:pPr>
            <w:del w:id="2215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216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217" w:author="阿毛" w:date="2021-05-21T17:49:00Z"/>
                <w:rFonts w:ascii="標楷體" w:hAnsi="標楷體"/>
              </w:rPr>
              <w:pPrChange w:id="2218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219" w:author="阿毛" w:date="2021-05-21T17:49:00Z"/>
                <w:rFonts w:ascii="標楷體" w:hAnsi="標楷體"/>
              </w:rPr>
              <w:pPrChange w:id="2220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221" w:author="阿毛" w:date="2021-05-21T17:49:00Z"/>
                <w:rFonts w:ascii="標楷體" w:hAnsi="標楷體"/>
              </w:rPr>
              <w:pPrChange w:id="2222" w:author="阿毛" w:date="2021-06-02T14:38:00Z">
                <w:pPr/>
              </w:pPrChange>
            </w:pPr>
            <w:del w:id="222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224" w:author="阿毛" w:date="2021-05-21T17:49:00Z"/>
                <w:rFonts w:ascii="標楷體" w:hAnsi="標楷體"/>
              </w:rPr>
              <w:pPrChange w:id="2225" w:author="阿毛" w:date="2021-06-02T14:38:00Z">
                <w:pPr/>
              </w:pPrChange>
            </w:pPr>
            <w:del w:id="2226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227" w:author="阿毛" w:date="2021-05-21T17:49:00Z"/>
                <w:rFonts w:ascii="標楷體" w:hAnsi="標楷體"/>
              </w:rPr>
              <w:pPrChange w:id="2228" w:author="阿毛" w:date="2021-06-02T14:38:00Z">
                <w:pPr/>
              </w:pPrChange>
            </w:pPr>
            <w:del w:id="2229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230" w:author="阿毛" w:date="2021-05-21T17:49:00Z"/>
                <w:rFonts w:ascii="標楷體" w:hAnsi="標楷體"/>
              </w:rPr>
              <w:pPrChange w:id="2231" w:author="阿毛" w:date="2021-06-02T14:38:00Z">
                <w:pPr/>
              </w:pPrChange>
            </w:pPr>
            <w:del w:id="2232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233" w:author="阿毛" w:date="2021-05-21T17:49:00Z"/>
                <w:rFonts w:ascii="標楷體" w:hAnsi="標楷體"/>
              </w:rPr>
              <w:pPrChange w:id="2234" w:author="阿毛" w:date="2021-06-02T14:38:00Z">
                <w:pPr/>
              </w:pPrChange>
            </w:pPr>
            <w:del w:id="2235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236" w:author="阿毛" w:date="2021-05-21T17:49:00Z"/>
                <w:rFonts w:ascii="標楷體" w:hAnsi="標楷體"/>
              </w:rPr>
              <w:pPrChange w:id="2237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238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239" w:author="阿毛" w:date="2021-05-21T17:49:00Z"/>
                <w:rFonts w:ascii="標楷體" w:hAnsi="標楷體"/>
              </w:rPr>
              <w:pPrChange w:id="2240" w:author="阿毛" w:date="2021-06-02T14:38:00Z">
                <w:pPr/>
              </w:pPrChange>
            </w:pPr>
            <w:del w:id="2241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242" w:author="阿毛" w:date="2021-05-21T17:49:00Z"/>
                <w:rFonts w:ascii="標楷體" w:hAnsi="標楷體"/>
              </w:rPr>
              <w:pPrChange w:id="2243" w:author="阿毛" w:date="2021-06-02T14:38:00Z">
                <w:pPr/>
              </w:pPrChange>
            </w:pPr>
            <w:del w:id="2244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245" w:author="阿毛" w:date="2021-05-21T17:49:00Z"/>
                <w:rFonts w:ascii="標楷體" w:hAnsi="標楷體"/>
                <w:lang w:eastAsia="zh-HK"/>
              </w:rPr>
              <w:pPrChange w:id="2246" w:author="阿毛" w:date="2021-06-02T14:38:00Z">
                <w:pPr/>
              </w:pPrChange>
            </w:pPr>
            <w:del w:id="2247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248" w:author="阿毛" w:date="2021-05-21T17:49:00Z"/>
                <w:rFonts w:ascii="標楷體" w:hAnsi="標楷體"/>
              </w:rPr>
              <w:pPrChange w:id="2249" w:author="阿毛" w:date="2021-06-02T14:38:00Z">
                <w:pPr/>
              </w:pPrChange>
            </w:pPr>
            <w:del w:id="2250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251" w:author="阿毛" w:date="2021-05-21T17:49:00Z"/>
                <w:rFonts w:ascii="標楷體" w:hAnsi="標楷體"/>
              </w:rPr>
              <w:pPrChange w:id="225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253" w:author="阿毛" w:date="2021-05-21T17:49:00Z"/>
                <w:rFonts w:ascii="標楷體" w:hAnsi="標楷體"/>
              </w:rPr>
              <w:pPrChange w:id="2254" w:author="阿毛" w:date="2021-06-02T14:38:00Z">
                <w:pPr/>
              </w:pPrChange>
            </w:pPr>
            <w:del w:id="2255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256" w:author="阿毛" w:date="2021-05-21T17:49:00Z"/>
                <w:rFonts w:ascii="標楷體" w:hAnsi="標楷體"/>
              </w:rPr>
              <w:pPrChange w:id="2257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258" w:author="阿毛" w:date="2021-05-21T17:49:00Z"/>
                <w:rFonts w:ascii="標楷體" w:hAnsi="標楷體"/>
              </w:rPr>
              <w:pPrChange w:id="2259" w:author="阿毛" w:date="2021-06-02T14:38:00Z">
                <w:pPr/>
              </w:pPrChange>
            </w:pPr>
            <w:del w:id="2260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261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262" w:author="阿毛" w:date="2021-05-21T17:49:00Z"/>
                <w:rFonts w:ascii="標楷體" w:hAnsi="標楷體"/>
              </w:rPr>
              <w:pPrChange w:id="2263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264" w:author="阿毛" w:date="2021-05-21T17:49:00Z"/>
                <w:rFonts w:ascii="標楷體" w:hAnsi="標楷體"/>
              </w:rPr>
              <w:pPrChange w:id="2265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266" w:author="阿毛" w:date="2021-05-21T17:49:00Z"/>
                <w:rFonts w:ascii="標楷體" w:hAnsi="標楷體"/>
              </w:rPr>
              <w:pPrChange w:id="2267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268" w:author="阿毛" w:date="2021-05-21T17:49:00Z"/>
                <w:rFonts w:ascii="標楷體" w:hAnsi="標楷體"/>
              </w:rPr>
              <w:pPrChange w:id="2269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270" w:author="阿毛" w:date="2021-05-21T17:49:00Z"/>
                <w:rFonts w:ascii="標楷體" w:hAnsi="標楷體"/>
              </w:rPr>
              <w:pPrChange w:id="227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272" w:author="阿毛" w:date="2021-05-21T17:49:00Z"/>
                <w:rFonts w:ascii="標楷體" w:hAnsi="標楷體"/>
              </w:rPr>
              <w:pPrChange w:id="227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274" w:author="阿毛" w:date="2021-05-21T17:49:00Z"/>
                <w:rFonts w:ascii="標楷體" w:hAnsi="標楷體"/>
              </w:rPr>
              <w:pPrChange w:id="2275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276" w:author="阿毛" w:date="2021-05-21T17:49:00Z"/>
                <w:rFonts w:ascii="標楷體" w:hAnsi="標楷體"/>
              </w:rPr>
              <w:pPrChange w:id="2277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278" w:author="阿毛" w:date="2021-05-21T17:49:00Z"/>
        </w:rPr>
        <w:pPrChange w:id="2279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280" w:author="阿毛" w:date="2021-05-21T17:49:00Z"/>
          <w:rFonts w:ascii="標楷體" w:hAnsi="標楷體"/>
        </w:rPr>
        <w:pPrChange w:id="2281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282" w:author="阿毛" w:date="2021-05-21T17:49:00Z"/>
          <w:rFonts w:ascii="標楷體" w:hAnsi="標楷體"/>
        </w:rPr>
        <w:pPrChange w:id="2283" w:author="阿毛" w:date="2021-06-02T14:38:00Z">
          <w:pPr>
            <w:pStyle w:val="42"/>
            <w:spacing w:after="72"/>
            <w:ind w:leftChars="0" w:left="0"/>
          </w:pPr>
        </w:pPrChange>
      </w:pPr>
      <w:del w:id="228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285" w:author="阿毛" w:date="2021-05-21T17:49:00Z"/>
          <w:rFonts w:ascii="標楷體" w:hAnsi="標楷體"/>
        </w:rPr>
        <w:pPrChange w:id="2286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287" w:author="阿毛" w:date="2021-05-21T17:49:00Z">
        <w:r w:rsidDel="007154E3">
          <w:rPr>
            <w:rFonts w:ascii="標楷體" w:hAnsi="標楷體" w:hint="eastAsia"/>
          </w:rPr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288" w:author="阿毛" w:date="2021-05-21T17:49:00Z"/>
          <w:rFonts w:ascii="標楷體" w:hAnsi="標楷體"/>
        </w:rPr>
      </w:pPr>
      <w:del w:id="228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290" w:author="阿毛" w:date="2021-05-21T17:49:00Z"/>
        </w:rPr>
        <w:pPrChange w:id="2291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292" w:author="阿毛" w:date="2021-05-21T17:49:00Z"/>
          <w:rFonts w:ascii="標楷體" w:hAnsi="標楷體"/>
        </w:rPr>
        <w:pPrChange w:id="229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294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295" w:author="阿毛" w:date="2021-05-21T17:49:00Z"/>
        </w:rPr>
        <w:pPrChange w:id="2296" w:author="阿毛" w:date="2021-06-02T14:38:00Z">
          <w:pPr>
            <w:pStyle w:val="a"/>
          </w:pPr>
        </w:pPrChange>
      </w:pPr>
      <w:del w:id="2297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2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299" w:author="阿毛" w:date="2021-05-21T17:49:00Z"/>
                <w:rFonts w:ascii="標楷體" w:hAnsi="標楷體"/>
              </w:rPr>
              <w:pPrChange w:id="2300" w:author="阿毛" w:date="2021-06-02T14:38:00Z">
                <w:pPr/>
              </w:pPrChange>
            </w:pPr>
            <w:del w:id="230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302" w:author="阿毛" w:date="2021-05-21T17:49:00Z"/>
                <w:rFonts w:ascii="標楷體" w:hAnsi="標楷體"/>
              </w:rPr>
              <w:pPrChange w:id="2303" w:author="阿毛" w:date="2021-06-02T14:38:00Z">
                <w:pPr/>
              </w:pPrChange>
            </w:pPr>
            <w:del w:id="2304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305" w:author="阿毛" w:date="2021-05-21T17:49:00Z"/>
                <w:rFonts w:ascii="標楷體" w:hAnsi="標楷體"/>
              </w:rPr>
              <w:pPrChange w:id="2306" w:author="阿毛" w:date="2021-06-02T14:38:00Z">
                <w:pPr/>
              </w:pPrChange>
            </w:pPr>
            <w:del w:id="2307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308" w:author="阿毛" w:date="2021-05-21T17:49:00Z"/>
                <w:rFonts w:ascii="標楷體" w:hAnsi="標楷體"/>
              </w:rPr>
              <w:pPrChange w:id="2309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310" w:author="阿毛" w:date="2021-05-21T17:49:00Z"/>
                <w:rFonts w:ascii="標楷體" w:hAnsi="標楷體"/>
              </w:rPr>
              <w:pPrChange w:id="2311" w:author="阿毛" w:date="2021-06-02T14:38:00Z">
                <w:pPr/>
              </w:pPrChange>
            </w:pPr>
            <w:del w:id="2312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313" w:author="阿毛" w:date="2021-05-21T17:49:00Z"/>
                <w:rFonts w:ascii="標楷體" w:hAnsi="標楷體"/>
              </w:rPr>
              <w:pPrChange w:id="2314" w:author="阿毛" w:date="2021-06-02T14:38:00Z">
                <w:pPr/>
              </w:pPrChange>
            </w:pPr>
            <w:del w:id="2315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316" w:author="阿毛" w:date="2021-05-21T17:49:00Z"/>
                <w:rFonts w:ascii="標楷體" w:hAnsi="標楷體"/>
              </w:rPr>
              <w:pPrChange w:id="2317" w:author="阿毛" w:date="2021-06-02T14:38:00Z">
                <w:pPr>
                  <w:ind w:firstLineChars="200" w:firstLine="480"/>
                </w:pPr>
              </w:pPrChange>
            </w:pPr>
            <w:del w:id="2318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319" w:author="阿毛" w:date="2021-05-21T17:49:00Z"/>
                <w:rFonts w:ascii="標楷體" w:hAnsi="標楷體"/>
              </w:rPr>
              <w:pPrChange w:id="2320" w:author="阿毛" w:date="2021-06-02T14:38:00Z">
                <w:pPr/>
              </w:pPrChange>
            </w:pPr>
            <w:del w:id="2321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322" w:author="阿毛" w:date="2021-05-21T17:49:00Z"/>
                <w:rFonts w:ascii="標楷體" w:hAnsi="標楷體"/>
              </w:rPr>
              <w:pPrChange w:id="2323" w:author="阿毛" w:date="2021-06-02T14:38:00Z">
                <w:pPr/>
              </w:pPrChange>
            </w:pPr>
            <w:del w:id="2324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325" w:author="阿毛" w:date="2021-05-21T17:49:00Z"/>
                <w:rFonts w:ascii="標楷體" w:hAnsi="標楷體"/>
              </w:rPr>
              <w:pPrChange w:id="2326" w:author="阿毛" w:date="2021-06-02T14:38:00Z">
                <w:pPr/>
              </w:pPrChange>
            </w:pPr>
            <w:del w:id="2327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328" w:author="阿毛" w:date="2021-05-21T17:49:00Z"/>
                <w:rFonts w:ascii="標楷體" w:hAnsi="標楷體"/>
              </w:rPr>
              <w:pPrChange w:id="2329" w:author="阿毛" w:date="2021-06-02T14:38:00Z">
                <w:pPr/>
              </w:pPrChange>
            </w:pPr>
            <w:del w:id="2330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331" w:author="阿毛" w:date="2021-05-21T17:49:00Z"/>
                <w:rFonts w:ascii="標楷體" w:hAnsi="標楷體"/>
              </w:rPr>
              <w:pPrChange w:id="2332" w:author="阿毛" w:date="2021-06-02T14:38:00Z">
                <w:pPr>
                  <w:ind w:firstLineChars="200" w:firstLine="480"/>
                </w:pPr>
              </w:pPrChange>
            </w:pPr>
            <w:del w:id="2333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334" w:author="阿毛" w:date="2021-05-21T17:49:00Z"/>
                <w:rFonts w:ascii="標楷體" w:hAnsi="標楷體"/>
              </w:rPr>
              <w:pPrChange w:id="2335" w:author="阿毛" w:date="2021-06-02T14:38:00Z">
                <w:pPr/>
              </w:pPrChange>
            </w:pPr>
            <w:del w:id="233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337" w:author="阿毛" w:date="2021-05-21T17:49:00Z"/>
                <w:rFonts w:ascii="標楷體" w:hAnsi="標楷體"/>
              </w:rPr>
              <w:pPrChange w:id="2338" w:author="阿毛" w:date="2021-06-02T14:38:00Z">
                <w:pPr/>
              </w:pPrChange>
            </w:pPr>
            <w:del w:id="2339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340" w:author="阿毛" w:date="2021-05-21T17:49:00Z"/>
                <w:rFonts w:ascii="標楷體" w:hAnsi="標楷體"/>
              </w:rPr>
              <w:pPrChange w:id="2341" w:author="阿毛" w:date="2021-06-02T14:38:00Z">
                <w:pPr/>
              </w:pPrChange>
            </w:pPr>
            <w:del w:id="2342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343" w:author="阿毛" w:date="2021-05-21T17:49:00Z"/>
                <w:rFonts w:ascii="標楷體" w:hAnsi="標楷體"/>
              </w:rPr>
              <w:pPrChange w:id="2344" w:author="阿毛" w:date="2021-06-02T14:38:00Z">
                <w:pPr/>
              </w:pPrChange>
            </w:pPr>
            <w:del w:id="2345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34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347" w:author="阿毛" w:date="2021-05-21T17:49:00Z"/>
                <w:rFonts w:ascii="標楷體" w:hAnsi="標楷體"/>
              </w:rPr>
              <w:pPrChange w:id="2348" w:author="阿毛" w:date="2021-06-02T14:38:00Z">
                <w:pPr/>
              </w:pPrChange>
            </w:pPr>
            <w:del w:id="2349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350" w:author="阿毛" w:date="2021-05-21T17:49:00Z"/>
                <w:rFonts w:ascii="標楷體" w:hAnsi="標楷體"/>
              </w:rPr>
              <w:pPrChange w:id="2351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3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353" w:author="阿毛" w:date="2021-05-21T17:49:00Z"/>
                <w:rFonts w:ascii="標楷體" w:hAnsi="標楷體"/>
              </w:rPr>
              <w:pPrChange w:id="2354" w:author="阿毛" w:date="2021-06-02T14:38:00Z">
                <w:pPr/>
              </w:pPrChange>
            </w:pPr>
            <w:del w:id="235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356" w:author="阿毛" w:date="2021-05-21T17:49:00Z"/>
                <w:rFonts w:ascii="標楷體" w:hAnsi="標楷體"/>
              </w:rPr>
              <w:pPrChange w:id="2357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3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359" w:author="阿毛" w:date="2021-05-21T17:49:00Z"/>
                <w:rFonts w:ascii="標楷體" w:hAnsi="標楷體"/>
              </w:rPr>
              <w:pPrChange w:id="2360" w:author="阿毛" w:date="2021-06-02T14:38:00Z">
                <w:pPr/>
              </w:pPrChange>
            </w:pPr>
            <w:del w:id="2361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362" w:author="阿毛" w:date="2021-05-21T17:49:00Z"/>
                <w:rFonts w:ascii="標楷體" w:hAnsi="標楷體"/>
              </w:rPr>
              <w:pPrChange w:id="2363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36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365" w:author="阿毛" w:date="2021-05-21T17:49:00Z"/>
                <w:rFonts w:ascii="標楷體" w:hAnsi="標楷體"/>
              </w:rPr>
              <w:pPrChange w:id="2366" w:author="阿毛" w:date="2021-06-02T14:38:00Z">
                <w:pPr/>
              </w:pPrChange>
            </w:pPr>
            <w:del w:id="2367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368" w:author="阿毛" w:date="2021-05-21T17:49:00Z"/>
                <w:rFonts w:ascii="標楷體" w:hAnsi="標楷體"/>
              </w:rPr>
              <w:pPrChange w:id="2369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3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371" w:author="阿毛" w:date="2021-05-21T17:49:00Z"/>
                <w:rFonts w:ascii="標楷體" w:hAnsi="標楷體"/>
              </w:rPr>
              <w:pPrChange w:id="2372" w:author="阿毛" w:date="2021-06-02T14:38:00Z">
                <w:pPr/>
              </w:pPrChange>
            </w:pPr>
            <w:del w:id="237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374" w:author="阿毛" w:date="2021-05-21T17:49:00Z"/>
                <w:rFonts w:ascii="標楷體" w:hAnsi="標楷體"/>
              </w:rPr>
              <w:pPrChange w:id="2375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37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377" w:author="阿毛" w:date="2021-05-21T17:49:00Z"/>
                <w:rFonts w:ascii="標楷體" w:hAnsi="標楷體"/>
              </w:rPr>
              <w:pPrChange w:id="2378" w:author="阿毛" w:date="2021-06-02T14:38:00Z">
                <w:pPr/>
              </w:pPrChange>
            </w:pPr>
            <w:del w:id="2379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380" w:author="阿毛" w:date="2021-05-21T17:49:00Z"/>
                <w:rFonts w:ascii="標楷體" w:hAnsi="標楷體"/>
              </w:rPr>
              <w:pPrChange w:id="2381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3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383" w:author="阿毛" w:date="2021-05-21T17:49:00Z"/>
                <w:rFonts w:ascii="標楷體" w:hAnsi="標楷體"/>
              </w:rPr>
              <w:pPrChange w:id="2384" w:author="阿毛" w:date="2021-06-02T14:38:00Z">
                <w:pPr/>
              </w:pPrChange>
            </w:pPr>
            <w:del w:id="238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386" w:author="阿毛" w:date="2021-05-21T17:49:00Z"/>
                <w:rFonts w:ascii="標楷體" w:hAnsi="標楷體"/>
              </w:rPr>
              <w:pPrChange w:id="2387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388" w:author="阿毛" w:date="2021-05-21T17:49:00Z"/>
          <w:rFonts w:ascii="標楷體" w:hAnsi="標楷體"/>
        </w:rPr>
        <w:pPrChange w:id="2389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390" w:author="阿毛" w:date="2021-05-21T17:49:00Z"/>
          <w:rFonts w:ascii="標楷體" w:hAnsi="標楷體"/>
        </w:rPr>
        <w:pPrChange w:id="2391" w:author="阿毛" w:date="2021-06-02T14:38:00Z">
          <w:pPr/>
        </w:pPrChange>
      </w:pPr>
      <w:del w:id="2392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393" w:author="阿毛" w:date="2021-05-21T17:49:00Z"/>
        </w:rPr>
        <w:pPrChange w:id="2394" w:author="阿毛" w:date="2021-06-02T14:38:00Z">
          <w:pPr>
            <w:pStyle w:val="a"/>
          </w:pPr>
        </w:pPrChange>
      </w:pPr>
      <w:del w:id="2395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396" w:author="阿毛" w:date="2021-05-21T17:49:00Z"/>
          <w:rFonts w:ascii="標楷體" w:hAnsi="標楷體"/>
        </w:rPr>
      </w:pPr>
      <w:del w:id="2397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398" w:author="阿毛" w:date="2021-05-21T17:49:00Z"/>
          <w:rFonts w:ascii="標楷體" w:hAnsi="標楷體"/>
        </w:rPr>
        <w:pPrChange w:id="2399" w:author="阿毛" w:date="2021-06-02T14:38:00Z">
          <w:pPr/>
        </w:pPrChange>
      </w:pPr>
      <w:del w:id="2400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401" w:author="阿毛" w:date="2021-05-21T17:49:00Z"/>
        </w:rPr>
        <w:pPrChange w:id="2402" w:author="阿毛" w:date="2021-06-02T14:38:00Z">
          <w:pPr>
            <w:pStyle w:val="a"/>
          </w:pPr>
        </w:pPrChange>
      </w:pPr>
      <w:del w:id="2403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404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405" w:author="阿毛" w:date="2021-05-21T17:49:00Z"/>
                <w:rFonts w:ascii="標楷體" w:hAnsi="標楷體"/>
              </w:rPr>
              <w:pPrChange w:id="2406" w:author="阿毛" w:date="2021-06-02T14:38:00Z">
                <w:pPr/>
              </w:pPrChange>
            </w:pPr>
            <w:del w:id="2407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408" w:author="阿毛" w:date="2021-05-21T17:49:00Z"/>
                <w:rFonts w:ascii="標楷體" w:hAnsi="標楷體"/>
              </w:rPr>
              <w:pPrChange w:id="2409" w:author="阿毛" w:date="2021-06-02T14:38:00Z">
                <w:pPr/>
              </w:pPrChange>
            </w:pPr>
            <w:del w:id="2410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411" w:author="阿毛" w:date="2021-05-21T17:49:00Z"/>
                <w:rFonts w:ascii="標楷體" w:hAnsi="標楷體"/>
              </w:rPr>
              <w:pPrChange w:id="2412" w:author="阿毛" w:date="2021-06-02T14:38:00Z">
                <w:pPr>
                  <w:jc w:val="center"/>
                </w:pPr>
              </w:pPrChange>
            </w:pPr>
            <w:del w:id="2413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414" w:author="阿毛" w:date="2021-05-21T17:49:00Z"/>
                <w:rFonts w:ascii="標楷體" w:hAnsi="標楷體"/>
              </w:rPr>
              <w:pPrChange w:id="2415" w:author="阿毛" w:date="2021-06-02T14:38:00Z">
                <w:pPr/>
              </w:pPrChange>
            </w:pPr>
            <w:del w:id="2416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417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418" w:author="阿毛" w:date="2021-05-21T17:49:00Z"/>
                <w:rFonts w:ascii="標楷體" w:hAnsi="標楷體"/>
              </w:rPr>
              <w:pPrChange w:id="2419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420" w:author="阿毛" w:date="2021-05-21T17:49:00Z"/>
                <w:rFonts w:ascii="標楷體" w:hAnsi="標楷體"/>
              </w:rPr>
              <w:pPrChange w:id="2421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422" w:author="阿毛" w:date="2021-05-21T17:49:00Z"/>
                <w:rFonts w:ascii="標楷體" w:hAnsi="標楷體"/>
              </w:rPr>
              <w:pPrChange w:id="2423" w:author="阿毛" w:date="2021-06-02T14:38:00Z">
                <w:pPr/>
              </w:pPrChange>
            </w:pPr>
            <w:del w:id="242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425" w:author="阿毛" w:date="2021-05-21T17:49:00Z"/>
                <w:rFonts w:ascii="標楷體" w:hAnsi="標楷體"/>
              </w:rPr>
              <w:pPrChange w:id="2426" w:author="阿毛" w:date="2021-06-02T14:38:00Z">
                <w:pPr/>
              </w:pPrChange>
            </w:pPr>
            <w:del w:id="2427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428" w:author="阿毛" w:date="2021-05-21T17:49:00Z"/>
                <w:rFonts w:ascii="標楷體" w:hAnsi="標楷體"/>
              </w:rPr>
              <w:pPrChange w:id="2429" w:author="阿毛" w:date="2021-06-02T14:38:00Z">
                <w:pPr/>
              </w:pPrChange>
            </w:pPr>
            <w:del w:id="2430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431" w:author="阿毛" w:date="2021-05-21T17:49:00Z"/>
                <w:rFonts w:ascii="標楷體" w:hAnsi="標楷體"/>
              </w:rPr>
              <w:pPrChange w:id="2432" w:author="阿毛" w:date="2021-06-02T14:38:00Z">
                <w:pPr/>
              </w:pPrChange>
            </w:pPr>
            <w:del w:id="2433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434" w:author="阿毛" w:date="2021-05-21T17:49:00Z"/>
                <w:rFonts w:ascii="標楷體" w:hAnsi="標楷體"/>
              </w:rPr>
              <w:pPrChange w:id="2435" w:author="阿毛" w:date="2021-06-02T14:38:00Z">
                <w:pPr/>
              </w:pPrChange>
            </w:pPr>
            <w:del w:id="2436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437" w:author="阿毛" w:date="2021-05-21T17:49:00Z"/>
                <w:rFonts w:ascii="標楷體" w:hAnsi="標楷體"/>
              </w:rPr>
              <w:pPrChange w:id="2438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439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440" w:author="阿毛" w:date="2021-05-21T17:49:00Z"/>
                <w:rFonts w:ascii="標楷體" w:hAnsi="標楷體"/>
              </w:rPr>
              <w:pPrChange w:id="2441" w:author="阿毛" w:date="2021-06-02T14:38:00Z">
                <w:pPr/>
              </w:pPrChange>
            </w:pPr>
            <w:del w:id="2442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443" w:author="阿毛" w:date="2021-05-21T17:49:00Z"/>
                <w:rFonts w:ascii="標楷體" w:hAnsi="標楷體"/>
              </w:rPr>
              <w:pPrChange w:id="2444" w:author="阿毛" w:date="2021-06-02T14:38:00Z">
                <w:pPr/>
              </w:pPrChange>
            </w:pPr>
            <w:del w:id="2445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446" w:author="阿毛" w:date="2021-05-21T17:49:00Z"/>
                <w:rFonts w:ascii="標楷體" w:hAnsi="標楷體"/>
              </w:rPr>
              <w:pPrChange w:id="2447" w:author="阿毛" w:date="2021-06-02T14:38:00Z">
                <w:pPr/>
              </w:pPrChange>
            </w:pPr>
            <w:del w:id="2448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449" w:author="阿毛" w:date="2021-05-21T17:49:00Z"/>
                <w:rFonts w:ascii="標楷體" w:hAnsi="標楷體"/>
              </w:rPr>
              <w:pPrChange w:id="245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451" w:author="阿毛" w:date="2021-05-21T17:49:00Z"/>
                <w:rFonts w:ascii="標楷體" w:hAnsi="標楷體"/>
              </w:rPr>
              <w:pPrChange w:id="245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453" w:author="阿毛" w:date="2021-05-21T17:49:00Z"/>
                <w:rFonts w:ascii="標楷體" w:hAnsi="標楷體"/>
              </w:rPr>
              <w:pPrChange w:id="2454" w:author="阿毛" w:date="2021-06-02T14:38:00Z">
                <w:pPr/>
              </w:pPrChange>
            </w:pPr>
            <w:del w:id="2455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456" w:author="阿毛" w:date="2021-05-21T17:49:00Z"/>
                <w:rFonts w:ascii="標楷體" w:hAnsi="標楷體"/>
              </w:rPr>
              <w:pPrChange w:id="2457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458" w:author="阿毛" w:date="2021-05-21T17:49:00Z"/>
                <w:rFonts w:ascii="標楷體" w:hAnsi="標楷體"/>
              </w:rPr>
              <w:pPrChange w:id="2459" w:author="阿毛" w:date="2021-06-02T14:38:00Z">
                <w:pPr/>
              </w:pPrChange>
            </w:pPr>
            <w:del w:id="2460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461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462" w:author="阿毛" w:date="2021-05-21T17:49:00Z"/>
                <w:rFonts w:ascii="標楷體" w:hAnsi="標楷體"/>
              </w:rPr>
              <w:pPrChange w:id="2463" w:author="阿毛" w:date="2021-06-02T14:38:00Z">
                <w:pPr/>
              </w:pPrChange>
            </w:pPr>
            <w:del w:id="2464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465" w:author="阿毛" w:date="2021-05-21T17:49:00Z"/>
                <w:rFonts w:ascii="標楷體" w:hAnsi="標楷體"/>
              </w:rPr>
              <w:pPrChange w:id="2466" w:author="阿毛" w:date="2021-06-02T14:38:00Z">
                <w:pPr/>
              </w:pPrChange>
            </w:pPr>
            <w:del w:id="2467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468" w:author="阿毛" w:date="2021-05-21T17:49:00Z"/>
                <w:rFonts w:ascii="標楷體" w:hAnsi="標楷體"/>
              </w:rPr>
              <w:pPrChange w:id="2469" w:author="阿毛" w:date="2021-06-02T14:38:00Z">
                <w:pPr/>
              </w:pPrChange>
            </w:pPr>
            <w:del w:id="2470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471" w:author="阿毛" w:date="2021-05-21T17:49:00Z"/>
                <w:rFonts w:ascii="標楷體" w:hAnsi="標楷體"/>
                <w:lang w:eastAsia="zh-HK"/>
              </w:rPr>
              <w:pPrChange w:id="2472" w:author="阿毛" w:date="2021-06-02T14:38:00Z">
                <w:pPr/>
              </w:pPrChange>
            </w:pPr>
            <w:del w:id="2473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474" w:author="阿毛" w:date="2021-05-21T17:49:00Z"/>
                <w:rFonts w:ascii="標楷體" w:hAnsi="標楷體"/>
              </w:rPr>
              <w:pPrChange w:id="247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476" w:author="阿毛" w:date="2021-05-21T17:49:00Z"/>
                <w:rFonts w:ascii="標楷體" w:hAnsi="標楷體"/>
              </w:rPr>
              <w:pPrChange w:id="2477" w:author="阿毛" w:date="2021-06-02T14:38:00Z">
                <w:pPr/>
              </w:pPrChange>
            </w:pPr>
            <w:del w:id="2478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479" w:author="阿毛" w:date="2021-05-21T17:49:00Z"/>
                <w:rFonts w:ascii="標楷體" w:hAnsi="標楷體"/>
              </w:rPr>
              <w:pPrChange w:id="2480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481" w:author="阿毛" w:date="2021-05-21T17:49:00Z"/>
                <w:rFonts w:ascii="標楷體" w:hAnsi="標楷體"/>
              </w:rPr>
              <w:pPrChange w:id="2482" w:author="阿毛" w:date="2021-06-02T14:38:00Z">
                <w:pPr/>
              </w:pPrChange>
            </w:pPr>
            <w:del w:id="2483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484" w:author="阿毛" w:date="2021-05-21T17:49:00Z"/>
                <w:rFonts w:ascii="標楷體" w:hAnsi="標楷體"/>
              </w:rPr>
              <w:pPrChange w:id="2485" w:author="阿毛" w:date="2021-06-02T14:38:00Z">
                <w:pPr/>
              </w:pPrChange>
            </w:pPr>
            <w:del w:id="2486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487" w:author="阿毛" w:date="2021-05-21T17:49:00Z"/>
                <w:rFonts w:ascii="標楷體" w:hAnsi="標楷體"/>
              </w:rPr>
              <w:pPrChange w:id="2488" w:author="阿毛" w:date="2021-06-02T14:38:00Z">
                <w:pPr/>
              </w:pPrChange>
            </w:pPr>
            <w:del w:id="2489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490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491" w:author="阿毛" w:date="2021-05-21T17:49:00Z"/>
                <w:rFonts w:ascii="標楷體" w:hAnsi="標楷體"/>
              </w:rPr>
              <w:pPrChange w:id="2492" w:author="阿毛" w:date="2021-06-02T14:38:00Z">
                <w:pPr/>
              </w:pPrChange>
            </w:pPr>
            <w:del w:id="2493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494" w:author="阿毛" w:date="2021-05-21T17:49:00Z"/>
                <w:rFonts w:ascii="標楷體" w:hAnsi="標楷體"/>
              </w:rPr>
              <w:pPrChange w:id="2495" w:author="阿毛" w:date="2021-06-02T14:38:00Z">
                <w:pPr/>
              </w:pPrChange>
            </w:pPr>
            <w:del w:id="2496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497" w:author="阿毛" w:date="2021-05-21T17:49:00Z"/>
                <w:rFonts w:ascii="標楷體" w:hAnsi="標楷體" w:cs="新細明體"/>
              </w:rPr>
              <w:pPrChange w:id="2498" w:author="阿毛" w:date="2021-06-02T14:38:00Z">
                <w:pPr/>
              </w:pPrChange>
            </w:pPr>
            <w:del w:id="249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500" w:author="阿毛" w:date="2021-05-21T17:49:00Z"/>
                <w:rFonts w:ascii="標楷體" w:hAnsi="標楷體"/>
              </w:rPr>
              <w:pPrChange w:id="2501" w:author="阿毛" w:date="2021-06-02T14:38:00Z">
                <w:pPr/>
              </w:pPrChange>
            </w:pPr>
            <w:del w:id="2502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503" w:author="阿毛" w:date="2021-05-21T17:49:00Z"/>
                <w:rFonts w:ascii="標楷體" w:hAnsi="標楷體"/>
              </w:rPr>
              <w:pPrChange w:id="2504" w:author="阿毛" w:date="2021-06-02T14:38:00Z">
                <w:pPr/>
              </w:pPrChange>
            </w:pPr>
            <w:del w:id="2505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506" w:author="阿毛" w:date="2021-05-21T17:49:00Z"/>
                <w:rFonts w:ascii="標楷體" w:hAnsi="標楷體"/>
              </w:rPr>
              <w:pPrChange w:id="250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508" w:author="阿毛" w:date="2021-05-21T17:49:00Z"/>
                <w:rFonts w:ascii="標楷體" w:hAnsi="標楷體"/>
              </w:rPr>
              <w:pPrChange w:id="2509" w:author="阿毛" w:date="2021-06-02T14:38:00Z">
                <w:pPr/>
              </w:pPrChange>
            </w:pPr>
            <w:del w:id="2510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511" w:author="阿毛" w:date="2021-05-21T17:49:00Z"/>
                <w:rFonts w:ascii="標楷體" w:hAnsi="標楷體"/>
              </w:rPr>
              <w:pPrChange w:id="2512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513" w:author="阿毛" w:date="2021-05-21T17:49:00Z"/>
                <w:rFonts w:ascii="標楷體" w:hAnsi="標楷體"/>
              </w:rPr>
              <w:pPrChange w:id="2514" w:author="阿毛" w:date="2021-06-02T14:38:00Z">
                <w:pPr/>
              </w:pPrChange>
            </w:pPr>
            <w:del w:id="2515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516" w:author="阿毛" w:date="2021-05-21T17:49:00Z"/>
                <w:rFonts w:ascii="標楷體" w:hAnsi="標楷體" w:cs="新細明體"/>
              </w:rPr>
              <w:pPrChange w:id="2517" w:author="阿毛" w:date="2021-06-02T14:38:00Z">
                <w:pPr>
                  <w:ind w:left="240" w:hangingChars="100" w:hanging="240"/>
                </w:pPr>
              </w:pPrChange>
            </w:pPr>
            <w:del w:id="2518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519" w:author="阿毛" w:date="2021-05-21T17:49:00Z"/>
                <w:rFonts w:ascii="標楷體" w:hAnsi="標楷體"/>
              </w:rPr>
              <w:pPrChange w:id="2520" w:author="阿毛" w:date="2021-06-02T14:38:00Z">
                <w:pPr>
                  <w:ind w:left="240" w:hangingChars="100" w:hanging="240"/>
                </w:pPr>
              </w:pPrChange>
            </w:pPr>
            <w:del w:id="2521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522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523" w:author="阿毛" w:date="2021-05-21T17:49:00Z"/>
                <w:rFonts w:ascii="標楷體" w:hAnsi="標楷體"/>
              </w:rPr>
              <w:pPrChange w:id="2524" w:author="阿毛" w:date="2021-06-02T14:38:00Z">
                <w:pPr/>
              </w:pPrChange>
            </w:pPr>
            <w:del w:id="2525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526" w:author="阿毛" w:date="2021-05-21T17:49:00Z"/>
                <w:rFonts w:ascii="標楷體" w:hAnsi="標楷體"/>
              </w:rPr>
              <w:pPrChange w:id="2527" w:author="阿毛" w:date="2021-06-02T14:38:00Z">
                <w:pPr/>
              </w:pPrChange>
            </w:pPr>
            <w:del w:id="2528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529" w:author="阿毛" w:date="2021-05-21T17:49:00Z"/>
                <w:rFonts w:ascii="標楷體" w:hAnsi="標楷體"/>
              </w:rPr>
              <w:pPrChange w:id="2530" w:author="阿毛" w:date="2021-06-02T14:38:00Z">
                <w:pPr/>
              </w:pPrChange>
            </w:pPr>
            <w:del w:id="2531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532" w:author="阿毛" w:date="2021-05-21T17:49:00Z"/>
                <w:rFonts w:ascii="標楷體" w:hAnsi="標楷體"/>
              </w:rPr>
              <w:pPrChange w:id="2533" w:author="阿毛" w:date="2021-06-02T14:38:00Z">
                <w:pPr/>
              </w:pPrChange>
            </w:pPr>
            <w:del w:id="2534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535" w:author="阿毛" w:date="2021-05-21T17:49:00Z"/>
                <w:rFonts w:ascii="標楷體" w:hAnsi="標楷體"/>
              </w:rPr>
              <w:pPrChange w:id="2536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537" w:author="阿毛" w:date="2021-05-21T17:49:00Z"/>
                <w:rFonts w:ascii="標楷體" w:hAnsi="標楷體"/>
              </w:rPr>
              <w:pPrChange w:id="2538" w:author="阿毛" w:date="2021-06-02T14:38:00Z">
                <w:pPr/>
              </w:pPrChange>
            </w:pPr>
            <w:del w:id="2539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540" w:author="阿毛" w:date="2021-05-21T17:49:00Z"/>
                <w:rFonts w:ascii="標楷體" w:hAnsi="標楷體"/>
              </w:rPr>
              <w:pPrChange w:id="2541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542" w:author="阿毛" w:date="2021-05-21T17:49:00Z"/>
                <w:rFonts w:ascii="標楷體" w:hAnsi="標楷體"/>
              </w:rPr>
              <w:pPrChange w:id="2543" w:author="阿毛" w:date="2021-06-02T14:38:00Z">
                <w:pPr/>
              </w:pPrChange>
            </w:pPr>
            <w:del w:id="2544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545" w:author="阿毛" w:date="2021-05-21T17:49:00Z"/>
                <w:rFonts w:ascii="標楷體" w:hAnsi="標楷體"/>
              </w:rPr>
              <w:pPrChange w:id="2546" w:author="阿毛" w:date="2021-06-02T14:38:00Z">
                <w:pPr/>
              </w:pPrChange>
            </w:pPr>
            <w:del w:id="2547" w:author="阿毛" w:date="2021-05-21T17:49:00Z">
              <w:r w:rsidRPr="00C24327" w:rsidDel="007154E3">
                <w:rPr>
                  <w:rFonts w:ascii="標楷體" w:hAnsi="標楷體" w:hint="eastAsia"/>
                </w:rPr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548" w:author="阿毛" w:date="2021-05-21T17:49:00Z"/>
                <w:rFonts w:ascii="標楷體" w:hAnsi="標楷體"/>
              </w:rPr>
              <w:pPrChange w:id="2549" w:author="阿毛" w:date="2021-06-02T14:38:00Z">
                <w:pPr/>
              </w:pPrChange>
            </w:pPr>
            <w:del w:id="2550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551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552" w:author="阿毛" w:date="2021-05-21T17:49:00Z"/>
                <w:rFonts w:ascii="標楷體" w:hAnsi="標楷體"/>
              </w:rPr>
              <w:pPrChange w:id="2553" w:author="阿毛" w:date="2021-06-02T14:38:00Z">
                <w:pPr/>
              </w:pPrChange>
            </w:pPr>
            <w:del w:id="2554" w:author="阿毛" w:date="2021-05-21T17:49:00Z">
              <w:r w:rsidDel="007154E3">
                <w:rPr>
                  <w:rFonts w:ascii="標楷體" w:hAnsi="標楷體"/>
                </w:rPr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555" w:author="阿毛" w:date="2021-05-21T17:49:00Z"/>
                <w:rFonts w:ascii="標楷體" w:hAnsi="標楷體"/>
              </w:rPr>
              <w:pPrChange w:id="2556" w:author="阿毛" w:date="2021-06-02T14:38:00Z">
                <w:pPr/>
              </w:pPrChange>
            </w:pPr>
            <w:del w:id="2557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558" w:author="阿毛" w:date="2021-05-21T17:49:00Z"/>
                <w:rFonts w:ascii="標楷體" w:hAnsi="標楷體"/>
              </w:rPr>
              <w:pPrChange w:id="2559" w:author="阿毛" w:date="2021-06-02T14:38:00Z">
                <w:pPr/>
              </w:pPrChange>
            </w:pPr>
            <w:del w:id="2560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561" w:author="阿毛" w:date="2021-05-21T17:49:00Z"/>
                <w:rFonts w:ascii="標楷體" w:hAnsi="標楷體"/>
              </w:rPr>
              <w:pPrChange w:id="2562" w:author="阿毛" w:date="2021-06-02T14:38:00Z">
                <w:pPr/>
              </w:pPrChange>
            </w:pPr>
            <w:del w:id="2563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564" w:author="阿毛" w:date="2021-05-21T17:49:00Z"/>
                <w:rFonts w:ascii="標楷體" w:hAnsi="標楷體"/>
              </w:rPr>
              <w:pPrChange w:id="2565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566" w:author="阿毛" w:date="2021-05-21T17:49:00Z"/>
                <w:rFonts w:ascii="標楷體" w:hAnsi="標楷體"/>
              </w:rPr>
              <w:pPrChange w:id="2567" w:author="阿毛" w:date="2021-06-02T14:38:00Z">
                <w:pPr/>
              </w:pPrChange>
            </w:pPr>
            <w:del w:id="2568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569" w:author="阿毛" w:date="2021-05-21T17:49:00Z"/>
                <w:rFonts w:ascii="標楷體" w:hAnsi="標楷體"/>
              </w:rPr>
              <w:pPrChange w:id="2570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571" w:author="阿毛" w:date="2021-05-21T17:49:00Z"/>
                <w:rFonts w:ascii="標楷體" w:hAnsi="標楷體"/>
              </w:rPr>
              <w:pPrChange w:id="2572" w:author="阿毛" w:date="2021-06-02T14:38:00Z">
                <w:pPr/>
              </w:pPrChange>
            </w:pPr>
            <w:del w:id="2573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574" w:author="阿毛" w:date="2021-05-21T17:49:00Z"/>
                <w:rFonts w:ascii="標楷體" w:hAnsi="標楷體"/>
              </w:rPr>
              <w:pPrChange w:id="2575" w:author="阿毛" w:date="2021-06-02T14:38:00Z">
                <w:pPr/>
              </w:pPrChange>
            </w:pPr>
            <w:del w:id="2576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577" w:author="阿毛" w:date="2021-05-21T17:49:00Z"/>
                <w:rFonts w:ascii="標楷體" w:hAnsi="標楷體"/>
              </w:rPr>
              <w:pPrChange w:id="2578" w:author="阿毛" w:date="2021-06-02T14:38:00Z">
                <w:pPr/>
              </w:pPrChange>
            </w:pPr>
            <w:del w:id="2579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580" w:author="阿毛" w:date="2021-05-21T17:49:00Z"/>
                <w:rFonts w:ascii="標楷體" w:hAnsi="標楷體"/>
              </w:rPr>
              <w:pPrChange w:id="2581" w:author="阿毛" w:date="2021-06-02T14:38:00Z">
                <w:pPr/>
              </w:pPrChange>
            </w:pPr>
            <w:del w:id="2582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583" w:author="阿毛" w:date="2021-05-21T17:49:00Z"/>
                <w:rFonts w:ascii="標楷體" w:hAnsi="標楷體"/>
              </w:rPr>
              <w:pPrChange w:id="2584" w:author="阿毛" w:date="2021-06-02T14:38:00Z">
                <w:pPr/>
              </w:pPrChange>
            </w:pPr>
            <w:del w:id="2585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586" w:author="阿毛" w:date="2021-05-21T17:49:00Z"/>
          <w:rFonts w:ascii="標楷體" w:hAnsi="標楷體"/>
        </w:rPr>
        <w:pPrChange w:id="2587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588" w:author="阿毛" w:date="2021-05-21T17:49:00Z"/>
          <w:rFonts w:ascii="標楷體" w:hAnsi="標楷體"/>
          <w:szCs w:val="24"/>
        </w:rPr>
        <w:pPrChange w:id="2589" w:author="阿毛" w:date="2021-06-02T14:38:00Z">
          <w:pPr>
            <w:pStyle w:val="42"/>
            <w:spacing w:after="72"/>
            <w:ind w:leftChars="0" w:left="0"/>
          </w:pPr>
        </w:pPrChange>
      </w:pPr>
      <w:del w:id="2590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591" w:author="阿毛" w:date="2021-05-21T17:49:00Z"/>
          <w:rFonts w:ascii="標楷體" w:hAnsi="標楷體"/>
          <w:szCs w:val="24"/>
        </w:rPr>
        <w:pPrChange w:id="2592" w:author="阿毛" w:date="2021-06-02T14:38:00Z">
          <w:pPr>
            <w:pStyle w:val="42"/>
            <w:spacing w:after="72"/>
            <w:ind w:leftChars="0" w:left="0"/>
          </w:pPr>
        </w:pPrChange>
      </w:pPr>
      <w:del w:id="2593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594" w:author="阿毛" w:date="2021-05-21T17:49:00Z"/>
          <w:rFonts w:ascii="標楷體" w:hAnsi="標楷體"/>
          <w:szCs w:val="24"/>
        </w:rPr>
        <w:pPrChange w:id="2595" w:author="阿毛" w:date="2021-06-02T14:38:00Z">
          <w:pPr>
            <w:pStyle w:val="42"/>
            <w:spacing w:after="72"/>
            <w:ind w:leftChars="0" w:left="0"/>
          </w:pPr>
        </w:pPrChange>
      </w:pPr>
      <w:del w:id="2596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597" w:author="阿毛" w:date="2021-05-21T17:49:00Z"/>
          <w:rFonts w:ascii="標楷體" w:hAnsi="標楷體"/>
        </w:rPr>
        <w:pPrChange w:id="2598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599" w:author="阿毛" w:date="2021-05-21T17:49:00Z"/>
          <w:rFonts w:ascii="標楷體" w:hAnsi="標楷體"/>
        </w:rPr>
        <w:pPrChange w:id="260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601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602" w:author="阿毛" w:date="2021-05-21T17:49:00Z"/>
        </w:rPr>
        <w:pPrChange w:id="2603" w:author="阿毛" w:date="2021-06-02T14:38:00Z">
          <w:pPr>
            <w:pStyle w:val="a"/>
          </w:pPr>
        </w:pPrChange>
      </w:pPr>
      <w:del w:id="2604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60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606" w:author="阿毛" w:date="2021-05-21T17:49:00Z"/>
                <w:rFonts w:ascii="標楷體" w:hAnsi="標楷體"/>
              </w:rPr>
              <w:pPrChange w:id="2607" w:author="阿毛" w:date="2021-06-02T14:38:00Z">
                <w:pPr/>
              </w:pPrChange>
            </w:pPr>
            <w:del w:id="260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609" w:author="阿毛" w:date="2021-05-21T17:49:00Z"/>
                <w:rFonts w:ascii="標楷體" w:hAnsi="標楷體"/>
              </w:rPr>
              <w:pPrChange w:id="2610" w:author="阿毛" w:date="2021-06-02T14:38:00Z">
                <w:pPr/>
              </w:pPrChange>
            </w:pPr>
            <w:del w:id="2611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612" w:author="阿毛" w:date="2021-05-21T17:49:00Z"/>
                <w:rFonts w:ascii="標楷體" w:hAnsi="標楷體"/>
              </w:rPr>
              <w:pPrChange w:id="2613" w:author="阿毛" w:date="2021-06-02T14:38:00Z">
                <w:pPr/>
              </w:pPrChange>
            </w:pPr>
            <w:del w:id="2614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615" w:author="阿毛" w:date="2021-05-21T17:49:00Z"/>
                <w:rFonts w:ascii="標楷體" w:hAnsi="標楷體"/>
              </w:rPr>
              <w:pPrChange w:id="2616" w:author="阿毛" w:date="2021-06-02T14:38:00Z">
                <w:pPr/>
              </w:pPrChange>
            </w:pPr>
            <w:del w:id="2617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618" w:author="阿毛" w:date="2021-05-21T17:49:00Z"/>
                <w:rFonts w:ascii="標楷體" w:hAnsi="標楷體"/>
              </w:rPr>
              <w:pPrChange w:id="2619" w:author="阿毛" w:date="2021-06-02T14:38:00Z">
                <w:pPr>
                  <w:ind w:firstLineChars="100" w:firstLine="240"/>
                </w:pPr>
              </w:pPrChange>
            </w:pPr>
            <w:del w:id="2620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621" w:author="阿毛" w:date="2021-05-21T17:49:00Z"/>
                <w:rFonts w:ascii="標楷體" w:hAnsi="標楷體"/>
              </w:rPr>
              <w:pPrChange w:id="2622" w:author="阿毛" w:date="2021-06-02T14:38:00Z">
                <w:pPr>
                  <w:ind w:firstLineChars="100" w:firstLine="240"/>
                </w:pPr>
              </w:pPrChange>
            </w:pPr>
            <w:del w:id="2623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624" w:author="阿毛" w:date="2021-05-21T17:49:00Z"/>
                <w:rFonts w:ascii="標楷體" w:hAnsi="標楷體"/>
              </w:rPr>
              <w:pPrChange w:id="2625" w:author="阿毛" w:date="2021-06-02T14:38:00Z">
                <w:pPr>
                  <w:ind w:firstLineChars="100" w:firstLine="240"/>
                </w:pPr>
              </w:pPrChange>
            </w:pPr>
            <w:del w:id="2626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6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628" w:author="阿毛" w:date="2021-05-21T17:49:00Z"/>
                <w:rFonts w:ascii="標楷體" w:hAnsi="標楷體"/>
              </w:rPr>
              <w:pPrChange w:id="2629" w:author="阿毛" w:date="2021-06-02T14:38:00Z">
                <w:pPr/>
              </w:pPrChange>
            </w:pPr>
            <w:del w:id="2630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631" w:author="阿毛" w:date="2021-05-21T17:49:00Z"/>
                <w:rFonts w:ascii="標楷體" w:hAnsi="標楷體"/>
              </w:rPr>
              <w:pPrChange w:id="2632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6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634" w:author="阿毛" w:date="2021-05-21T17:49:00Z"/>
                <w:rFonts w:ascii="標楷體" w:hAnsi="標楷體"/>
              </w:rPr>
              <w:pPrChange w:id="2635" w:author="阿毛" w:date="2021-06-02T14:38:00Z">
                <w:pPr/>
              </w:pPrChange>
            </w:pPr>
            <w:del w:id="263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637" w:author="阿毛" w:date="2021-05-21T17:49:00Z"/>
                <w:rFonts w:ascii="標楷體" w:hAnsi="標楷體"/>
              </w:rPr>
              <w:pPrChange w:id="2638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6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640" w:author="阿毛" w:date="2021-05-21T17:49:00Z"/>
                <w:rFonts w:ascii="標楷體" w:hAnsi="標楷體"/>
              </w:rPr>
              <w:pPrChange w:id="2641" w:author="阿毛" w:date="2021-06-02T14:38:00Z">
                <w:pPr/>
              </w:pPrChange>
            </w:pPr>
            <w:del w:id="2642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643" w:author="阿毛" w:date="2021-05-21T17:49:00Z"/>
                <w:rFonts w:ascii="標楷體" w:hAnsi="標楷體"/>
              </w:rPr>
              <w:pPrChange w:id="2644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6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646" w:author="阿毛" w:date="2021-05-21T17:49:00Z"/>
                <w:rFonts w:ascii="標楷體" w:hAnsi="標楷體"/>
              </w:rPr>
              <w:pPrChange w:id="2647" w:author="阿毛" w:date="2021-06-02T14:38:00Z">
                <w:pPr/>
              </w:pPrChange>
            </w:pPr>
            <w:del w:id="2648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649" w:author="阿毛" w:date="2021-05-21T17:49:00Z"/>
                <w:rFonts w:ascii="標楷體" w:hAnsi="標楷體"/>
              </w:rPr>
              <w:pPrChange w:id="2650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6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652" w:author="阿毛" w:date="2021-05-21T17:49:00Z"/>
                <w:rFonts w:ascii="標楷體" w:hAnsi="標楷體"/>
              </w:rPr>
              <w:pPrChange w:id="2653" w:author="阿毛" w:date="2021-06-02T14:38:00Z">
                <w:pPr/>
              </w:pPrChange>
            </w:pPr>
            <w:del w:id="265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655" w:author="阿毛" w:date="2021-05-21T17:49:00Z"/>
                <w:rFonts w:ascii="標楷體" w:hAnsi="標楷體"/>
              </w:rPr>
              <w:pPrChange w:id="2656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6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658" w:author="阿毛" w:date="2021-05-21T17:49:00Z"/>
                <w:rFonts w:ascii="標楷體" w:hAnsi="標楷體"/>
              </w:rPr>
              <w:pPrChange w:id="2659" w:author="阿毛" w:date="2021-06-02T14:38:00Z">
                <w:pPr/>
              </w:pPrChange>
            </w:pPr>
            <w:del w:id="2660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661" w:author="阿毛" w:date="2021-05-21T17:49:00Z"/>
                <w:rFonts w:ascii="標楷體" w:hAnsi="標楷體"/>
              </w:rPr>
              <w:pPrChange w:id="2662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6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664" w:author="阿毛" w:date="2021-05-21T17:49:00Z"/>
                <w:rFonts w:ascii="標楷體" w:hAnsi="標楷體"/>
              </w:rPr>
              <w:pPrChange w:id="2665" w:author="阿毛" w:date="2021-06-02T14:38:00Z">
                <w:pPr/>
              </w:pPrChange>
            </w:pPr>
            <w:del w:id="266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667" w:author="阿毛" w:date="2021-05-21T17:49:00Z"/>
                <w:rFonts w:ascii="標楷體" w:hAnsi="標楷體"/>
              </w:rPr>
              <w:pPrChange w:id="2668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669" w:author="阿毛" w:date="2021-05-21T17:49:00Z"/>
          <w:rFonts w:ascii="標楷體" w:hAnsi="標楷體"/>
        </w:rPr>
        <w:pPrChange w:id="2670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671" w:author="阿毛" w:date="2021-05-21T17:49:00Z"/>
          <w:rFonts w:ascii="標楷體" w:hAnsi="標楷體"/>
        </w:rPr>
        <w:pPrChange w:id="2672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673" w:author="阿毛" w:date="2021-05-21T17:49:00Z"/>
          <w:rFonts w:ascii="標楷體" w:hAnsi="標楷體"/>
        </w:rPr>
        <w:pPrChange w:id="2674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675" w:author="阿毛" w:date="2021-05-21T17:49:00Z"/>
          <w:rFonts w:ascii="標楷體" w:hAnsi="標楷體"/>
        </w:rPr>
        <w:pPrChange w:id="2676" w:author="阿毛" w:date="2021-06-02T14:38:00Z">
          <w:pPr>
            <w:widowControl/>
          </w:pPr>
        </w:pPrChange>
      </w:pPr>
      <w:del w:id="2677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678" w:author="阿毛" w:date="2021-05-21T17:49:00Z"/>
          <w:rFonts w:ascii="標楷體" w:hAnsi="標楷體"/>
        </w:rPr>
        <w:pPrChange w:id="2679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680" w:author="阿毛" w:date="2021-05-21T17:49:00Z"/>
        </w:rPr>
        <w:pPrChange w:id="2681" w:author="阿毛" w:date="2021-06-02T14:38:00Z">
          <w:pPr>
            <w:pStyle w:val="a"/>
          </w:pPr>
        </w:pPrChange>
      </w:pPr>
      <w:del w:id="2682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683" w:author="阿毛" w:date="2021-05-21T17:49:00Z"/>
          <w:rFonts w:ascii="標楷體" w:hAnsi="標楷體"/>
        </w:rPr>
        <w:pPrChange w:id="2684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685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686" w:author="阿毛" w:date="2021-05-21T17:49:00Z"/>
        </w:rPr>
        <w:pPrChange w:id="2687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688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689" w:author="阿毛" w:date="2021-05-21T17:49:00Z"/>
        </w:rPr>
        <w:pPrChange w:id="2690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691" w:author="阿毛" w:date="2021-05-21T17:49:00Z"/>
        </w:rPr>
        <w:pPrChange w:id="2692" w:author="阿毛" w:date="2021-06-02T14:38:00Z">
          <w:pPr>
            <w:pStyle w:val="a"/>
          </w:pPr>
        </w:pPrChange>
      </w:pPr>
      <w:del w:id="2693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694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695" w:author="阿毛" w:date="2021-05-21T17:49:00Z"/>
              </w:rPr>
              <w:pPrChange w:id="2696" w:author="阿毛" w:date="2021-06-02T14:38:00Z">
                <w:pPr/>
              </w:pPrChange>
            </w:pPr>
            <w:del w:id="2697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698" w:author="阿毛" w:date="2021-05-21T17:49:00Z"/>
              </w:rPr>
              <w:pPrChange w:id="2699" w:author="阿毛" w:date="2021-06-02T14:38:00Z">
                <w:pPr/>
              </w:pPrChange>
            </w:pPr>
            <w:del w:id="2700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701" w:author="阿毛" w:date="2021-05-21T17:49:00Z"/>
              </w:rPr>
              <w:pPrChange w:id="2702" w:author="阿毛" w:date="2021-06-02T14:38:00Z">
                <w:pPr>
                  <w:jc w:val="center"/>
                </w:pPr>
              </w:pPrChange>
            </w:pPr>
            <w:del w:id="2703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704" w:author="阿毛" w:date="2021-05-21T17:49:00Z"/>
              </w:rPr>
              <w:pPrChange w:id="2705" w:author="阿毛" w:date="2021-06-02T14:38:00Z">
                <w:pPr/>
              </w:pPrChange>
            </w:pPr>
            <w:del w:id="2706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707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708" w:author="阿毛" w:date="2021-05-21T17:49:00Z"/>
              </w:rPr>
              <w:pPrChange w:id="2709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710" w:author="阿毛" w:date="2021-05-21T17:49:00Z"/>
              </w:rPr>
              <w:pPrChange w:id="2711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712" w:author="阿毛" w:date="2021-05-21T17:49:00Z"/>
              </w:rPr>
              <w:pPrChange w:id="2713" w:author="阿毛" w:date="2021-06-02T14:38:00Z">
                <w:pPr/>
              </w:pPrChange>
            </w:pPr>
            <w:del w:id="271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715" w:author="阿毛" w:date="2021-05-21T17:49:00Z"/>
              </w:rPr>
              <w:pPrChange w:id="2716" w:author="阿毛" w:date="2021-06-02T14:38:00Z">
                <w:pPr/>
              </w:pPrChange>
            </w:pPr>
            <w:del w:id="2717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718" w:author="阿毛" w:date="2021-05-21T17:49:00Z"/>
              </w:rPr>
              <w:pPrChange w:id="2719" w:author="阿毛" w:date="2021-06-02T14:38:00Z">
                <w:pPr/>
              </w:pPrChange>
            </w:pPr>
            <w:del w:id="2720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721" w:author="阿毛" w:date="2021-05-21T17:49:00Z"/>
              </w:rPr>
              <w:pPrChange w:id="2722" w:author="阿毛" w:date="2021-06-02T14:38:00Z">
                <w:pPr/>
              </w:pPrChange>
            </w:pPr>
            <w:del w:id="2723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724" w:author="阿毛" w:date="2021-05-21T17:49:00Z"/>
              </w:rPr>
              <w:pPrChange w:id="2725" w:author="阿毛" w:date="2021-06-02T14:38:00Z">
                <w:pPr/>
              </w:pPrChange>
            </w:pPr>
            <w:del w:id="2726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727" w:author="阿毛" w:date="2021-05-21T17:49:00Z"/>
              </w:rPr>
              <w:pPrChange w:id="2728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729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730" w:author="阿毛" w:date="2021-05-21T17:49:00Z"/>
                <w:rFonts w:ascii="標楷體" w:hAnsi="標楷體"/>
              </w:rPr>
              <w:pPrChange w:id="2731" w:author="阿毛" w:date="2021-06-02T14:38:00Z">
                <w:pPr/>
              </w:pPrChange>
            </w:pPr>
            <w:del w:id="2732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733" w:author="阿毛" w:date="2021-05-21T17:49:00Z"/>
                <w:rFonts w:ascii="標楷體" w:hAnsi="標楷體"/>
              </w:rPr>
              <w:pPrChange w:id="2734" w:author="阿毛" w:date="2021-06-02T14:38:00Z">
                <w:pPr/>
              </w:pPrChange>
            </w:pPr>
            <w:del w:id="2735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736" w:author="阿毛" w:date="2021-05-21T17:49:00Z"/>
                <w:rFonts w:ascii="標楷體" w:hAnsi="標楷體" w:cs="新細明體"/>
              </w:rPr>
              <w:pPrChange w:id="2737" w:author="阿毛" w:date="2021-06-02T14:38:00Z">
                <w:pPr/>
              </w:pPrChange>
            </w:pPr>
            <w:del w:id="2738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739" w:author="阿毛" w:date="2021-05-21T17:49:00Z"/>
                <w:rFonts w:ascii="標楷體" w:hAnsi="標楷體"/>
              </w:rPr>
              <w:pPrChange w:id="2740" w:author="阿毛" w:date="2021-06-02T14:38:00Z">
                <w:pPr/>
              </w:pPrChange>
            </w:pPr>
            <w:del w:id="274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742" w:author="阿毛" w:date="2021-05-21T17:49:00Z"/>
                <w:rFonts w:ascii="標楷體" w:hAnsi="標楷體"/>
              </w:rPr>
              <w:pPrChange w:id="2743" w:author="阿毛" w:date="2021-06-02T14:38:00Z">
                <w:pPr/>
              </w:pPrChange>
            </w:pPr>
            <w:del w:id="2744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745" w:author="阿毛" w:date="2021-05-21T17:49:00Z"/>
                <w:rFonts w:ascii="標楷體" w:hAnsi="標楷體"/>
              </w:rPr>
              <w:pPrChange w:id="2746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747" w:author="阿毛" w:date="2021-05-21T17:49:00Z"/>
                <w:rFonts w:ascii="標楷體" w:hAnsi="標楷體"/>
              </w:rPr>
              <w:pPrChange w:id="2748" w:author="阿毛" w:date="2021-06-02T14:38:00Z">
                <w:pPr/>
              </w:pPrChange>
            </w:pPr>
            <w:del w:id="2749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750" w:author="阿毛" w:date="2021-05-21T17:49:00Z"/>
                <w:rFonts w:ascii="標楷體" w:hAnsi="標楷體"/>
              </w:rPr>
              <w:pPrChange w:id="2751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752" w:author="阿毛" w:date="2021-05-21T17:49:00Z"/>
                <w:rFonts w:ascii="標楷體" w:hAnsi="標楷體"/>
              </w:rPr>
              <w:pPrChange w:id="2753" w:author="阿毛" w:date="2021-06-02T14:38:00Z">
                <w:pPr/>
              </w:pPrChange>
            </w:pPr>
            <w:del w:id="2754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755" w:author="阿毛" w:date="2021-05-21T17:49:00Z"/>
                <w:rFonts w:ascii="標楷體" w:hAnsi="標楷體" w:cs="新細明體"/>
              </w:rPr>
              <w:pPrChange w:id="2756" w:author="阿毛" w:date="2021-06-02T14:38:00Z">
                <w:pPr>
                  <w:ind w:left="240" w:hangingChars="100" w:hanging="240"/>
                </w:pPr>
              </w:pPrChange>
            </w:pPr>
            <w:del w:id="2757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758" w:author="阿毛" w:date="2021-05-21T17:49:00Z"/>
                <w:rFonts w:ascii="標楷體" w:hAnsi="標楷體"/>
              </w:rPr>
              <w:pPrChange w:id="2759" w:author="阿毛" w:date="2021-06-02T14:38:00Z">
                <w:pPr>
                  <w:ind w:left="240" w:hangingChars="100" w:hanging="240"/>
                </w:pPr>
              </w:pPrChange>
            </w:pPr>
            <w:del w:id="2760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761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762" w:author="阿毛" w:date="2021-05-21T17:49:00Z"/>
                <w:rFonts w:ascii="標楷體" w:hAnsi="標楷體"/>
              </w:rPr>
              <w:pPrChange w:id="2763" w:author="阿毛" w:date="2021-06-02T14:38:00Z">
                <w:pPr/>
              </w:pPrChange>
            </w:pPr>
            <w:del w:id="2764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2765" w:author="阿毛" w:date="2021-05-21T17:49:00Z"/>
                <w:rFonts w:ascii="標楷體" w:hAnsi="標楷體"/>
              </w:rPr>
              <w:pPrChange w:id="2766" w:author="阿毛" w:date="2021-06-02T14:38:00Z">
                <w:pPr/>
              </w:pPrChange>
            </w:pPr>
            <w:del w:id="2767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2768" w:author="阿毛" w:date="2021-05-21T17:49:00Z"/>
                <w:rFonts w:ascii="標楷體" w:hAnsi="標楷體"/>
              </w:rPr>
              <w:pPrChange w:id="2769" w:author="阿毛" w:date="2021-06-02T14:38:00Z">
                <w:pPr/>
              </w:pPrChange>
            </w:pPr>
            <w:del w:id="2770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2771" w:author="阿毛" w:date="2021-05-21T17:49:00Z"/>
                <w:rFonts w:ascii="標楷體" w:hAnsi="標楷體"/>
              </w:rPr>
              <w:pPrChange w:id="2772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2773" w:author="阿毛" w:date="2021-05-21T17:49:00Z"/>
                <w:rFonts w:ascii="標楷體" w:hAnsi="標楷體"/>
              </w:rPr>
              <w:pPrChange w:id="2774" w:author="阿毛" w:date="2021-06-02T14:38:00Z">
                <w:pPr/>
              </w:pPrChange>
            </w:pPr>
            <w:del w:id="2775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2776" w:author="阿毛" w:date="2021-05-21T17:49:00Z"/>
                <w:rFonts w:ascii="標楷體" w:hAnsi="標楷體"/>
              </w:rPr>
              <w:pPrChange w:id="2777" w:author="阿毛" w:date="2021-06-02T14:38:00Z">
                <w:pPr/>
              </w:pPrChange>
            </w:pPr>
            <w:del w:id="2778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2779" w:author="阿毛" w:date="2021-05-21T17:49:00Z"/>
                <w:rFonts w:ascii="標楷體" w:hAnsi="標楷體"/>
              </w:rPr>
              <w:pPrChange w:id="2780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2781" w:author="阿毛" w:date="2021-05-21T17:49:00Z"/>
                <w:rFonts w:ascii="標楷體" w:hAnsi="標楷體"/>
              </w:rPr>
              <w:pPrChange w:id="2782" w:author="阿毛" w:date="2021-06-02T14:38:00Z">
                <w:pPr/>
              </w:pPrChange>
            </w:pPr>
            <w:del w:id="2783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2784" w:author="阿毛" w:date="2021-05-21T17:49:00Z"/>
                <w:rFonts w:ascii="標楷體" w:hAnsi="標楷體"/>
              </w:rPr>
              <w:pPrChange w:id="2785" w:author="阿毛" w:date="2021-06-02T14:38:00Z">
                <w:pPr/>
              </w:pPrChange>
            </w:pPr>
            <w:del w:id="2786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2787" w:author="阿毛" w:date="2021-05-21T17:49:00Z"/>
                <w:rFonts w:ascii="標楷體" w:hAnsi="標楷體"/>
              </w:rPr>
              <w:pPrChange w:id="2788" w:author="阿毛" w:date="2021-06-02T14:38:00Z">
                <w:pPr/>
              </w:pPrChange>
            </w:pPr>
            <w:del w:id="2789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2790" w:author="阿毛" w:date="2021-05-21T17:49:00Z"/>
                <w:rFonts w:ascii="標楷體" w:hAnsi="標楷體"/>
              </w:rPr>
              <w:pPrChange w:id="2791" w:author="阿毛" w:date="2021-06-02T14:38:00Z">
                <w:pPr/>
              </w:pPrChange>
            </w:pPr>
            <w:del w:id="2792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2793" w:author="阿毛" w:date="2021-05-21T17:49:00Z"/>
        </w:rPr>
        <w:pPrChange w:id="2794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2795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2796" w:author="阿毛" w:date="2021-05-21T17:49:00Z"/>
          <w:rFonts w:ascii="標楷體" w:hAnsi="標楷體"/>
        </w:rPr>
        <w:pPrChange w:id="2797" w:author="阿毛" w:date="2021-06-02T14:38:00Z">
          <w:pPr>
            <w:pStyle w:val="42"/>
            <w:spacing w:after="72"/>
            <w:ind w:leftChars="0" w:left="0"/>
          </w:pPr>
        </w:pPrChange>
      </w:pPr>
      <w:del w:id="2798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2799" w:author="阿毛" w:date="2021-05-21T17:49:00Z"/>
          <w:rFonts w:ascii="標楷體" w:hAnsi="標楷體"/>
        </w:rPr>
      </w:pPr>
      <w:del w:id="2800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2801" w:author="阿毛" w:date="2021-05-21T17:49:00Z"/>
          <w:rFonts w:ascii="標楷體" w:hAnsi="標楷體"/>
        </w:rPr>
      </w:pPr>
      <w:del w:id="2802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2803" w:author="阿毛" w:date="2021-05-21T17:49:00Z"/>
          <w:rFonts w:ascii="標楷體" w:hAnsi="標楷體"/>
        </w:rPr>
        <w:pPrChange w:id="2804" w:author="阿毛" w:date="2021-06-02T14:38:00Z">
          <w:pPr>
            <w:pStyle w:val="42"/>
            <w:spacing w:after="72"/>
            <w:ind w:leftChars="0" w:left="0"/>
          </w:pPr>
        </w:pPrChange>
      </w:pPr>
      <w:del w:id="2805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3" type="#_x0000_t75" style="width:76.8pt;height:46.2pt" o:ole="">
              <v:imagedata r:id="rId47" o:title=""/>
            </v:shape>
            <o:OLEObject Type="Embed" ProgID="Acrobat.Document.DC" ShapeID="_x0000_i1033" DrawAspect="Icon" ObjectID="_1701010401" r:id="rId48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4" type="#_x0000_t75" style="width:76.8pt;height:46.2pt" o:ole="">
              <v:imagedata r:id="rId49" o:title=""/>
            </v:shape>
            <o:OLEObject Type="Embed" ProgID="Acrobat.Document.DC" ShapeID="_x0000_i1034" DrawAspect="Icon" ObjectID="_1701010402" r:id="rId50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2806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2807" w:author="阿毛" w:date="2021-05-21T17:49:00Z"/>
          <w:rFonts w:ascii="標楷體" w:hAnsi="標楷體"/>
        </w:rPr>
        <w:pPrChange w:id="280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809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2810" w:author="阿毛" w:date="2021-05-21T17:49:00Z"/>
        </w:rPr>
        <w:pPrChange w:id="2811" w:author="阿毛" w:date="2021-06-02T14:38:00Z">
          <w:pPr>
            <w:pStyle w:val="a"/>
          </w:pPr>
        </w:pPrChange>
      </w:pPr>
      <w:del w:id="2812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28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2814" w:author="阿毛" w:date="2021-05-21T17:49:00Z"/>
                <w:rFonts w:ascii="標楷體" w:hAnsi="標楷體"/>
              </w:rPr>
              <w:pPrChange w:id="2815" w:author="阿毛" w:date="2021-06-02T14:38:00Z">
                <w:pPr/>
              </w:pPrChange>
            </w:pPr>
            <w:del w:id="281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2817" w:author="阿毛" w:date="2021-05-21T17:49:00Z"/>
                <w:rFonts w:ascii="標楷體" w:hAnsi="標楷體"/>
              </w:rPr>
              <w:pPrChange w:id="2818" w:author="阿毛" w:date="2021-06-02T14:38:00Z">
                <w:pPr/>
              </w:pPrChange>
            </w:pPr>
            <w:del w:id="2819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2820" w:author="阿毛" w:date="2021-05-21T17:49:00Z"/>
                <w:rFonts w:ascii="標楷體" w:hAnsi="標楷體"/>
              </w:rPr>
              <w:pPrChange w:id="2821" w:author="阿毛" w:date="2021-06-02T14:38:00Z">
                <w:pPr/>
              </w:pPrChange>
            </w:pPr>
            <w:del w:id="2822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2823" w:author="阿毛" w:date="2021-05-21T17:49:00Z"/>
                <w:rFonts w:ascii="標楷體" w:hAnsi="標楷體"/>
              </w:rPr>
              <w:pPrChange w:id="2824" w:author="阿毛" w:date="2021-06-02T14:38:00Z">
                <w:pPr>
                  <w:ind w:firstLineChars="100" w:firstLine="240"/>
                </w:pPr>
              </w:pPrChange>
            </w:pPr>
            <w:del w:id="2825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2826" w:author="阿毛" w:date="2021-05-21T17:49:00Z"/>
                <w:rFonts w:ascii="標楷體" w:hAnsi="標楷體"/>
              </w:rPr>
              <w:pPrChange w:id="2827" w:author="阿毛" w:date="2021-06-02T14:38:00Z">
                <w:pPr/>
              </w:pPrChange>
            </w:pPr>
            <w:del w:id="2828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28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2830" w:author="阿毛" w:date="2021-05-21T17:49:00Z"/>
                <w:rFonts w:ascii="標楷體" w:hAnsi="標楷體"/>
              </w:rPr>
              <w:pPrChange w:id="2831" w:author="阿毛" w:date="2021-06-02T14:38:00Z">
                <w:pPr/>
              </w:pPrChange>
            </w:pPr>
            <w:del w:id="2832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2833" w:author="阿毛" w:date="2021-05-21T17:49:00Z"/>
                <w:rFonts w:ascii="標楷體" w:hAnsi="標楷體"/>
              </w:rPr>
              <w:pPrChange w:id="2834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283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2836" w:author="阿毛" w:date="2021-05-21T17:49:00Z"/>
                <w:rFonts w:ascii="標楷體" w:hAnsi="標楷體"/>
              </w:rPr>
              <w:pPrChange w:id="2837" w:author="阿毛" w:date="2021-06-02T14:38:00Z">
                <w:pPr/>
              </w:pPrChange>
            </w:pPr>
            <w:del w:id="283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2839" w:author="阿毛" w:date="2021-05-21T17:49:00Z"/>
                <w:rFonts w:ascii="標楷體" w:hAnsi="標楷體"/>
              </w:rPr>
              <w:pPrChange w:id="2840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28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2842" w:author="阿毛" w:date="2021-05-21T17:49:00Z"/>
                <w:rFonts w:ascii="標楷體" w:hAnsi="標楷體"/>
              </w:rPr>
              <w:pPrChange w:id="2843" w:author="阿毛" w:date="2021-06-02T14:38:00Z">
                <w:pPr/>
              </w:pPrChange>
            </w:pPr>
            <w:del w:id="2844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2845" w:author="阿毛" w:date="2021-05-21T17:49:00Z"/>
                <w:rFonts w:ascii="標楷體" w:hAnsi="標楷體"/>
              </w:rPr>
              <w:pPrChange w:id="2846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28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2848" w:author="阿毛" w:date="2021-05-21T17:49:00Z"/>
                <w:rFonts w:ascii="標楷體" w:hAnsi="標楷體"/>
              </w:rPr>
              <w:pPrChange w:id="2849" w:author="阿毛" w:date="2021-06-02T14:38:00Z">
                <w:pPr/>
              </w:pPrChange>
            </w:pPr>
            <w:del w:id="2850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2851" w:author="阿毛" w:date="2021-05-21T17:49:00Z"/>
                <w:rFonts w:ascii="標楷體" w:hAnsi="標楷體"/>
              </w:rPr>
              <w:pPrChange w:id="2852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28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2854" w:author="阿毛" w:date="2021-05-21T17:49:00Z"/>
                <w:rFonts w:ascii="標楷體" w:hAnsi="標楷體"/>
              </w:rPr>
              <w:pPrChange w:id="2855" w:author="阿毛" w:date="2021-06-02T14:38:00Z">
                <w:pPr/>
              </w:pPrChange>
            </w:pPr>
            <w:del w:id="285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2857" w:author="阿毛" w:date="2021-05-21T17:49:00Z"/>
                <w:rFonts w:ascii="標楷體" w:hAnsi="標楷體"/>
              </w:rPr>
              <w:pPrChange w:id="2858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285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2860" w:author="阿毛" w:date="2021-05-21T17:49:00Z"/>
                <w:rFonts w:ascii="標楷體" w:hAnsi="標楷體"/>
              </w:rPr>
              <w:pPrChange w:id="2861" w:author="阿毛" w:date="2021-06-02T14:38:00Z">
                <w:pPr/>
              </w:pPrChange>
            </w:pPr>
            <w:del w:id="2862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2863" w:author="阿毛" w:date="2021-05-21T17:49:00Z"/>
                <w:rFonts w:ascii="標楷體" w:hAnsi="標楷體"/>
              </w:rPr>
              <w:pPrChange w:id="2864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28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2866" w:author="阿毛" w:date="2021-05-21T17:49:00Z"/>
                <w:rFonts w:ascii="標楷體" w:hAnsi="標楷體"/>
              </w:rPr>
              <w:pPrChange w:id="2867" w:author="阿毛" w:date="2021-06-02T14:38:00Z">
                <w:pPr/>
              </w:pPrChange>
            </w:pPr>
            <w:del w:id="286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2869" w:author="阿毛" w:date="2021-05-21T17:49:00Z"/>
                <w:rFonts w:ascii="標楷體" w:hAnsi="標楷體"/>
              </w:rPr>
              <w:pPrChange w:id="2870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2871" w:author="阿毛" w:date="2021-05-21T17:49:00Z"/>
          <w:rFonts w:ascii="標楷體" w:hAnsi="標楷體"/>
        </w:rPr>
        <w:pPrChange w:id="2872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2873" w:author="阿毛" w:date="2021-05-21T17:49:00Z"/>
          <w:rFonts w:ascii="標楷體" w:hAnsi="標楷體"/>
        </w:rPr>
        <w:pPrChange w:id="2874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2875" w:author="阿毛" w:date="2021-05-21T17:49:00Z"/>
          <w:rFonts w:ascii="標楷體" w:hAnsi="標楷體"/>
        </w:rPr>
        <w:pPrChange w:id="2876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2877" w:author="阿毛" w:date="2021-05-21T17:49:00Z"/>
          <w:rFonts w:ascii="標楷體" w:hAnsi="標楷體"/>
        </w:rPr>
        <w:pPrChange w:id="2878" w:author="阿毛" w:date="2021-06-02T14:38:00Z">
          <w:pPr>
            <w:widowControl/>
          </w:pPr>
        </w:pPrChange>
      </w:pPr>
      <w:del w:id="287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2880" w:author="阿毛" w:date="2021-05-21T17:49:00Z"/>
          <w:rFonts w:ascii="標楷體" w:hAnsi="標楷體"/>
        </w:rPr>
        <w:pPrChange w:id="2881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2882" w:author="阿毛" w:date="2021-05-21T17:49:00Z"/>
        </w:rPr>
        <w:pPrChange w:id="2883" w:author="阿毛" w:date="2021-06-02T14:38:00Z">
          <w:pPr>
            <w:pStyle w:val="a"/>
          </w:pPr>
        </w:pPrChange>
      </w:pPr>
      <w:del w:id="2884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2885" w:author="阿毛" w:date="2021-05-21T17:49:00Z"/>
          <w:rFonts w:ascii="標楷體" w:hAnsi="標楷體"/>
        </w:rPr>
        <w:pPrChange w:id="2886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2887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Del="007154E3" w:rsidRDefault="00930D5E">
      <w:pPr>
        <w:pStyle w:val="42"/>
        <w:spacing w:after="72"/>
        <w:ind w:left="1133"/>
        <w:rPr>
          <w:del w:id="2888" w:author="阿毛" w:date="2021-05-21T17:49:00Z"/>
          <w:rFonts w:ascii="新細明體" w:cs="新細明體"/>
          <w:sz w:val="22"/>
          <w:lang w:val="zh-TW"/>
        </w:rPr>
        <w:pPrChange w:id="2889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Del="007154E3" w:rsidRDefault="00076CB4">
      <w:pPr>
        <w:pStyle w:val="42"/>
        <w:spacing w:after="72"/>
        <w:ind w:left="1133"/>
        <w:rPr>
          <w:del w:id="2890" w:author="阿毛" w:date="2021-05-21T17:49:00Z"/>
          <w:rFonts w:ascii="新細明體" w:cs="新細明體"/>
          <w:sz w:val="22"/>
          <w:lang w:val="zh-TW"/>
        </w:rPr>
        <w:pPrChange w:id="2891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92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Del="007154E3">
          <w:rPr>
            <w:rFonts w:ascii="新細明體" w:cs="新細明體"/>
            <w:sz w:val="22"/>
            <w:lang w:val="zh-TW"/>
          </w:rPr>
          <w:delText xml:space="preserve">   </w:delText>
        </w:r>
      </w:del>
    </w:p>
    <w:p w14:paraId="3EA7782C" w14:textId="3B0A093D" w:rsidR="00930D5E" w:rsidDel="007154E3" w:rsidRDefault="00930D5E">
      <w:pPr>
        <w:pStyle w:val="42"/>
        <w:spacing w:after="72"/>
        <w:ind w:left="1133"/>
        <w:rPr>
          <w:del w:id="2893" w:author="阿毛" w:date="2021-05-21T17:49:00Z"/>
          <w:rFonts w:ascii="新細明體" w:cs="新細明體"/>
          <w:sz w:val="22"/>
          <w:lang w:val="zh-TW"/>
        </w:rPr>
        <w:pPrChange w:id="2894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895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Del="007154E3" w:rsidRDefault="00930D5E">
      <w:pPr>
        <w:pStyle w:val="42"/>
        <w:spacing w:after="72"/>
        <w:ind w:left="1133"/>
        <w:rPr>
          <w:del w:id="2896" w:author="阿毛" w:date="2021-05-21T17:49:00Z"/>
          <w:rFonts w:ascii="新細明體" w:cs="新細明體"/>
          <w:sz w:val="22"/>
          <w:lang w:val="zh-TW"/>
        </w:rPr>
        <w:pPrChange w:id="2897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930D5E" w:rsidDel="007154E3" w:rsidRDefault="00930D5E">
      <w:pPr>
        <w:pStyle w:val="42"/>
        <w:spacing w:after="72"/>
        <w:ind w:left="1133"/>
        <w:rPr>
          <w:del w:id="2898" w:author="阿毛" w:date="2021-05-21T17:49:00Z"/>
          <w:rFonts w:ascii="標楷體" w:hAnsi="標楷體" w:cs="新細明體"/>
          <w:lang w:val="zh-TW"/>
        </w:rPr>
        <w:pPrChange w:id="2899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2900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報表種類為2:滯繳日數</w:delText>
        </w:r>
      </w:del>
    </w:p>
    <w:p w14:paraId="173F6FCE" w14:textId="5C078412" w:rsidR="00930D5E" w:rsidDel="007154E3" w:rsidRDefault="006F077E">
      <w:pPr>
        <w:pStyle w:val="42"/>
        <w:spacing w:after="72"/>
        <w:ind w:left="1133"/>
        <w:rPr>
          <w:del w:id="2901" w:author="阿毛" w:date="2021-05-21T17:49:00Z"/>
          <w:lang w:val="zh-TW"/>
        </w:rPr>
        <w:pPrChange w:id="2902" w:author="阿毛" w:date="2021-06-02T14:38:00Z">
          <w:pPr/>
        </w:pPrChange>
      </w:pPr>
      <w:del w:id="2903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Del="007154E3" w:rsidRDefault="00930D5E">
      <w:pPr>
        <w:pStyle w:val="42"/>
        <w:spacing w:after="72"/>
        <w:ind w:left="1133"/>
        <w:rPr>
          <w:del w:id="2904" w:author="阿毛" w:date="2021-05-21T17:49:00Z"/>
          <w:lang w:val="zh-TW"/>
        </w:rPr>
        <w:pPrChange w:id="2905" w:author="阿毛" w:date="2021-06-02T14:38:00Z">
          <w:pPr/>
        </w:pPrChange>
      </w:pPr>
    </w:p>
    <w:p w14:paraId="5C5391F4" w14:textId="0AF4C31E" w:rsidR="00930D5E" w:rsidDel="007154E3" w:rsidRDefault="00930D5E">
      <w:pPr>
        <w:pStyle w:val="42"/>
        <w:spacing w:after="72"/>
        <w:ind w:left="1133"/>
        <w:rPr>
          <w:del w:id="2906" w:author="阿毛" w:date="2021-05-21T17:49:00Z"/>
          <w:lang w:val="zh-TW"/>
        </w:rPr>
        <w:pPrChange w:id="2907" w:author="阿毛" w:date="2021-06-02T14:38:00Z">
          <w:pPr/>
        </w:pPrChange>
      </w:pPr>
    </w:p>
    <w:p w14:paraId="0D1315FC" w14:textId="6AEE11EA" w:rsidR="00930D5E" w:rsidRPr="00930D5E" w:rsidDel="007154E3" w:rsidRDefault="00930D5E">
      <w:pPr>
        <w:pStyle w:val="42"/>
        <w:spacing w:after="72"/>
        <w:ind w:left="1133"/>
        <w:rPr>
          <w:del w:id="2908" w:author="阿毛" w:date="2021-05-21T17:49:00Z"/>
          <w:lang w:val="zh-TW"/>
        </w:rPr>
        <w:pPrChange w:id="2909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2910" w:author="阿毛" w:date="2021-05-21T17:49:00Z"/>
        </w:rPr>
        <w:pPrChange w:id="2911" w:author="阿毛" w:date="2021-06-02T14:38:00Z">
          <w:pPr>
            <w:widowControl/>
          </w:pPr>
        </w:pPrChange>
      </w:pPr>
      <w:del w:id="2912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2913" w:author="阿毛" w:date="2021-05-21T17:49:00Z"/>
        </w:rPr>
        <w:pPrChange w:id="2914" w:author="阿毛" w:date="2021-06-02T14:38:00Z">
          <w:pPr>
            <w:pStyle w:val="a"/>
          </w:pPr>
        </w:pPrChange>
      </w:pPr>
      <w:del w:id="2915" w:author="阿毛" w:date="2021-05-21T17:49:00Z">
        <w:r w:rsidDel="007154E3"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2916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2917" w:author="阿毛" w:date="2021-05-21T17:49:00Z"/>
                <w:rFonts w:ascii="標楷體" w:hAnsi="標楷體"/>
              </w:rPr>
              <w:pPrChange w:id="2918" w:author="阿毛" w:date="2021-06-02T14:38:00Z">
                <w:pPr/>
              </w:pPrChange>
            </w:pPr>
            <w:del w:id="2919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2920" w:author="阿毛" w:date="2021-05-21T17:49:00Z"/>
                <w:rFonts w:ascii="標楷體" w:hAnsi="標楷體"/>
              </w:rPr>
              <w:pPrChange w:id="2921" w:author="阿毛" w:date="2021-06-02T14:38:00Z">
                <w:pPr/>
              </w:pPrChange>
            </w:pPr>
            <w:del w:id="2922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2923" w:author="阿毛" w:date="2021-05-21T17:49:00Z"/>
                <w:rFonts w:ascii="標楷體" w:hAnsi="標楷體"/>
              </w:rPr>
              <w:pPrChange w:id="2924" w:author="阿毛" w:date="2021-06-02T14:38:00Z">
                <w:pPr>
                  <w:jc w:val="center"/>
                </w:pPr>
              </w:pPrChange>
            </w:pPr>
            <w:del w:id="2925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2926" w:author="阿毛" w:date="2021-05-21T17:49:00Z"/>
                <w:rFonts w:ascii="標楷體" w:hAnsi="標楷體"/>
              </w:rPr>
              <w:pPrChange w:id="2927" w:author="阿毛" w:date="2021-06-02T14:38:00Z">
                <w:pPr/>
              </w:pPrChange>
            </w:pPr>
            <w:del w:id="2928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2929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2930" w:author="阿毛" w:date="2021-05-21T17:49:00Z"/>
                <w:rFonts w:ascii="標楷體" w:hAnsi="標楷體"/>
              </w:rPr>
              <w:pPrChange w:id="2931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2932" w:author="阿毛" w:date="2021-05-21T17:49:00Z"/>
                <w:rFonts w:ascii="標楷體" w:hAnsi="標楷體"/>
              </w:rPr>
              <w:pPrChange w:id="2933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2934" w:author="阿毛" w:date="2021-05-21T17:49:00Z"/>
              </w:rPr>
              <w:pPrChange w:id="2935" w:author="阿毛" w:date="2021-06-02T14:38:00Z">
                <w:pPr/>
              </w:pPrChange>
            </w:pPr>
            <w:del w:id="2936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2937" w:author="阿毛" w:date="2021-05-21T17:49:00Z"/>
                <w:rFonts w:ascii="標楷體" w:hAnsi="標楷體"/>
              </w:rPr>
              <w:pPrChange w:id="2938" w:author="阿毛" w:date="2021-06-02T14:38:00Z">
                <w:pPr/>
              </w:pPrChange>
            </w:pPr>
            <w:del w:id="2939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2940" w:author="阿毛" w:date="2021-05-21T17:49:00Z"/>
                <w:rFonts w:ascii="標楷體" w:hAnsi="標楷體"/>
              </w:rPr>
              <w:pPrChange w:id="2941" w:author="阿毛" w:date="2021-06-02T14:38:00Z">
                <w:pPr/>
              </w:pPrChange>
            </w:pPr>
            <w:del w:id="2942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2943" w:author="阿毛" w:date="2021-05-21T17:49:00Z"/>
                <w:rFonts w:ascii="標楷體" w:hAnsi="標楷體"/>
              </w:rPr>
              <w:pPrChange w:id="2944" w:author="阿毛" w:date="2021-06-02T14:38:00Z">
                <w:pPr/>
              </w:pPrChange>
            </w:pPr>
            <w:del w:id="2945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2946" w:author="阿毛" w:date="2021-05-21T17:49:00Z"/>
                <w:rFonts w:ascii="標楷體" w:hAnsi="標楷體"/>
              </w:rPr>
              <w:pPrChange w:id="2947" w:author="阿毛" w:date="2021-06-02T14:38:00Z">
                <w:pPr/>
              </w:pPrChange>
            </w:pPr>
            <w:del w:id="2948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2949" w:author="阿毛" w:date="2021-05-21T17:49:00Z"/>
                <w:rFonts w:ascii="標楷體" w:hAnsi="標楷體"/>
              </w:rPr>
              <w:pPrChange w:id="2950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2951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2952" w:author="阿毛" w:date="2021-05-21T17:49:00Z"/>
                <w:rFonts w:ascii="標楷體" w:hAnsi="標楷體"/>
              </w:rPr>
              <w:pPrChange w:id="2953" w:author="阿毛" w:date="2021-06-02T14:38:00Z">
                <w:pPr/>
              </w:pPrChange>
            </w:pPr>
            <w:del w:id="2954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2955" w:author="阿毛" w:date="2021-05-21T17:49:00Z"/>
                <w:rFonts w:ascii="標楷體" w:hAnsi="標楷體"/>
              </w:rPr>
              <w:pPrChange w:id="2956" w:author="阿毛" w:date="2021-06-02T14:38:00Z">
                <w:pPr/>
              </w:pPrChange>
            </w:pPr>
            <w:del w:id="2957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2958" w:author="阿毛" w:date="2021-05-21T17:49:00Z"/>
              </w:rPr>
              <w:pPrChange w:id="2959" w:author="阿毛" w:date="2021-06-02T14:38:00Z">
                <w:pPr/>
              </w:pPrChange>
            </w:pPr>
            <w:del w:id="2960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2961" w:author="阿毛" w:date="2021-05-21T17:49:00Z"/>
                <w:rFonts w:ascii="標楷體" w:hAnsi="標楷體"/>
              </w:rPr>
              <w:pPrChange w:id="2962" w:author="阿毛" w:date="2021-06-02T14:38:00Z">
                <w:pPr/>
              </w:pPrChange>
            </w:pPr>
            <w:del w:id="2963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2964" w:author="阿毛" w:date="2021-05-21T17:49:00Z"/>
                <w:rFonts w:ascii="標楷體" w:hAnsi="標楷體"/>
              </w:rPr>
              <w:pPrChange w:id="2965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2966" w:author="阿毛" w:date="2021-05-21T17:49:00Z"/>
                <w:rFonts w:ascii="標楷體" w:hAnsi="標楷體"/>
              </w:rPr>
              <w:pPrChange w:id="2967" w:author="阿毛" w:date="2021-06-02T14:38:00Z">
                <w:pPr/>
              </w:pPrChange>
            </w:pPr>
            <w:del w:id="2968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2969" w:author="阿毛" w:date="2021-05-21T17:49:00Z"/>
                <w:rFonts w:ascii="標楷體" w:hAnsi="標楷體"/>
              </w:rPr>
              <w:pPrChange w:id="2970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2971" w:author="阿毛" w:date="2021-05-21T17:49:00Z"/>
                <w:rFonts w:ascii="標楷體" w:hAnsi="標楷體"/>
              </w:rPr>
              <w:pPrChange w:id="2972" w:author="阿毛" w:date="2021-06-02T14:38:00Z">
                <w:pPr/>
              </w:pPrChange>
            </w:pPr>
            <w:del w:id="2973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2974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2975" w:author="阿毛" w:date="2021-05-21T17:49:00Z"/>
                <w:rFonts w:ascii="標楷體" w:hAnsi="標楷體"/>
              </w:rPr>
              <w:pPrChange w:id="2976" w:author="阿毛" w:date="2021-06-02T14:38:00Z">
                <w:pPr/>
              </w:pPrChange>
            </w:pPr>
            <w:del w:id="2977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2978" w:author="阿毛" w:date="2021-05-21T17:49:00Z"/>
                <w:rFonts w:ascii="標楷體" w:hAnsi="標楷體"/>
              </w:rPr>
              <w:pPrChange w:id="2979" w:author="阿毛" w:date="2021-06-02T14:38:00Z">
                <w:pPr/>
              </w:pPrChange>
            </w:pPr>
            <w:del w:id="2980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2981" w:author="阿毛" w:date="2021-05-21T17:49:00Z"/>
                <w:rFonts w:ascii="標楷體" w:hAnsi="標楷體" w:cs="新細明體"/>
              </w:rPr>
              <w:pPrChange w:id="2982" w:author="阿毛" w:date="2021-06-02T14:38:00Z">
                <w:pPr/>
              </w:pPrChange>
            </w:pPr>
            <w:del w:id="2983" w:author="阿毛" w:date="2021-05-21T17:49:00Z">
              <w:r w:rsidRPr="003D4855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2984" w:author="阿毛" w:date="2021-05-21T17:49:00Z"/>
                <w:rFonts w:ascii="標楷體" w:hAnsi="標楷體" w:cs="新細明體"/>
              </w:rPr>
              <w:pPrChange w:id="2985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2986" w:author="阿毛" w:date="2021-05-21T17:49:00Z"/>
                <w:rFonts w:ascii="標楷體" w:hAnsi="標楷體"/>
              </w:rPr>
              <w:pPrChange w:id="2987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2988" w:author="阿毛" w:date="2021-05-21T17:49:00Z"/>
                <w:rFonts w:ascii="標楷體" w:hAnsi="標楷體"/>
              </w:rPr>
              <w:pPrChange w:id="2989" w:author="阿毛" w:date="2021-06-02T14:38:00Z">
                <w:pPr/>
              </w:pPrChange>
            </w:pPr>
            <w:del w:id="2990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2991" w:author="阿毛" w:date="2021-05-21T17:49:00Z"/>
                <w:rFonts w:ascii="標楷體" w:hAnsi="標楷體"/>
              </w:rPr>
              <w:pPrChange w:id="2992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2993" w:author="阿毛" w:date="2021-05-21T17:49:00Z"/>
                <w:rFonts w:ascii="標楷體" w:hAnsi="標楷體"/>
              </w:rPr>
              <w:pPrChange w:id="2994" w:author="阿毛" w:date="2021-06-02T14:38:00Z">
                <w:pPr/>
              </w:pPrChange>
            </w:pPr>
            <w:del w:id="2995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2996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2997" w:author="阿毛" w:date="2021-05-21T17:49:00Z"/>
                <w:rFonts w:ascii="標楷體" w:hAnsi="標楷體"/>
              </w:rPr>
              <w:pPrChange w:id="2998" w:author="阿毛" w:date="2021-06-02T14:38:00Z">
                <w:pPr/>
              </w:pPrChange>
            </w:pPr>
            <w:del w:id="2999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3000" w:author="阿毛" w:date="2021-05-21T17:49:00Z"/>
                <w:rFonts w:ascii="標楷體" w:hAnsi="標楷體"/>
              </w:rPr>
              <w:pPrChange w:id="3001" w:author="阿毛" w:date="2021-06-02T14:38:00Z">
                <w:pPr/>
              </w:pPrChange>
            </w:pPr>
            <w:del w:id="3002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3003" w:author="阿毛" w:date="2021-05-21T17:49:00Z"/>
                <w:rFonts w:ascii="標楷體" w:hAnsi="標楷體"/>
              </w:rPr>
              <w:pPrChange w:id="3004" w:author="阿毛" w:date="2021-06-02T14:38:00Z">
                <w:pPr/>
              </w:pPrChange>
            </w:pPr>
            <w:del w:id="3005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3006" w:author="阿毛" w:date="2021-05-21T17:49:00Z"/>
                <w:rFonts w:ascii="標楷體" w:hAnsi="標楷體"/>
              </w:rPr>
              <w:pPrChange w:id="3007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3008" w:author="阿毛" w:date="2021-05-21T17:49:00Z"/>
                <w:rFonts w:ascii="標楷體" w:hAnsi="標楷體"/>
              </w:rPr>
              <w:pPrChange w:id="3009" w:author="阿毛" w:date="2021-06-02T14:38:00Z">
                <w:pPr/>
              </w:pPrChange>
            </w:pPr>
            <w:del w:id="3010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3011" w:author="阿毛" w:date="2021-05-21T17:49:00Z"/>
                <w:rFonts w:ascii="標楷體" w:hAnsi="標楷體"/>
              </w:rPr>
              <w:pPrChange w:id="3012" w:author="阿毛" w:date="2021-06-02T14:38:00Z">
                <w:pPr/>
              </w:pPrChange>
            </w:pPr>
            <w:del w:id="3013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3014" w:author="阿毛" w:date="2021-05-21T17:49:00Z"/>
                <w:rFonts w:ascii="標楷體" w:hAnsi="標楷體"/>
              </w:rPr>
              <w:pPrChange w:id="3015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3016" w:author="阿毛" w:date="2021-05-21T17:49:00Z"/>
                <w:rFonts w:ascii="標楷體" w:hAnsi="標楷體"/>
              </w:rPr>
              <w:pPrChange w:id="3017" w:author="阿毛" w:date="2021-06-02T14:38:00Z">
                <w:pPr/>
              </w:pPrChange>
            </w:pPr>
            <w:del w:id="3018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3019" w:author="阿毛" w:date="2021-05-21T17:49:00Z"/>
                <w:rFonts w:ascii="標楷體" w:hAnsi="標楷體"/>
              </w:rPr>
              <w:pPrChange w:id="3020" w:author="阿毛" w:date="2021-06-02T14:38:00Z">
                <w:pPr/>
              </w:pPrChange>
            </w:pPr>
            <w:del w:id="3021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022" w:author="阿毛" w:date="2021-05-21T17:49:00Z"/>
                <w:rFonts w:ascii="標楷體" w:hAnsi="標楷體"/>
              </w:rPr>
              <w:pPrChange w:id="3023" w:author="阿毛" w:date="2021-06-02T14:38:00Z">
                <w:pPr/>
              </w:pPrChange>
            </w:pPr>
            <w:del w:id="3024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025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026" w:author="阿毛" w:date="2021-05-21T17:49:00Z"/>
                <w:rFonts w:ascii="標楷體" w:hAnsi="標楷體"/>
              </w:rPr>
              <w:pPrChange w:id="3027" w:author="阿毛" w:date="2021-06-02T14:38:00Z">
                <w:pPr/>
              </w:pPrChange>
            </w:pPr>
            <w:del w:id="3028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029" w:author="阿毛" w:date="2021-05-21T17:49:00Z"/>
                <w:rFonts w:ascii="標楷體" w:hAnsi="標楷體"/>
                <w:lang w:eastAsia="zh-HK"/>
              </w:rPr>
              <w:pPrChange w:id="3030" w:author="阿毛" w:date="2021-06-02T14:38:00Z">
                <w:pPr/>
              </w:pPrChange>
            </w:pPr>
            <w:del w:id="3031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032" w:author="阿毛" w:date="2021-05-21T17:49:00Z"/>
                <w:rFonts w:ascii="標楷體" w:hAnsi="標楷體"/>
              </w:rPr>
              <w:pPrChange w:id="3033" w:author="阿毛" w:date="2021-06-02T14:38:00Z">
                <w:pPr/>
              </w:pPrChange>
            </w:pPr>
            <w:del w:id="3034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035" w:author="阿毛" w:date="2021-05-21T17:49:00Z"/>
                <w:rFonts w:ascii="標楷體" w:hAnsi="標楷體"/>
              </w:rPr>
              <w:pPrChange w:id="3036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037" w:author="阿毛" w:date="2021-05-21T17:49:00Z"/>
                <w:rFonts w:ascii="標楷體" w:hAnsi="標楷體"/>
              </w:rPr>
              <w:pPrChange w:id="3038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039" w:author="阿毛" w:date="2021-05-21T17:49:00Z"/>
                <w:rFonts w:ascii="標楷體" w:hAnsi="標楷體"/>
              </w:rPr>
              <w:pPrChange w:id="3040" w:author="阿毛" w:date="2021-06-02T14:38:00Z">
                <w:pPr/>
              </w:pPrChange>
            </w:pPr>
            <w:del w:id="3041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042" w:author="阿毛" w:date="2021-05-21T17:49:00Z"/>
                <w:rFonts w:ascii="標楷體" w:hAnsi="標楷體"/>
              </w:rPr>
              <w:pPrChange w:id="3043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044" w:author="阿毛" w:date="2021-05-21T17:49:00Z"/>
                <w:rFonts w:ascii="標楷體" w:hAnsi="標楷體"/>
              </w:rPr>
              <w:pPrChange w:id="3045" w:author="阿毛" w:date="2021-06-02T14:38:00Z">
                <w:pPr/>
              </w:pPrChange>
            </w:pPr>
            <w:del w:id="3046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047" w:author="阿毛" w:date="2021-05-21T17:49:00Z"/>
                <w:rFonts w:ascii="標楷體" w:hAnsi="標楷體" w:cs="新細明體"/>
              </w:rPr>
              <w:pPrChange w:id="3048" w:author="阿毛" w:date="2021-06-02T14:38:00Z">
                <w:pPr>
                  <w:ind w:left="240" w:hangingChars="100" w:hanging="240"/>
                </w:pPr>
              </w:pPrChange>
            </w:pPr>
            <w:del w:id="3049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050" w:author="阿毛" w:date="2021-05-21T17:49:00Z"/>
                <w:rFonts w:ascii="標楷體" w:hAnsi="標楷體"/>
              </w:rPr>
              <w:pPrChange w:id="3051" w:author="阿毛" w:date="2021-06-02T14:38:00Z">
                <w:pPr>
                  <w:ind w:left="240" w:hangingChars="100" w:hanging="240"/>
                </w:pPr>
              </w:pPrChange>
            </w:pPr>
            <w:del w:id="3052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053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054" w:author="阿毛" w:date="2021-05-21T17:49:00Z"/>
                <w:rFonts w:ascii="標楷體" w:hAnsi="標楷體"/>
              </w:rPr>
              <w:pPrChange w:id="3055" w:author="阿毛" w:date="2021-06-02T14:38:00Z">
                <w:pPr/>
              </w:pPrChange>
            </w:pPr>
            <w:del w:id="3056" w:author="阿毛" w:date="2021-05-21T17:49:00Z">
              <w:r w:rsidRPr="003D4855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057" w:author="阿毛" w:date="2021-05-21T17:49:00Z"/>
                <w:rFonts w:ascii="標楷體" w:hAnsi="標楷體"/>
                <w:lang w:eastAsia="zh-HK"/>
              </w:rPr>
              <w:pPrChange w:id="3058" w:author="阿毛" w:date="2021-06-02T14:38:00Z">
                <w:pPr/>
              </w:pPrChange>
            </w:pPr>
            <w:del w:id="3059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060" w:author="阿毛" w:date="2021-05-21T17:49:00Z"/>
                <w:rFonts w:ascii="標楷體" w:hAnsi="標楷體"/>
              </w:rPr>
              <w:pPrChange w:id="3061" w:author="阿毛" w:date="2021-06-02T14:38:00Z">
                <w:pPr/>
              </w:pPrChange>
            </w:pPr>
            <w:del w:id="306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063" w:author="阿毛" w:date="2021-05-21T17:49:00Z"/>
                <w:rFonts w:ascii="標楷體" w:hAnsi="標楷體"/>
              </w:rPr>
              <w:pPrChange w:id="3064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065" w:author="阿毛" w:date="2021-05-21T17:49:00Z"/>
                <w:rFonts w:ascii="標楷體" w:hAnsi="標楷體"/>
              </w:rPr>
              <w:pPrChange w:id="3066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067" w:author="阿毛" w:date="2021-05-21T17:49:00Z"/>
                <w:rFonts w:ascii="標楷體" w:hAnsi="標楷體"/>
              </w:rPr>
              <w:pPrChange w:id="3068" w:author="阿毛" w:date="2021-06-02T14:38:00Z">
                <w:pPr/>
              </w:pPrChange>
            </w:pPr>
            <w:del w:id="3069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070" w:author="阿毛" w:date="2021-05-21T17:49:00Z"/>
                <w:rFonts w:ascii="標楷體" w:hAnsi="標楷體"/>
              </w:rPr>
              <w:pPrChange w:id="307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072" w:author="阿毛" w:date="2021-05-21T17:49:00Z"/>
                <w:rFonts w:ascii="標楷體" w:hAnsi="標楷體"/>
              </w:rPr>
              <w:pPrChange w:id="3073" w:author="阿毛" w:date="2021-06-02T14:38:00Z">
                <w:pPr/>
              </w:pPrChange>
            </w:pPr>
            <w:del w:id="3074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075" w:author="阿毛" w:date="2021-05-21T17:49:00Z"/>
                <w:rFonts w:ascii="標楷體" w:hAnsi="標楷體" w:cs="新細明體"/>
              </w:rPr>
              <w:pPrChange w:id="3076" w:author="阿毛" w:date="2021-06-02T14:38:00Z">
                <w:pPr>
                  <w:ind w:left="240" w:hangingChars="100" w:hanging="240"/>
                </w:pPr>
              </w:pPrChange>
            </w:pPr>
            <w:del w:id="3077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078" w:author="阿毛" w:date="2021-05-21T17:49:00Z"/>
                <w:rFonts w:ascii="標楷體" w:hAnsi="標楷體"/>
              </w:rPr>
              <w:pPrChange w:id="3079" w:author="阿毛" w:date="2021-06-02T14:38:00Z">
                <w:pPr>
                  <w:ind w:left="240" w:hangingChars="100" w:hanging="240"/>
                </w:pPr>
              </w:pPrChange>
            </w:pPr>
            <w:del w:id="3080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081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082" w:author="阿毛" w:date="2021-05-21T17:49:00Z"/>
                <w:rFonts w:ascii="標楷體" w:hAnsi="標楷體"/>
              </w:rPr>
              <w:pPrChange w:id="3083" w:author="阿毛" w:date="2021-06-02T14:38:00Z">
                <w:pPr/>
              </w:pPrChange>
            </w:pPr>
            <w:del w:id="3084" w:author="阿毛" w:date="2021-05-21T17:49:00Z">
              <w:r w:rsidRPr="003D4855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085" w:author="阿毛" w:date="2021-05-21T17:49:00Z"/>
                <w:rFonts w:ascii="標楷體" w:hAnsi="標楷體"/>
                <w:lang w:eastAsia="zh-HK"/>
              </w:rPr>
              <w:pPrChange w:id="3086" w:author="阿毛" w:date="2021-06-02T14:38:00Z">
                <w:pPr/>
              </w:pPrChange>
            </w:pPr>
            <w:del w:id="3087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088" w:author="阿毛" w:date="2021-05-21T17:49:00Z"/>
                <w:rFonts w:ascii="標楷體" w:hAnsi="標楷體"/>
              </w:rPr>
              <w:pPrChange w:id="3089" w:author="阿毛" w:date="2021-06-02T14:38:00Z">
                <w:pPr/>
              </w:pPrChange>
            </w:pPr>
            <w:del w:id="3090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091" w:author="阿毛" w:date="2021-05-21T17:49:00Z"/>
                <w:rFonts w:ascii="標楷體" w:hAnsi="標楷體"/>
              </w:rPr>
              <w:pPrChange w:id="3092" w:author="阿毛" w:date="2021-06-02T14:38:00Z">
                <w:pPr/>
              </w:pPrChange>
            </w:pPr>
            <w:del w:id="3093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094" w:author="阿毛" w:date="2021-05-21T17:49:00Z"/>
                <w:rFonts w:ascii="標楷體" w:hAnsi="標楷體"/>
              </w:rPr>
              <w:pPrChange w:id="3095" w:author="阿毛" w:date="2021-06-02T14:38:00Z">
                <w:pPr/>
              </w:pPrChange>
            </w:pPr>
            <w:del w:id="3096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097" w:author="阿毛" w:date="2021-05-21T17:49:00Z"/>
                <w:rFonts w:ascii="標楷體" w:hAnsi="標楷體"/>
              </w:rPr>
              <w:pPrChange w:id="3098" w:author="阿毛" w:date="2021-06-02T14:38:00Z">
                <w:pPr/>
              </w:pPrChange>
            </w:pPr>
            <w:del w:id="3099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100" w:author="阿毛" w:date="2021-05-21T17:49:00Z"/>
                <w:rFonts w:ascii="標楷體" w:hAnsi="標楷體"/>
              </w:rPr>
              <w:pPrChange w:id="310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102" w:author="阿毛" w:date="2021-05-21T17:49:00Z"/>
                <w:rFonts w:ascii="標楷體" w:hAnsi="標楷體"/>
              </w:rPr>
              <w:pPrChange w:id="3103" w:author="阿毛" w:date="2021-06-02T14:38:00Z">
                <w:pPr/>
              </w:pPrChange>
            </w:pPr>
            <w:del w:id="3104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105" w:author="阿毛" w:date="2021-05-21T17:49:00Z"/>
                <w:rFonts w:ascii="標楷體" w:hAnsi="標楷體"/>
              </w:rPr>
              <w:pPrChange w:id="3106" w:author="阿毛" w:date="2021-06-02T14:38:00Z">
                <w:pPr/>
              </w:pPrChange>
            </w:pPr>
            <w:del w:id="3107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108" w:author="阿毛" w:date="2021-05-21T17:49:00Z"/>
                <w:rFonts w:ascii="標楷體" w:hAnsi="標楷體"/>
              </w:rPr>
              <w:pPrChange w:id="3109" w:author="阿毛" w:date="2021-06-02T14:38:00Z">
                <w:pPr/>
              </w:pPrChange>
            </w:pPr>
            <w:del w:id="311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111" w:author="阿毛" w:date="2021-05-21T17:49:00Z"/>
                <w:rFonts w:ascii="標楷體" w:hAnsi="標楷體"/>
              </w:rPr>
              <w:pPrChange w:id="3112" w:author="阿毛" w:date="2021-06-02T14:38:00Z">
                <w:pPr/>
              </w:pPrChange>
            </w:pPr>
            <w:del w:id="311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114" w:author="阿毛" w:date="2021-05-21T17:49:00Z"/>
                <w:rFonts w:ascii="標楷體" w:hAnsi="標楷體"/>
              </w:rPr>
              <w:pPrChange w:id="3115" w:author="阿毛" w:date="2021-06-02T14:38:00Z">
                <w:pPr/>
              </w:pPrChange>
            </w:pPr>
            <w:del w:id="311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117" w:author="阿毛" w:date="2021-05-21T17:49:00Z"/>
                <w:rFonts w:ascii="標楷體" w:hAnsi="標楷體"/>
              </w:rPr>
              <w:pPrChange w:id="3118" w:author="阿毛" w:date="2021-06-02T14:38:00Z">
                <w:pPr/>
              </w:pPrChange>
            </w:pPr>
            <w:del w:id="311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120" w:author="阿毛" w:date="2021-05-21T17:49:00Z"/>
                <w:rFonts w:ascii="標楷體" w:hAnsi="標楷體"/>
              </w:rPr>
              <w:pPrChange w:id="3121" w:author="阿毛" w:date="2021-06-02T14:38:00Z">
                <w:pPr/>
              </w:pPrChange>
            </w:pPr>
            <w:del w:id="312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123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124" w:author="阿毛" w:date="2021-05-21T17:49:00Z"/>
                <w:rFonts w:ascii="標楷體" w:hAnsi="標楷體"/>
              </w:rPr>
              <w:pPrChange w:id="3125" w:author="阿毛" w:date="2021-06-02T14:38:00Z">
                <w:pPr/>
              </w:pPrChange>
            </w:pPr>
            <w:del w:id="3126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127" w:author="阿毛" w:date="2021-05-21T17:49:00Z"/>
                <w:rFonts w:ascii="標楷體" w:hAnsi="標楷體"/>
                <w:lang w:eastAsia="zh-HK"/>
              </w:rPr>
              <w:pPrChange w:id="3128" w:author="阿毛" w:date="2021-06-02T14:38:00Z">
                <w:pPr/>
              </w:pPrChange>
            </w:pPr>
            <w:del w:id="3129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130" w:author="阿毛" w:date="2021-05-21T17:49:00Z"/>
                <w:rFonts w:ascii="標楷體" w:hAnsi="標楷體"/>
              </w:rPr>
              <w:pPrChange w:id="3131" w:author="阿毛" w:date="2021-06-02T14:38:00Z">
                <w:pPr/>
              </w:pPrChange>
            </w:pPr>
            <w:del w:id="3132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133" w:author="阿毛" w:date="2021-05-21T17:49:00Z"/>
                <w:rFonts w:ascii="標楷體" w:hAnsi="標楷體"/>
              </w:rPr>
              <w:pPrChange w:id="3134" w:author="阿毛" w:date="2021-06-02T14:38:00Z">
                <w:pPr/>
              </w:pPrChange>
            </w:pPr>
            <w:del w:id="3135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136" w:author="阿毛" w:date="2021-05-21T17:49:00Z"/>
                <w:rFonts w:ascii="標楷體" w:hAnsi="標楷體"/>
              </w:rPr>
              <w:pPrChange w:id="3137" w:author="阿毛" w:date="2021-06-02T14:38:00Z">
                <w:pPr/>
              </w:pPrChange>
            </w:pPr>
            <w:del w:id="3138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139" w:author="阿毛" w:date="2021-05-21T17:49:00Z"/>
                <w:rFonts w:ascii="標楷體" w:hAnsi="標楷體"/>
              </w:rPr>
              <w:pPrChange w:id="3140" w:author="阿毛" w:date="2021-06-02T14:38:00Z">
                <w:pPr/>
              </w:pPrChange>
            </w:pPr>
            <w:del w:id="3141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142" w:author="阿毛" w:date="2021-05-21T17:49:00Z"/>
                <w:rFonts w:ascii="標楷體" w:hAnsi="標楷體"/>
              </w:rPr>
              <w:pPrChange w:id="3143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144" w:author="阿毛" w:date="2021-05-21T17:49:00Z"/>
                <w:rFonts w:ascii="標楷體" w:hAnsi="標楷體"/>
              </w:rPr>
              <w:pPrChange w:id="3145" w:author="阿毛" w:date="2021-06-02T14:38:00Z">
                <w:pPr/>
              </w:pPrChange>
            </w:pPr>
            <w:del w:id="3146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147" w:author="阿毛" w:date="2021-05-21T17:49:00Z"/>
                <w:rFonts w:ascii="標楷體" w:hAnsi="標楷體"/>
              </w:rPr>
              <w:pPrChange w:id="3148" w:author="阿毛" w:date="2021-06-02T14:38:00Z">
                <w:pPr/>
              </w:pPrChange>
            </w:pPr>
            <w:del w:id="314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150" w:author="阿毛" w:date="2021-05-21T17:49:00Z"/>
                <w:rFonts w:ascii="標楷體" w:hAnsi="標楷體"/>
              </w:rPr>
              <w:pPrChange w:id="3151" w:author="阿毛" w:date="2021-06-02T14:38:00Z">
                <w:pPr/>
              </w:pPrChange>
            </w:pPr>
            <w:del w:id="315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153" w:author="阿毛" w:date="2021-05-21T17:49:00Z"/>
                <w:rFonts w:ascii="標楷體" w:hAnsi="標楷體"/>
              </w:rPr>
              <w:pPrChange w:id="3154" w:author="阿毛" w:date="2021-06-02T14:38:00Z">
                <w:pPr/>
              </w:pPrChange>
            </w:pPr>
            <w:del w:id="3155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156" w:author="阿毛" w:date="2021-05-21T17:49:00Z"/>
          <w:rFonts w:ascii="標楷體" w:hAnsi="標楷體"/>
        </w:rPr>
        <w:pPrChange w:id="3157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158" w:author="阿毛" w:date="2021-05-21T17:49:00Z"/>
          <w:rFonts w:ascii="標楷體" w:hAnsi="標楷體"/>
        </w:rPr>
        <w:pPrChange w:id="3159" w:author="阿毛" w:date="2021-06-02T14:38:00Z">
          <w:pPr>
            <w:pStyle w:val="42"/>
            <w:spacing w:after="72"/>
            <w:ind w:leftChars="0" w:left="0"/>
          </w:pPr>
        </w:pPrChange>
      </w:pPr>
      <w:del w:id="316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161" w:author="阿毛" w:date="2021-05-21T17:49:00Z"/>
          <w:rFonts w:ascii="標楷體" w:hAnsi="標楷體"/>
        </w:rPr>
        <w:pPrChange w:id="3162" w:author="阿毛" w:date="2021-06-02T14:38:00Z">
          <w:pPr>
            <w:pStyle w:val="42"/>
            <w:spacing w:after="72"/>
            <w:ind w:leftChars="0" w:left="0"/>
          </w:pPr>
        </w:pPrChange>
      </w:pPr>
      <w:del w:id="3163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5" type="#_x0000_t75" style="width:75.6pt;height:46.2pt" o:ole="">
              <v:imagedata r:id="rId53" o:title=""/>
            </v:shape>
            <o:OLEObject Type="Embed" ProgID="Acrobat.Document.DC" ShapeID="_x0000_i1035" DrawAspect="Icon" ObjectID="_1701010403" r:id="rId54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164" w:author="阿毛" w:date="2021-05-21T17:49:00Z"/>
          <w:rFonts w:ascii="標楷體" w:hAnsi="標楷體"/>
        </w:rPr>
        <w:pPrChange w:id="316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166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167" w:author="阿毛" w:date="2021-05-21T17:49:00Z"/>
        </w:rPr>
        <w:pPrChange w:id="3168" w:author="阿毛" w:date="2021-06-02T14:38:00Z">
          <w:pPr>
            <w:pStyle w:val="a"/>
          </w:pPr>
        </w:pPrChange>
      </w:pPr>
      <w:del w:id="3169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17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171" w:author="阿毛" w:date="2021-05-21T17:49:00Z"/>
                <w:rFonts w:ascii="標楷體" w:hAnsi="標楷體"/>
              </w:rPr>
              <w:pPrChange w:id="3172" w:author="阿毛" w:date="2021-06-02T14:38:00Z">
                <w:pPr/>
              </w:pPrChange>
            </w:pPr>
            <w:del w:id="317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174" w:author="阿毛" w:date="2021-05-21T17:49:00Z"/>
                <w:rFonts w:ascii="標楷體" w:hAnsi="標楷體"/>
              </w:rPr>
              <w:pPrChange w:id="3175" w:author="阿毛" w:date="2021-06-02T14:38:00Z">
                <w:pPr/>
              </w:pPrChange>
            </w:pPr>
            <w:del w:id="3176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177" w:author="阿毛" w:date="2021-05-21T17:49:00Z"/>
                <w:rFonts w:ascii="標楷體" w:hAnsi="標楷體"/>
              </w:rPr>
              <w:pPrChange w:id="3178" w:author="阿毛" w:date="2021-06-02T14:38:00Z">
                <w:pPr/>
              </w:pPrChange>
            </w:pPr>
            <w:del w:id="3179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180" w:author="阿毛" w:date="2021-05-21T17:49:00Z"/>
                <w:rFonts w:ascii="標楷體" w:hAnsi="標楷體"/>
              </w:rPr>
              <w:pPrChange w:id="3181" w:author="阿毛" w:date="2021-06-02T14:38:00Z">
                <w:pPr/>
              </w:pPrChange>
            </w:pPr>
            <w:del w:id="3182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1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184" w:author="阿毛" w:date="2021-05-21T17:49:00Z"/>
                <w:rFonts w:ascii="標楷體" w:hAnsi="標楷體"/>
              </w:rPr>
              <w:pPrChange w:id="3185" w:author="阿毛" w:date="2021-06-02T14:38:00Z">
                <w:pPr/>
              </w:pPrChange>
            </w:pPr>
            <w:del w:id="318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187" w:author="阿毛" w:date="2021-05-21T17:49:00Z"/>
                <w:rFonts w:ascii="標楷體" w:hAnsi="標楷體"/>
              </w:rPr>
              <w:pPrChange w:id="3188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1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190" w:author="阿毛" w:date="2021-05-21T17:49:00Z"/>
                <w:rFonts w:ascii="標楷體" w:hAnsi="標楷體"/>
              </w:rPr>
              <w:pPrChange w:id="3191" w:author="阿毛" w:date="2021-06-02T14:38:00Z">
                <w:pPr/>
              </w:pPrChange>
            </w:pPr>
            <w:del w:id="319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193" w:author="阿毛" w:date="2021-05-21T17:49:00Z"/>
                <w:rFonts w:ascii="標楷體" w:hAnsi="標楷體"/>
              </w:rPr>
              <w:pPrChange w:id="3194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19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196" w:author="阿毛" w:date="2021-05-21T17:49:00Z"/>
                <w:rFonts w:ascii="標楷體" w:hAnsi="標楷體"/>
              </w:rPr>
              <w:pPrChange w:id="3197" w:author="阿毛" w:date="2021-06-02T14:38:00Z">
                <w:pPr/>
              </w:pPrChange>
            </w:pPr>
            <w:del w:id="319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199" w:author="阿毛" w:date="2021-05-21T17:49:00Z"/>
                <w:rFonts w:ascii="標楷體" w:hAnsi="標楷體"/>
              </w:rPr>
              <w:pPrChange w:id="3200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2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202" w:author="阿毛" w:date="2021-05-21T17:49:00Z"/>
                <w:rFonts w:ascii="標楷體" w:hAnsi="標楷體"/>
              </w:rPr>
              <w:pPrChange w:id="3203" w:author="阿毛" w:date="2021-06-02T14:38:00Z">
                <w:pPr/>
              </w:pPrChange>
            </w:pPr>
            <w:del w:id="320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205" w:author="阿毛" w:date="2021-05-21T17:49:00Z"/>
                <w:rFonts w:ascii="標楷體" w:hAnsi="標楷體"/>
              </w:rPr>
              <w:pPrChange w:id="3206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2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208" w:author="阿毛" w:date="2021-05-21T17:49:00Z"/>
                <w:rFonts w:ascii="標楷體" w:hAnsi="標楷體"/>
              </w:rPr>
              <w:pPrChange w:id="3209" w:author="阿毛" w:date="2021-06-02T14:38:00Z">
                <w:pPr/>
              </w:pPrChange>
            </w:pPr>
            <w:del w:id="321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211" w:author="阿毛" w:date="2021-05-21T17:49:00Z"/>
                <w:rFonts w:ascii="標楷體" w:hAnsi="標楷體"/>
              </w:rPr>
              <w:pPrChange w:id="3212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2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214" w:author="阿毛" w:date="2021-05-21T17:49:00Z"/>
                <w:rFonts w:ascii="標楷體" w:hAnsi="標楷體"/>
              </w:rPr>
              <w:pPrChange w:id="3215" w:author="阿毛" w:date="2021-06-02T14:38:00Z">
                <w:pPr/>
              </w:pPrChange>
            </w:pPr>
            <w:del w:id="321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217" w:author="阿毛" w:date="2021-05-21T17:49:00Z"/>
                <w:rFonts w:ascii="標楷體" w:hAnsi="標楷體"/>
              </w:rPr>
              <w:pPrChange w:id="3218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2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220" w:author="阿毛" w:date="2021-05-21T17:49:00Z"/>
                <w:rFonts w:ascii="標楷體" w:hAnsi="標楷體"/>
              </w:rPr>
              <w:pPrChange w:id="3221" w:author="阿毛" w:date="2021-06-02T14:38:00Z">
                <w:pPr/>
              </w:pPrChange>
            </w:pPr>
            <w:del w:id="322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223" w:author="阿毛" w:date="2021-05-21T17:49:00Z"/>
                <w:rFonts w:ascii="標楷體" w:hAnsi="標楷體"/>
              </w:rPr>
              <w:pPrChange w:id="3224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225" w:author="阿毛" w:date="2021-05-21T17:49:00Z"/>
          <w:rFonts w:ascii="標楷體" w:hAnsi="標楷體"/>
        </w:rPr>
        <w:pPrChange w:id="3226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227" w:author="阿毛" w:date="2021-05-21T17:49:00Z"/>
        </w:rPr>
        <w:pPrChange w:id="3228" w:author="阿毛" w:date="2021-06-02T14:38:00Z">
          <w:pPr>
            <w:pStyle w:val="a"/>
          </w:pPr>
        </w:pPrChange>
      </w:pPr>
      <w:del w:id="3229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230" w:author="阿毛" w:date="2021-05-21T17:49:00Z"/>
          <w:rFonts w:ascii="標楷體" w:hAnsi="標楷體"/>
        </w:rPr>
        <w:pPrChange w:id="3231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232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Del="007154E3" w:rsidRDefault="00EB300A">
      <w:pPr>
        <w:pStyle w:val="42"/>
        <w:spacing w:after="72"/>
        <w:ind w:left="1133"/>
        <w:rPr>
          <w:del w:id="3233" w:author="阿毛" w:date="2021-05-21T17:49:00Z"/>
          <w:rFonts w:ascii="新細明體" w:cs="新細明體"/>
          <w:sz w:val="22"/>
          <w:lang w:val="zh-TW"/>
        </w:rPr>
        <w:pPrChange w:id="3234" w:author="阿毛" w:date="2021-06-02T14:38:00Z">
          <w:pPr>
            <w:autoSpaceDE w:val="0"/>
            <w:autoSpaceDN w:val="0"/>
            <w:adjustRightInd w:val="0"/>
          </w:pPr>
        </w:pPrChange>
      </w:pPr>
      <w:del w:id="3235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236" w:author="阿毛" w:date="2021-05-21T17:49:00Z"/>
        </w:rPr>
        <w:pPrChange w:id="3237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238" w:author="阿毛" w:date="2021-05-21T17:49:00Z"/>
        </w:rPr>
        <w:pPrChange w:id="3239" w:author="阿毛" w:date="2021-06-02T14:38:00Z">
          <w:pPr>
            <w:pStyle w:val="a"/>
          </w:pPr>
        </w:pPrChange>
      </w:pPr>
      <w:del w:id="3240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241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242" w:author="阿毛" w:date="2021-05-21T17:49:00Z"/>
                <w:rFonts w:ascii="標楷體" w:hAnsi="標楷體"/>
              </w:rPr>
              <w:pPrChange w:id="3243" w:author="阿毛" w:date="2021-06-02T14:38:00Z">
                <w:pPr/>
              </w:pPrChange>
            </w:pPr>
            <w:del w:id="3244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245" w:author="阿毛" w:date="2021-05-21T17:49:00Z"/>
                <w:rFonts w:ascii="標楷體" w:hAnsi="標楷體"/>
              </w:rPr>
              <w:pPrChange w:id="3246" w:author="阿毛" w:date="2021-06-02T14:38:00Z">
                <w:pPr/>
              </w:pPrChange>
            </w:pPr>
            <w:del w:id="3247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248" w:author="阿毛" w:date="2021-05-21T17:49:00Z"/>
                <w:rFonts w:ascii="標楷體" w:hAnsi="標楷體"/>
              </w:rPr>
              <w:pPrChange w:id="3249" w:author="阿毛" w:date="2021-06-02T14:38:00Z">
                <w:pPr>
                  <w:jc w:val="center"/>
                </w:pPr>
              </w:pPrChange>
            </w:pPr>
            <w:del w:id="3250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251" w:author="阿毛" w:date="2021-05-21T17:49:00Z"/>
                <w:rFonts w:ascii="標楷體" w:hAnsi="標楷體"/>
              </w:rPr>
              <w:pPrChange w:id="3252" w:author="阿毛" w:date="2021-06-02T14:38:00Z">
                <w:pPr/>
              </w:pPrChange>
            </w:pPr>
            <w:del w:id="3253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254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255" w:author="阿毛" w:date="2021-05-21T17:49:00Z"/>
                <w:rFonts w:ascii="標楷體" w:hAnsi="標楷體"/>
              </w:rPr>
              <w:pPrChange w:id="3256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257" w:author="阿毛" w:date="2021-05-21T17:49:00Z"/>
                <w:rFonts w:ascii="標楷體" w:hAnsi="標楷體"/>
              </w:rPr>
              <w:pPrChange w:id="3258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259" w:author="阿毛" w:date="2021-05-21T17:49:00Z"/>
                <w:rFonts w:ascii="標楷體" w:hAnsi="標楷體"/>
              </w:rPr>
              <w:pPrChange w:id="3260" w:author="阿毛" w:date="2021-06-02T14:38:00Z">
                <w:pPr/>
              </w:pPrChange>
            </w:pPr>
            <w:del w:id="326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262" w:author="阿毛" w:date="2021-05-21T17:49:00Z"/>
                <w:rFonts w:ascii="標楷體" w:hAnsi="標楷體"/>
              </w:rPr>
              <w:pPrChange w:id="3263" w:author="阿毛" w:date="2021-06-02T14:38:00Z">
                <w:pPr/>
              </w:pPrChange>
            </w:pPr>
            <w:del w:id="3264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265" w:author="阿毛" w:date="2021-05-21T17:49:00Z"/>
                <w:rFonts w:ascii="標楷體" w:hAnsi="標楷體"/>
              </w:rPr>
              <w:pPrChange w:id="3266" w:author="阿毛" w:date="2021-06-02T14:38:00Z">
                <w:pPr/>
              </w:pPrChange>
            </w:pPr>
            <w:del w:id="3267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268" w:author="阿毛" w:date="2021-05-21T17:49:00Z"/>
                <w:rFonts w:ascii="標楷體" w:hAnsi="標楷體"/>
              </w:rPr>
              <w:pPrChange w:id="3269" w:author="阿毛" w:date="2021-06-02T14:38:00Z">
                <w:pPr/>
              </w:pPrChange>
            </w:pPr>
            <w:del w:id="3270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271" w:author="阿毛" w:date="2021-05-21T17:49:00Z"/>
                <w:rFonts w:ascii="標楷體" w:hAnsi="標楷體"/>
              </w:rPr>
              <w:pPrChange w:id="3272" w:author="阿毛" w:date="2021-06-02T14:38:00Z">
                <w:pPr/>
              </w:pPrChange>
            </w:pPr>
            <w:del w:id="3273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274" w:author="阿毛" w:date="2021-05-21T17:49:00Z"/>
                <w:rFonts w:ascii="標楷體" w:hAnsi="標楷體"/>
              </w:rPr>
              <w:pPrChange w:id="3275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276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277" w:author="阿毛" w:date="2021-05-21T17:49:00Z"/>
                <w:rFonts w:ascii="標楷體" w:hAnsi="標楷體"/>
              </w:rPr>
              <w:pPrChange w:id="3278" w:author="阿毛" w:date="2021-06-02T14:38:00Z">
                <w:pPr/>
              </w:pPrChange>
            </w:pPr>
            <w:del w:id="3279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280" w:author="阿毛" w:date="2021-05-21T17:49:00Z"/>
                <w:rFonts w:ascii="標楷體" w:hAnsi="標楷體"/>
              </w:rPr>
              <w:pPrChange w:id="3281" w:author="阿毛" w:date="2021-06-02T14:38:00Z">
                <w:pPr/>
              </w:pPrChange>
            </w:pPr>
            <w:del w:id="3282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283" w:author="阿毛" w:date="2021-05-21T17:49:00Z"/>
                <w:rFonts w:ascii="標楷體" w:hAnsi="標楷體" w:cs="新細明體"/>
                <w:lang w:eastAsia="zh-HK"/>
              </w:rPr>
              <w:pPrChange w:id="3284" w:author="阿毛" w:date="2021-06-02T14:38:00Z">
                <w:pPr/>
              </w:pPrChange>
            </w:pPr>
            <w:del w:id="3285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286" w:author="阿毛" w:date="2021-05-21T17:49:00Z"/>
                <w:rFonts w:ascii="標楷體" w:hAnsi="標楷體"/>
              </w:rPr>
              <w:pPrChange w:id="3287" w:author="阿毛" w:date="2021-06-02T14:38:00Z">
                <w:pPr/>
              </w:pPrChange>
            </w:pPr>
            <w:del w:id="3288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289" w:author="阿毛" w:date="2021-05-21T17:49:00Z"/>
                <w:rFonts w:ascii="標楷體" w:hAnsi="標楷體"/>
              </w:rPr>
              <w:pPrChange w:id="3290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291" w:author="阿毛" w:date="2021-05-21T17:49:00Z"/>
                <w:rFonts w:ascii="標楷體" w:hAnsi="標楷體"/>
              </w:rPr>
              <w:pPrChange w:id="3292" w:author="阿毛" w:date="2021-06-02T14:38:00Z">
                <w:pPr/>
              </w:pPrChange>
            </w:pPr>
            <w:del w:id="3293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294" w:author="阿毛" w:date="2021-05-21T17:49:00Z"/>
                <w:rFonts w:ascii="標楷體" w:hAnsi="標楷體"/>
              </w:rPr>
              <w:pPrChange w:id="3295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296" w:author="阿毛" w:date="2021-05-21T17:49:00Z"/>
                <w:rFonts w:ascii="標楷體" w:hAnsi="標楷體"/>
              </w:rPr>
              <w:pPrChange w:id="3297" w:author="阿毛" w:date="2021-06-02T14:38:00Z">
                <w:pPr/>
              </w:pPrChange>
            </w:pPr>
            <w:del w:id="3298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299" w:author="阿毛" w:date="2021-05-21T17:49:00Z"/>
          <w:rFonts w:ascii="標楷體" w:hAnsi="標楷體"/>
        </w:rPr>
        <w:pPrChange w:id="3300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301" w:author="阿毛" w:date="2021-05-21T17:49:00Z"/>
          <w:rFonts w:ascii="標楷體" w:hAnsi="標楷體"/>
        </w:rPr>
        <w:pPrChange w:id="3302" w:author="阿毛" w:date="2021-06-02T14:38:00Z">
          <w:pPr>
            <w:pStyle w:val="42"/>
            <w:spacing w:after="72"/>
            <w:ind w:leftChars="0" w:left="0"/>
          </w:pPr>
        </w:pPrChange>
      </w:pPr>
      <w:del w:id="3303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304" w:author="阿毛" w:date="2021-05-21T17:49:00Z"/>
          <w:rFonts w:ascii="標楷體" w:hAnsi="標楷體"/>
        </w:rPr>
        <w:pPrChange w:id="3305" w:author="阿毛" w:date="2021-06-02T14:38:00Z">
          <w:pPr>
            <w:pStyle w:val="42"/>
            <w:spacing w:after="72"/>
            <w:ind w:leftChars="0" w:left="0"/>
          </w:pPr>
        </w:pPrChange>
      </w:pPr>
      <w:del w:id="3306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6" type="#_x0000_t75" style="width:76.8pt;height:46.2pt" o:ole="">
              <v:imagedata r:id="rId56" o:title=""/>
            </v:shape>
            <o:OLEObject Type="Embed" ProgID="Acrobat.Document.DC" ShapeID="_x0000_i1036" DrawAspect="Icon" ObjectID="_1701010404" r:id="rId57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307" w:author="阿毛" w:date="2021-05-21T17:49:00Z"/>
          <w:rFonts w:ascii="標楷體" w:hAnsi="標楷體"/>
        </w:rPr>
        <w:pPrChange w:id="330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309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310" w:author="阿毛" w:date="2021-05-21T17:49:00Z"/>
        </w:rPr>
        <w:pPrChange w:id="3311" w:author="阿毛" w:date="2021-06-02T14:38:00Z">
          <w:pPr>
            <w:pStyle w:val="a"/>
          </w:pPr>
        </w:pPrChange>
      </w:pPr>
      <w:del w:id="3312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3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314" w:author="阿毛" w:date="2021-05-21T17:49:00Z"/>
                <w:rFonts w:ascii="標楷體" w:hAnsi="標楷體"/>
              </w:rPr>
              <w:pPrChange w:id="3315" w:author="阿毛" w:date="2021-06-02T14:38:00Z">
                <w:pPr/>
              </w:pPrChange>
            </w:pPr>
            <w:del w:id="331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317" w:author="阿毛" w:date="2021-05-21T17:49:00Z"/>
                <w:rFonts w:ascii="標楷體" w:hAnsi="標楷體"/>
              </w:rPr>
              <w:pPrChange w:id="3318" w:author="阿毛" w:date="2021-06-02T14:38:00Z">
                <w:pPr/>
              </w:pPrChange>
            </w:pPr>
            <w:del w:id="3319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320" w:author="阿毛" w:date="2021-05-21T17:49:00Z"/>
                <w:rFonts w:ascii="標楷體" w:hAnsi="標楷體"/>
              </w:rPr>
              <w:pPrChange w:id="3321" w:author="阿毛" w:date="2021-06-02T14:38:00Z">
                <w:pPr/>
              </w:pPrChange>
            </w:pPr>
            <w:del w:id="3322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323" w:author="阿毛" w:date="2021-05-21T17:49:00Z"/>
                <w:rFonts w:ascii="標楷體" w:hAnsi="標楷體"/>
              </w:rPr>
              <w:pPrChange w:id="3324" w:author="阿毛" w:date="2021-06-02T14:38:00Z">
                <w:pPr/>
              </w:pPrChange>
            </w:pPr>
            <w:del w:id="3325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326" w:author="阿毛" w:date="2021-05-21T17:49:00Z"/>
                <w:rFonts w:ascii="標楷體" w:hAnsi="標楷體"/>
              </w:rPr>
              <w:pPrChange w:id="3327" w:author="阿毛" w:date="2021-06-02T14:38:00Z">
                <w:pPr/>
              </w:pPrChange>
            </w:pPr>
            <w:del w:id="3328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329" w:author="阿毛" w:date="2021-05-21T17:49:00Z"/>
                <w:rFonts w:ascii="標楷體" w:hAnsi="標楷體"/>
              </w:rPr>
              <w:pPrChange w:id="3330" w:author="阿毛" w:date="2021-06-02T14:38:00Z">
                <w:pPr/>
              </w:pPrChange>
            </w:pPr>
            <w:del w:id="3331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332" w:author="阿毛" w:date="2021-05-21T17:49:00Z"/>
                <w:rFonts w:ascii="標楷體" w:hAnsi="標楷體"/>
              </w:rPr>
              <w:pPrChange w:id="3333" w:author="阿毛" w:date="2021-06-02T14:38:00Z">
                <w:pPr/>
              </w:pPrChange>
            </w:pPr>
            <w:del w:id="3334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335" w:author="阿毛" w:date="2021-05-21T17:49:00Z"/>
                <w:rFonts w:ascii="標楷體" w:hAnsi="標楷體"/>
              </w:rPr>
              <w:pPrChange w:id="3336" w:author="阿毛" w:date="2021-06-02T14:38:00Z">
                <w:pPr/>
              </w:pPrChange>
            </w:pPr>
            <w:del w:id="3337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3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339" w:author="阿毛" w:date="2021-05-21T17:49:00Z"/>
                <w:rFonts w:ascii="標楷體" w:hAnsi="標楷體"/>
              </w:rPr>
              <w:pPrChange w:id="3340" w:author="阿毛" w:date="2021-06-02T14:38:00Z">
                <w:pPr/>
              </w:pPrChange>
            </w:pPr>
            <w:del w:id="3341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342" w:author="阿毛" w:date="2021-05-21T17:49:00Z"/>
                <w:rFonts w:ascii="標楷體" w:hAnsi="標楷體"/>
              </w:rPr>
              <w:pPrChange w:id="3343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3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345" w:author="阿毛" w:date="2021-05-21T17:49:00Z"/>
                <w:rFonts w:ascii="標楷體" w:hAnsi="標楷體"/>
              </w:rPr>
              <w:pPrChange w:id="3346" w:author="阿毛" w:date="2021-06-02T14:38:00Z">
                <w:pPr/>
              </w:pPrChange>
            </w:pPr>
            <w:del w:id="334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348" w:author="阿毛" w:date="2021-05-21T17:49:00Z"/>
                <w:rFonts w:ascii="標楷體" w:hAnsi="標楷體"/>
              </w:rPr>
              <w:pPrChange w:id="3349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35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351" w:author="阿毛" w:date="2021-05-21T17:49:00Z"/>
                <w:rFonts w:ascii="標楷體" w:hAnsi="標楷體"/>
              </w:rPr>
              <w:pPrChange w:id="3352" w:author="阿毛" w:date="2021-06-02T14:38:00Z">
                <w:pPr/>
              </w:pPrChange>
            </w:pPr>
            <w:del w:id="3353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354" w:author="阿毛" w:date="2021-05-21T17:49:00Z"/>
                <w:rFonts w:ascii="標楷體" w:hAnsi="標楷體"/>
              </w:rPr>
              <w:pPrChange w:id="3355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3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357" w:author="阿毛" w:date="2021-05-21T17:49:00Z"/>
                <w:rFonts w:ascii="標楷體" w:hAnsi="標楷體"/>
              </w:rPr>
              <w:pPrChange w:id="3358" w:author="阿毛" w:date="2021-06-02T14:38:00Z">
                <w:pPr/>
              </w:pPrChange>
            </w:pPr>
            <w:del w:id="3359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360" w:author="阿毛" w:date="2021-05-21T17:49:00Z"/>
                <w:rFonts w:ascii="標楷體" w:hAnsi="標楷體"/>
              </w:rPr>
              <w:pPrChange w:id="3361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3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363" w:author="阿毛" w:date="2021-05-21T17:49:00Z"/>
                <w:rFonts w:ascii="標楷體" w:hAnsi="標楷體"/>
              </w:rPr>
              <w:pPrChange w:id="3364" w:author="阿毛" w:date="2021-06-02T14:38:00Z">
                <w:pPr/>
              </w:pPrChange>
            </w:pPr>
            <w:del w:id="336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366" w:author="阿毛" w:date="2021-05-21T17:49:00Z"/>
                <w:rFonts w:ascii="標楷體" w:hAnsi="標楷體"/>
              </w:rPr>
              <w:pPrChange w:id="3367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36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369" w:author="阿毛" w:date="2021-05-21T17:49:00Z"/>
                <w:rFonts w:ascii="標楷體" w:hAnsi="標楷體"/>
              </w:rPr>
              <w:pPrChange w:id="3370" w:author="阿毛" w:date="2021-06-02T14:38:00Z">
                <w:pPr/>
              </w:pPrChange>
            </w:pPr>
            <w:del w:id="3371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372" w:author="阿毛" w:date="2021-05-21T17:49:00Z"/>
                <w:rFonts w:ascii="標楷體" w:hAnsi="標楷體"/>
              </w:rPr>
              <w:pPrChange w:id="3373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3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375" w:author="阿毛" w:date="2021-05-21T17:49:00Z"/>
                <w:rFonts w:ascii="標楷體" w:hAnsi="標楷體"/>
              </w:rPr>
              <w:pPrChange w:id="3376" w:author="阿毛" w:date="2021-06-02T14:38:00Z">
                <w:pPr/>
              </w:pPrChange>
            </w:pPr>
            <w:del w:id="337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378" w:author="阿毛" w:date="2021-05-21T17:49:00Z"/>
                <w:rFonts w:ascii="標楷體" w:hAnsi="標楷體"/>
              </w:rPr>
              <w:pPrChange w:id="3379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380" w:author="阿毛" w:date="2021-05-21T17:49:00Z"/>
          <w:rFonts w:ascii="標楷體" w:hAnsi="標楷體"/>
        </w:rPr>
        <w:pPrChange w:id="3381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382" w:author="阿毛" w:date="2021-05-21T17:49:00Z"/>
          <w:rFonts w:ascii="標楷體" w:hAnsi="標楷體"/>
        </w:rPr>
        <w:pPrChange w:id="3383" w:author="阿毛" w:date="2021-06-02T14:38:00Z">
          <w:pPr>
            <w:widowControl/>
          </w:pPr>
        </w:pPrChange>
      </w:pPr>
      <w:del w:id="3384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385" w:author="阿毛" w:date="2021-05-21T17:49:00Z"/>
          <w:rFonts w:ascii="標楷體" w:hAnsi="標楷體"/>
        </w:rPr>
        <w:pPrChange w:id="3386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387" w:author="阿毛" w:date="2021-05-21T17:49:00Z"/>
        </w:rPr>
        <w:pPrChange w:id="3388" w:author="阿毛" w:date="2021-06-02T14:38:00Z">
          <w:pPr>
            <w:pStyle w:val="a"/>
          </w:pPr>
        </w:pPrChange>
      </w:pPr>
      <w:del w:id="3389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390" w:author="阿毛" w:date="2021-05-21T17:49:00Z"/>
          <w:rFonts w:ascii="標楷體" w:hAnsi="標楷體"/>
        </w:rPr>
        <w:pPrChange w:id="3391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392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393" w:author="阿毛" w:date="2021-05-21T17:49:00Z"/>
          <w:rFonts w:ascii="標楷體" w:hAnsi="標楷體"/>
        </w:rPr>
        <w:pPrChange w:id="3394" w:author="阿毛" w:date="2021-06-02T14:38:00Z">
          <w:pPr>
            <w:autoSpaceDE w:val="0"/>
            <w:autoSpaceDN w:val="0"/>
            <w:adjustRightInd w:val="0"/>
          </w:pPr>
        </w:pPrChange>
      </w:pPr>
      <w:del w:id="3395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396" w:author="阿毛" w:date="2021-05-21T17:49:00Z"/>
        </w:rPr>
        <w:pPrChange w:id="3397" w:author="阿毛" w:date="2021-06-02T14:38:00Z">
          <w:pPr>
            <w:pStyle w:val="a"/>
          </w:pPr>
        </w:pPrChange>
      </w:pPr>
      <w:del w:id="3398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399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400" w:author="阿毛" w:date="2021-05-21T17:49:00Z"/>
                <w:rFonts w:ascii="標楷體" w:hAnsi="標楷體"/>
              </w:rPr>
              <w:pPrChange w:id="3401" w:author="阿毛" w:date="2021-06-02T14:38:00Z">
                <w:pPr/>
              </w:pPrChange>
            </w:pPr>
            <w:del w:id="3402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403" w:author="阿毛" w:date="2021-05-21T17:49:00Z"/>
                <w:rFonts w:ascii="標楷體" w:hAnsi="標楷體"/>
              </w:rPr>
              <w:pPrChange w:id="3404" w:author="阿毛" w:date="2021-06-02T14:38:00Z">
                <w:pPr/>
              </w:pPrChange>
            </w:pPr>
            <w:del w:id="3405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406" w:author="阿毛" w:date="2021-05-21T17:49:00Z"/>
                <w:rFonts w:ascii="標楷體" w:hAnsi="標楷體"/>
              </w:rPr>
              <w:pPrChange w:id="3407" w:author="阿毛" w:date="2021-06-02T14:38:00Z">
                <w:pPr>
                  <w:jc w:val="center"/>
                </w:pPr>
              </w:pPrChange>
            </w:pPr>
            <w:del w:id="3408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409" w:author="阿毛" w:date="2021-05-21T17:49:00Z"/>
                <w:rFonts w:ascii="標楷體" w:hAnsi="標楷體"/>
              </w:rPr>
              <w:pPrChange w:id="3410" w:author="阿毛" w:date="2021-06-02T14:38:00Z">
                <w:pPr/>
              </w:pPrChange>
            </w:pPr>
            <w:del w:id="3411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412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413" w:author="阿毛" w:date="2021-05-21T17:49:00Z"/>
                <w:rFonts w:ascii="標楷體" w:hAnsi="標楷體"/>
              </w:rPr>
              <w:pPrChange w:id="3414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415" w:author="阿毛" w:date="2021-05-21T17:49:00Z"/>
                <w:rFonts w:ascii="標楷體" w:hAnsi="標楷體"/>
              </w:rPr>
              <w:pPrChange w:id="3416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417" w:author="阿毛" w:date="2021-05-21T17:49:00Z"/>
                <w:rFonts w:ascii="標楷體" w:hAnsi="標楷體"/>
              </w:rPr>
              <w:pPrChange w:id="3418" w:author="阿毛" w:date="2021-06-02T14:38:00Z">
                <w:pPr/>
              </w:pPrChange>
            </w:pPr>
            <w:del w:id="341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420" w:author="阿毛" w:date="2021-05-21T17:49:00Z"/>
                <w:rFonts w:ascii="標楷體" w:hAnsi="標楷體"/>
              </w:rPr>
              <w:pPrChange w:id="3421" w:author="阿毛" w:date="2021-06-02T14:38:00Z">
                <w:pPr/>
              </w:pPrChange>
            </w:pPr>
            <w:del w:id="3422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423" w:author="阿毛" w:date="2021-05-21T17:49:00Z"/>
                <w:rFonts w:ascii="標楷體" w:hAnsi="標楷體"/>
              </w:rPr>
              <w:pPrChange w:id="3424" w:author="阿毛" w:date="2021-06-02T14:38:00Z">
                <w:pPr/>
              </w:pPrChange>
            </w:pPr>
            <w:del w:id="3425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426" w:author="阿毛" w:date="2021-05-21T17:49:00Z"/>
                <w:rFonts w:ascii="標楷體" w:hAnsi="標楷體"/>
              </w:rPr>
              <w:pPrChange w:id="3427" w:author="阿毛" w:date="2021-06-02T14:38:00Z">
                <w:pPr/>
              </w:pPrChange>
            </w:pPr>
            <w:del w:id="3428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429" w:author="阿毛" w:date="2021-05-21T17:49:00Z"/>
                <w:rFonts w:ascii="標楷體" w:hAnsi="標楷體"/>
              </w:rPr>
              <w:pPrChange w:id="3430" w:author="阿毛" w:date="2021-06-02T14:38:00Z">
                <w:pPr/>
              </w:pPrChange>
            </w:pPr>
            <w:del w:id="3431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432" w:author="阿毛" w:date="2021-05-21T17:49:00Z"/>
                <w:rFonts w:ascii="標楷體" w:hAnsi="標楷體"/>
              </w:rPr>
              <w:pPrChange w:id="3433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434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435" w:author="阿毛" w:date="2021-05-21T17:49:00Z"/>
                <w:rFonts w:ascii="標楷體" w:hAnsi="標楷體"/>
              </w:rPr>
              <w:pPrChange w:id="3436" w:author="阿毛" w:date="2021-06-02T14:38:00Z">
                <w:pPr/>
              </w:pPrChange>
            </w:pPr>
            <w:del w:id="3437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438" w:author="阿毛" w:date="2021-05-21T17:49:00Z"/>
                <w:rFonts w:ascii="標楷體" w:hAnsi="標楷體"/>
              </w:rPr>
              <w:pPrChange w:id="3439" w:author="阿毛" w:date="2021-06-02T14:38:00Z">
                <w:pPr/>
              </w:pPrChange>
            </w:pPr>
            <w:del w:id="3440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441" w:author="阿毛" w:date="2021-05-21T17:49:00Z"/>
                <w:rFonts w:ascii="標楷體" w:hAnsi="標楷體" w:cs="新細明體"/>
              </w:rPr>
              <w:pPrChange w:id="3442" w:author="阿毛" w:date="2021-06-02T14:38:00Z">
                <w:pPr/>
              </w:pPrChange>
            </w:pPr>
            <w:del w:id="3443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444" w:author="阿毛" w:date="2021-05-21T17:49:00Z"/>
                <w:rFonts w:ascii="標楷體" w:hAnsi="標楷體"/>
              </w:rPr>
              <w:pPrChange w:id="3445" w:author="阿毛" w:date="2021-06-02T14:38:00Z">
                <w:pPr/>
              </w:pPrChange>
            </w:pPr>
            <w:del w:id="3446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447" w:author="阿毛" w:date="2021-05-21T17:49:00Z"/>
                <w:rFonts w:ascii="標楷體" w:hAnsi="標楷體"/>
              </w:rPr>
              <w:pPrChange w:id="3448" w:author="阿毛" w:date="2021-06-02T14:38:00Z">
                <w:pPr/>
              </w:pPrChange>
            </w:pPr>
            <w:del w:id="3449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450" w:author="阿毛" w:date="2021-05-21T17:49:00Z"/>
                <w:rFonts w:ascii="標楷體" w:hAnsi="標楷體"/>
              </w:rPr>
              <w:pPrChange w:id="3451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452" w:author="阿毛" w:date="2021-05-21T17:49:00Z"/>
                <w:rFonts w:ascii="標楷體" w:hAnsi="標楷體"/>
              </w:rPr>
              <w:pPrChange w:id="3453" w:author="阿毛" w:date="2021-06-02T14:38:00Z">
                <w:pPr/>
              </w:pPrChange>
            </w:pPr>
            <w:del w:id="345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455" w:author="阿毛" w:date="2021-05-21T17:49:00Z"/>
                <w:rFonts w:ascii="標楷體" w:hAnsi="標楷體"/>
              </w:rPr>
              <w:pPrChange w:id="3456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457" w:author="阿毛" w:date="2021-05-21T17:49:00Z"/>
                <w:rFonts w:ascii="標楷體" w:hAnsi="標楷體"/>
              </w:rPr>
              <w:pPrChange w:id="3458" w:author="阿毛" w:date="2021-06-02T14:38:00Z">
                <w:pPr/>
              </w:pPrChange>
            </w:pPr>
            <w:del w:id="345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460" w:author="阿毛" w:date="2021-05-21T17:49:00Z"/>
                <w:rFonts w:ascii="標楷體" w:hAnsi="標楷體" w:cs="新細明體"/>
              </w:rPr>
              <w:pPrChange w:id="3461" w:author="阿毛" w:date="2021-06-02T14:38:00Z">
                <w:pPr>
                  <w:ind w:left="240" w:hangingChars="100" w:hanging="240"/>
                </w:pPr>
              </w:pPrChange>
            </w:pPr>
            <w:del w:id="3462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463" w:author="阿毛" w:date="2021-05-21T17:49:00Z"/>
                <w:rFonts w:ascii="標楷體" w:hAnsi="標楷體"/>
              </w:rPr>
              <w:pPrChange w:id="3464" w:author="阿毛" w:date="2021-06-02T14:38:00Z">
                <w:pPr>
                  <w:ind w:left="240" w:hangingChars="100" w:hanging="240"/>
                </w:pPr>
              </w:pPrChange>
            </w:pPr>
            <w:del w:id="3465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466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467" w:author="阿毛" w:date="2021-05-21T17:49:00Z"/>
                <w:rFonts w:ascii="標楷體" w:hAnsi="標楷體"/>
              </w:rPr>
              <w:pPrChange w:id="3468" w:author="阿毛" w:date="2021-06-02T14:38:00Z">
                <w:pPr/>
              </w:pPrChange>
            </w:pPr>
            <w:del w:id="3469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470" w:author="阿毛" w:date="2021-05-21T17:49:00Z"/>
                <w:rFonts w:ascii="標楷體" w:hAnsi="標楷體"/>
              </w:rPr>
              <w:pPrChange w:id="3471" w:author="阿毛" w:date="2021-06-02T14:38:00Z">
                <w:pPr/>
              </w:pPrChange>
            </w:pPr>
            <w:del w:id="3472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473" w:author="阿毛" w:date="2021-05-21T17:49:00Z"/>
                <w:rFonts w:ascii="標楷體" w:hAnsi="標楷體" w:cs="新細明體"/>
              </w:rPr>
              <w:pPrChange w:id="3474" w:author="阿毛" w:date="2021-06-02T14:38:00Z">
                <w:pPr/>
              </w:pPrChange>
            </w:pPr>
            <w:del w:id="3475" w:author="阿毛" w:date="2021-05-21T17:49:00Z">
              <w:r w:rsidRPr="00A46EAF" w:rsidDel="007154E3">
                <w:rPr>
                  <w:rFonts w:ascii="標楷體" w:hAnsi="標楷體" w:cs="新細明體"/>
                  <w:lang w:val="zh-TW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476" w:author="阿毛" w:date="2021-05-21T17:49:00Z"/>
                <w:rFonts w:ascii="標楷體" w:hAnsi="標楷體" w:cs="新細明體"/>
              </w:rPr>
              <w:pPrChange w:id="3477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478" w:author="阿毛" w:date="2021-05-21T17:49:00Z"/>
                <w:rFonts w:ascii="標楷體" w:hAnsi="標楷體"/>
              </w:rPr>
              <w:pPrChange w:id="3479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480" w:author="阿毛" w:date="2021-05-21T17:49:00Z"/>
                <w:rFonts w:ascii="標楷體" w:hAnsi="標楷體"/>
              </w:rPr>
              <w:pPrChange w:id="3481" w:author="阿毛" w:date="2021-06-02T14:38:00Z">
                <w:pPr/>
              </w:pPrChange>
            </w:pPr>
            <w:del w:id="348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483" w:author="阿毛" w:date="2021-05-21T17:49:00Z"/>
                <w:rFonts w:ascii="標楷體" w:hAnsi="標楷體"/>
              </w:rPr>
              <w:pPrChange w:id="348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485" w:author="阿毛" w:date="2021-05-21T17:49:00Z"/>
                <w:rFonts w:ascii="標楷體" w:hAnsi="標楷體"/>
              </w:rPr>
              <w:pPrChange w:id="3486" w:author="阿毛" w:date="2021-06-02T14:38:00Z">
                <w:pPr/>
              </w:pPrChange>
            </w:pPr>
            <w:del w:id="348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488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489" w:author="阿毛" w:date="2021-05-21T17:49:00Z"/>
                <w:rFonts w:ascii="標楷體" w:hAnsi="標楷體"/>
              </w:rPr>
              <w:pPrChange w:id="3490" w:author="阿毛" w:date="2021-06-02T14:38:00Z">
                <w:pPr/>
              </w:pPrChange>
            </w:pPr>
            <w:del w:id="3491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492" w:author="阿毛" w:date="2021-05-21T17:49:00Z"/>
                <w:rFonts w:ascii="標楷體" w:hAnsi="標楷體"/>
              </w:rPr>
              <w:pPrChange w:id="3493" w:author="阿毛" w:date="2021-06-02T14:38:00Z">
                <w:pPr/>
              </w:pPrChange>
            </w:pPr>
            <w:del w:id="3494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495" w:author="阿毛" w:date="2021-05-21T17:49:00Z"/>
                <w:rFonts w:ascii="標楷體" w:hAnsi="標楷體"/>
              </w:rPr>
              <w:pPrChange w:id="3496" w:author="阿毛" w:date="2021-06-02T14:38:00Z">
                <w:pPr/>
              </w:pPrChange>
            </w:pPr>
            <w:del w:id="3497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498" w:author="阿毛" w:date="2021-05-21T17:49:00Z"/>
                <w:rFonts w:ascii="標楷體" w:hAnsi="標楷體"/>
              </w:rPr>
              <w:pPrChange w:id="3499" w:author="阿毛" w:date="2021-06-02T14:38:00Z">
                <w:pPr/>
              </w:pPrChange>
            </w:pPr>
            <w:del w:id="3500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501" w:author="阿毛" w:date="2021-05-21T17:49:00Z"/>
                <w:rFonts w:ascii="標楷體" w:hAnsi="標楷體"/>
              </w:rPr>
              <w:pPrChange w:id="3502" w:author="阿毛" w:date="2021-06-02T14:38:00Z">
                <w:pPr/>
              </w:pPrChange>
            </w:pPr>
            <w:del w:id="3503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504" w:author="阿毛" w:date="2021-05-21T17:49:00Z"/>
                <w:rFonts w:ascii="標楷體" w:hAnsi="標楷體"/>
              </w:rPr>
              <w:pPrChange w:id="3505" w:author="阿毛" w:date="2021-06-02T14:38:00Z">
                <w:pPr/>
              </w:pPrChange>
            </w:pPr>
            <w:del w:id="350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507" w:author="阿毛" w:date="2021-05-21T17:49:00Z"/>
                <w:rFonts w:ascii="標楷體" w:hAnsi="標楷體"/>
              </w:rPr>
              <w:pPrChange w:id="3508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509" w:author="阿毛" w:date="2021-05-21T17:49:00Z"/>
                <w:rFonts w:ascii="標楷體" w:hAnsi="標楷體"/>
              </w:rPr>
              <w:pPrChange w:id="3510" w:author="阿毛" w:date="2021-06-02T14:38:00Z">
                <w:pPr/>
              </w:pPrChange>
            </w:pPr>
            <w:del w:id="351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CA6569" w:rsidDel="007154E3" w:rsidRDefault="00DF233E">
            <w:pPr>
              <w:pStyle w:val="42"/>
              <w:spacing w:after="72"/>
              <w:ind w:left="1133"/>
              <w:rPr>
                <w:del w:id="3512" w:author="阿毛" w:date="2021-05-21T17:49:00Z"/>
                <w:rFonts w:ascii="標楷體" w:hAnsi="標楷體" w:cs="新細明體"/>
                <w:lang w:val="zh-TW"/>
              </w:rPr>
              <w:pPrChange w:id="3513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14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403744F6" w14:textId="02C6A480" w:rsidR="00DF233E" w:rsidRPr="00CA6569" w:rsidDel="007154E3" w:rsidRDefault="00DF233E">
            <w:pPr>
              <w:pStyle w:val="42"/>
              <w:spacing w:after="72"/>
              <w:ind w:left="1133"/>
              <w:rPr>
                <w:del w:id="3515" w:author="阿毛" w:date="2021-05-21T17:49:00Z"/>
                <w:rFonts w:ascii="標楷體" w:hAnsi="標楷體" w:cs="新細明體"/>
                <w:lang w:val="zh-TW"/>
              </w:rPr>
              <w:pPrChange w:id="3516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17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CA6569" w:rsidDel="007154E3" w:rsidRDefault="00DF233E">
            <w:pPr>
              <w:pStyle w:val="42"/>
              <w:spacing w:after="72"/>
              <w:ind w:left="1133"/>
              <w:rPr>
                <w:del w:id="3518" w:author="阿毛" w:date="2021-05-21T17:49:00Z"/>
                <w:rFonts w:ascii="標楷體" w:hAnsi="標楷體" w:cs="新細明體"/>
                <w:lang w:val="zh-TW"/>
              </w:rPr>
              <w:pPrChange w:id="3519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20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CA6569" w:rsidDel="007154E3" w:rsidRDefault="00DF233E">
            <w:pPr>
              <w:pStyle w:val="42"/>
              <w:spacing w:after="72"/>
              <w:ind w:left="1133"/>
              <w:rPr>
                <w:del w:id="3521" w:author="阿毛" w:date="2021-05-21T17:49:00Z"/>
                <w:rFonts w:ascii="標楷體" w:hAnsi="標楷體" w:cs="新細明體"/>
                <w:lang w:val="zh-TW"/>
              </w:rPr>
              <w:pPrChange w:id="3522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23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3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利率變動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2F2DFFAF" w14:textId="4DE496E3" w:rsidR="00DF233E" w:rsidRPr="00CA6569" w:rsidDel="007154E3" w:rsidRDefault="00DF233E">
            <w:pPr>
              <w:pStyle w:val="42"/>
              <w:spacing w:after="72"/>
              <w:ind w:left="1133"/>
              <w:rPr>
                <w:del w:id="3524" w:author="阿毛" w:date="2021-05-21T17:49:00Z"/>
                <w:rFonts w:ascii="標楷體" w:hAnsi="標楷體" w:cs="新細明體"/>
                <w:lang w:val="zh-TW"/>
              </w:rPr>
              <w:pPrChange w:id="3525" w:author="阿毛" w:date="2021-06-02T14:38:00Z">
                <w:pPr/>
              </w:pPrChange>
            </w:pPr>
            <w:del w:id="3526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4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527" w:author="阿毛" w:date="2021-05-21T17:49:00Z"/>
                <w:rFonts w:ascii="標楷體" w:hAnsi="標楷體"/>
              </w:rPr>
              <w:pPrChange w:id="3528" w:author="阿毛" w:date="2021-06-02T14:38:00Z">
                <w:pPr/>
              </w:pPrChange>
            </w:pPr>
            <w:del w:id="3529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5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530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531" w:author="阿毛" w:date="2021-05-21T17:49:00Z"/>
                <w:rFonts w:ascii="標楷體" w:hAnsi="標楷體"/>
              </w:rPr>
              <w:pPrChange w:id="3532" w:author="阿毛" w:date="2021-06-02T14:38:00Z">
                <w:pPr/>
              </w:pPrChange>
            </w:pPr>
            <w:del w:id="3533" w:author="阿毛" w:date="2021-05-21T17:49:00Z">
              <w:r w:rsidRPr="00CA6569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534" w:author="阿毛" w:date="2021-05-21T17:49:00Z"/>
                <w:rFonts w:ascii="標楷體" w:hAnsi="標楷體"/>
              </w:rPr>
              <w:pPrChange w:id="3535" w:author="阿毛" w:date="2021-06-02T14:38:00Z">
                <w:pPr/>
              </w:pPrChange>
            </w:pPr>
            <w:del w:id="3536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537" w:author="阿毛" w:date="2021-05-21T17:49:00Z"/>
                <w:rFonts w:ascii="標楷體" w:hAnsi="標楷體"/>
              </w:rPr>
              <w:pPrChange w:id="3538" w:author="阿毛" w:date="2021-06-02T14:38:00Z">
                <w:pPr/>
              </w:pPrChange>
            </w:pPr>
            <w:del w:id="3539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540" w:author="阿毛" w:date="2021-05-21T17:49:00Z"/>
                <w:rFonts w:ascii="標楷體" w:hAnsi="標楷體"/>
              </w:rPr>
              <w:pPrChange w:id="3541" w:author="阿毛" w:date="2021-06-02T14:38:00Z">
                <w:pPr/>
              </w:pPrChange>
            </w:pPr>
            <w:del w:id="3542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543" w:author="阿毛" w:date="2021-05-21T17:49:00Z"/>
                <w:rFonts w:ascii="標楷體" w:hAnsi="標楷體"/>
              </w:rPr>
              <w:pPrChange w:id="3544" w:author="阿毛" w:date="2021-06-02T14:38:00Z">
                <w:pPr/>
              </w:pPrChange>
            </w:pPr>
            <w:del w:id="3545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546" w:author="阿毛" w:date="2021-05-21T17:49:00Z"/>
                <w:rFonts w:ascii="標楷體" w:hAnsi="標楷體"/>
              </w:rPr>
              <w:pPrChange w:id="3547" w:author="阿毛" w:date="2021-06-02T14:38:00Z">
                <w:pPr/>
              </w:pPrChange>
            </w:pPr>
            <w:del w:id="354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549" w:author="阿毛" w:date="2021-05-21T17:49:00Z"/>
                <w:rFonts w:ascii="標楷體" w:hAnsi="標楷體"/>
              </w:rPr>
              <w:pPrChange w:id="3550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551" w:author="阿毛" w:date="2021-05-21T17:49:00Z"/>
                <w:rFonts w:ascii="標楷體" w:hAnsi="標楷體"/>
              </w:rPr>
              <w:pPrChange w:id="3552" w:author="阿毛" w:date="2021-06-02T14:38:00Z">
                <w:pPr/>
              </w:pPrChange>
            </w:pPr>
            <w:del w:id="355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CA6569" w:rsidDel="007154E3" w:rsidRDefault="00DF233E">
            <w:pPr>
              <w:pStyle w:val="42"/>
              <w:spacing w:after="72"/>
              <w:ind w:left="1133"/>
              <w:rPr>
                <w:del w:id="3554" w:author="阿毛" w:date="2021-05-21T17:49:00Z"/>
                <w:rFonts w:ascii="標楷體" w:hAnsi="標楷體" w:cs="新細明體"/>
                <w:lang w:val="zh-TW"/>
              </w:rPr>
              <w:pPrChange w:id="3555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556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0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</w:delText>
              </w:r>
            </w:del>
          </w:p>
          <w:p w14:paraId="356EB9DB" w14:textId="6061C259" w:rsidR="00DF233E" w:rsidRPr="00CA6569" w:rsidDel="007154E3" w:rsidRDefault="00DF233E">
            <w:pPr>
              <w:pStyle w:val="42"/>
              <w:spacing w:after="72"/>
              <w:ind w:left="1133"/>
              <w:rPr>
                <w:del w:id="3557" w:author="阿毛" w:date="2021-05-21T17:49:00Z"/>
                <w:rFonts w:ascii="標楷體" w:hAnsi="標楷體" w:cs="新細明體"/>
                <w:lang w:val="zh-TW"/>
              </w:rPr>
              <w:pPrChange w:id="3558" w:author="阿毛" w:date="2021-06-02T14:38:00Z">
                <w:pPr/>
              </w:pPrChange>
            </w:pPr>
            <w:del w:id="3559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1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560" w:author="阿毛" w:date="2021-05-21T17:49:00Z"/>
                <w:rFonts w:ascii="標楷體" w:hAnsi="標楷體"/>
              </w:rPr>
              <w:pPrChange w:id="3561" w:author="阿毛" w:date="2021-06-02T14:38:00Z">
                <w:pPr/>
              </w:pPrChange>
            </w:pPr>
            <w:del w:id="3562" w:author="阿毛" w:date="2021-05-21T17:49:00Z">
              <w:r w:rsidRPr="00CA6569" w:rsidDel="007154E3">
                <w:rPr>
                  <w:rFonts w:ascii="標楷體" w:hAnsi="標楷體" w:cs="新細明體"/>
                  <w:lang w:val="zh-TW"/>
                </w:rPr>
                <w:delText>2</w:delText>
              </w:r>
              <w:r w:rsidDel="007154E3">
                <w:rPr>
                  <w:rFonts w:ascii="標楷體" w:hAnsi="標楷體" w:cs="新細明體"/>
                  <w:lang w:val="zh-TW"/>
                </w:rPr>
                <w:delText>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563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564" w:author="阿毛" w:date="2021-05-21T17:49:00Z"/>
                <w:rFonts w:ascii="標楷體" w:hAnsi="標楷體"/>
              </w:rPr>
              <w:pPrChange w:id="3565" w:author="阿毛" w:date="2021-06-02T14:38:00Z">
                <w:pPr/>
              </w:pPrChange>
            </w:pPr>
            <w:del w:id="3566" w:author="阿毛" w:date="2021-05-21T17:49:00Z">
              <w:r w:rsidRPr="00CA6569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567" w:author="阿毛" w:date="2021-05-21T17:49:00Z"/>
                <w:rFonts w:ascii="標楷體" w:hAnsi="標楷體"/>
                <w:lang w:eastAsia="zh-HK"/>
              </w:rPr>
              <w:pPrChange w:id="3568" w:author="阿毛" w:date="2021-06-02T14:38:00Z">
                <w:pPr/>
              </w:pPrChange>
            </w:pPr>
            <w:del w:id="3569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570" w:author="阿毛" w:date="2021-05-21T17:49:00Z"/>
                <w:rFonts w:ascii="標楷體" w:hAnsi="標楷體"/>
              </w:rPr>
              <w:pPrChange w:id="3571" w:author="阿毛" w:date="2021-06-02T14:38:00Z">
                <w:pPr/>
              </w:pPrChange>
            </w:pPr>
            <w:del w:id="3572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573" w:author="阿毛" w:date="2021-05-21T17:49:00Z"/>
                <w:rFonts w:ascii="標楷體" w:hAnsi="標楷體"/>
              </w:rPr>
              <w:pPrChange w:id="3574" w:author="阿毛" w:date="2021-06-02T14:38:00Z">
                <w:pPr/>
              </w:pPrChange>
            </w:pPr>
            <w:del w:id="3575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576" w:author="阿毛" w:date="2021-05-21T17:49:00Z"/>
                <w:rFonts w:ascii="標楷體" w:hAnsi="標楷體"/>
              </w:rPr>
              <w:pPrChange w:id="3577" w:author="阿毛" w:date="2021-06-02T14:38:00Z">
                <w:pPr/>
              </w:pPrChange>
            </w:pPr>
            <w:del w:id="3578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579" w:author="阿毛" w:date="2021-05-21T17:49:00Z"/>
                <w:rFonts w:ascii="標楷體" w:hAnsi="標楷體"/>
              </w:rPr>
              <w:pPrChange w:id="3580" w:author="阿毛" w:date="2021-06-02T14:38:00Z">
                <w:pPr/>
              </w:pPrChange>
            </w:pPr>
            <w:del w:id="3581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582" w:author="阿毛" w:date="2021-05-21T17:49:00Z"/>
                <w:rFonts w:ascii="標楷體" w:hAnsi="標楷體"/>
              </w:rPr>
              <w:pPrChange w:id="3583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584" w:author="阿毛" w:date="2021-05-21T17:49:00Z"/>
                <w:rFonts w:ascii="標楷體" w:hAnsi="標楷體"/>
              </w:rPr>
              <w:pPrChange w:id="3585" w:author="阿毛" w:date="2021-06-02T14:38:00Z">
                <w:pPr/>
              </w:pPrChange>
            </w:pPr>
            <w:del w:id="3586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587" w:author="阿毛" w:date="2021-05-21T17:49:00Z"/>
                <w:rFonts w:ascii="標楷體" w:hAnsi="標楷體"/>
              </w:rPr>
              <w:pPrChange w:id="3588" w:author="阿毛" w:date="2021-06-02T14:38:00Z">
                <w:pPr/>
              </w:pPrChange>
            </w:pPr>
            <w:del w:id="3589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590" w:author="阿毛" w:date="2021-05-21T17:49:00Z"/>
                <w:rFonts w:ascii="標楷體" w:hAnsi="標楷體"/>
              </w:rPr>
              <w:pPrChange w:id="3591" w:author="阿毛" w:date="2021-06-02T14:38:00Z">
                <w:pPr/>
              </w:pPrChange>
            </w:pPr>
            <w:del w:id="359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593" w:author="阿毛" w:date="2021-05-21T17:49:00Z"/>
                <w:rFonts w:ascii="標楷體" w:hAnsi="標楷體"/>
              </w:rPr>
              <w:pPrChange w:id="3594" w:author="阿毛" w:date="2021-06-02T14:38:00Z">
                <w:pPr/>
              </w:pPrChange>
            </w:pPr>
            <w:del w:id="359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596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597" w:author="阿毛" w:date="2021-05-21T17:49:00Z"/>
                <w:rFonts w:ascii="標楷體" w:hAnsi="標楷體"/>
              </w:rPr>
              <w:pPrChange w:id="3598" w:author="阿毛" w:date="2021-06-02T14:38:00Z">
                <w:pPr/>
              </w:pPrChange>
            </w:pPr>
            <w:del w:id="3599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600" w:author="阿毛" w:date="2021-05-21T17:49:00Z"/>
                <w:rFonts w:ascii="標楷體" w:hAnsi="標楷體"/>
                <w:lang w:eastAsia="zh-HK"/>
              </w:rPr>
              <w:pPrChange w:id="3601" w:author="阿毛" w:date="2021-06-02T14:38:00Z">
                <w:pPr/>
              </w:pPrChange>
            </w:pPr>
            <w:del w:id="3602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603" w:author="阿毛" w:date="2021-05-21T17:49:00Z"/>
                <w:rFonts w:ascii="標楷體" w:hAnsi="標楷體"/>
              </w:rPr>
              <w:pPrChange w:id="3604" w:author="阿毛" w:date="2021-06-02T14:38:00Z">
                <w:pPr/>
              </w:pPrChange>
            </w:pPr>
            <w:del w:id="3605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606" w:author="阿毛" w:date="2021-05-21T17:49:00Z"/>
                <w:rFonts w:ascii="標楷體" w:hAnsi="標楷體"/>
              </w:rPr>
              <w:pPrChange w:id="3607" w:author="阿毛" w:date="2021-06-02T14:38:00Z">
                <w:pPr/>
              </w:pPrChange>
            </w:pPr>
            <w:del w:id="3608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609" w:author="阿毛" w:date="2021-05-21T17:49:00Z"/>
                <w:rFonts w:ascii="標楷體" w:hAnsi="標楷體"/>
              </w:rPr>
              <w:pPrChange w:id="3610" w:author="阿毛" w:date="2021-06-02T14:38:00Z">
                <w:pPr/>
              </w:pPrChange>
            </w:pPr>
            <w:del w:id="3611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612" w:author="阿毛" w:date="2021-05-21T17:49:00Z"/>
                <w:rFonts w:ascii="標楷體" w:hAnsi="標楷體"/>
              </w:rPr>
              <w:pPrChange w:id="3613" w:author="阿毛" w:date="2021-06-02T14:38:00Z">
                <w:pPr/>
              </w:pPrChange>
            </w:pPr>
            <w:del w:id="361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615" w:author="阿毛" w:date="2021-05-21T17:49:00Z"/>
                <w:rFonts w:ascii="標楷體" w:hAnsi="標楷體"/>
              </w:rPr>
              <w:pPrChange w:id="3616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617" w:author="阿毛" w:date="2021-05-21T17:49:00Z"/>
                <w:rFonts w:ascii="標楷體" w:hAnsi="標楷體"/>
              </w:rPr>
              <w:pPrChange w:id="3618" w:author="阿毛" w:date="2021-06-02T14:38:00Z">
                <w:pPr/>
              </w:pPrChange>
            </w:pPr>
            <w:del w:id="361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CA6569" w:rsidDel="007154E3" w:rsidRDefault="00DF233E">
            <w:pPr>
              <w:pStyle w:val="42"/>
              <w:spacing w:after="72"/>
              <w:ind w:left="1133"/>
              <w:rPr>
                <w:del w:id="3620" w:author="阿毛" w:date="2021-05-21T17:49:00Z"/>
                <w:rFonts w:ascii="標楷體" w:hAnsi="標楷體" w:cs="新細明體"/>
                <w:lang w:val="zh-TW"/>
              </w:rPr>
              <w:pPrChange w:id="3621" w:author="阿毛" w:date="2021-06-02T14:38:00Z">
                <w:pPr/>
              </w:pPrChange>
            </w:pPr>
            <w:del w:id="362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CA6569" w:rsidDel="007154E3">
                <w:rPr>
                  <w:rFonts w:ascii="標楷體" w:hAnsi="標楷體" w:cs="新細明體"/>
                  <w:lang w:val="zh-TW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623" w:author="阿毛" w:date="2021-05-21T17:49:00Z"/>
                <w:rFonts w:ascii="標楷體" w:hAnsi="標楷體"/>
              </w:rPr>
              <w:pPrChange w:id="3624" w:author="阿毛" w:date="2021-06-02T14:38:00Z">
                <w:pPr/>
              </w:pPrChange>
            </w:pPr>
            <w:del w:id="362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626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627" w:author="阿毛" w:date="2021-05-21T17:49:00Z"/>
                <w:rFonts w:ascii="標楷體" w:hAnsi="標楷體"/>
              </w:rPr>
              <w:pPrChange w:id="3628" w:author="阿毛" w:date="2021-06-02T14:38:00Z">
                <w:pPr/>
              </w:pPrChange>
            </w:pPr>
            <w:del w:id="3629" w:author="阿毛" w:date="2021-05-21T17:49:00Z">
              <w:r w:rsidRPr="00CA6569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630" w:author="阿毛" w:date="2021-05-21T17:49:00Z"/>
                <w:rFonts w:ascii="標楷體" w:hAnsi="標楷體"/>
                <w:lang w:eastAsia="zh-HK"/>
              </w:rPr>
              <w:pPrChange w:id="3631" w:author="阿毛" w:date="2021-06-02T14:38:00Z">
                <w:pPr/>
              </w:pPrChange>
            </w:pPr>
            <w:del w:id="3632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633" w:author="阿毛" w:date="2021-05-21T17:49:00Z"/>
                <w:rFonts w:ascii="標楷體" w:hAnsi="標楷體"/>
              </w:rPr>
              <w:pPrChange w:id="3634" w:author="阿毛" w:date="2021-06-02T14:38:00Z">
                <w:pPr/>
              </w:pPrChange>
            </w:pPr>
            <w:del w:id="3635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636" w:author="阿毛" w:date="2021-05-21T17:49:00Z"/>
                <w:rFonts w:ascii="標楷體" w:hAnsi="標楷體"/>
              </w:rPr>
              <w:pPrChange w:id="3637" w:author="阿毛" w:date="2021-06-02T14:38:00Z">
                <w:pPr/>
              </w:pPrChange>
            </w:pPr>
            <w:del w:id="3638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639" w:author="阿毛" w:date="2021-05-21T17:49:00Z"/>
                <w:rFonts w:ascii="標楷體" w:hAnsi="標楷體"/>
              </w:rPr>
              <w:pPrChange w:id="3640" w:author="阿毛" w:date="2021-06-02T14:38:00Z">
                <w:pPr/>
              </w:pPrChange>
            </w:pPr>
            <w:del w:id="3641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642" w:author="阿毛" w:date="2021-05-21T17:49:00Z"/>
                <w:rFonts w:ascii="標楷體" w:hAnsi="標楷體"/>
              </w:rPr>
              <w:pPrChange w:id="3643" w:author="阿毛" w:date="2021-06-02T14:38:00Z">
                <w:pPr/>
              </w:pPrChange>
            </w:pPr>
            <w:del w:id="364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645" w:author="阿毛" w:date="2021-05-21T17:49:00Z"/>
                <w:rFonts w:ascii="標楷體" w:hAnsi="標楷體"/>
              </w:rPr>
              <w:pPrChange w:id="3646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647" w:author="阿毛" w:date="2021-05-21T17:49:00Z"/>
                <w:rFonts w:ascii="標楷體" w:hAnsi="標楷體"/>
              </w:rPr>
              <w:pPrChange w:id="3648" w:author="阿毛" w:date="2021-06-02T14:38:00Z">
                <w:pPr/>
              </w:pPrChange>
            </w:pPr>
            <w:del w:id="364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650" w:author="阿毛" w:date="2021-05-21T17:49:00Z"/>
                <w:rFonts w:ascii="標楷體" w:hAnsi="標楷體"/>
              </w:rPr>
              <w:pPrChange w:id="3651" w:author="阿毛" w:date="2021-06-02T14:38:00Z">
                <w:pPr/>
              </w:pPrChange>
            </w:pPr>
            <w:del w:id="3652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653" w:author="阿毛" w:date="2021-05-21T17:49:00Z"/>
                <w:rFonts w:ascii="標楷體" w:hAnsi="標楷體"/>
              </w:rPr>
              <w:pPrChange w:id="3654" w:author="阿毛" w:date="2021-06-02T14:38:00Z">
                <w:pPr/>
              </w:pPrChange>
            </w:pPr>
            <w:del w:id="365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310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656" w:author="阿毛" w:date="2021-05-21T17:49:00Z"/>
                <w:rFonts w:ascii="標楷體" w:hAnsi="標楷體"/>
              </w:rPr>
              <w:pPrChange w:id="3657" w:author="阿毛" w:date="2021-06-02T14:38:00Z">
                <w:pPr/>
              </w:pPrChange>
            </w:pPr>
            <w:del w:id="365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320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659" w:author="阿毛" w:date="2021-05-21T17:49:00Z"/>
                <w:rFonts w:ascii="標楷體" w:hAnsi="標楷體"/>
              </w:rPr>
              <w:pPrChange w:id="3660" w:author="阿毛" w:date="2021-06-02T14:38:00Z">
                <w:pPr/>
              </w:pPrChange>
            </w:pPr>
            <w:del w:id="366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330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662" w:author="阿毛" w:date="2021-05-21T17:49:00Z"/>
                <w:rFonts w:ascii="標楷體" w:hAnsi="標楷體"/>
              </w:rPr>
              <w:pPrChange w:id="3663" w:author="阿毛" w:date="2021-06-02T14:38:00Z">
                <w:pPr/>
              </w:pPrChange>
            </w:pPr>
            <w:del w:id="3664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340</w:delText>
              </w:r>
              <w:r w:rsidDel="007154E3">
                <w:rPr>
                  <w:rFonts w:ascii="標楷體" w:hAnsi="標楷體" w:cs="新細明體" w:hint="eastAsia"/>
                  <w:lang w:val="zh-TW"/>
                </w:rPr>
                <w:delText xml:space="preserve">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665" w:author="阿毛" w:date="2021-05-21T17:49:00Z"/>
        </w:rPr>
        <w:pPrChange w:id="3666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667" w:author="阿毛" w:date="2021-05-21T17:49:00Z"/>
          <w:rFonts w:ascii="標楷體" w:hAnsi="標楷體"/>
        </w:rPr>
        <w:pPrChange w:id="3668" w:author="阿毛" w:date="2021-06-02T14:38:00Z">
          <w:pPr>
            <w:pStyle w:val="42"/>
            <w:spacing w:after="72"/>
            <w:ind w:leftChars="0" w:left="0"/>
          </w:pPr>
        </w:pPrChange>
      </w:pPr>
      <w:del w:id="3669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670" w:author="阿毛" w:date="2021-05-21T17:49:00Z"/>
          <w:rFonts w:ascii="標楷體" w:hAnsi="標楷體"/>
        </w:rPr>
        <w:pPrChange w:id="3671" w:author="阿毛" w:date="2021-06-02T14:38:00Z">
          <w:pPr>
            <w:pStyle w:val="42"/>
            <w:spacing w:after="72"/>
            <w:ind w:leftChars="0" w:left="0"/>
          </w:pPr>
        </w:pPrChange>
      </w:pPr>
      <w:del w:id="3672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673" w:author="ST1" w:date="2020-06-15T13:18:00Z">
        <w:del w:id="3674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675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7" type="#_x0000_t75" style="width:69.6pt;height:42pt" o:ole="">
              <v:imagedata r:id="rId59" o:title=""/>
            </v:shape>
            <o:OLEObject Type="Embed" ProgID="Acrobat.Document.DC" ShapeID="_x0000_i1037" DrawAspect="Icon" ObjectID="_1701010405" r:id="rId60"/>
          </w:object>
        </w:r>
      </w:del>
      <w:ins w:id="3676" w:author="ST1" w:date="2020-06-15T13:17:00Z">
        <w:del w:id="3677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38" type="#_x0000_t75" style="width:64.2pt;height:44.4pt" o:ole="">
                <v:imagedata r:id="rId61" o:title=""/>
              </v:shape>
              <o:OLEObject Type="Embed" ProgID="Acrobat.Document.DC" ShapeID="_x0000_i1038" DrawAspect="Icon" ObjectID="_1701010406" r:id="rId62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678" w:author="阿毛" w:date="2021-05-21T17:49:00Z"/>
          <w:rFonts w:ascii="標楷體" w:hAnsi="標楷體"/>
        </w:rPr>
        <w:pPrChange w:id="367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680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681" w:author="阿毛" w:date="2021-05-21T17:49:00Z"/>
        </w:rPr>
        <w:pPrChange w:id="3682" w:author="阿毛" w:date="2021-06-02T14:38:00Z">
          <w:pPr>
            <w:pStyle w:val="a"/>
          </w:pPr>
        </w:pPrChange>
      </w:pPr>
      <w:del w:id="3683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6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685" w:author="阿毛" w:date="2021-05-21T17:49:00Z"/>
                <w:rFonts w:ascii="標楷體" w:hAnsi="標楷體"/>
              </w:rPr>
              <w:pPrChange w:id="3686" w:author="阿毛" w:date="2021-06-02T14:38:00Z">
                <w:pPr/>
              </w:pPrChange>
            </w:pPr>
            <w:del w:id="368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688" w:author="阿毛" w:date="2021-05-21T17:49:00Z"/>
                <w:rFonts w:ascii="標楷體" w:hAnsi="標楷體"/>
              </w:rPr>
              <w:pPrChange w:id="3689" w:author="阿毛" w:date="2021-06-02T14:38:00Z">
                <w:pPr/>
              </w:pPrChange>
            </w:pPr>
            <w:del w:id="3690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691" w:author="阿毛" w:date="2021-05-21T17:49:00Z"/>
                <w:rFonts w:ascii="標楷體" w:hAnsi="標楷體"/>
              </w:rPr>
              <w:pPrChange w:id="3692" w:author="阿毛" w:date="2021-06-02T14:38:00Z">
                <w:pPr/>
              </w:pPrChange>
            </w:pPr>
            <w:del w:id="3693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6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695" w:author="阿毛" w:date="2021-05-21T17:49:00Z"/>
                <w:rFonts w:ascii="標楷體" w:hAnsi="標楷體"/>
              </w:rPr>
              <w:pPrChange w:id="3696" w:author="阿毛" w:date="2021-06-02T14:38:00Z">
                <w:pPr/>
              </w:pPrChange>
            </w:pPr>
            <w:del w:id="369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698" w:author="阿毛" w:date="2021-05-21T17:49:00Z"/>
                <w:rFonts w:ascii="標楷體" w:hAnsi="標楷體"/>
              </w:rPr>
              <w:pPrChange w:id="3699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7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701" w:author="阿毛" w:date="2021-05-21T17:49:00Z"/>
                <w:rFonts w:ascii="標楷體" w:hAnsi="標楷體"/>
              </w:rPr>
              <w:pPrChange w:id="3702" w:author="阿毛" w:date="2021-06-02T14:38:00Z">
                <w:pPr/>
              </w:pPrChange>
            </w:pPr>
            <w:del w:id="370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704" w:author="阿毛" w:date="2021-05-21T17:49:00Z"/>
                <w:rFonts w:ascii="標楷體" w:hAnsi="標楷體"/>
              </w:rPr>
              <w:pPrChange w:id="3705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7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707" w:author="阿毛" w:date="2021-05-21T17:49:00Z"/>
                <w:rFonts w:ascii="標楷體" w:hAnsi="標楷體"/>
              </w:rPr>
              <w:pPrChange w:id="3708" w:author="阿毛" w:date="2021-06-02T14:38:00Z">
                <w:pPr/>
              </w:pPrChange>
            </w:pPr>
            <w:del w:id="370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710" w:author="阿毛" w:date="2021-05-21T17:49:00Z"/>
                <w:rFonts w:ascii="標楷體" w:hAnsi="標楷體"/>
              </w:rPr>
              <w:pPrChange w:id="3711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7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713" w:author="阿毛" w:date="2021-05-21T17:49:00Z"/>
                <w:rFonts w:ascii="標楷體" w:hAnsi="標楷體"/>
              </w:rPr>
              <w:pPrChange w:id="3714" w:author="阿毛" w:date="2021-06-02T14:38:00Z">
                <w:pPr/>
              </w:pPrChange>
            </w:pPr>
            <w:del w:id="371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716" w:author="阿毛" w:date="2021-05-21T17:49:00Z"/>
                <w:rFonts w:ascii="標楷體" w:hAnsi="標楷體"/>
              </w:rPr>
              <w:pPrChange w:id="3717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7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719" w:author="阿毛" w:date="2021-05-21T17:49:00Z"/>
                <w:rFonts w:ascii="標楷體" w:hAnsi="標楷體"/>
              </w:rPr>
              <w:pPrChange w:id="3720" w:author="阿毛" w:date="2021-06-02T14:38:00Z">
                <w:pPr/>
              </w:pPrChange>
            </w:pPr>
            <w:del w:id="372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722" w:author="阿毛" w:date="2021-05-21T17:49:00Z"/>
                <w:rFonts w:ascii="標楷體" w:hAnsi="標楷體"/>
              </w:rPr>
              <w:pPrChange w:id="3723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7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725" w:author="阿毛" w:date="2021-05-21T17:49:00Z"/>
                <w:rFonts w:ascii="標楷體" w:hAnsi="標楷體"/>
              </w:rPr>
              <w:pPrChange w:id="3726" w:author="阿毛" w:date="2021-06-02T14:38:00Z">
                <w:pPr/>
              </w:pPrChange>
            </w:pPr>
            <w:del w:id="372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728" w:author="阿毛" w:date="2021-05-21T17:49:00Z"/>
                <w:rFonts w:ascii="標楷體" w:hAnsi="標楷體"/>
              </w:rPr>
              <w:pPrChange w:id="3729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7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731" w:author="阿毛" w:date="2021-05-21T17:49:00Z"/>
                <w:rFonts w:ascii="標楷體" w:hAnsi="標楷體"/>
              </w:rPr>
              <w:pPrChange w:id="3732" w:author="阿毛" w:date="2021-06-02T14:38:00Z">
                <w:pPr/>
              </w:pPrChange>
            </w:pPr>
            <w:del w:id="373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734" w:author="阿毛" w:date="2021-05-21T17:49:00Z"/>
                <w:rFonts w:ascii="標楷體" w:hAnsi="標楷體"/>
              </w:rPr>
              <w:pPrChange w:id="3735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736" w:author="阿毛" w:date="2021-05-21T17:49:00Z"/>
          <w:rFonts w:ascii="標楷體" w:hAnsi="標楷體"/>
        </w:rPr>
        <w:pPrChange w:id="3737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738" w:author="阿毛" w:date="2021-05-21T17:49:00Z"/>
          <w:rFonts w:ascii="標楷體" w:hAnsi="標楷體"/>
        </w:rPr>
        <w:pPrChange w:id="3739" w:author="阿毛" w:date="2021-06-02T14:38:00Z">
          <w:pPr>
            <w:widowControl/>
          </w:pPr>
        </w:pPrChange>
      </w:pPr>
      <w:del w:id="374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741" w:author="阿毛" w:date="2021-05-21T17:49:00Z"/>
          <w:rFonts w:ascii="標楷體" w:hAnsi="標楷體"/>
        </w:rPr>
        <w:pPrChange w:id="3742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743" w:author="阿毛" w:date="2021-05-21T17:49:00Z"/>
        </w:rPr>
        <w:pPrChange w:id="3744" w:author="阿毛" w:date="2021-06-02T14:38:00Z">
          <w:pPr>
            <w:pStyle w:val="a"/>
          </w:pPr>
        </w:pPrChange>
      </w:pPr>
      <w:del w:id="374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746" w:author="阿毛" w:date="2021-05-21T17:49:00Z"/>
          <w:rFonts w:ascii="標楷體" w:hAnsi="標楷體"/>
        </w:rPr>
        <w:pPrChange w:id="3747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74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Del="007154E3" w:rsidRDefault="00CE30A9">
      <w:pPr>
        <w:pStyle w:val="42"/>
        <w:spacing w:after="72"/>
        <w:ind w:left="1133"/>
        <w:rPr>
          <w:del w:id="3749" w:author="阿毛" w:date="2021-05-21T17:49:00Z"/>
          <w:rFonts w:ascii="新細明體" w:cs="新細明體"/>
          <w:sz w:val="22"/>
          <w:lang w:val="zh-TW"/>
        </w:rPr>
        <w:pPrChange w:id="3750" w:author="阿毛" w:date="2021-06-02T14:38:00Z">
          <w:pPr>
            <w:autoSpaceDE w:val="0"/>
            <w:autoSpaceDN w:val="0"/>
            <w:adjustRightInd w:val="0"/>
          </w:pPr>
        </w:pPrChange>
      </w:pPr>
      <w:del w:id="3751" w:author="阿毛" w:date="2021-05-21T17:49:00Z">
        <w:r w:rsidDel="007154E3">
          <w:rPr>
            <w:rFonts w:ascii="新細明體" w:cs="新細明體"/>
            <w:sz w:val="22"/>
            <w:lang w:val="zh-TW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752" w:author="阿毛" w:date="2021-05-21T17:49:00Z"/>
          <w:rFonts w:ascii="標楷體" w:hAnsi="標楷體"/>
        </w:rPr>
        <w:pPrChange w:id="3753" w:author="阿毛" w:date="2021-06-02T14:38:00Z">
          <w:pPr>
            <w:autoSpaceDE w:val="0"/>
            <w:autoSpaceDN w:val="0"/>
            <w:adjustRightInd w:val="0"/>
          </w:pPr>
        </w:pPrChange>
      </w:pPr>
      <w:del w:id="3754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755" w:author="阿毛" w:date="2021-05-21T17:49:00Z"/>
        </w:rPr>
        <w:pPrChange w:id="3756" w:author="阿毛" w:date="2021-06-02T14:38:00Z">
          <w:pPr>
            <w:pStyle w:val="a"/>
          </w:pPr>
        </w:pPrChange>
      </w:pPr>
      <w:del w:id="3757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758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759" w:author="阿毛" w:date="2021-05-21T17:49:00Z"/>
                <w:rFonts w:ascii="標楷體" w:hAnsi="標楷體"/>
              </w:rPr>
              <w:pPrChange w:id="3760" w:author="阿毛" w:date="2021-06-02T14:38:00Z">
                <w:pPr/>
              </w:pPrChange>
            </w:pPr>
            <w:del w:id="3761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762" w:author="阿毛" w:date="2021-05-21T17:49:00Z"/>
                <w:rFonts w:ascii="標楷體" w:hAnsi="標楷體"/>
              </w:rPr>
              <w:pPrChange w:id="3763" w:author="阿毛" w:date="2021-06-02T14:38:00Z">
                <w:pPr/>
              </w:pPrChange>
            </w:pPr>
            <w:del w:id="3764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3765" w:author="阿毛" w:date="2021-05-21T17:49:00Z"/>
                <w:rFonts w:ascii="標楷體" w:hAnsi="標楷體"/>
              </w:rPr>
              <w:pPrChange w:id="3766" w:author="阿毛" w:date="2021-06-02T14:38:00Z">
                <w:pPr>
                  <w:jc w:val="center"/>
                </w:pPr>
              </w:pPrChange>
            </w:pPr>
            <w:del w:id="3767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3768" w:author="阿毛" w:date="2021-05-21T17:49:00Z"/>
                <w:rFonts w:ascii="標楷體" w:hAnsi="標楷體"/>
              </w:rPr>
              <w:pPrChange w:id="3769" w:author="阿毛" w:date="2021-06-02T14:38:00Z">
                <w:pPr/>
              </w:pPrChange>
            </w:pPr>
            <w:del w:id="3770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3771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3772" w:author="阿毛" w:date="2021-05-21T17:49:00Z"/>
                <w:rFonts w:ascii="標楷體" w:hAnsi="標楷體"/>
              </w:rPr>
              <w:pPrChange w:id="3773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3774" w:author="阿毛" w:date="2021-05-21T17:49:00Z"/>
                <w:rFonts w:ascii="標楷體" w:hAnsi="標楷體"/>
              </w:rPr>
              <w:pPrChange w:id="3775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3776" w:author="阿毛" w:date="2021-05-21T17:49:00Z"/>
                <w:rFonts w:ascii="標楷體" w:hAnsi="標楷體"/>
              </w:rPr>
              <w:pPrChange w:id="3777" w:author="阿毛" w:date="2021-06-02T14:38:00Z">
                <w:pPr/>
              </w:pPrChange>
            </w:pPr>
            <w:del w:id="3778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3779" w:author="阿毛" w:date="2021-05-21T17:49:00Z"/>
                <w:rFonts w:ascii="標楷體" w:hAnsi="標楷體"/>
              </w:rPr>
              <w:pPrChange w:id="3780" w:author="阿毛" w:date="2021-06-02T14:38:00Z">
                <w:pPr/>
              </w:pPrChange>
            </w:pPr>
            <w:del w:id="3781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3782" w:author="阿毛" w:date="2021-05-21T17:49:00Z"/>
                <w:rFonts w:ascii="標楷體" w:hAnsi="標楷體"/>
              </w:rPr>
              <w:pPrChange w:id="3783" w:author="阿毛" w:date="2021-06-02T14:38:00Z">
                <w:pPr/>
              </w:pPrChange>
            </w:pPr>
            <w:del w:id="3784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3785" w:author="阿毛" w:date="2021-05-21T17:49:00Z"/>
                <w:rFonts w:ascii="標楷體" w:hAnsi="標楷體"/>
              </w:rPr>
              <w:pPrChange w:id="3786" w:author="阿毛" w:date="2021-06-02T14:38:00Z">
                <w:pPr/>
              </w:pPrChange>
            </w:pPr>
            <w:del w:id="3787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788" w:author="阿毛" w:date="2021-05-21T17:49:00Z"/>
                <w:rFonts w:ascii="標楷體" w:hAnsi="標楷體"/>
              </w:rPr>
              <w:pPrChange w:id="3789" w:author="阿毛" w:date="2021-06-02T14:38:00Z">
                <w:pPr/>
              </w:pPrChange>
            </w:pPr>
            <w:del w:id="3790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3791" w:author="阿毛" w:date="2021-05-21T17:49:00Z"/>
                <w:rFonts w:ascii="標楷體" w:hAnsi="標楷體"/>
              </w:rPr>
              <w:pPrChange w:id="3792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3793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3794" w:author="阿毛" w:date="2021-05-21T17:49:00Z"/>
                <w:rFonts w:ascii="標楷體" w:hAnsi="標楷體"/>
              </w:rPr>
              <w:pPrChange w:id="3795" w:author="阿毛" w:date="2021-06-02T14:38:00Z">
                <w:pPr/>
              </w:pPrChange>
            </w:pPr>
            <w:del w:id="3796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3797" w:author="阿毛" w:date="2021-05-21T17:49:00Z"/>
                <w:rFonts w:ascii="標楷體" w:hAnsi="標楷體"/>
              </w:rPr>
              <w:pPrChange w:id="3798" w:author="阿毛" w:date="2021-06-02T14:38:00Z">
                <w:pPr/>
              </w:pPrChange>
            </w:pPr>
            <w:del w:id="3799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3800" w:author="阿毛" w:date="2021-05-21T17:49:00Z"/>
                <w:rFonts w:ascii="標楷體" w:hAnsi="標楷體" w:cs="新細明體"/>
              </w:rPr>
              <w:pPrChange w:id="3801" w:author="阿毛" w:date="2021-06-02T14:38:00Z">
                <w:pPr/>
              </w:pPrChange>
            </w:pPr>
            <w:del w:id="3802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3803" w:author="阿毛" w:date="2021-05-21T17:49:00Z"/>
                <w:rFonts w:ascii="標楷體" w:hAnsi="標楷體"/>
              </w:rPr>
              <w:pPrChange w:id="3804" w:author="阿毛" w:date="2021-06-02T14:38:00Z">
                <w:pPr/>
              </w:pPrChange>
            </w:pPr>
            <w:del w:id="3805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3806" w:author="阿毛" w:date="2021-05-21T17:49:00Z"/>
                <w:rFonts w:ascii="標楷體" w:hAnsi="標楷體"/>
              </w:rPr>
              <w:pPrChange w:id="3807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3808" w:author="阿毛" w:date="2021-05-21T17:49:00Z"/>
                <w:rFonts w:ascii="標楷體" w:hAnsi="標楷體"/>
              </w:rPr>
              <w:pPrChange w:id="3809" w:author="阿毛" w:date="2021-06-02T14:38:00Z">
                <w:pPr/>
              </w:pPrChange>
            </w:pPr>
            <w:del w:id="381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3811" w:author="阿毛" w:date="2021-05-21T17:49:00Z"/>
                <w:rFonts w:ascii="標楷體" w:hAnsi="標楷體"/>
              </w:rPr>
              <w:pPrChange w:id="3812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3813" w:author="阿毛" w:date="2021-05-21T17:49:00Z"/>
                <w:rFonts w:ascii="標楷體" w:hAnsi="標楷體"/>
              </w:rPr>
              <w:pPrChange w:id="3814" w:author="阿毛" w:date="2021-06-02T14:38:00Z">
                <w:pPr/>
              </w:pPrChange>
            </w:pPr>
            <w:del w:id="381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3816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3817" w:author="阿毛" w:date="2021-05-21T17:49:00Z"/>
                <w:rFonts w:ascii="標楷體" w:hAnsi="標楷體"/>
              </w:rPr>
              <w:pPrChange w:id="3818" w:author="阿毛" w:date="2021-06-02T14:38:00Z">
                <w:pPr/>
              </w:pPrChange>
            </w:pPr>
            <w:del w:id="3819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3820" w:author="阿毛" w:date="2021-05-21T17:49:00Z"/>
                <w:rFonts w:ascii="標楷體" w:hAnsi="標楷體"/>
              </w:rPr>
              <w:pPrChange w:id="3821" w:author="阿毛" w:date="2021-06-02T14:38:00Z">
                <w:pPr/>
              </w:pPrChange>
            </w:pPr>
            <w:del w:id="3822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3823" w:author="阿毛" w:date="2021-05-21T17:49:00Z"/>
                <w:rFonts w:ascii="標楷體" w:hAnsi="標楷體" w:cs="新細明體"/>
              </w:rPr>
              <w:pPrChange w:id="3824" w:author="阿毛" w:date="2021-06-02T14:38:00Z">
                <w:pPr/>
              </w:pPrChange>
            </w:pPr>
            <w:del w:id="3825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3826" w:author="阿毛" w:date="2021-05-21T17:49:00Z"/>
                <w:rFonts w:ascii="標楷體" w:hAnsi="標楷體" w:cs="新細明體"/>
              </w:rPr>
              <w:pPrChange w:id="3827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3828" w:author="阿毛" w:date="2021-05-21T17:49:00Z"/>
                <w:rFonts w:ascii="標楷體" w:hAnsi="標楷體"/>
              </w:rPr>
              <w:pPrChange w:id="3829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3830" w:author="阿毛" w:date="2021-05-21T17:49:00Z"/>
                <w:rFonts w:ascii="標楷體" w:hAnsi="標楷體"/>
              </w:rPr>
              <w:pPrChange w:id="3831" w:author="阿毛" w:date="2021-06-02T14:38:00Z">
                <w:pPr/>
              </w:pPrChange>
            </w:pPr>
            <w:del w:id="383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3833" w:author="阿毛" w:date="2021-05-21T17:49:00Z"/>
                <w:rFonts w:ascii="標楷體" w:hAnsi="標楷體"/>
              </w:rPr>
              <w:pPrChange w:id="3834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3835" w:author="阿毛" w:date="2021-05-21T17:49:00Z"/>
                <w:rFonts w:ascii="標楷體" w:hAnsi="標楷體"/>
              </w:rPr>
              <w:pPrChange w:id="3836" w:author="阿毛" w:date="2021-06-02T14:38:00Z">
                <w:pPr/>
              </w:pPrChange>
            </w:pPr>
            <w:del w:id="383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3838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3839" w:author="阿毛" w:date="2021-05-21T17:49:00Z"/>
                <w:rFonts w:ascii="標楷體" w:hAnsi="標楷體"/>
              </w:rPr>
              <w:pPrChange w:id="3840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3841" w:author="阿毛" w:date="2021-05-21T17:49:00Z"/>
                <w:rFonts w:ascii="標楷體" w:hAnsi="標楷體"/>
              </w:rPr>
              <w:pPrChange w:id="3842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3843" w:author="阿毛" w:date="2021-05-21T17:49:00Z"/>
                <w:rFonts w:ascii="標楷體" w:hAnsi="標楷體"/>
              </w:rPr>
              <w:pPrChange w:id="3844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3845" w:author="阿毛" w:date="2021-05-21T17:49:00Z"/>
                <w:rFonts w:ascii="標楷體" w:hAnsi="標楷體"/>
              </w:rPr>
              <w:pPrChange w:id="3846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3847" w:author="阿毛" w:date="2021-05-21T17:49:00Z"/>
                <w:rFonts w:ascii="標楷體" w:hAnsi="標楷體"/>
              </w:rPr>
              <w:pPrChange w:id="3848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3849" w:author="阿毛" w:date="2021-05-21T17:49:00Z"/>
                <w:rFonts w:ascii="標楷體" w:hAnsi="標楷體"/>
              </w:rPr>
              <w:pPrChange w:id="3850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3851" w:author="阿毛" w:date="2021-05-21T17:49:00Z"/>
                <w:rFonts w:ascii="標楷體" w:hAnsi="標楷體"/>
              </w:rPr>
              <w:pPrChange w:id="3852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3853" w:author="阿毛" w:date="2021-05-21T17:49:00Z"/>
                <w:rFonts w:ascii="標楷體" w:hAnsi="標楷體"/>
              </w:rPr>
              <w:pPrChange w:id="3854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3855" w:author="阿毛" w:date="2021-05-21T17:49:00Z"/>
        </w:rPr>
        <w:pPrChange w:id="3856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3857" w:author="阿毛" w:date="2021-05-21T17:49:00Z"/>
          <w:rFonts w:ascii="標楷體" w:hAnsi="標楷體"/>
        </w:rPr>
        <w:pPrChange w:id="3858" w:author="阿毛" w:date="2021-06-02T14:38:00Z">
          <w:pPr>
            <w:pStyle w:val="42"/>
            <w:spacing w:after="72"/>
            <w:ind w:leftChars="0" w:left="0"/>
          </w:pPr>
        </w:pPrChange>
      </w:pPr>
      <w:del w:id="3859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3860" w:author="阿毛" w:date="2021-05-21T17:49:00Z"/>
          <w:rFonts w:ascii="標楷體" w:hAnsi="標楷體"/>
        </w:rPr>
        <w:pPrChange w:id="3861" w:author="阿毛" w:date="2021-06-02T14:38:00Z">
          <w:pPr/>
        </w:pPrChange>
      </w:pPr>
      <w:del w:id="3862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39" type="#_x0000_t75" style="width:76.8pt;height:46.2pt" o:ole="">
              <v:imagedata r:id="rId64" o:title=""/>
            </v:shape>
            <o:OLEObject Type="Embed" ProgID="Acrobat.Document.DC" ShapeID="_x0000_i1039" DrawAspect="Icon" ObjectID="_1701010407" r:id="rId65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3863" w:author="阿毛" w:date="2021-05-21T17:49:00Z"/>
          <w:rFonts w:ascii="標楷體" w:hAnsi="標楷體"/>
        </w:rPr>
        <w:pPrChange w:id="3864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3865" w:author="阿毛" w:date="2021-05-21T17:49:00Z"/>
          <w:rFonts w:ascii="標楷體" w:hAnsi="標楷體"/>
        </w:rPr>
        <w:pPrChange w:id="386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867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3868" w:author="阿毛" w:date="2021-05-21T17:49:00Z"/>
        </w:rPr>
        <w:pPrChange w:id="3869" w:author="阿毛" w:date="2021-06-02T14:38:00Z">
          <w:pPr>
            <w:pStyle w:val="a"/>
          </w:pPr>
        </w:pPrChange>
      </w:pPr>
      <w:del w:id="387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38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3872" w:author="阿毛" w:date="2021-05-21T17:49:00Z"/>
                <w:rFonts w:ascii="標楷體" w:hAnsi="標楷體"/>
              </w:rPr>
              <w:pPrChange w:id="3873" w:author="阿毛" w:date="2021-06-02T14:38:00Z">
                <w:pPr/>
              </w:pPrChange>
            </w:pPr>
            <w:del w:id="387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3875" w:author="阿毛" w:date="2021-05-21T17:49:00Z"/>
                <w:rFonts w:ascii="標楷體" w:hAnsi="標楷體"/>
              </w:rPr>
              <w:pPrChange w:id="3876" w:author="阿毛" w:date="2021-06-02T14:38:00Z">
                <w:pPr/>
              </w:pPrChange>
            </w:pPr>
            <w:del w:id="3877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3878" w:author="阿毛" w:date="2021-05-21T17:49:00Z"/>
                <w:rFonts w:ascii="標楷體" w:hAnsi="標楷體"/>
              </w:rPr>
              <w:pPrChange w:id="3879" w:author="阿毛" w:date="2021-06-02T14:38:00Z">
                <w:pPr/>
              </w:pPrChange>
            </w:pPr>
            <w:del w:id="3880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3881" w:author="阿毛" w:date="2021-05-21T17:49:00Z"/>
                <w:rFonts w:ascii="標楷體" w:hAnsi="標楷體"/>
              </w:rPr>
              <w:pPrChange w:id="3882" w:author="阿毛" w:date="2021-06-02T14:38:00Z">
                <w:pPr/>
              </w:pPrChange>
            </w:pPr>
            <w:del w:id="3883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38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3885" w:author="阿毛" w:date="2021-05-21T17:49:00Z"/>
                <w:rFonts w:ascii="標楷體" w:hAnsi="標楷體"/>
              </w:rPr>
              <w:pPrChange w:id="3886" w:author="阿毛" w:date="2021-06-02T14:38:00Z">
                <w:pPr/>
              </w:pPrChange>
            </w:pPr>
            <w:del w:id="388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3888" w:author="阿毛" w:date="2021-05-21T17:49:00Z"/>
                <w:rFonts w:ascii="標楷體" w:hAnsi="標楷體"/>
              </w:rPr>
              <w:pPrChange w:id="3889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38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3891" w:author="阿毛" w:date="2021-05-21T17:49:00Z"/>
                <w:rFonts w:ascii="標楷體" w:hAnsi="標楷體"/>
              </w:rPr>
              <w:pPrChange w:id="3892" w:author="阿毛" w:date="2021-06-02T14:38:00Z">
                <w:pPr/>
              </w:pPrChange>
            </w:pPr>
            <w:del w:id="389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3894" w:author="阿毛" w:date="2021-05-21T17:49:00Z"/>
                <w:rFonts w:ascii="標楷體" w:hAnsi="標楷體"/>
              </w:rPr>
              <w:pPrChange w:id="3895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38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3897" w:author="阿毛" w:date="2021-05-21T17:49:00Z"/>
                <w:rFonts w:ascii="標楷體" w:hAnsi="標楷體"/>
              </w:rPr>
              <w:pPrChange w:id="3898" w:author="阿毛" w:date="2021-06-02T14:38:00Z">
                <w:pPr/>
              </w:pPrChange>
            </w:pPr>
            <w:del w:id="389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3900" w:author="阿毛" w:date="2021-05-21T17:49:00Z"/>
                <w:rFonts w:ascii="標楷體" w:hAnsi="標楷體"/>
              </w:rPr>
              <w:pPrChange w:id="3901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39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3903" w:author="阿毛" w:date="2021-05-21T17:49:00Z"/>
                <w:rFonts w:ascii="標楷體" w:hAnsi="標楷體"/>
              </w:rPr>
              <w:pPrChange w:id="3904" w:author="阿毛" w:date="2021-06-02T14:38:00Z">
                <w:pPr/>
              </w:pPrChange>
            </w:pPr>
            <w:del w:id="390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3906" w:author="阿毛" w:date="2021-05-21T17:49:00Z"/>
                <w:rFonts w:ascii="標楷體" w:hAnsi="標楷體"/>
              </w:rPr>
              <w:pPrChange w:id="3907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39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3909" w:author="阿毛" w:date="2021-05-21T17:49:00Z"/>
                <w:rFonts w:ascii="標楷體" w:hAnsi="標楷體"/>
              </w:rPr>
              <w:pPrChange w:id="3910" w:author="阿毛" w:date="2021-06-02T14:38:00Z">
                <w:pPr/>
              </w:pPrChange>
            </w:pPr>
            <w:del w:id="391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3912" w:author="阿毛" w:date="2021-05-21T17:49:00Z"/>
                <w:rFonts w:ascii="標楷體" w:hAnsi="標楷體"/>
              </w:rPr>
              <w:pPrChange w:id="3913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39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3915" w:author="阿毛" w:date="2021-05-21T17:49:00Z"/>
                <w:rFonts w:ascii="標楷體" w:hAnsi="標楷體"/>
              </w:rPr>
              <w:pPrChange w:id="3916" w:author="阿毛" w:date="2021-06-02T14:38:00Z">
                <w:pPr/>
              </w:pPrChange>
            </w:pPr>
            <w:del w:id="391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3918" w:author="阿毛" w:date="2021-05-21T17:49:00Z"/>
                <w:rFonts w:ascii="標楷體" w:hAnsi="標楷體"/>
              </w:rPr>
              <w:pPrChange w:id="3919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39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3921" w:author="阿毛" w:date="2021-05-21T17:49:00Z"/>
                <w:rFonts w:ascii="標楷體" w:hAnsi="標楷體"/>
              </w:rPr>
              <w:pPrChange w:id="3922" w:author="阿毛" w:date="2021-06-02T14:38:00Z">
                <w:pPr/>
              </w:pPrChange>
            </w:pPr>
            <w:del w:id="392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3924" w:author="阿毛" w:date="2021-05-21T17:49:00Z"/>
                <w:rFonts w:ascii="標楷體" w:hAnsi="標楷體"/>
              </w:rPr>
              <w:pPrChange w:id="3925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3926" w:author="阿毛" w:date="2021-05-21T17:49:00Z"/>
          <w:rFonts w:ascii="標楷體" w:hAnsi="標楷體"/>
        </w:rPr>
        <w:pPrChange w:id="3927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3928" w:author="阿毛" w:date="2021-05-21T17:49:00Z"/>
          <w:rFonts w:ascii="標楷體" w:hAnsi="標楷體"/>
        </w:rPr>
        <w:pPrChange w:id="3929" w:author="阿毛" w:date="2021-06-02T14:38:00Z">
          <w:pPr>
            <w:widowControl/>
          </w:pPr>
        </w:pPrChange>
      </w:pPr>
      <w:del w:id="393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3931" w:author="阿毛" w:date="2021-05-21T17:49:00Z"/>
          <w:rFonts w:ascii="標楷體" w:hAnsi="標楷體"/>
        </w:rPr>
        <w:pPrChange w:id="3932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3933" w:author="阿毛" w:date="2021-05-21T17:49:00Z"/>
        </w:rPr>
        <w:pPrChange w:id="3934" w:author="阿毛" w:date="2021-06-02T14:38:00Z">
          <w:pPr>
            <w:pStyle w:val="a"/>
          </w:pPr>
        </w:pPrChange>
      </w:pPr>
      <w:del w:id="393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3936" w:author="阿毛" w:date="2021-05-21T17:49:00Z"/>
          <w:rFonts w:ascii="標楷體" w:hAnsi="標楷體"/>
        </w:rPr>
        <w:pPrChange w:id="3937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93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3939" w:author="阿毛" w:date="2021-05-21T17:49:00Z"/>
          <w:rFonts w:ascii="標楷體" w:hAnsi="標楷體"/>
        </w:rPr>
        <w:pPrChange w:id="3940" w:author="阿毛" w:date="2021-06-02T14:38:00Z">
          <w:pPr>
            <w:autoSpaceDE w:val="0"/>
            <w:autoSpaceDN w:val="0"/>
            <w:adjustRightInd w:val="0"/>
          </w:pPr>
        </w:pPrChange>
      </w:pPr>
      <w:del w:id="3941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3942" w:author="阿毛" w:date="2021-05-21T17:49:00Z"/>
        </w:rPr>
        <w:pPrChange w:id="3943" w:author="阿毛" w:date="2021-06-02T14:38:00Z">
          <w:pPr>
            <w:pStyle w:val="a"/>
          </w:pPr>
        </w:pPrChange>
      </w:pPr>
      <w:del w:id="394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3945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3946" w:author="阿毛" w:date="2021-05-21T17:49:00Z"/>
                <w:rFonts w:ascii="標楷體" w:hAnsi="標楷體"/>
              </w:rPr>
              <w:pPrChange w:id="3947" w:author="阿毛" w:date="2021-06-02T14:38:00Z">
                <w:pPr/>
              </w:pPrChange>
            </w:pPr>
            <w:del w:id="3948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3949" w:author="阿毛" w:date="2021-05-21T17:49:00Z"/>
                <w:rFonts w:ascii="標楷體" w:hAnsi="標楷體"/>
              </w:rPr>
              <w:pPrChange w:id="3950" w:author="阿毛" w:date="2021-06-02T14:38:00Z">
                <w:pPr/>
              </w:pPrChange>
            </w:pPr>
            <w:del w:id="3951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3952" w:author="阿毛" w:date="2021-05-21T17:49:00Z"/>
                <w:rFonts w:ascii="標楷體" w:hAnsi="標楷體"/>
              </w:rPr>
              <w:pPrChange w:id="3953" w:author="阿毛" w:date="2021-06-02T14:38:00Z">
                <w:pPr>
                  <w:jc w:val="center"/>
                </w:pPr>
              </w:pPrChange>
            </w:pPr>
            <w:del w:id="3954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3955" w:author="阿毛" w:date="2021-05-21T17:49:00Z"/>
                <w:rFonts w:ascii="標楷體" w:hAnsi="標楷體"/>
              </w:rPr>
              <w:pPrChange w:id="3956" w:author="阿毛" w:date="2021-06-02T14:38:00Z">
                <w:pPr/>
              </w:pPrChange>
            </w:pPr>
            <w:del w:id="3957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3958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3959" w:author="阿毛" w:date="2021-05-21T17:49:00Z"/>
                <w:rFonts w:ascii="標楷體" w:hAnsi="標楷體"/>
              </w:rPr>
              <w:pPrChange w:id="3960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3961" w:author="阿毛" w:date="2021-05-21T17:49:00Z"/>
                <w:rFonts w:ascii="標楷體" w:hAnsi="標楷體"/>
              </w:rPr>
              <w:pPrChange w:id="3962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3963" w:author="阿毛" w:date="2021-05-21T17:49:00Z"/>
                <w:rFonts w:ascii="標楷體" w:hAnsi="標楷體"/>
              </w:rPr>
              <w:pPrChange w:id="3964" w:author="阿毛" w:date="2021-06-02T14:38:00Z">
                <w:pPr/>
              </w:pPrChange>
            </w:pPr>
            <w:del w:id="396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3966" w:author="阿毛" w:date="2021-05-21T17:49:00Z"/>
                <w:rFonts w:ascii="標楷體" w:hAnsi="標楷體"/>
              </w:rPr>
              <w:pPrChange w:id="3967" w:author="阿毛" w:date="2021-06-02T14:38:00Z">
                <w:pPr/>
              </w:pPrChange>
            </w:pPr>
            <w:del w:id="3968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3969" w:author="阿毛" w:date="2021-05-21T17:49:00Z"/>
                <w:rFonts w:ascii="標楷體" w:hAnsi="標楷體"/>
              </w:rPr>
              <w:pPrChange w:id="3970" w:author="阿毛" w:date="2021-06-02T14:38:00Z">
                <w:pPr/>
              </w:pPrChange>
            </w:pPr>
            <w:del w:id="3971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3972" w:author="阿毛" w:date="2021-05-21T17:49:00Z"/>
                <w:rFonts w:ascii="標楷體" w:hAnsi="標楷體"/>
              </w:rPr>
              <w:pPrChange w:id="3973" w:author="阿毛" w:date="2021-06-02T14:38:00Z">
                <w:pPr/>
              </w:pPrChange>
            </w:pPr>
            <w:del w:id="3974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3975" w:author="阿毛" w:date="2021-05-21T17:49:00Z"/>
                <w:rFonts w:ascii="標楷體" w:hAnsi="標楷體"/>
              </w:rPr>
              <w:pPrChange w:id="3976" w:author="阿毛" w:date="2021-06-02T14:38:00Z">
                <w:pPr/>
              </w:pPrChange>
            </w:pPr>
            <w:del w:id="3977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3978" w:author="阿毛" w:date="2021-05-21T17:49:00Z"/>
                <w:rFonts w:ascii="標楷體" w:hAnsi="標楷體"/>
              </w:rPr>
              <w:pPrChange w:id="3979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3980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3981" w:author="阿毛" w:date="2021-05-21T17:49:00Z"/>
                <w:rFonts w:ascii="標楷體" w:hAnsi="標楷體"/>
              </w:rPr>
              <w:pPrChange w:id="3982" w:author="阿毛" w:date="2021-06-02T14:38:00Z">
                <w:pPr/>
              </w:pPrChange>
            </w:pPr>
            <w:del w:id="3983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3984" w:author="阿毛" w:date="2021-05-21T17:49:00Z"/>
                <w:rFonts w:ascii="標楷體" w:hAnsi="標楷體"/>
              </w:rPr>
              <w:pPrChange w:id="3985" w:author="阿毛" w:date="2021-06-02T14:38:00Z">
                <w:pPr/>
              </w:pPrChange>
            </w:pPr>
            <w:del w:id="3986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3987" w:author="阿毛" w:date="2021-05-21T17:49:00Z"/>
                <w:rFonts w:ascii="標楷體" w:hAnsi="標楷體" w:cs="新細明體"/>
              </w:rPr>
              <w:pPrChange w:id="3988" w:author="阿毛" w:date="2021-06-02T14:38:00Z">
                <w:pPr/>
              </w:pPrChange>
            </w:pPr>
            <w:del w:id="398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3990" w:author="阿毛" w:date="2021-05-21T17:49:00Z"/>
                <w:rFonts w:ascii="標楷體" w:hAnsi="標楷體"/>
              </w:rPr>
              <w:pPrChange w:id="3991" w:author="阿毛" w:date="2021-06-02T14:38:00Z">
                <w:pPr/>
              </w:pPrChange>
            </w:pPr>
            <w:del w:id="3992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3993" w:author="阿毛" w:date="2021-05-21T17:49:00Z"/>
                <w:rFonts w:ascii="標楷體" w:hAnsi="標楷體"/>
              </w:rPr>
              <w:pPrChange w:id="3994" w:author="阿毛" w:date="2021-06-02T14:38:00Z">
                <w:pPr/>
              </w:pPrChange>
            </w:pPr>
            <w:del w:id="3995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3996" w:author="阿毛" w:date="2021-05-21T17:49:00Z"/>
                <w:rFonts w:ascii="標楷體" w:hAnsi="標楷體"/>
              </w:rPr>
              <w:pPrChange w:id="3997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3998" w:author="阿毛" w:date="2021-05-21T17:49:00Z"/>
                <w:rFonts w:ascii="標楷體" w:hAnsi="標楷體"/>
              </w:rPr>
              <w:pPrChange w:id="3999" w:author="阿毛" w:date="2021-06-02T14:38:00Z">
                <w:pPr/>
              </w:pPrChange>
            </w:pPr>
            <w:del w:id="4000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4001" w:author="阿毛" w:date="2021-05-21T17:49:00Z"/>
                <w:rFonts w:ascii="標楷體" w:hAnsi="標楷體"/>
              </w:rPr>
              <w:pPrChange w:id="4002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4003" w:author="阿毛" w:date="2021-05-21T17:49:00Z"/>
                <w:rFonts w:ascii="標楷體" w:hAnsi="標楷體"/>
              </w:rPr>
              <w:pPrChange w:id="4004" w:author="阿毛" w:date="2021-06-02T14:38:00Z">
                <w:pPr/>
              </w:pPrChange>
            </w:pPr>
            <w:del w:id="4005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4006" w:author="阿毛" w:date="2021-05-21T17:49:00Z"/>
                <w:rFonts w:ascii="標楷體" w:hAnsi="標楷體" w:cs="新細明體"/>
              </w:rPr>
              <w:pPrChange w:id="4007" w:author="阿毛" w:date="2021-06-02T14:38:00Z">
                <w:pPr>
                  <w:ind w:left="240" w:hangingChars="100" w:hanging="240"/>
                </w:pPr>
              </w:pPrChange>
            </w:pPr>
            <w:del w:id="400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4009" w:author="阿毛" w:date="2021-05-21T17:49:00Z"/>
                <w:rFonts w:ascii="標楷體" w:hAnsi="標楷體"/>
              </w:rPr>
              <w:pPrChange w:id="4010" w:author="阿毛" w:date="2021-06-02T14:38:00Z">
                <w:pPr>
                  <w:ind w:left="240" w:hangingChars="100" w:hanging="240"/>
                </w:pPr>
              </w:pPrChange>
            </w:pPr>
            <w:del w:id="401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4012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4013" w:author="阿毛" w:date="2021-05-21T17:49:00Z"/>
                <w:rFonts w:ascii="標楷體" w:hAnsi="標楷體"/>
              </w:rPr>
              <w:pPrChange w:id="4014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4015" w:author="阿毛" w:date="2021-05-21T17:49:00Z"/>
                <w:rFonts w:ascii="標楷體" w:hAnsi="標楷體"/>
              </w:rPr>
              <w:pPrChange w:id="4016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4017" w:author="阿毛" w:date="2021-05-21T17:49:00Z"/>
                <w:rFonts w:ascii="標楷體" w:hAnsi="標楷體"/>
              </w:rPr>
              <w:pPrChange w:id="4018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4019" w:author="阿毛" w:date="2021-05-21T17:49:00Z"/>
                <w:rFonts w:ascii="標楷體" w:hAnsi="標楷體"/>
              </w:rPr>
              <w:pPrChange w:id="4020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4021" w:author="阿毛" w:date="2021-05-21T17:49:00Z"/>
                <w:rFonts w:ascii="標楷體" w:hAnsi="標楷體"/>
              </w:rPr>
              <w:pPrChange w:id="4022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023" w:author="阿毛" w:date="2021-05-21T17:49:00Z"/>
                <w:rFonts w:ascii="標楷體" w:hAnsi="標楷體"/>
              </w:rPr>
              <w:pPrChange w:id="4024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025" w:author="阿毛" w:date="2021-05-21T17:49:00Z"/>
                <w:rFonts w:ascii="標楷體" w:hAnsi="標楷體"/>
              </w:rPr>
              <w:pPrChange w:id="4026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027" w:author="阿毛" w:date="2021-05-21T17:49:00Z"/>
                <w:rFonts w:ascii="標楷體" w:hAnsi="標楷體"/>
              </w:rPr>
              <w:pPrChange w:id="4028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029" w:author="阿毛" w:date="2021-05-21T17:49:00Z"/>
        </w:rPr>
        <w:pPrChange w:id="4030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031" w:author="阿毛" w:date="2021-05-21T17:49:00Z"/>
        </w:rPr>
        <w:pPrChange w:id="4032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033" w:author="阿毛" w:date="2021-05-21T17:49:00Z"/>
          <w:rFonts w:ascii="標楷體" w:hAnsi="標楷體"/>
        </w:rPr>
        <w:pPrChange w:id="4034" w:author="阿毛" w:date="2021-06-02T14:38:00Z">
          <w:pPr>
            <w:pStyle w:val="42"/>
            <w:spacing w:after="72"/>
            <w:ind w:leftChars="0" w:left="0"/>
          </w:pPr>
        </w:pPrChange>
      </w:pPr>
      <w:del w:id="4035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036" w:author="阿毛" w:date="2021-05-21T17:49:00Z"/>
          <w:rFonts w:ascii="標楷體" w:hAnsi="標楷體"/>
        </w:rPr>
        <w:pPrChange w:id="4037" w:author="阿毛" w:date="2021-06-02T14:38:00Z">
          <w:pPr/>
        </w:pPrChange>
      </w:pPr>
      <w:del w:id="4038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039" w:author="阿毛" w:date="2021-05-21T17:49:00Z"/>
        </w:rPr>
        <w:pPrChange w:id="4040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041" w:author="阿毛" w:date="2021-05-21T17:49:00Z"/>
          <w:rFonts w:ascii="標楷體" w:hAnsi="標楷體"/>
        </w:rPr>
        <w:pPrChange w:id="404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043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044" w:author="阿毛" w:date="2021-05-21T17:49:00Z"/>
        </w:rPr>
        <w:pPrChange w:id="4045" w:author="阿毛" w:date="2021-06-02T14:38:00Z">
          <w:pPr>
            <w:pStyle w:val="a"/>
          </w:pPr>
        </w:pPrChange>
      </w:pPr>
      <w:del w:id="4046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0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048" w:author="阿毛" w:date="2021-05-21T17:49:00Z"/>
                <w:rFonts w:ascii="標楷體" w:hAnsi="標楷體"/>
              </w:rPr>
              <w:pPrChange w:id="4049" w:author="阿毛" w:date="2021-06-02T14:38:00Z">
                <w:pPr/>
              </w:pPrChange>
            </w:pPr>
            <w:del w:id="405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051" w:author="阿毛" w:date="2021-05-21T17:49:00Z"/>
                <w:rFonts w:ascii="標楷體" w:hAnsi="標楷體"/>
              </w:rPr>
              <w:pPrChange w:id="4052" w:author="阿毛" w:date="2021-06-02T14:38:00Z">
                <w:pPr/>
              </w:pPrChange>
            </w:pPr>
            <w:del w:id="4053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054" w:author="阿毛" w:date="2021-05-21T17:49:00Z"/>
                <w:rFonts w:ascii="標楷體" w:hAnsi="標楷體"/>
              </w:rPr>
              <w:pPrChange w:id="4055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0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057" w:author="阿毛" w:date="2021-05-21T17:49:00Z"/>
                <w:rFonts w:ascii="標楷體" w:hAnsi="標楷體"/>
              </w:rPr>
              <w:pPrChange w:id="4058" w:author="阿毛" w:date="2021-06-02T14:38:00Z">
                <w:pPr/>
              </w:pPrChange>
            </w:pPr>
            <w:del w:id="4059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060" w:author="阿毛" w:date="2021-05-21T17:49:00Z"/>
                <w:rFonts w:ascii="標楷體" w:hAnsi="標楷體"/>
              </w:rPr>
              <w:pPrChange w:id="4061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06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063" w:author="阿毛" w:date="2021-05-21T17:49:00Z"/>
                <w:rFonts w:ascii="標楷體" w:hAnsi="標楷體"/>
              </w:rPr>
              <w:pPrChange w:id="4064" w:author="阿毛" w:date="2021-06-02T14:38:00Z">
                <w:pPr/>
              </w:pPrChange>
            </w:pPr>
            <w:del w:id="406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066" w:author="阿毛" w:date="2021-05-21T17:49:00Z"/>
                <w:rFonts w:ascii="標楷體" w:hAnsi="標楷體"/>
              </w:rPr>
              <w:pPrChange w:id="4067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06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069" w:author="阿毛" w:date="2021-05-21T17:49:00Z"/>
                <w:rFonts w:ascii="標楷體" w:hAnsi="標楷體"/>
              </w:rPr>
              <w:pPrChange w:id="4070" w:author="阿毛" w:date="2021-06-02T14:38:00Z">
                <w:pPr/>
              </w:pPrChange>
            </w:pPr>
            <w:del w:id="4071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072" w:author="阿毛" w:date="2021-05-21T17:49:00Z"/>
                <w:rFonts w:ascii="標楷體" w:hAnsi="標楷體"/>
              </w:rPr>
              <w:pPrChange w:id="4073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0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075" w:author="阿毛" w:date="2021-05-21T17:49:00Z"/>
                <w:rFonts w:ascii="標楷體" w:hAnsi="標楷體"/>
              </w:rPr>
              <w:pPrChange w:id="4076" w:author="阿毛" w:date="2021-06-02T14:38:00Z">
                <w:pPr/>
              </w:pPrChange>
            </w:pPr>
            <w:del w:id="4077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078" w:author="阿毛" w:date="2021-05-21T17:49:00Z"/>
                <w:rFonts w:ascii="標楷體" w:hAnsi="標楷體"/>
              </w:rPr>
              <w:pPrChange w:id="4079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0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081" w:author="阿毛" w:date="2021-05-21T17:49:00Z"/>
                <w:rFonts w:ascii="標楷體" w:hAnsi="標楷體"/>
              </w:rPr>
              <w:pPrChange w:id="4082" w:author="阿毛" w:date="2021-06-02T14:38:00Z">
                <w:pPr/>
              </w:pPrChange>
            </w:pPr>
            <w:del w:id="408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084" w:author="阿毛" w:date="2021-05-21T17:49:00Z"/>
                <w:rFonts w:ascii="標楷體" w:hAnsi="標楷體"/>
              </w:rPr>
              <w:pPrChange w:id="4085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0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087" w:author="阿毛" w:date="2021-05-21T17:49:00Z"/>
                <w:rFonts w:ascii="標楷體" w:hAnsi="標楷體"/>
              </w:rPr>
              <w:pPrChange w:id="4088" w:author="阿毛" w:date="2021-06-02T14:38:00Z">
                <w:pPr/>
              </w:pPrChange>
            </w:pPr>
            <w:del w:id="4089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090" w:author="阿毛" w:date="2021-05-21T17:49:00Z"/>
                <w:rFonts w:ascii="標楷體" w:hAnsi="標楷體"/>
              </w:rPr>
              <w:pPrChange w:id="4091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0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093" w:author="阿毛" w:date="2021-05-21T17:49:00Z"/>
                <w:rFonts w:ascii="標楷體" w:hAnsi="標楷體"/>
              </w:rPr>
              <w:pPrChange w:id="4094" w:author="阿毛" w:date="2021-06-02T14:38:00Z">
                <w:pPr/>
              </w:pPrChange>
            </w:pPr>
            <w:del w:id="4095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096" w:author="阿毛" w:date="2021-05-21T17:49:00Z"/>
                <w:rFonts w:ascii="標楷體" w:hAnsi="標楷體"/>
              </w:rPr>
              <w:pPrChange w:id="4097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098" w:author="阿毛" w:date="2021-05-21T17:49:00Z"/>
          <w:rFonts w:ascii="標楷體" w:hAnsi="標楷體"/>
        </w:rPr>
        <w:pPrChange w:id="4099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100" w:author="阿毛" w:date="2021-05-21T17:49:00Z"/>
          <w:rFonts w:ascii="標楷體" w:hAnsi="標楷體"/>
        </w:rPr>
        <w:pPrChange w:id="4101" w:author="阿毛" w:date="2021-06-02T14:38:00Z">
          <w:pPr>
            <w:widowControl/>
          </w:pPr>
        </w:pPrChange>
      </w:pPr>
      <w:del w:id="4102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103" w:author="阿毛" w:date="2021-05-21T17:49:00Z"/>
          <w:rFonts w:ascii="標楷體" w:hAnsi="標楷體"/>
        </w:rPr>
        <w:pPrChange w:id="4104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105" w:author="阿毛" w:date="2021-05-21T17:49:00Z"/>
        </w:rPr>
        <w:pPrChange w:id="4106" w:author="阿毛" w:date="2021-06-02T14:38:00Z">
          <w:pPr>
            <w:pStyle w:val="a"/>
          </w:pPr>
        </w:pPrChange>
      </w:pPr>
      <w:del w:id="4107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108" w:author="阿毛" w:date="2021-05-21T17:49:00Z"/>
          <w:rFonts w:ascii="標楷體" w:hAnsi="標楷體"/>
        </w:rPr>
        <w:pPrChange w:id="4109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110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111" w:author="阿毛" w:date="2021-05-21T17:49:00Z"/>
          <w:rFonts w:ascii="標楷體" w:hAnsi="標楷體"/>
        </w:rPr>
        <w:pPrChange w:id="4112" w:author="阿毛" w:date="2021-06-02T14:38:00Z">
          <w:pPr>
            <w:autoSpaceDE w:val="0"/>
            <w:autoSpaceDN w:val="0"/>
            <w:adjustRightInd w:val="0"/>
          </w:pPr>
        </w:pPrChange>
      </w:pPr>
      <w:del w:id="4113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114" w:author="阿毛" w:date="2021-05-21T17:49:00Z"/>
        </w:rPr>
        <w:pPrChange w:id="4115" w:author="阿毛" w:date="2021-06-02T14:38:00Z">
          <w:pPr>
            <w:pStyle w:val="a"/>
          </w:pPr>
        </w:pPrChange>
      </w:pPr>
      <w:del w:id="4116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117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118" w:author="阿毛" w:date="2021-05-21T17:49:00Z"/>
                <w:rFonts w:ascii="標楷體" w:hAnsi="標楷體"/>
              </w:rPr>
              <w:pPrChange w:id="4119" w:author="阿毛" w:date="2021-06-02T14:38:00Z">
                <w:pPr/>
              </w:pPrChange>
            </w:pPr>
            <w:del w:id="4120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121" w:author="阿毛" w:date="2021-05-21T17:49:00Z"/>
                <w:rFonts w:ascii="標楷體" w:hAnsi="標楷體"/>
              </w:rPr>
              <w:pPrChange w:id="4122" w:author="阿毛" w:date="2021-06-02T14:38:00Z">
                <w:pPr/>
              </w:pPrChange>
            </w:pPr>
            <w:del w:id="4123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124" w:author="阿毛" w:date="2021-05-21T17:49:00Z"/>
                <w:rFonts w:ascii="標楷體" w:hAnsi="標楷體"/>
              </w:rPr>
              <w:pPrChange w:id="4125" w:author="阿毛" w:date="2021-06-02T14:38:00Z">
                <w:pPr>
                  <w:jc w:val="center"/>
                </w:pPr>
              </w:pPrChange>
            </w:pPr>
            <w:del w:id="4126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127" w:author="阿毛" w:date="2021-05-21T17:49:00Z"/>
                <w:rFonts w:ascii="標楷體" w:hAnsi="標楷體"/>
              </w:rPr>
              <w:pPrChange w:id="4128" w:author="阿毛" w:date="2021-06-02T14:38:00Z">
                <w:pPr/>
              </w:pPrChange>
            </w:pPr>
            <w:del w:id="4129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130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131" w:author="阿毛" w:date="2021-05-21T17:49:00Z"/>
                <w:rFonts w:ascii="標楷體" w:hAnsi="標楷體"/>
              </w:rPr>
              <w:pPrChange w:id="4132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133" w:author="阿毛" w:date="2021-05-21T17:49:00Z"/>
                <w:rFonts w:ascii="標楷體" w:hAnsi="標楷體"/>
              </w:rPr>
              <w:pPrChange w:id="4134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135" w:author="阿毛" w:date="2021-05-21T17:49:00Z"/>
                <w:rFonts w:ascii="標楷體" w:hAnsi="標楷體"/>
              </w:rPr>
              <w:pPrChange w:id="4136" w:author="阿毛" w:date="2021-06-02T14:38:00Z">
                <w:pPr/>
              </w:pPrChange>
            </w:pPr>
            <w:del w:id="4137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138" w:author="阿毛" w:date="2021-05-21T17:49:00Z"/>
                <w:rFonts w:ascii="標楷體" w:hAnsi="標楷體"/>
              </w:rPr>
              <w:pPrChange w:id="4139" w:author="阿毛" w:date="2021-06-02T14:38:00Z">
                <w:pPr/>
              </w:pPrChange>
            </w:pPr>
            <w:del w:id="4140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141" w:author="阿毛" w:date="2021-05-21T17:49:00Z"/>
                <w:rFonts w:ascii="標楷體" w:hAnsi="標楷體"/>
              </w:rPr>
              <w:pPrChange w:id="4142" w:author="阿毛" w:date="2021-06-02T14:38:00Z">
                <w:pPr/>
              </w:pPrChange>
            </w:pPr>
            <w:del w:id="4143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144" w:author="阿毛" w:date="2021-05-21T17:49:00Z"/>
                <w:rFonts w:ascii="標楷體" w:hAnsi="標楷體"/>
              </w:rPr>
              <w:pPrChange w:id="4145" w:author="阿毛" w:date="2021-06-02T14:38:00Z">
                <w:pPr/>
              </w:pPrChange>
            </w:pPr>
            <w:del w:id="4146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147" w:author="阿毛" w:date="2021-05-21T17:49:00Z"/>
                <w:rFonts w:ascii="標楷體" w:hAnsi="標楷體"/>
              </w:rPr>
              <w:pPrChange w:id="4148" w:author="阿毛" w:date="2021-06-02T14:38:00Z">
                <w:pPr/>
              </w:pPrChange>
            </w:pPr>
            <w:del w:id="4149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150" w:author="阿毛" w:date="2021-05-21T17:49:00Z"/>
                <w:rFonts w:ascii="標楷體" w:hAnsi="標楷體"/>
              </w:rPr>
              <w:pPrChange w:id="4151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152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153" w:author="阿毛" w:date="2021-05-21T17:49:00Z"/>
                <w:rFonts w:ascii="標楷體" w:hAnsi="標楷體"/>
              </w:rPr>
              <w:pPrChange w:id="4154" w:author="阿毛" w:date="2021-06-02T14:38:00Z">
                <w:pPr/>
              </w:pPrChange>
            </w:pPr>
            <w:del w:id="4155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156" w:author="阿毛" w:date="2021-05-21T17:49:00Z"/>
                <w:rFonts w:ascii="標楷體" w:hAnsi="標楷體"/>
              </w:rPr>
              <w:pPrChange w:id="4157" w:author="阿毛" w:date="2021-06-02T14:38:00Z">
                <w:pPr/>
              </w:pPrChange>
            </w:pPr>
            <w:del w:id="4158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159" w:author="阿毛" w:date="2021-05-21T17:49:00Z"/>
                <w:rFonts w:ascii="標楷體" w:hAnsi="標楷體" w:cs="新細明體"/>
              </w:rPr>
              <w:pPrChange w:id="4160" w:author="阿毛" w:date="2021-06-02T14:38:00Z">
                <w:pPr/>
              </w:pPrChange>
            </w:pPr>
            <w:del w:id="4161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162" w:author="阿毛" w:date="2021-05-21T17:49:00Z"/>
                <w:rFonts w:ascii="標楷體" w:hAnsi="標楷體"/>
              </w:rPr>
              <w:pPrChange w:id="4163" w:author="阿毛" w:date="2021-06-02T14:38:00Z">
                <w:pPr/>
              </w:pPrChange>
            </w:pPr>
            <w:del w:id="4164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165" w:author="阿毛" w:date="2021-05-21T17:49:00Z"/>
                <w:rFonts w:ascii="標楷體" w:hAnsi="標楷體"/>
              </w:rPr>
              <w:pPrChange w:id="4166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167" w:author="阿毛" w:date="2021-05-21T17:49:00Z"/>
                <w:rFonts w:ascii="標楷體" w:hAnsi="標楷體"/>
              </w:rPr>
              <w:pPrChange w:id="4168" w:author="阿毛" w:date="2021-06-02T14:38:00Z">
                <w:pPr/>
              </w:pPrChange>
            </w:pPr>
            <w:del w:id="4169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170" w:author="阿毛" w:date="2021-05-21T17:49:00Z"/>
                <w:rFonts w:ascii="標楷體" w:hAnsi="標楷體"/>
              </w:rPr>
              <w:pPrChange w:id="4171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172" w:author="阿毛" w:date="2021-05-21T17:49:00Z"/>
                <w:rFonts w:ascii="標楷體" w:hAnsi="標楷體"/>
              </w:rPr>
              <w:pPrChange w:id="4173" w:author="阿毛" w:date="2021-06-02T14:38:00Z">
                <w:pPr/>
              </w:pPrChange>
            </w:pPr>
            <w:del w:id="4174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175" w:author="阿毛" w:date="2021-05-21T17:49:00Z"/>
        </w:rPr>
        <w:pPrChange w:id="4176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177" w:author="阿毛" w:date="2021-05-21T17:49:00Z"/>
        </w:rPr>
        <w:pPrChange w:id="4178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179" w:author="阿毛" w:date="2021-05-21T17:49:00Z"/>
          <w:rFonts w:ascii="標楷體" w:hAnsi="標楷體"/>
        </w:rPr>
        <w:pPrChange w:id="4180" w:author="阿毛" w:date="2021-06-02T14:38:00Z">
          <w:pPr>
            <w:pStyle w:val="42"/>
            <w:spacing w:after="72"/>
            <w:ind w:leftChars="0" w:left="0"/>
          </w:pPr>
        </w:pPrChange>
      </w:pPr>
      <w:del w:id="4181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182" w:author="阿毛" w:date="2021-05-21T17:49:00Z"/>
          <w:rFonts w:ascii="標楷體" w:hAnsi="標楷體"/>
        </w:rPr>
        <w:pPrChange w:id="4183" w:author="阿毛" w:date="2021-06-02T14:38:00Z">
          <w:pPr>
            <w:pStyle w:val="42"/>
            <w:spacing w:after="72"/>
            <w:ind w:leftChars="0" w:left="0"/>
          </w:pPr>
        </w:pPrChange>
      </w:pPr>
      <w:del w:id="4184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40" type="#_x0000_t75" style="width:76.8pt;height:46.2pt" o:ole="">
              <v:imagedata r:id="rId68" o:title=""/>
            </v:shape>
            <o:OLEObject Type="Embed" ProgID="Acrobat.Document.DC" ShapeID="_x0000_i1040" DrawAspect="Icon" ObjectID="_1701010408" r:id="rId69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185" w:author="阿毛" w:date="2021-05-21T17:49:00Z"/>
        </w:rPr>
        <w:pPrChange w:id="4186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187" w:author="阿毛" w:date="2021-05-21T17:49:00Z"/>
          <w:rFonts w:ascii="標楷體" w:hAnsi="標楷體"/>
        </w:rPr>
        <w:pPrChange w:id="418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89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190" w:author="阿毛" w:date="2021-05-21T17:49:00Z"/>
        </w:rPr>
        <w:pPrChange w:id="4191" w:author="阿毛" w:date="2021-06-02T14:38:00Z">
          <w:pPr>
            <w:pStyle w:val="a"/>
          </w:pPr>
        </w:pPrChange>
      </w:pPr>
      <w:del w:id="4192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1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194" w:author="阿毛" w:date="2021-05-21T17:49:00Z"/>
                <w:rFonts w:ascii="標楷體" w:hAnsi="標楷體"/>
              </w:rPr>
              <w:pPrChange w:id="4195" w:author="阿毛" w:date="2021-06-02T14:38:00Z">
                <w:pPr/>
              </w:pPrChange>
            </w:pPr>
            <w:del w:id="419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197" w:author="阿毛" w:date="2021-05-21T17:49:00Z"/>
                <w:rFonts w:ascii="標楷體" w:hAnsi="標楷體"/>
              </w:rPr>
              <w:pPrChange w:id="4198" w:author="阿毛" w:date="2021-06-02T14:38:00Z">
                <w:pPr/>
              </w:pPrChange>
            </w:pPr>
            <w:del w:id="4199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200" w:author="阿毛" w:date="2021-05-21T17:49:00Z"/>
                <w:rFonts w:ascii="標楷體" w:hAnsi="標楷體"/>
              </w:rPr>
              <w:pPrChange w:id="4201" w:author="阿毛" w:date="2021-06-02T14:38:00Z">
                <w:pPr/>
              </w:pPrChange>
            </w:pPr>
            <w:del w:id="4202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20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204" w:author="阿毛" w:date="2021-05-21T17:49:00Z"/>
                <w:rFonts w:ascii="標楷體" w:hAnsi="標楷體"/>
              </w:rPr>
              <w:pPrChange w:id="4205" w:author="阿毛" w:date="2021-06-02T14:38:00Z">
                <w:pPr/>
              </w:pPrChange>
            </w:pPr>
            <w:del w:id="420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207" w:author="阿毛" w:date="2021-05-21T17:49:00Z"/>
                <w:rFonts w:ascii="標楷體" w:hAnsi="標楷體"/>
              </w:rPr>
              <w:pPrChange w:id="4208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20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210" w:author="阿毛" w:date="2021-05-21T17:49:00Z"/>
                <w:rFonts w:ascii="標楷體" w:hAnsi="標楷體"/>
              </w:rPr>
              <w:pPrChange w:id="4211" w:author="阿毛" w:date="2021-06-02T14:38:00Z">
                <w:pPr/>
              </w:pPrChange>
            </w:pPr>
            <w:del w:id="421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213" w:author="阿毛" w:date="2021-05-21T17:49:00Z"/>
                <w:rFonts w:ascii="標楷體" w:hAnsi="標楷體"/>
              </w:rPr>
              <w:pPrChange w:id="4214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21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216" w:author="阿毛" w:date="2021-05-21T17:49:00Z"/>
                <w:rFonts w:ascii="標楷體" w:hAnsi="標楷體"/>
              </w:rPr>
              <w:pPrChange w:id="4217" w:author="阿毛" w:date="2021-06-02T14:38:00Z">
                <w:pPr/>
              </w:pPrChange>
            </w:pPr>
            <w:del w:id="421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219" w:author="阿毛" w:date="2021-05-21T17:49:00Z"/>
                <w:rFonts w:ascii="標楷體" w:hAnsi="標楷體"/>
              </w:rPr>
              <w:pPrChange w:id="4220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2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222" w:author="阿毛" w:date="2021-05-21T17:49:00Z"/>
                <w:rFonts w:ascii="標楷體" w:hAnsi="標楷體"/>
              </w:rPr>
              <w:pPrChange w:id="4223" w:author="阿毛" w:date="2021-06-02T14:38:00Z">
                <w:pPr/>
              </w:pPrChange>
            </w:pPr>
            <w:del w:id="422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225" w:author="阿毛" w:date="2021-05-21T17:49:00Z"/>
                <w:rFonts w:ascii="標楷體" w:hAnsi="標楷體"/>
              </w:rPr>
              <w:pPrChange w:id="4226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22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228" w:author="阿毛" w:date="2021-05-21T17:49:00Z"/>
                <w:rFonts w:ascii="標楷體" w:hAnsi="標楷體"/>
              </w:rPr>
              <w:pPrChange w:id="4229" w:author="阿毛" w:date="2021-06-02T14:38:00Z">
                <w:pPr/>
              </w:pPrChange>
            </w:pPr>
            <w:del w:id="423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231" w:author="阿毛" w:date="2021-05-21T17:49:00Z"/>
                <w:rFonts w:ascii="標楷體" w:hAnsi="標楷體"/>
              </w:rPr>
              <w:pPrChange w:id="4232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23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234" w:author="阿毛" w:date="2021-05-21T17:49:00Z"/>
                <w:rFonts w:ascii="標楷體" w:hAnsi="標楷體"/>
              </w:rPr>
              <w:pPrChange w:id="4235" w:author="阿毛" w:date="2021-06-02T14:38:00Z">
                <w:pPr/>
              </w:pPrChange>
            </w:pPr>
            <w:del w:id="423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237" w:author="阿毛" w:date="2021-05-21T17:49:00Z"/>
                <w:rFonts w:ascii="標楷體" w:hAnsi="標楷體"/>
              </w:rPr>
              <w:pPrChange w:id="4238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2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240" w:author="阿毛" w:date="2021-05-21T17:49:00Z"/>
                <w:rFonts w:ascii="標楷體" w:hAnsi="標楷體"/>
              </w:rPr>
              <w:pPrChange w:id="4241" w:author="阿毛" w:date="2021-06-02T14:38:00Z">
                <w:pPr/>
              </w:pPrChange>
            </w:pPr>
            <w:del w:id="424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243" w:author="阿毛" w:date="2021-05-21T17:49:00Z"/>
                <w:rFonts w:ascii="標楷體" w:hAnsi="標楷體"/>
              </w:rPr>
              <w:pPrChange w:id="4244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245" w:author="阿毛" w:date="2021-05-21T17:49:00Z"/>
          <w:rFonts w:ascii="標楷體" w:hAnsi="標楷體"/>
        </w:rPr>
        <w:pPrChange w:id="4246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247" w:author="阿毛" w:date="2021-05-21T17:49:00Z"/>
          <w:rFonts w:ascii="標楷體" w:hAnsi="標楷體"/>
        </w:rPr>
        <w:pPrChange w:id="4248" w:author="阿毛" w:date="2021-06-02T14:38:00Z">
          <w:pPr>
            <w:widowControl/>
          </w:pPr>
        </w:pPrChange>
      </w:pPr>
      <w:del w:id="424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250" w:author="阿毛" w:date="2021-05-21T17:49:00Z"/>
          <w:rFonts w:ascii="標楷體" w:hAnsi="標楷體"/>
        </w:rPr>
        <w:pPrChange w:id="4251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252" w:author="阿毛" w:date="2021-05-21T17:49:00Z"/>
        </w:rPr>
        <w:pPrChange w:id="4253" w:author="阿毛" w:date="2021-06-02T14:38:00Z">
          <w:pPr>
            <w:pStyle w:val="a"/>
          </w:pPr>
        </w:pPrChange>
      </w:pPr>
      <w:del w:id="4254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255" w:author="阿毛" w:date="2021-05-21T17:49:00Z"/>
          <w:rFonts w:ascii="標楷體" w:hAnsi="標楷體"/>
        </w:rPr>
        <w:pPrChange w:id="4256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257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258" w:author="阿毛" w:date="2021-05-21T17:49:00Z"/>
          <w:rFonts w:ascii="標楷體" w:hAnsi="標楷體"/>
        </w:rPr>
        <w:pPrChange w:id="4259" w:author="阿毛" w:date="2021-06-02T14:38:00Z">
          <w:pPr>
            <w:autoSpaceDE w:val="0"/>
            <w:autoSpaceDN w:val="0"/>
            <w:adjustRightInd w:val="0"/>
          </w:pPr>
        </w:pPrChange>
      </w:pPr>
      <w:del w:id="4260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261" w:author="阿毛" w:date="2021-05-21T17:49:00Z"/>
        </w:rPr>
        <w:pPrChange w:id="4262" w:author="阿毛" w:date="2021-06-02T14:38:00Z">
          <w:pPr>
            <w:pStyle w:val="a"/>
          </w:pPr>
        </w:pPrChange>
      </w:pPr>
      <w:del w:id="4263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264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265" w:author="阿毛" w:date="2021-05-21T17:49:00Z"/>
                <w:rFonts w:ascii="標楷體" w:hAnsi="標楷體"/>
              </w:rPr>
              <w:pPrChange w:id="4266" w:author="阿毛" w:date="2021-06-02T14:38:00Z">
                <w:pPr/>
              </w:pPrChange>
            </w:pPr>
            <w:del w:id="4267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268" w:author="阿毛" w:date="2021-05-21T17:49:00Z"/>
                <w:rFonts w:ascii="標楷體" w:hAnsi="標楷體"/>
              </w:rPr>
              <w:pPrChange w:id="4269" w:author="阿毛" w:date="2021-06-02T14:38:00Z">
                <w:pPr/>
              </w:pPrChange>
            </w:pPr>
            <w:del w:id="4270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271" w:author="阿毛" w:date="2021-05-21T17:49:00Z"/>
                <w:rFonts w:ascii="標楷體" w:hAnsi="標楷體"/>
              </w:rPr>
              <w:pPrChange w:id="4272" w:author="阿毛" w:date="2021-06-02T14:38:00Z">
                <w:pPr>
                  <w:jc w:val="center"/>
                </w:pPr>
              </w:pPrChange>
            </w:pPr>
            <w:del w:id="4273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274" w:author="阿毛" w:date="2021-05-21T17:49:00Z"/>
                <w:rFonts w:ascii="標楷體" w:hAnsi="標楷體"/>
              </w:rPr>
              <w:pPrChange w:id="4275" w:author="阿毛" w:date="2021-06-02T14:38:00Z">
                <w:pPr/>
              </w:pPrChange>
            </w:pPr>
            <w:del w:id="4276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277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278" w:author="阿毛" w:date="2021-05-21T17:49:00Z"/>
                <w:rFonts w:ascii="標楷體" w:hAnsi="標楷體"/>
              </w:rPr>
              <w:pPrChange w:id="4279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280" w:author="阿毛" w:date="2021-05-21T17:49:00Z"/>
                <w:rFonts w:ascii="標楷體" w:hAnsi="標楷體"/>
              </w:rPr>
              <w:pPrChange w:id="4281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282" w:author="阿毛" w:date="2021-05-21T17:49:00Z"/>
                <w:rFonts w:ascii="標楷體" w:hAnsi="標楷體"/>
              </w:rPr>
              <w:pPrChange w:id="4283" w:author="阿毛" w:date="2021-06-02T14:38:00Z">
                <w:pPr/>
              </w:pPrChange>
            </w:pPr>
            <w:del w:id="428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285" w:author="阿毛" w:date="2021-05-21T17:49:00Z"/>
                <w:rFonts w:ascii="標楷體" w:hAnsi="標楷體"/>
              </w:rPr>
              <w:pPrChange w:id="4286" w:author="阿毛" w:date="2021-06-02T14:38:00Z">
                <w:pPr/>
              </w:pPrChange>
            </w:pPr>
            <w:del w:id="4287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288" w:author="阿毛" w:date="2021-05-21T17:49:00Z"/>
                <w:rFonts w:ascii="標楷體" w:hAnsi="標楷體"/>
              </w:rPr>
              <w:pPrChange w:id="4289" w:author="阿毛" w:date="2021-06-02T14:38:00Z">
                <w:pPr/>
              </w:pPrChange>
            </w:pPr>
            <w:del w:id="4290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291" w:author="阿毛" w:date="2021-05-21T17:49:00Z"/>
                <w:rFonts w:ascii="標楷體" w:hAnsi="標楷體"/>
              </w:rPr>
              <w:pPrChange w:id="4292" w:author="阿毛" w:date="2021-06-02T14:38:00Z">
                <w:pPr/>
              </w:pPrChange>
            </w:pPr>
            <w:del w:id="4293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294" w:author="阿毛" w:date="2021-05-21T17:49:00Z"/>
                <w:rFonts w:ascii="標楷體" w:hAnsi="標楷體"/>
              </w:rPr>
              <w:pPrChange w:id="4295" w:author="阿毛" w:date="2021-06-02T14:38:00Z">
                <w:pPr/>
              </w:pPrChange>
            </w:pPr>
            <w:del w:id="4296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297" w:author="阿毛" w:date="2021-05-21T17:49:00Z"/>
                <w:rFonts w:ascii="標楷體" w:hAnsi="標楷體"/>
              </w:rPr>
              <w:pPrChange w:id="4298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299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300" w:author="阿毛" w:date="2021-05-21T17:49:00Z"/>
                <w:rFonts w:ascii="標楷體" w:hAnsi="標楷體"/>
              </w:rPr>
              <w:pPrChange w:id="4301" w:author="阿毛" w:date="2021-06-02T14:38:00Z">
                <w:pPr/>
              </w:pPrChange>
            </w:pPr>
            <w:del w:id="4302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303" w:author="阿毛" w:date="2021-05-21T17:49:00Z"/>
                <w:rFonts w:ascii="標楷體" w:hAnsi="標楷體"/>
              </w:rPr>
              <w:pPrChange w:id="4304" w:author="阿毛" w:date="2021-06-02T14:38:00Z">
                <w:pPr/>
              </w:pPrChange>
            </w:pPr>
            <w:del w:id="4305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306" w:author="阿毛" w:date="2021-05-21T17:49:00Z"/>
                <w:rFonts w:ascii="標楷體" w:hAnsi="標楷體" w:cs="新細明體"/>
              </w:rPr>
              <w:pPrChange w:id="4307" w:author="阿毛" w:date="2021-06-02T14:38:00Z">
                <w:pPr/>
              </w:pPrChange>
            </w:pPr>
            <w:del w:id="4308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309" w:author="阿毛" w:date="2021-05-21T17:49:00Z"/>
                <w:rFonts w:ascii="標楷體" w:hAnsi="標楷體"/>
              </w:rPr>
              <w:pPrChange w:id="4310" w:author="阿毛" w:date="2021-06-02T14:38:00Z">
                <w:pPr/>
              </w:pPrChange>
            </w:pPr>
            <w:del w:id="4311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312" w:author="阿毛" w:date="2021-05-21T17:49:00Z"/>
                <w:rFonts w:ascii="標楷體" w:hAnsi="標楷體"/>
              </w:rPr>
              <w:pPrChange w:id="4313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314" w:author="阿毛" w:date="2021-05-21T17:49:00Z"/>
                <w:rFonts w:ascii="標楷體" w:hAnsi="標楷體"/>
              </w:rPr>
              <w:pPrChange w:id="4315" w:author="阿毛" w:date="2021-06-02T14:38:00Z">
                <w:pPr/>
              </w:pPrChange>
            </w:pPr>
            <w:del w:id="431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317" w:author="阿毛" w:date="2021-05-21T17:49:00Z"/>
                <w:rFonts w:ascii="標楷體" w:hAnsi="標楷體"/>
              </w:rPr>
              <w:pPrChange w:id="4318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319" w:author="阿毛" w:date="2021-05-21T17:49:00Z"/>
                <w:rFonts w:ascii="標楷體" w:hAnsi="標楷體"/>
              </w:rPr>
              <w:pPrChange w:id="4320" w:author="阿毛" w:date="2021-06-02T14:38:00Z">
                <w:pPr/>
              </w:pPrChange>
            </w:pPr>
            <w:del w:id="432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322" w:author="阿毛" w:date="2021-05-21T17:49:00Z"/>
        </w:rPr>
        <w:pPrChange w:id="4323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324" w:author="阿毛" w:date="2021-05-21T17:49:00Z"/>
          <w:rFonts w:ascii="標楷體" w:hAnsi="標楷體"/>
        </w:rPr>
        <w:pPrChange w:id="4325" w:author="阿毛" w:date="2021-06-02T14:38:00Z">
          <w:pPr>
            <w:pStyle w:val="42"/>
            <w:spacing w:after="72"/>
            <w:ind w:leftChars="0" w:left="0"/>
          </w:pPr>
        </w:pPrChange>
      </w:pPr>
      <w:del w:id="4326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327" w:author="阿毛" w:date="2021-05-21T17:49:00Z"/>
          <w:rFonts w:ascii="標楷體" w:hAnsi="標楷體"/>
        </w:rPr>
        <w:pPrChange w:id="4328" w:author="阿毛" w:date="2021-06-02T14:38:00Z">
          <w:pPr>
            <w:pStyle w:val="42"/>
            <w:spacing w:after="72"/>
            <w:ind w:leftChars="0" w:left="0"/>
          </w:pPr>
        </w:pPrChange>
      </w:pPr>
      <w:del w:id="4329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41" type="#_x0000_t75" style="width:76.8pt;height:46.2pt" o:ole="">
              <v:imagedata r:id="rId71" o:title=""/>
            </v:shape>
            <o:OLEObject Type="Embed" ProgID="Acrobat.Document.DC" ShapeID="_x0000_i1041" DrawAspect="Icon" ObjectID="_1701010409" r:id="rId72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330" w:author="阿毛" w:date="2021-05-21T17:49:00Z"/>
        </w:rPr>
        <w:pPrChange w:id="4331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332" w:author="ST1" w:date="2020-05-19T16:16:00Z"/>
          <w:del w:id="4333" w:author="阿毛" w:date="2021-06-02T14:40:00Z"/>
        </w:rPr>
        <w:pPrChange w:id="4334" w:author="阿毛" w:date="2021-06-02T14:38:00Z">
          <w:pPr>
            <w:widowControl/>
          </w:pPr>
        </w:pPrChange>
      </w:pPr>
      <w:ins w:id="4335" w:author="ST1" w:date="2020-05-19T16:16:00Z">
        <w:del w:id="4336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337" w:author="ST1" w:date="2020-05-19T16:16:00Z"/>
          <w:del w:id="4338" w:author="阿毛" w:date="2021-05-21T17:49:00Z"/>
          <w:rFonts w:ascii="標楷體" w:hAnsi="標楷體"/>
        </w:rPr>
      </w:pPr>
      <w:ins w:id="4339" w:author="ST1" w:date="2020-05-19T16:16:00Z">
        <w:del w:id="4340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341" w:author="ST1" w:date="2020-05-19T16:17:00Z">
        <w:del w:id="4342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</w:p>
    <w:p w14:paraId="622ECB9F" w14:textId="63860FDD" w:rsidR="007A1EC8" w:rsidRPr="00AB69BA" w:rsidDel="007154E3" w:rsidRDefault="007A1EC8" w:rsidP="007A1EC8">
      <w:pPr>
        <w:pStyle w:val="a"/>
        <w:rPr>
          <w:ins w:id="4343" w:author="ST1" w:date="2020-05-19T16:16:00Z"/>
          <w:del w:id="4344" w:author="阿毛" w:date="2021-05-21T17:49:00Z"/>
        </w:rPr>
      </w:pPr>
      <w:ins w:id="4345" w:author="ST1" w:date="2020-05-19T16:16:00Z">
        <w:del w:id="4346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347" w:author="ST1" w:date="2020-05-19T16:16:00Z"/>
          <w:del w:id="43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349" w:author="ST1" w:date="2020-05-19T16:16:00Z"/>
                <w:del w:id="4350" w:author="阿毛" w:date="2021-05-21T17:49:00Z"/>
                <w:rFonts w:ascii="標楷體" w:eastAsia="標楷體" w:hAnsi="標楷體"/>
              </w:rPr>
            </w:pPr>
            <w:ins w:id="4351" w:author="ST1" w:date="2020-05-19T16:16:00Z">
              <w:del w:id="435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353" w:author="ST1" w:date="2020-05-19T16:16:00Z"/>
                <w:del w:id="4354" w:author="阿毛" w:date="2021-05-21T17:49:00Z"/>
                <w:rFonts w:ascii="標楷體" w:eastAsia="標楷體" w:hAnsi="標楷體"/>
              </w:rPr>
            </w:pPr>
            <w:ins w:id="4355" w:author="ST1" w:date="2020-05-19T16:17:00Z">
              <w:del w:id="4356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357" w:author="ST1" w:date="2020-05-19T16:18:00Z"/>
                <w:del w:id="4358" w:author="阿毛" w:date="2021-05-21T17:49:00Z"/>
                <w:rFonts w:ascii="標楷體" w:eastAsia="標楷體" w:hAnsi="標楷體"/>
                <w:lang w:eastAsia="zh-HK"/>
              </w:rPr>
            </w:pPr>
            <w:ins w:id="4359" w:author="ST1" w:date="2020-05-19T16:18:00Z">
              <w:del w:id="4360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361" w:author="ST1" w:date="2020-05-19T16:18:00Z"/>
                <w:del w:id="4362" w:author="阿毛" w:date="2021-05-21T17:49:00Z"/>
                <w:rFonts w:ascii="標楷體" w:eastAsia="標楷體" w:hAnsi="標楷體"/>
                <w:lang w:eastAsia="zh-HK"/>
              </w:rPr>
            </w:pPr>
            <w:ins w:id="4363" w:author="ST1" w:date="2020-05-19T16:18:00Z">
              <w:del w:id="4364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365" w:author="ST1" w:date="2020-05-19T16:18:00Z"/>
                <w:del w:id="4366" w:author="阿毛" w:date="2021-05-21T17:49:00Z"/>
                <w:rFonts w:ascii="標楷體" w:eastAsia="標楷體" w:hAnsi="標楷體"/>
                <w:lang w:eastAsia="zh-HK"/>
              </w:rPr>
            </w:pPr>
            <w:ins w:id="4367" w:author="ST1" w:date="2020-05-19T16:18:00Z">
              <w:del w:id="4368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369" w:author="ST1" w:date="2020-05-19T16:16:00Z"/>
                <w:del w:id="4370" w:author="阿毛" w:date="2021-05-21T17:49:00Z"/>
                <w:rFonts w:ascii="標楷體" w:eastAsia="標楷體" w:hAnsi="標楷體"/>
              </w:rPr>
            </w:pPr>
            <w:ins w:id="4371" w:author="ST1" w:date="2020-05-19T16:19:00Z">
              <w:del w:id="4372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373" w:author="ST1" w:date="2020-05-19T16:18:00Z">
              <w:del w:id="4374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375" w:author="ST1" w:date="2020-05-19T16:16:00Z"/>
          <w:del w:id="437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377" w:author="ST1" w:date="2020-05-19T16:16:00Z"/>
                <w:del w:id="4378" w:author="阿毛" w:date="2021-05-21T17:49:00Z"/>
                <w:rFonts w:ascii="標楷體" w:eastAsia="標楷體" w:hAnsi="標楷體"/>
              </w:rPr>
            </w:pPr>
            <w:ins w:id="4379" w:author="ST1" w:date="2020-05-19T16:16:00Z">
              <w:del w:id="438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381" w:author="ST1" w:date="2020-05-19T16:16:00Z"/>
                <w:del w:id="4382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383" w:author="ST1" w:date="2020-05-19T16:16:00Z"/>
          <w:del w:id="43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385" w:author="ST1" w:date="2020-05-19T16:16:00Z"/>
                <w:del w:id="4386" w:author="阿毛" w:date="2021-05-21T17:49:00Z"/>
                <w:rFonts w:ascii="標楷體" w:eastAsia="標楷體" w:hAnsi="標楷體"/>
              </w:rPr>
            </w:pPr>
            <w:ins w:id="4387" w:author="ST1" w:date="2020-05-19T16:16:00Z">
              <w:del w:id="438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389" w:author="ST1" w:date="2020-05-19T16:16:00Z"/>
                <w:del w:id="4390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391" w:author="ST1" w:date="2020-05-19T16:16:00Z"/>
          <w:del w:id="43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393" w:author="ST1" w:date="2020-05-19T16:16:00Z"/>
                <w:del w:id="4394" w:author="阿毛" w:date="2021-05-21T17:49:00Z"/>
                <w:rFonts w:ascii="標楷體" w:eastAsia="標楷體" w:hAnsi="標楷體"/>
              </w:rPr>
            </w:pPr>
            <w:ins w:id="4395" w:author="ST1" w:date="2020-05-19T16:16:00Z">
              <w:del w:id="439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397" w:author="ST1" w:date="2020-05-19T16:16:00Z"/>
                <w:del w:id="4398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399" w:author="ST1" w:date="2020-05-19T16:16:00Z"/>
          <w:del w:id="44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401" w:author="ST1" w:date="2020-05-19T16:16:00Z"/>
                <w:del w:id="4402" w:author="阿毛" w:date="2021-05-21T17:49:00Z"/>
                <w:rFonts w:ascii="標楷體" w:eastAsia="標楷體" w:hAnsi="標楷體"/>
              </w:rPr>
            </w:pPr>
            <w:ins w:id="4403" w:author="ST1" w:date="2020-05-19T16:16:00Z">
              <w:del w:id="440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405" w:author="ST1" w:date="2020-05-19T16:16:00Z"/>
                <w:del w:id="4406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407" w:author="ST1" w:date="2020-05-19T16:16:00Z"/>
          <w:del w:id="44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409" w:author="ST1" w:date="2020-05-19T16:16:00Z"/>
                <w:del w:id="4410" w:author="阿毛" w:date="2021-05-21T17:49:00Z"/>
                <w:rFonts w:ascii="標楷體" w:eastAsia="標楷體" w:hAnsi="標楷體"/>
              </w:rPr>
            </w:pPr>
            <w:ins w:id="4411" w:author="ST1" w:date="2020-05-19T16:16:00Z">
              <w:del w:id="441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413" w:author="ST1" w:date="2020-05-19T16:16:00Z"/>
                <w:del w:id="4414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415" w:author="ST1" w:date="2020-05-19T16:16:00Z"/>
          <w:del w:id="44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417" w:author="ST1" w:date="2020-05-19T16:16:00Z"/>
                <w:del w:id="4418" w:author="阿毛" w:date="2021-05-21T17:49:00Z"/>
                <w:rFonts w:ascii="標楷體" w:eastAsia="標楷體" w:hAnsi="標楷體"/>
              </w:rPr>
            </w:pPr>
            <w:ins w:id="4419" w:author="ST1" w:date="2020-05-19T16:16:00Z">
              <w:del w:id="442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421" w:author="ST1" w:date="2020-05-19T16:16:00Z"/>
                <w:del w:id="4422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423" w:author="ST1" w:date="2020-05-19T16:16:00Z"/>
          <w:del w:id="44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425" w:author="ST1" w:date="2020-05-19T16:16:00Z"/>
                <w:del w:id="4426" w:author="阿毛" w:date="2021-05-21T17:49:00Z"/>
                <w:rFonts w:ascii="標楷體" w:eastAsia="標楷體" w:hAnsi="標楷體"/>
              </w:rPr>
            </w:pPr>
            <w:ins w:id="4427" w:author="ST1" w:date="2020-05-19T16:16:00Z">
              <w:del w:id="442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429" w:author="ST1" w:date="2020-05-19T16:16:00Z"/>
                <w:del w:id="4430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431" w:author="ST1" w:date="2020-05-19T16:16:00Z"/>
          <w:del w:id="4432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433" w:author="ST1" w:date="2020-05-19T16:16:00Z"/>
          <w:del w:id="4434" w:author="阿毛" w:date="2021-05-21T17:49:00Z"/>
          <w:rFonts w:ascii="標楷體" w:eastAsia="標楷體" w:hAnsi="標楷體"/>
        </w:rPr>
      </w:pPr>
      <w:ins w:id="4435" w:author="ST1" w:date="2020-05-19T16:16:00Z">
        <w:del w:id="4436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437" w:author="ST1" w:date="2020-05-19T16:16:00Z"/>
          <w:del w:id="4438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439" w:author="ST1" w:date="2020-05-19T16:16:00Z"/>
          <w:del w:id="4440" w:author="阿毛" w:date="2021-05-21T17:49:00Z"/>
        </w:rPr>
      </w:pPr>
      <w:ins w:id="4441" w:author="ST1" w:date="2020-05-19T16:16:00Z">
        <w:del w:id="4442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443" w:author="ST1" w:date="2020-05-19T16:19:00Z"/>
          <w:del w:id="4444" w:author="阿毛" w:date="2021-05-21T17:49:00Z"/>
          <w:rFonts w:ascii="標楷體" w:eastAsia="標楷體" w:hAnsi="標楷體" w:cs="標楷體"/>
          <w:kern w:val="0"/>
          <w:szCs w:val="28"/>
        </w:rPr>
      </w:pPr>
      <w:ins w:id="4445" w:author="ST1" w:date="2020-05-19T16:16:00Z">
        <w:del w:id="4446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47" w:author="ST1" w:date="2020-05-19T16:21:00Z"/>
          <w:del w:id="4448" w:author="阿毛" w:date="2021-05-21T17:49:00Z"/>
          <w:rFonts w:ascii="標楷體" w:eastAsia="標楷體" w:hAnsi="標楷體"/>
        </w:rPr>
      </w:pPr>
      <w:ins w:id="4449" w:author="ST1" w:date="2020-05-19T16:21:00Z">
        <w:del w:id="445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51" w:author="ST1" w:date="2020-05-19T16:21:00Z"/>
          <w:del w:id="4452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53" w:author="ST1" w:date="2020-05-19T16:21:00Z"/>
          <w:del w:id="4454" w:author="阿毛" w:date="2021-05-21T17:49:00Z"/>
          <w:rFonts w:ascii="標楷體" w:eastAsia="標楷體" w:hAnsi="標楷體"/>
        </w:rPr>
      </w:pPr>
      <w:ins w:id="4455" w:author="ST1" w:date="2020-05-19T16:21:00Z">
        <w:del w:id="445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457" w:author="ST1" w:date="2020-05-19T16:22:00Z">
        <w:del w:id="4458" w:author="阿毛" w:date="2021-05-21T17:49:00Z">
          <w:r w:rsidRPr="00CF3046" w:rsidDel="007154E3">
            <w:rPr>
              <w:rFonts w:ascii="標楷體" w:eastAsia="標楷體" w:hAnsi="標楷體" w:hint="eastAsia"/>
              <w:rPrChange w:id="4459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460" w:author="ST1" w:date="2020-05-19T18:15:00Z">
        <w:del w:id="4461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462" w:author="ST1" w:date="2020-05-19T16:22:00Z">
        <w:del w:id="4463" w:author="阿毛" w:date="2021-05-21T17:49:00Z">
          <w:r w:rsidRPr="00CF3046" w:rsidDel="007154E3">
            <w:rPr>
              <w:rFonts w:ascii="標楷體" w:eastAsia="標楷體" w:hAnsi="標楷體" w:hint="eastAsia"/>
              <w:rPrChange w:id="4464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465" w:author="ST1" w:date="2020-05-19T16:21:00Z">
        <w:del w:id="446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467" w:author="ST1" w:date="2020-05-19T16:22:00Z">
        <w:del w:id="4468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469" w:author="ST1" w:date="2020-05-19T18:15:00Z">
        <w:del w:id="4470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471" w:author="ST1" w:date="2020-05-19T16:21:00Z">
        <w:del w:id="447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473" w:author="ST1" w:date="2020-05-19T16:22:00Z">
        <w:del w:id="4474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75" w:author="ST1" w:date="2020-05-19T16:23:00Z"/>
          <w:del w:id="4476" w:author="阿毛" w:date="2021-05-21T17:49:00Z"/>
          <w:rFonts w:ascii="標楷體" w:eastAsia="標楷體" w:hAnsi="標楷體"/>
        </w:rPr>
      </w:pPr>
      <w:ins w:id="4477" w:author="ST1" w:date="2020-05-19T16:21:00Z">
        <w:del w:id="4478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479" w:author="ST1" w:date="2020-05-19T16:23:00Z">
        <w:del w:id="4480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481" w:author="ST1" w:date="2020-05-19T18:15:00Z">
        <w:del w:id="4482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483" w:author="ST1" w:date="2020-05-19T16:23:00Z">
        <w:del w:id="4484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485" w:author="ST1" w:date="2020-05-19T16:21:00Z">
        <w:del w:id="448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487" w:author="ST1" w:date="2020-05-19T16:23:00Z">
        <w:del w:id="4488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489" w:author="ST1" w:date="2020-05-19T16:21:00Z">
        <w:del w:id="449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491" w:author="ST1" w:date="2020-05-19T16:23:00Z">
        <w:del w:id="4492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493" w:author="ST1" w:date="2020-05-19T16:21:00Z"/>
          <w:del w:id="4494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495" w:author="ST1" w:date="2020-05-19T16:16:00Z"/>
          <w:del w:id="4496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497" w:author="ST1" w:date="2020-05-19T16:16:00Z"/>
          <w:del w:id="4498" w:author="阿毛" w:date="2021-05-21T17:49:00Z"/>
        </w:rPr>
      </w:pPr>
      <w:ins w:id="4499" w:author="ST1" w:date="2020-05-19T16:16:00Z">
        <w:del w:id="4500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501" w:author="ST1" w:date="2020-05-19T16:16:00Z"/>
          <w:del w:id="4502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503" w:author="ST1" w:date="2020-05-19T16:16:00Z"/>
                <w:del w:id="4504" w:author="阿毛" w:date="2021-05-21T17:49:00Z"/>
                <w:rFonts w:ascii="標楷體" w:eastAsia="標楷體" w:hAnsi="標楷體"/>
              </w:rPr>
            </w:pPr>
            <w:ins w:id="4505" w:author="ST1" w:date="2020-05-19T16:16:00Z">
              <w:del w:id="450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507" w:author="ST1" w:date="2020-05-19T16:16:00Z"/>
                <w:del w:id="4508" w:author="阿毛" w:date="2021-05-21T17:49:00Z"/>
                <w:rFonts w:ascii="標楷體" w:eastAsia="標楷體" w:hAnsi="標楷體"/>
              </w:rPr>
            </w:pPr>
            <w:ins w:id="4509" w:author="ST1" w:date="2020-05-19T16:16:00Z">
              <w:del w:id="451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511" w:author="ST1" w:date="2020-05-19T16:16:00Z"/>
                <w:del w:id="4512" w:author="阿毛" w:date="2021-05-21T17:49:00Z"/>
                <w:rFonts w:ascii="標楷體" w:eastAsia="標楷體" w:hAnsi="標楷體"/>
              </w:rPr>
            </w:pPr>
            <w:ins w:id="4513" w:author="ST1" w:date="2020-05-19T16:16:00Z">
              <w:del w:id="451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515" w:author="ST1" w:date="2020-05-19T16:16:00Z"/>
                <w:del w:id="4516" w:author="阿毛" w:date="2021-05-21T17:49:00Z"/>
                <w:rFonts w:ascii="標楷體" w:eastAsia="標楷體" w:hAnsi="標楷體"/>
              </w:rPr>
            </w:pPr>
            <w:ins w:id="4517" w:author="ST1" w:date="2020-05-19T16:16:00Z">
              <w:del w:id="451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519" w:author="ST1" w:date="2020-05-19T16:16:00Z"/>
          <w:del w:id="4520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521" w:author="ST1" w:date="2020-05-19T16:16:00Z"/>
                <w:del w:id="452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523" w:author="ST1" w:date="2020-05-19T16:16:00Z"/>
                <w:del w:id="452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525" w:author="ST1" w:date="2020-05-19T16:16:00Z"/>
                <w:del w:id="4526" w:author="阿毛" w:date="2021-05-21T17:49:00Z"/>
                <w:rFonts w:ascii="標楷體" w:eastAsia="標楷體" w:hAnsi="標楷體"/>
              </w:rPr>
            </w:pPr>
            <w:ins w:id="4527" w:author="ST1" w:date="2020-05-19T16:16:00Z">
              <w:del w:id="4528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529" w:author="ST1" w:date="2020-05-19T16:16:00Z"/>
                <w:del w:id="4530" w:author="阿毛" w:date="2021-05-21T17:49:00Z"/>
                <w:rFonts w:ascii="標楷體" w:eastAsia="標楷體" w:hAnsi="標楷體"/>
              </w:rPr>
            </w:pPr>
            <w:ins w:id="4531" w:author="ST1" w:date="2020-05-19T16:16:00Z">
              <w:del w:id="453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533" w:author="ST1" w:date="2020-05-19T16:16:00Z"/>
                <w:del w:id="4534" w:author="阿毛" w:date="2021-05-21T17:49:00Z"/>
                <w:rFonts w:ascii="標楷體" w:eastAsia="標楷體" w:hAnsi="標楷體"/>
              </w:rPr>
            </w:pPr>
            <w:ins w:id="4535" w:author="ST1" w:date="2020-05-19T16:16:00Z">
              <w:del w:id="453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537" w:author="ST1" w:date="2020-05-19T16:16:00Z"/>
                <w:del w:id="4538" w:author="阿毛" w:date="2021-05-21T17:49:00Z"/>
                <w:rFonts w:ascii="標楷體" w:eastAsia="標楷體" w:hAnsi="標楷體"/>
              </w:rPr>
            </w:pPr>
            <w:ins w:id="4539" w:author="ST1" w:date="2020-05-19T16:16:00Z">
              <w:del w:id="454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541" w:author="ST1" w:date="2020-05-19T16:16:00Z"/>
                <w:del w:id="4542" w:author="阿毛" w:date="2021-05-21T17:49:00Z"/>
                <w:rFonts w:ascii="標楷體" w:eastAsia="標楷體" w:hAnsi="標楷體"/>
              </w:rPr>
            </w:pPr>
            <w:ins w:id="4543" w:author="ST1" w:date="2020-05-19T16:16:00Z">
              <w:del w:id="454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545" w:author="ST1" w:date="2020-05-19T16:16:00Z"/>
                <w:del w:id="4546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547" w:author="ST1" w:date="2020-05-19T16:16:00Z"/>
          <w:del w:id="4548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549" w:author="ST1" w:date="2020-05-19T16:16:00Z"/>
                <w:del w:id="4550" w:author="阿毛" w:date="2021-05-21T17:49:00Z"/>
                <w:rFonts w:ascii="標楷體" w:eastAsia="標楷體" w:hAnsi="標楷體"/>
              </w:rPr>
            </w:pPr>
            <w:ins w:id="4551" w:author="ST1" w:date="2020-05-19T16:16:00Z">
              <w:del w:id="455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553" w:author="ST1" w:date="2020-05-19T16:16:00Z"/>
                <w:del w:id="4554" w:author="阿毛" w:date="2021-05-21T17:49:00Z"/>
                <w:rFonts w:ascii="標楷體" w:eastAsia="標楷體" w:hAnsi="標楷體"/>
              </w:rPr>
            </w:pPr>
            <w:ins w:id="4555" w:author="ST1" w:date="2020-05-19T16:24:00Z">
              <w:del w:id="4556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557" w:author="ST1" w:date="2020-05-19T16:16:00Z"/>
                <w:del w:id="4558" w:author="阿毛" w:date="2021-05-21T17:49:00Z"/>
                <w:rFonts w:ascii="標楷體" w:eastAsia="標楷體" w:hAnsi="標楷體" w:cs="新細明體"/>
              </w:rPr>
            </w:pPr>
            <w:ins w:id="4559" w:author="ST1" w:date="2020-05-19T16:16:00Z">
              <w:del w:id="4560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561" w:author="ST1" w:date="2020-05-19T16:16:00Z"/>
                <w:del w:id="4562" w:author="阿毛" w:date="2021-05-21T17:49:00Z"/>
                <w:rFonts w:ascii="標楷體" w:eastAsia="標楷體" w:hAnsi="標楷體"/>
              </w:rPr>
            </w:pPr>
            <w:ins w:id="4563" w:author="ST1" w:date="2020-05-19T16:16:00Z">
              <w:del w:id="456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565" w:author="ST1" w:date="2020-05-19T16:16:00Z"/>
                <w:del w:id="456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567" w:author="ST1" w:date="2020-05-19T16:16:00Z"/>
                <w:del w:id="4568" w:author="阿毛" w:date="2021-05-21T17:49:00Z"/>
                <w:rFonts w:ascii="標楷體" w:eastAsia="標楷體" w:hAnsi="標楷體"/>
              </w:rPr>
            </w:pPr>
            <w:ins w:id="4569" w:author="ST1" w:date="2020-05-19T16:16:00Z">
              <w:del w:id="457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571" w:author="ST1" w:date="2020-05-19T16:16:00Z"/>
                <w:del w:id="457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573" w:author="ST1" w:date="2020-05-19T16:16:00Z"/>
                <w:del w:id="4574" w:author="阿毛" w:date="2021-05-21T17:49:00Z"/>
                <w:rFonts w:ascii="標楷體" w:eastAsia="標楷體" w:hAnsi="標楷體"/>
              </w:rPr>
            </w:pPr>
            <w:ins w:id="4575" w:author="ST1" w:date="2020-05-19T16:16:00Z">
              <w:del w:id="457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577" w:author="ST1" w:date="2020-05-19T16:16:00Z"/>
          <w:del w:id="4578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579" w:author="ST1" w:date="2020-05-19T16:16:00Z"/>
                <w:del w:id="4580" w:author="阿毛" w:date="2021-05-21T17:49:00Z"/>
                <w:rFonts w:ascii="標楷體" w:eastAsia="標楷體" w:hAnsi="標楷體"/>
              </w:rPr>
            </w:pPr>
            <w:ins w:id="4581" w:author="ST1" w:date="2020-05-19T16:16:00Z">
              <w:del w:id="458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583" w:author="ST1" w:date="2020-05-19T16:16:00Z"/>
                <w:del w:id="4584" w:author="阿毛" w:date="2021-05-21T17:49:00Z"/>
                <w:rFonts w:ascii="標楷體" w:eastAsia="標楷體" w:hAnsi="標楷體"/>
              </w:rPr>
            </w:pPr>
            <w:ins w:id="4585" w:author="ST1" w:date="2020-05-19T16:40:00Z">
              <w:del w:id="4586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587" w:author="ST1" w:date="2020-05-19T16:16:00Z"/>
                <w:del w:id="4588" w:author="阿毛" w:date="2021-05-21T17:49:00Z"/>
                <w:rFonts w:ascii="標楷體" w:eastAsia="標楷體" w:hAnsi="標楷體" w:cs="新細明體"/>
              </w:rPr>
            </w:pPr>
            <w:ins w:id="4589" w:author="ST1" w:date="2020-05-19T16:40:00Z">
              <w:del w:id="4590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591" w:author="ST1" w:date="2020-05-19T16:16:00Z"/>
                <w:del w:id="4592" w:author="阿毛" w:date="2021-05-21T17:49:00Z"/>
                <w:rFonts w:ascii="標楷體" w:eastAsia="標楷體" w:hAnsi="標楷體" w:cs="新細明體"/>
              </w:rPr>
            </w:pPr>
            <w:ins w:id="4593" w:author="ST1" w:date="2020-05-19T16:40:00Z">
              <w:del w:id="459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595" w:author="ST1" w:date="2020-05-19T16:16:00Z"/>
                <w:del w:id="459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597" w:author="ST1" w:date="2020-05-19T16:16:00Z"/>
                <w:del w:id="4598" w:author="阿毛" w:date="2021-05-21T17:49:00Z"/>
                <w:rFonts w:ascii="標楷體" w:eastAsia="標楷體" w:hAnsi="標楷體"/>
              </w:rPr>
            </w:pPr>
            <w:ins w:id="4599" w:author="ST1" w:date="2020-05-19T16:40:00Z">
              <w:del w:id="460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601" w:author="ST1" w:date="2020-05-19T16:16:00Z"/>
                <w:del w:id="460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603" w:author="ST1" w:date="2020-05-19T16:16:00Z"/>
                <w:del w:id="4604" w:author="阿毛" w:date="2021-05-21T17:49:00Z"/>
                <w:rFonts w:ascii="標楷體" w:eastAsia="標楷體" w:hAnsi="標楷體"/>
              </w:rPr>
            </w:pPr>
            <w:ins w:id="4605" w:author="ST1" w:date="2020-05-19T16:40:00Z">
              <w:del w:id="460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607" w:author="ST1" w:date="2020-05-19T16:41:00Z">
              <w:del w:id="4608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609" w:author="ST1" w:date="2020-05-19T16:16:00Z"/>
          <w:del w:id="4610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611" w:author="ST1" w:date="2020-05-19T16:16:00Z"/>
                <w:del w:id="4612" w:author="阿毛" w:date="2021-05-21T17:49:00Z"/>
                <w:rFonts w:ascii="標楷體" w:eastAsia="標楷體" w:hAnsi="標楷體"/>
              </w:rPr>
            </w:pPr>
            <w:ins w:id="4613" w:author="ST1" w:date="2020-05-19T16:40:00Z">
              <w:del w:id="4614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615" w:author="ST1" w:date="2020-05-19T16:16:00Z"/>
                <w:del w:id="4616" w:author="阿毛" w:date="2021-05-21T17:49:00Z"/>
                <w:rFonts w:ascii="標楷體" w:eastAsia="標楷體" w:hAnsi="標楷體"/>
              </w:rPr>
            </w:pPr>
            <w:ins w:id="4617" w:author="ST1" w:date="2020-05-19T16:40:00Z">
              <w:del w:id="4618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619" w:author="ST1" w:date="2020-05-19T16:16:00Z"/>
                <w:del w:id="4620" w:author="阿毛" w:date="2021-05-21T17:49:00Z"/>
                <w:rFonts w:ascii="標楷體" w:eastAsia="標楷體" w:hAnsi="標楷體"/>
              </w:rPr>
            </w:pPr>
            <w:ins w:id="4621" w:author="ST1" w:date="2020-05-19T16:40:00Z">
              <w:del w:id="4622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623" w:author="ST1" w:date="2020-05-19T16:16:00Z"/>
                <w:del w:id="462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625" w:author="ST1" w:date="2020-05-19T16:16:00Z"/>
                <w:del w:id="462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627" w:author="ST1" w:date="2020-05-19T16:16:00Z"/>
                <w:del w:id="4628" w:author="阿毛" w:date="2021-05-21T17:49:00Z"/>
                <w:rFonts w:ascii="標楷體" w:eastAsia="標楷體" w:hAnsi="標楷體"/>
              </w:rPr>
            </w:pPr>
            <w:ins w:id="4629" w:author="ST1" w:date="2020-05-19T16:40:00Z">
              <w:del w:id="463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631" w:author="ST1" w:date="2020-05-19T16:16:00Z"/>
                <w:del w:id="463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633" w:author="ST1" w:date="2020-05-19T16:16:00Z"/>
                <w:del w:id="4634" w:author="阿毛" w:date="2021-05-21T17:49:00Z"/>
                <w:rFonts w:ascii="標楷體" w:eastAsia="標楷體" w:hAnsi="標楷體"/>
              </w:rPr>
            </w:pPr>
            <w:ins w:id="4635" w:author="ST1" w:date="2020-05-19T16:40:00Z">
              <w:del w:id="463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637" w:author="ST1" w:date="2020-05-19T16:16:00Z"/>
          <w:del w:id="4638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639" w:author="ST1" w:date="2020-05-19T16:16:00Z"/>
          <w:del w:id="4640" w:author="阿毛" w:date="2021-05-21T17:49:00Z"/>
          <w:rFonts w:ascii="標楷體" w:hAnsi="標楷體"/>
        </w:rPr>
      </w:pPr>
      <w:ins w:id="4641" w:author="ST1" w:date="2020-05-19T16:16:00Z">
        <w:del w:id="4642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643" w:author="ST1" w:date="2020-05-19T16:42:00Z">
        <w:del w:id="4644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645" w:author="ST1" w:date="2020-05-19T16:16:00Z"/>
          <w:del w:id="4646" w:author="阿毛" w:date="2021-05-21T17:49:00Z"/>
          <w:rFonts w:ascii="標楷體" w:eastAsia="標楷體" w:hAnsi="標楷體"/>
        </w:rPr>
      </w:pPr>
      <w:ins w:id="4647" w:author="ST1" w:date="2020-05-19T16:16:00Z">
        <w:del w:id="4648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649" w:author="ST1" w:date="2020-05-19T16:44:00Z">
        <w:del w:id="4650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2" type="#_x0000_t75" style="width:75pt;height:51.6pt" o:ole="">
                <v:imagedata r:id="rId73" o:title=""/>
              </v:shape>
              <o:OLEObject Type="Embed" ProgID="Acrobat.Document.DC" ShapeID="_x0000_i1042" DrawAspect="Icon" ObjectID="_1701010410" r:id="rId74"/>
            </w:object>
          </w:r>
        </w:del>
      </w:ins>
      <w:ins w:id="4651" w:author="ST1" w:date="2020-05-19T16:42:00Z">
        <w:del w:id="4652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653" w:author="ST1" w:date="2020-05-19T16:16:00Z"/>
          <w:del w:id="4654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655" w:author="ST1" w:date="2020-05-19T16:16:00Z"/>
          <w:del w:id="4656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657" w:author="ST1" w:date="2020-05-19T16:16:00Z"/>
          <w:del w:id="4658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659" w:author="ST1" w:date="2020-05-19T16:16:00Z"/>
          <w:del w:id="4660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661" w:author="ST1" w:date="2020-05-19T16:16:00Z"/>
          <w:del w:id="4662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663" w:author="ST1" w:date="2020-05-19T16:16:00Z"/>
          <w:del w:id="4664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665" w:author="ST1" w:date="2020-05-19T16:16:00Z"/>
          <w:del w:id="4666" w:author="阿毛" w:date="2021-05-21T17:49:00Z"/>
        </w:rPr>
      </w:pPr>
      <w:ins w:id="4667" w:author="ST1" w:date="2020-05-19T16:16:00Z">
        <w:del w:id="4668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669" w:author="ST1" w:date="2020-05-19T18:16:00Z"/>
          <w:del w:id="4670" w:author="阿毛" w:date="2021-05-21T17:49:00Z"/>
          <w:rFonts w:ascii="標楷體" w:hAnsi="標楷體"/>
        </w:rPr>
      </w:pPr>
      <w:ins w:id="4671" w:author="ST1" w:date="2020-05-19T18:16:00Z">
        <w:del w:id="4672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673" w:author="ST1" w:date="2020-05-19T18:18:00Z">
        <w:del w:id="4674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</w:p>
    <w:p w14:paraId="1ECE199F" w14:textId="27C163B7" w:rsidR="00F655ED" w:rsidRPr="00AB69BA" w:rsidDel="007154E3" w:rsidRDefault="00F655ED" w:rsidP="00F655ED">
      <w:pPr>
        <w:pStyle w:val="a"/>
        <w:rPr>
          <w:ins w:id="4675" w:author="ST1" w:date="2020-05-19T18:16:00Z"/>
          <w:del w:id="4676" w:author="阿毛" w:date="2021-05-21T17:49:00Z"/>
        </w:rPr>
      </w:pPr>
      <w:ins w:id="4677" w:author="ST1" w:date="2020-05-19T18:16:00Z">
        <w:del w:id="4678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679" w:author="ST1" w:date="2020-05-19T18:16:00Z"/>
          <w:del w:id="46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681" w:author="ST1" w:date="2020-05-19T18:16:00Z"/>
                <w:del w:id="4682" w:author="阿毛" w:date="2021-05-21T17:49:00Z"/>
                <w:rFonts w:ascii="標楷體" w:eastAsia="標楷體" w:hAnsi="標楷體"/>
              </w:rPr>
            </w:pPr>
            <w:ins w:id="4683" w:author="ST1" w:date="2020-05-19T18:16:00Z">
              <w:del w:id="468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685" w:author="ST1" w:date="2020-05-19T18:16:00Z"/>
                <w:del w:id="4686" w:author="阿毛" w:date="2021-05-21T17:49:00Z"/>
                <w:rFonts w:ascii="標楷體" w:eastAsia="標楷體" w:hAnsi="標楷體"/>
              </w:rPr>
            </w:pPr>
            <w:ins w:id="4687" w:author="ST1" w:date="2020-05-19T18:18:00Z">
              <w:del w:id="4688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689" w:author="ST1" w:date="2020-05-19T18:19:00Z"/>
                <w:del w:id="4690" w:author="阿毛" w:date="2021-05-21T17:49:00Z"/>
                <w:rFonts w:ascii="標楷體" w:eastAsia="標楷體" w:hAnsi="標楷體"/>
              </w:rPr>
            </w:pPr>
            <w:ins w:id="4691" w:author="ST1" w:date="2020-05-19T18:19:00Z">
              <w:del w:id="4692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693" w:author="ST1" w:date="2020-05-19T18:19:00Z"/>
                <w:del w:id="4694" w:author="阿毛" w:date="2021-05-21T17:49:00Z"/>
                <w:rFonts w:ascii="標楷體" w:eastAsia="標楷體" w:hAnsi="標楷體"/>
              </w:rPr>
            </w:pPr>
            <w:ins w:id="4695" w:author="ST1" w:date="2020-05-19T18:19:00Z">
              <w:del w:id="4696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697" w:author="ST1" w:date="2020-05-19T18:19:00Z"/>
                <w:del w:id="4698" w:author="阿毛" w:date="2021-05-21T17:49:00Z"/>
                <w:rFonts w:ascii="標楷體" w:eastAsia="標楷體" w:hAnsi="標楷體"/>
              </w:rPr>
            </w:pPr>
            <w:ins w:id="4699" w:author="ST1" w:date="2020-05-19T18:19:00Z">
              <w:del w:id="4700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701" w:author="ST1" w:date="2020-05-19T18:19:00Z"/>
                <w:del w:id="4702" w:author="阿毛" w:date="2021-05-21T17:49:00Z"/>
                <w:rFonts w:ascii="標楷體" w:eastAsia="標楷體" w:hAnsi="標楷體"/>
              </w:rPr>
            </w:pPr>
            <w:ins w:id="4703" w:author="ST1" w:date="2020-05-19T18:19:00Z">
              <w:del w:id="4704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705" w:author="ST1" w:date="2020-05-19T18:16:00Z"/>
                <w:del w:id="4706" w:author="阿毛" w:date="2021-05-21T17:49:00Z"/>
                <w:rFonts w:ascii="標楷體" w:eastAsia="標楷體" w:hAnsi="標楷體"/>
              </w:rPr>
            </w:pPr>
            <w:ins w:id="4707" w:author="ST1" w:date="2020-05-19T18:21:00Z">
              <w:del w:id="4708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709" w:author="ST1" w:date="2020-05-19T18:19:00Z">
              <w:del w:id="4710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711" w:author="ST1" w:date="2020-05-19T18:16:00Z"/>
          <w:del w:id="47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713" w:author="ST1" w:date="2020-05-19T18:16:00Z"/>
                <w:del w:id="4714" w:author="阿毛" w:date="2021-05-21T17:49:00Z"/>
                <w:rFonts w:ascii="標楷體" w:eastAsia="標楷體" w:hAnsi="標楷體"/>
              </w:rPr>
            </w:pPr>
            <w:ins w:id="4715" w:author="ST1" w:date="2020-05-19T18:16:00Z">
              <w:del w:id="471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717" w:author="ST1" w:date="2020-05-19T18:16:00Z"/>
                <w:del w:id="4718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719" w:author="ST1" w:date="2020-05-19T18:16:00Z"/>
          <w:del w:id="47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721" w:author="ST1" w:date="2020-05-19T18:16:00Z"/>
                <w:del w:id="4722" w:author="阿毛" w:date="2021-05-21T17:49:00Z"/>
                <w:rFonts w:ascii="標楷體" w:eastAsia="標楷體" w:hAnsi="標楷體"/>
              </w:rPr>
            </w:pPr>
            <w:ins w:id="4723" w:author="ST1" w:date="2020-05-19T18:16:00Z">
              <w:del w:id="472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725" w:author="ST1" w:date="2020-05-19T18:16:00Z"/>
                <w:del w:id="4726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727" w:author="ST1" w:date="2020-05-19T18:16:00Z"/>
          <w:del w:id="47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729" w:author="ST1" w:date="2020-05-19T18:16:00Z"/>
                <w:del w:id="4730" w:author="阿毛" w:date="2021-05-21T17:49:00Z"/>
                <w:rFonts w:ascii="標楷體" w:eastAsia="標楷體" w:hAnsi="標楷體"/>
              </w:rPr>
            </w:pPr>
            <w:ins w:id="4731" w:author="ST1" w:date="2020-05-19T18:16:00Z">
              <w:del w:id="473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733" w:author="ST1" w:date="2020-05-19T18:16:00Z"/>
                <w:del w:id="4734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735" w:author="ST1" w:date="2020-05-19T18:16:00Z"/>
          <w:del w:id="47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737" w:author="ST1" w:date="2020-05-19T18:16:00Z"/>
                <w:del w:id="4738" w:author="阿毛" w:date="2021-05-21T17:49:00Z"/>
                <w:rFonts w:ascii="標楷體" w:eastAsia="標楷體" w:hAnsi="標楷體"/>
              </w:rPr>
            </w:pPr>
            <w:ins w:id="4739" w:author="ST1" w:date="2020-05-19T18:16:00Z">
              <w:del w:id="474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741" w:author="ST1" w:date="2020-05-19T18:16:00Z"/>
                <w:del w:id="4742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743" w:author="ST1" w:date="2020-05-19T18:16:00Z"/>
          <w:del w:id="47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745" w:author="ST1" w:date="2020-05-19T18:16:00Z"/>
                <w:del w:id="4746" w:author="阿毛" w:date="2021-05-21T17:49:00Z"/>
                <w:rFonts w:ascii="標楷體" w:eastAsia="標楷體" w:hAnsi="標楷體"/>
              </w:rPr>
            </w:pPr>
            <w:ins w:id="4747" w:author="ST1" w:date="2020-05-19T18:16:00Z">
              <w:del w:id="474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749" w:author="ST1" w:date="2020-05-19T18:16:00Z"/>
                <w:del w:id="4750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751" w:author="ST1" w:date="2020-05-19T18:16:00Z"/>
          <w:del w:id="475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753" w:author="ST1" w:date="2020-05-19T18:16:00Z"/>
                <w:del w:id="4754" w:author="阿毛" w:date="2021-05-21T17:49:00Z"/>
                <w:rFonts w:ascii="標楷體" w:eastAsia="標楷體" w:hAnsi="標楷體"/>
              </w:rPr>
            </w:pPr>
            <w:ins w:id="4755" w:author="ST1" w:date="2020-05-19T18:16:00Z">
              <w:del w:id="475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757" w:author="ST1" w:date="2020-05-19T18:16:00Z"/>
                <w:del w:id="4758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759" w:author="ST1" w:date="2020-05-19T18:16:00Z"/>
          <w:del w:id="476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761" w:author="ST1" w:date="2020-05-19T18:16:00Z"/>
                <w:del w:id="4762" w:author="阿毛" w:date="2021-05-21T17:49:00Z"/>
                <w:rFonts w:ascii="標楷體" w:eastAsia="標楷體" w:hAnsi="標楷體"/>
              </w:rPr>
            </w:pPr>
            <w:ins w:id="4763" w:author="ST1" w:date="2020-05-19T18:16:00Z">
              <w:del w:id="476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4765" w:author="ST1" w:date="2020-05-19T18:16:00Z"/>
                <w:del w:id="4766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4767" w:author="ST1" w:date="2020-05-19T18:16:00Z"/>
          <w:del w:id="4768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4769" w:author="ST1" w:date="2020-05-19T18:16:00Z"/>
          <w:del w:id="4770" w:author="阿毛" w:date="2021-05-21T17:49:00Z"/>
          <w:rFonts w:ascii="標楷體" w:eastAsia="標楷體" w:hAnsi="標楷體"/>
        </w:rPr>
      </w:pPr>
      <w:ins w:id="4771" w:author="ST1" w:date="2020-05-19T18:16:00Z">
        <w:del w:id="4772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4773" w:author="ST1" w:date="2020-05-19T18:16:00Z"/>
          <w:del w:id="4774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4775" w:author="ST1" w:date="2020-05-19T18:16:00Z"/>
          <w:del w:id="4776" w:author="阿毛" w:date="2021-05-21T17:49:00Z"/>
        </w:rPr>
      </w:pPr>
      <w:ins w:id="4777" w:author="ST1" w:date="2020-05-19T18:16:00Z">
        <w:del w:id="4778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4779" w:author="ST1" w:date="2020-05-19T18:16:00Z"/>
          <w:del w:id="4780" w:author="阿毛" w:date="2021-05-21T17:49:00Z"/>
          <w:rFonts w:ascii="標楷體" w:eastAsia="標楷體" w:hAnsi="標楷體" w:cs="標楷體"/>
          <w:kern w:val="0"/>
          <w:szCs w:val="28"/>
        </w:rPr>
      </w:pPr>
      <w:ins w:id="4781" w:author="ST1" w:date="2020-05-19T18:16:00Z">
        <w:del w:id="4782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83" w:author="ST1" w:date="2020-05-19T18:16:00Z"/>
          <w:del w:id="4784" w:author="阿毛" w:date="2021-05-21T17:49:00Z"/>
          <w:rFonts w:ascii="標楷體" w:eastAsia="標楷體" w:hAnsi="標楷體"/>
        </w:rPr>
      </w:pPr>
      <w:ins w:id="4785" w:author="ST1" w:date="2020-05-19T18:16:00Z">
        <w:del w:id="478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4787" w:author="ST1" w:date="2020-05-19T18:19:00Z">
        <w:del w:id="4788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4789" w:author="ST1" w:date="2020-05-19T18:16:00Z">
        <w:del w:id="479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4791" w:author="ST1" w:date="2020-05-19T18:19:00Z">
        <w:del w:id="4792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93" w:author="ST1" w:date="2020-05-19T18:16:00Z"/>
          <w:del w:id="4794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95" w:author="ST1" w:date="2020-05-19T18:16:00Z"/>
          <w:del w:id="4796" w:author="阿毛" w:date="2021-05-21T17:49:00Z"/>
          <w:rFonts w:ascii="標楷體" w:eastAsia="標楷體" w:hAnsi="標楷體"/>
        </w:rPr>
      </w:pPr>
      <w:ins w:id="4797" w:author="ST1" w:date="2020-05-19T18:16:00Z">
        <w:del w:id="479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99" w:author="ST1" w:date="2020-05-19T18:16:00Z"/>
          <w:del w:id="4800" w:author="阿毛" w:date="2021-05-21T17:49:00Z"/>
          <w:rFonts w:ascii="標楷體" w:eastAsia="標楷體" w:hAnsi="標楷體"/>
        </w:rPr>
      </w:pPr>
      <w:ins w:id="4801" w:author="ST1" w:date="2020-05-19T18:16:00Z">
        <w:del w:id="4802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803" w:author="ST1" w:date="2020-05-19T18:16:00Z"/>
          <w:del w:id="4804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4805" w:author="ST1" w:date="2020-05-19T18:16:00Z"/>
          <w:del w:id="4806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4807" w:author="ST1" w:date="2020-05-19T18:16:00Z"/>
          <w:del w:id="4808" w:author="阿毛" w:date="2021-05-21T17:49:00Z"/>
        </w:rPr>
      </w:pPr>
      <w:ins w:id="4809" w:author="ST1" w:date="2020-05-19T18:16:00Z">
        <w:del w:id="4810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4811" w:author="ST1" w:date="2020-05-19T18:16:00Z"/>
          <w:del w:id="4812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4813" w:author="ST1" w:date="2020-05-19T18:16:00Z"/>
                <w:del w:id="4814" w:author="阿毛" w:date="2021-05-21T17:49:00Z"/>
                <w:rFonts w:ascii="標楷體" w:eastAsia="標楷體" w:hAnsi="標楷體"/>
              </w:rPr>
            </w:pPr>
            <w:ins w:id="4815" w:author="ST1" w:date="2020-05-19T18:16:00Z">
              <w:del w:id="481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4817" w:author="ST1" w:date="2020-05-19T18:16:00Z"/>
                <w:del w:id="4818" w:author="阿毛" w:date="2021-05-21T17:49:00Z"/>
                <w:rFonts w:ascii="標楷體" w:eastAsia="標楷體" w:hAnsi="標楷體"/>
              </w:rPr>
            </w:pPr>
            <w:ins w:id="4819" w:author="ST1" w:date="2020-05-19T18:16:00Z">
              <w:del w:id="482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4821" w:author="ST1" w:date="2020-05-19T18:16:00Z"/>
                <w:del w:id="4822" w:author="阿毛" w:date="2021-05-21T17:49:00Z"/>
                <w:rFonts w:ascii="標楷體" w:eastAsia="標楷體" w:hAnsi="標楷體"/>
              </w:rPr>
            </w:pPr>
            <w:ins w:id="4823" w:author="ST1" w:date="2020-05-19T18:16:00Z">
              <w:del w:id="482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4825" w:author="ST1" w:date="2020-05-19T18:16:00Z"/>
                <w:del w:id="4826" w:author="阿毛" w:date="2021-05-21T17:49:00Z"/>
                <w:rFonts w:ascii="標楷體" w:eastAsia="標楷體" w:hAnsi="標楷體"/>
              </w:rPr>
            </w:pPr>
            <w:ins w:id="4827" w:author="ST1" w:date="2020-05-19T18:16:00Z">
              <w:del w:id="482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4829" w:author="ST1" w:date="2020-05-19T18:16:00Z"/>
          <w:del w:id="4830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4831" w:author="ST1" w:date="2020-05-19T18:16:00Z"/>
                <w:del w:id="483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4833" w:author="ST1" w:date="2020-05-19T18:16:00Z"/>
                <w:del w:id="4834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4835" w:author="ST1" w:date="2020-05-19T18:16:00Z"/>
                <w:del w:id="4836" w:author="阿毛" w:date="2021-05-21T17:49:00Z"/>
                <w:rFonts w:ascii="標楷體" w:eastAsia="標楷體" w:hAnsi="標楷體"/>
              </w:rPr>
            </w:pPr>
            <w:ins w:id="4837" w:author="ST1" w:date="2020-05-19T18:16:00Z">
              <w:del w:id="4838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4839" w:author="ST1" w:date="2020-05-19T18:16:00Z"/>
                <w:del w:id="4840" w:author="阿毛" w:date="2021-05-21T17:49:00Z"/>
                <w:rFonts w:ascii="標楷體" w:eastAsia="標楷體" w:hAnsi="標楷體"/>
              </w:rPr>
            </w:pPr>
            <w:ins w:id="4841" w:author="ST1" w:date="2020-05-19T18:16:00Z">
              <w:del w:id="484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4843" w:author="ST1" w:date="2020-05-19T18:16:00Z"/>
                <w:del w:id="4844" w:author="阿毛" w:date="2021-05-21T17:49:00Z"/>
                <w:rFonts w:ascii="標楷體" w:eastAsia="標楷體" w:hAnsi="標楷體"/>
              </w:rPr>
            </w:pPr>
            <w:ins w:id="4845" w:author="ST1" w:date="2020-05-19T18:16:00Z">
              <w:del w:id="484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4847" w:author="ST1" w:date="2020-05-19T18:16:00Z"/>
                <w:del w:id="4848" w:author="阿毛" w:date="2021-05-21T17:49:00Z"/>
                <w:rFonts w:ascii="標楷體" w:eastAsia="標楷體" w:hAnsi="標楷體"/>
              </w:rPr>
            </w:pPr>
            <w:ins w:id="4849" w:author="ST1" w:date="2020-05-19T18:16:00Z">
              <w:del w:id="485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4851" w:author="ST1" w:date="2020-05-19T18:16:00Z"/>
                <w:del w:id="4852" w:author="阿毛" w:date="2021-05-21T17:49:00Z"/>
                <w:rFonts w:ascii="標楷體" w:eastAsia="標楷體" w:hAnsi="標楷體"/>
              </w:rPr>
            </w:pPr>
            <w:ins w:id="4853" w:author="ST1" w:date="2020-05-19T18:16:00Z">
              <w:del w:id="485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4855" w:author="ST1" w:date="2020-05-19T18:16:00Z"/>
                <w:del w:id="4856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4857" w:author="ST1" w:date="2020-05-19T18:16:00Z"/>
          <w:del w:id="4858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4859" w:author="ST1" w:date="2020-05-19T18:16:00Z"/>
                <w:del w:id="4860" w:author="阿毛" w:date="2021-05-21T17:49:00Z"/>
                <w:rFonts w:ascii="標楷體" w:eastAsia="標楷體" w:hAnsi="標楷體"/>
              </w:rPr>
            </w:pPr>
            <w:ins w:id="4861" w:author="ST1" w:date="2020-05-19T18:16:00Z">
              <w:del w:id="486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4863" w:author="ST1" w:date="2020-05-19T18:16:00Z"/>
                <w:del w:id="4864" w:author="阿毛" w:date="2021-05-21T17:49:00Z"/>
                <w:rFonts w:ascii="標楷體" w:eastAsia="標楷體" w:hAnsi="標楷體"/>
              </w:rPr>
            </w:pPr>
            <w:ins w:id="4865" w:author="ST1" w:date="2020-05-19T18:16:00Z">
              <w:del w:id="4866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4867" w:author="ST1" w:date="2020-05-19T18:16:00Z"/>
                <w:del w:id="4868" w:author="阿毛" w:date="2021-05-21T17:49:00Z"/>
                <w:rFonts w:ascii="標楷體" w:eastAsia="標楷體" w:hAnsi="標楷體" w:cs="新細明體"/>
              </w:rPr>
            </w:pPr>
            <w:ins w:id="4869" w:author="ST1" w:date="2020-05-19T18:16:00Z">
              <w:del w:id="4870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4871" w:author="ST1" w:date="2020-05-19T18:16:00Z"/>
                <w:del w:id="4872" w:author="阿毛" w:date="2021-05-21T17:49:00Z"/>
                <w:rFonts w:ascii="標楷體" w:eastAsia="標楷體" w:hAnsi="標楷體"/>
              </w:rPr>
            </w:pPr>
            <w:ins w:id="4873" w:author="ST1" w:date="2020-05-19T18:16:00Z">
              <w:del w:id="487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4875" w:author="ST1" w:date="2020-05-19T18:16:00Z"/>
                <w:del w:id="487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4877" w:author="ST1" w:date="2020-05-19T18:16:00Z"/>
                <w:del w:id="4878" w:author="阿毛" w:date="2021-05-21T17:49:00Z"/>
                <w:rFonts w:ascii="標楷體" w:eastAsia="標楷體" w:hAnsi="標楷體"/>
              </w:rPr>
            </w:pPr>
            <w:ins w:id="4879" w:author="ST1" w:date="2020-05-19T18:16:00Z">
              <w:del w:id="488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4881" w:author="ST1" w:date="2020-05-19T18:16:00Z"/>
                <w:del w:id="488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4883" w:author="ST1" w:date="2020-05-19T18:16:00Z"/>
                <w:del w:id="4884" w:author="阿毛" w:date="2021-05-21T17:49:00Z"/>
                <w:rFonts w:ascii="標楷體" w:eastAsia="標楷體" w:hAnsi="標楷體"/>
              </w:rPr>
            </w:pPr>
            <w:ins w:id="4885" w:author="ST1" w:date="2020-05-19T18:16:00Z">
              <w:del w:id="488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4887" w:author="ST1" w:date="2020-05-19T18:16:00Z"/>
          <w:del w:id="4888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4889" w:author="ST1" w:date="2020-05-19T18:16:00Z"/>
                <w:del w:id="4890" w:author="阿毛" w:date="2021-05-21T17:49:00Z"/>
                <w:rFonts w:ascii="標楷體" w:eastAsia="標楷體" w:hAnsi="標楷體"/>
              </w:rPr>
            </w:pPr>
            <w:ins w:id="4891" w:author="ST1" w:date="2020-05-19T18:16:00Z">
              <w:del w:id="489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4893" w:author="ST1" w:date="2020-05-19T18:16:00Z"/>
                <w:del w:id="4894" w:author="阿毛" w:date="2021-05-21T17:49:00Z"/>
                <w:rFonts w:ascii="標楷體" w:eastAsia="標楷體" w:hAnsi="標楷體"/>
              </w:rPr>
            </w:pPr>
            <w:ins w:id="4895" w:author="ST1" w:date="2020-05-19T18:16:00Z">
              <w:del w:id="4896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4897" w:author="ST1" w:date="2020-05-19T18:16:00Z"/>
                <w:del w:id="4898" w:author="阿毛" w:date="2021-05-21T17:49:00Z"/>
                <w:rFonts w:ascii="標楷體" w:eastAsia="標楷體" w:hAnsi="標楷體" w:cs="新細明體"/>
              </w:rPr>
            </w:pPr>
            <w:ins w:id="4899" w:author="ST1" w:date="2020-05-19T18:16:00Z">
              <w:del w:id="4900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4901" w:author="ST1" w:date="2020-05-19T18:16:00Z"/>
                <w:del w:id="4902" w:author="阿毛" w:date="2021-05-21T17:49:00Z"/>
                <w:rFonts w:ascii="標楷體" w:eastAsia="標楷體" w:hAnsi="標楷體" w:cs="新細明體"/>
              </w:rPr>
            </w:pPr>
            <w:ins w:id="4903" w:author="ST1" w:date="2020-05-19T18:16:00Z">
              <w:del w:id="490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4905" w:author="ST1" w:date="2020-05-19T18:16:00Z"/>
                <w:del w:id="490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4907" w:author="ST1" w:date="2020-05-19T18:16:00Z"/>
                <w:del w:id="4908" w:author="阿毛" w:date="2021-05-21T17:49:00Z"/>
                <w:rFonts w:ascii="標楷體" w:eastAsia="標楷體" w:hAnsi="標楷體"/>
              </w:rPr>
            </w:pPr>
            <w:ins w:id="4909" w:author="ST1" w:date="2020-05-19T18:16:00Z">
              <w:del w:id="491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4911" w:author="ST1" w:date="2020-05-19T18:16:00Z"/>
                <w:del w:id="4912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4913" w:author="ST1" w:date="2020-05-19T18:16:00Z"/>
                <w:del w:id="4914" w:author="阿毛" w:date="2021-05-21T17:49:00Z"/>
                <w:rFonts w:ascii="標楷體" w:eastAsia="標楷體" w:hAnsi="標楷體"/>
              </w:rPr>
            </w:pPr>
            <w:ins w:id="4915" w:author="ST1" w:date="2020-05-19T18:16:00Z">
              <w:del w:id="491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4917" w:author="ST1" w:date="2020-05-19T18:16:00Z"/>
          <w:del w:id="4918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4919" w:author="ST1" w:date="2020-05-19T18:16:00Z"/>
                <w:del w:id="4920" w:author="阿毛" w:date="2021-05-21T17:49:00Z"/>
                <w:rFonts w:ascii="標楷體" w:eastAsia="標楷體" w:hAnsi="標楷體"/>
              </w:rPr>
            </w:pPr>
            <w:ins w:id="4921" w:author="ST1" w:date="2020-05-19T18:16:00Z">
              <w:del w:id="4922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4923" w:author="ST1" w:date="2020-05-19T18:16:00Z"/>
                <w:del w:id="4924" w:author="阿毛" w:date="2021-05-21T17:49:00Z"/>
                <w:rFonts w:ascii="標楷體" w:eastAsia="標楷體" w:hAnsi="標楷體"/>
              </w:rPr>
            </w:pPr>
            <w:ins w:id="4925" w:author="ST1" w:date="2020-05-19T18:16:00Z">
              <w:del w:id="4926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4927" w:author="ST1" w:date="2020-05-19T18:16:00Z"/>
                <w:del w:id="4928" w:author="阿毛" w:date="2021-05-21T17:49:00Z"/>
                <w:rFonts w:ascii="標楷體" w:eastAsia="標楷體" w:hAnsi="標楷體"/>
              </w:rPr>
            </w:pPr>
            <w:ins w:id="4929" w:author="ST1" w:date="2020-05-19T18:16:00Z">
              <w:del w:id="4930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4931" w:author="ST1" w:date="2020-05-19T18:16:00Z"/>
                <w:del w:id="493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4933" w:author="ST1" w:date="2020-05-19T18:16:00Z"/>
                <w:del w:id="493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4935" w:author="ST1" w:date="2020-05-19T18:16:00Z"/>
                <w:del w:id="4936" w:author="阿毛" w:date="2021-05-21T17:49:00Z"/>
                <w:rFonts w:ascii="標楷體" w:eastAsia="標楷體" w:hAnsi="標楷體"/>
              </w:rPr>
            </w:pPr>
            <w:ins w:id="4937" w:author="ST1" w:date="2020-05-19T18:16:00Z">
              <w:del w:id="493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4939" w:author="ST1" w:date="2020-05-19T18:16:00Z"/>
                <w:del w:id="494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4941" w:author="ST1" w:date="2020-05-19T18:16:00Z"/>
                <w:del w:id="4942" w:author="阿毛" w:date="2021-05-21T17:49:00Z"/>
                <w:rFonts w:ascii="標楷體" w:eastAsia="標楷體" w:hAnsi="標楷體"/>
              </w:rPr>
            </w:pPr>
            <w:ins w:id="4943" w:author="ST1" w:date="2020-05-19T18:16:00Z">
              <w:del w:id="494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4945" w:author="ST1" w:date="2020-05-19T18:16:00Z"/>
          <w:del w:id="4946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4947" w:author="ST1" w:date="2020-05-19T18:16:00Z"/>
          <w:del w:id="4948" w:author="阿毛" w:date="2021-05-21T17:49:00Z"/>
          <w:rFonts w:ascii="標楷體" w:hAnsi="標楷體"/>
        </w:rPr>
      </w:pPr>
      <w:ins w:id="4949" w:author="ST1" w:date="2020-05-19T18:16:00Z">
        <w:del w:id="4950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951" w:author="ST1" w:date="2020-05-19T18:22:00Z">
        <w:del w:id="4952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4953" w:author="ST1" w:date="2020-05-19T18:16:00Z"/>
          <w:del w:id="4954" w:author="阿毛" w:date="2021-05-21T17:49:00Z"/>
          <w:rFonts w:ascii="標楷體" w:eastAsia="標楷體" w:hAnsi="標楷體"/>
        </w:rPr>
      </w:pPr>
      <w:ins w:id="4955" w:author="ST1" w:date="2020-05-19T18:16:00Z">
        <w:del w:id="4956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957" w:author="ST1" w:date="2020-05-19T18:23:00Z">
        <w:del w:id="4958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3" type="#_x0000_t75" style="width:75pt;height:51.6pt" o:ole="">
                <v:imagedata r:id="rId75" o:title=""/>
              </v:shape>
              <o:OLEObject Type="Embed" ProgID="Acrobat.Document.DC" ShapeID="_x0000_i1043" DrawAspect="Icon" ObjectID="_1701010411" r:id="rId76"/>
            </w:object>
          </w:r>
        </w:del>
      </w:ins>
      <w:ins w:id="4959" w:author="ST1" w:date="2020-05-19T18:16:00Z">
        <w:del w:id="4960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4961" w:author="ST1" w:date="2020-05-19T18:16:00Z"/>
          <w:del w:id="4962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4963" w:author="ST1" w:date="2020-05-19T18:16:00Z"/>
          <w:del w:id="4964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4965" w:author="ST1" w:date="2020-05-19T18:16:00Z"/>
          <w:del w:id="4966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4967" w:author="ST1" w:date="2020-05-20T18:49:00Z"/>
          <w:del w:id="4968" w:author="阿毛" w:date="2021-05-21T17:49:00Z"/>
        </w:rPr>
      </w:pPr>
      <w:ins w:id="4969" w:author="ST1" w:date="2020-05-20T18:49:00Z">
        <w:del w:id="4970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4971" w:author="ST1" w:date="2020-05-20T18:49:00Z"/>
          <w:del w:id="4972" w:author="阿毛" w:date="2021-05-21T17:49:00Z"/>
          <w:rFonts w:ascii="標楷體" w:hAnsi="標楷體"/>
        </w:rPr>
      </w:pPr>
      <w:ins w:id="4973" w:author="ST1" w:date="2020-05-20T18:49:00Z">
        <w:del w:id="4974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4975" w:author="ST1" w:date="2020-05-20T18:49:00Z"/>
          <w:del w:id="4976" w:author="阿毛" w:date="2021-05-21T17:49:00Z"/>
        </w:rPr>
      </w:pPr>
      <w:ins w:id="4977" w:author="ST1" w:date="2020-05-20T18:49:00Z">
        <w:del w:id="4978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4979" w:author="ST1" w:date="2020-05-20T18:49:00Z"/>
          <w:del w:id="49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4981" w:author="ST1" w:date="2020-05-20T18:49:00Z"/>
                <w:del w:id="4982" w:author="阿毛" w:date="2021-05-21T17:49:00Z"/>
                <w:rFonts w:ascii="標楷體" w:eastAsia="標楷體" w:hAnsi="標楷體"/>
              </w:rPr>
            </w:pPr>
            <w:ins w:id="4983" w:author="ST1" w:date="2020-05-20T18:49:00Z">
              <w:del w:id="498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4985" w:author="ST1" w:date="2020-05-20T18:49:00Z"/>
                <w:del w:id="4986" w:author="阿毛" w:date="2021-05-21T17:49:00Z"/>
                <w:rFonts w:ascii="標楷體" w:eastAsia="標楷體" w:hAnsi="標楷體"/>
              </w:rPr>
            </w:pPr>
            <w:ins w:id="4987" w:author="ST1" w:date="2020-05-20T18:49:00Z">
              <w:del w:id="4988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4989" w:author="ST1" w:date="2020-05-20T18:49:00Z"/>
                <w:del w:id="4990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4991" w:author="ST1" w:date="2020-05-20T18:49:00Z"/>
          <w:del w:id="49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4993" w:author="ST1" w:date="2020-05-20T18:49:00Z"/>
                <w:del w:id="4994" w:author="阿毛" w:date="2021-05-21T17:49:00Z"/>
                <w:rFonts w:ascii="標楷體" w:eastAsia="標楷體" w:hAnsi="標楷體"/>
              </w:rPr>
            </w:pPr>
            <w:ins w:id="4995" w:author="ST1" w:date="2020-05-20T18:49:00Z">
              <w:del w:id="499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4997" w:author="ST1" w:date="2020-05-20T18:49:00Z"/>
                <w:del w:id="4998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4999" w:author="ST1" w:date="2020-05-20T18:49:00Z"/>
          <w:del w:id="50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5001" w:author="ST1" w:date="2020-05-20T18:49:00Z"/>
                <w:del w:id="5002" w:author="阿毛" w:date="2021-05-21T17:49:00Z"/>
                <w:rFonts w:ascii="標楷體" w:eastAsia="標楷體" w:hAnsi="標楷體"/>
              </w:rPr>
            </w:pPr>
            <w:ins w:id="5003" w:author="ST1" w:date="2020-05-20T18:49:00Z">
              <w:del w:id="500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5005" w:author="ST1" w:date="2020-05-20T18:49:00Z"/>
                <w:del w:id="5006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5007" w:author="ST1" w:date="2020-05-20T18:49:00Z"/>
          <w:del w:id="50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5009" w:author="ST1" w:date="2020-05-20T18:49:00Z"/>
                <w:del w:id="5010" w:author="阿毛" w:date="2021-05-21T17:49:00Z"/>
                <w:rFonts w:ascii="標楷體" w:eastAsia="標楷體" w:hAnsi="標楷體"/>
              </w:rPr>
            </w:pPr>
            <w:ins w:id="5011" w:author="ST1" w:date="2020-05-20T18:49:00Z">
              <w:del w:id="501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5013" w:author="ST1" w:date="2020-05-20T18:49:00Z"/>
                <w:del w:id="5014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5015" w:author="ST1" w:date="2020-05-20T18:49:00Z"/>
          <w:del w:id="50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5017" w:author="ST1" w:date="2020-05-20T18:49:00Z"/>
                <w:del w:id="5018" w:author="阿毛" w:date="2021-05-21T17:49:00Z"/>
                <w:rFonts w:ascii="標楷體" w:eastAsia="標楷體" w:hAnsi="標楷體"/>
              </w:rPr>
            </w:pPr>
            <w:ins w:id="5019" w:author="ST1" w:date="2020-05-20T18:49:00Z">
              <w:del w:id="502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5021" w:author="ST1" w:date="2020-05-20T18:49:00Z"/>
                <w:del w:id="5022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023" w:author="ST1" w:date="2020-05-20T18:49:00Z"/>
          <w:del w:id="502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025" w:author="ST1" w:date="2020-05-20T18:49:00Z"/>
                <w:del w:id="5026" w:author="阿毛" w:date="2021-05-21T17:49:00Z"/>
                <w:rFonts w:ascii="標楷體" w:eastAsia="標楷體" w:hAnsi="標楷體"/>
              </w:rPr>
            </w:pPr>
            <w:ins w:id="5027" w:author="ST1" w:date="2020-05-20T18:49:00Z">
              <w:del w:id="502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029" w:author="ST1" w:date="2020-05-20T18:49:00Z"/>
                <w:del w:id="5030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031" w:author="ST1" w:date="2020-05-20T18:49:00Z"/>
          <w:del w:id="50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033" w:author="ST1" w:date="2020-05-20T18:49:00Z"/>
                <w:del w:id="5034" w:author="阿毛" w:date="2021-05-21T17:49:00Z"/>
                <w:rFonts w:ascii="標楷體" w:eastAsia="標楷體" w:hAnsi="標楷體"/>
              </w:rPr>
            </w:pPr>
            <w:ins w:id="5035" w:author="ST1" w:date="2020-05-20T18:49:00Z">
              <w:del w:id="503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037" w:author="ST1" w:date="2020-05-20T18:49:00Z"/>
                <w:del w:id="5038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039" w:author="ST1" w:date="2020-05-20T18:49:00Z"/>
          <w:del w:id="504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041" w:author="ST1" w:date="2020-05-20T18:49:00Z"/>
                <w:del w:id="5042" w:author="阿毛" w:date="2021-05-21T17:49:00Z"/>
                <w:rFonts w:ascii="標楷體" w:eastAsia="標楷體" w:hAnsi="標楷體"/>
              </w:rPr>
            </w:pPr>
            <w:ins w:id="5043" w:author="ST1" w:date="2020-05-20T18:49:00Z">
              <w:del w:id="504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045" w:author="ST1" w:date="2020-05-20T18:49:00Z"/>
                <w:del w:id="5046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047" w:author="ST1" w:date="2020-05-20T18:49:00Z"/>
          <w:del w:id="5048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049" w:author="ST1" w:date="2020-05-20T18:49:00Z"/>
          <w:del w:id="5050" w:author="阿毛" w:date="2021-05-21T17:49:00Z"/>
          <w:rFonts w:ascii="標楷體" w:eastAsia="標楷體" w:hAnsi="標楷體"/>
        </w:rPr>
      </w:pPr>
      <w:ins w:id="5051" w:author="ST1" w:date="2020-05-20T18:49:00Z">
        <w:del w:id="5052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053" w:author="ST1" w:date="2020-05-20T18:49:00Z"/>
          <w:del w:id="5054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055" w:author="ST1" w:date="2020-05-20T18:49:00Z"/>
          <w:del w:id="5056" w:author="阿毛" w:date="2021-05-21T17:49:00Z"/>
        </w:rPr>
      </w:pPr>
      <w:ins w:id="5057" w:author="ST1" w:date="2020-05-20T18:49:00Z">
        <w:del w:id="5058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059" w:author="ST1" w:date="2020-05-20T18:49:00Z"/>
          <w:del w:id="5060" w:author="阿毛" w:date="2021-05-21T17:49:00Z"/>
          <w:rFonts w:ascii="標楷體" w:eastAsia="標楷體" w:hAnsi="標楷體" w:cs="標楷體"/>
          <w:kern w:val="0"/>
          <w:szCs w:val="28"/>
        </w:rPr>
      </w:pPr>
      <w:ins w:id="5061" w:author="ST1" w:date="2020-05-20T18:49:00Z">
        <w:del w:id="5062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63" w:author="ST1" w:date="2020-05-20T18:50:00Z"/>
          <w:del w:id="5064" w:author="阿毛" w:date="2021-05-21T17:49:00Z"/>
          <w:rFonts w:ascii="標楷體" w:eastAsia="標楷體" w:hAnsi="標楷體"/>
        </w:rPr>
      </w:pPr>
      <w:ins w:id="5065" w:author="ST1" w:date="2020-05-20T18:49:00Z">
        <w:del w:id="506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067" w:author="ST1" w:date="2020-05-20T18:49:00Z"/>
          <w:del w:id="5068" w:author="阿毛" w:date="2021-05-21T17:49:00Z"/>
          <w:rFonts w:ascii="標楷體" w:eastAsia="標楷體" w:hAnsi="標楷體"/>
        </w:rPr>
        <w:pPrChange w:id="5069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070" w:author="ST1" w:date="2020-05-20T18:49:00Z">
        <w:del w:id="5071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072" w:author="ST1" w:date="2020-05-20T18:50:00Z">
        <w:del w:id="5073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074" w:author="ST1" w:date="2020-05-20T18:49:00Z">
        <w:del w:id="507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076" w:author="ST1" w:date="2020-05-20T18:50:00Z">
        <w:del w:id="5077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78" w:author="ST1" w:date="2020-05-20T18:49:00Z"/>
          <w:del w:id="5079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80" w:author="ST1" w:date="2020-05-20T18:51:00Z"/>
          <w:del w:id="5081" w:author="阿毛" w:date="2021-05-21T17:49:00Z"/>
          <w:rFonts w:ascii="標楷體" w:eastAsia="標楷體" w:hAnsi="標楷體"/>
        </w:rPr>
      </w:pPr>
      <w:ins w:id="5082" w:author="ST1" w:date="2020-05-20T18:49:00Z">
        <w:del w:id="508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084" w:author="ST1" w:date="2020-05-20T18:51:00Z">
        <w:del w:id="5085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086" w:author="ST1" w:date="2020-05-20T18:49:00Z">
        <w:del w:id="508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88" w:author="ST1" w:date="2020-05-20T18:49:00Z"/>
          <w:del w:id="5089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090" w:author="ST1" w:date="2020-05-20T18:49:00Z"/>
          <w:del w:id="5091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092" w:author="ST1" w:date="2020-05-20T18:49:00Z"/>
          <w:del w:id="5093" w:author="阿毛" w:date="2021-05-21T17:49:00Z"/>
        </w:rPr>
      </w:pPr>
      <w:ins w:id="5094" w:author="ST1" w:date="2020-05-20T18:49:00Z">
        <w:del w:id="5095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096" w:author="ST1" w:date="2020-05-20T18:49:00Z"/>
          <w:del w:id="5097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098" w:author="ST1" w:date="2020-05-20T18:49:00Z"/>
                <w:del w:id="5099" w:author="阿毛" w:date="2021-05-21T17:49:00Z"/>
                <w:rFonts w:ascii="標楷體" w:eastAsia="標楷體" w:hAnsi="標楷體"/>
              </w:rPr>
            </w:pPr>
            <w:ins w:id="5100" w:author="ST1" w:date="2020-05-20T18:49:00Z">
              <w:del w:id="510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102" w:author="ST1" w:date="2020-05-20T18:49:00Z"/>
                <w:del w:id="5103" w:author="阿毛" w:date="2021-05-21T17:49:00Z"/>
                <w:rFonts w:ascii="標楷體" w:eastAsia="標楷體" w:hAnsi="標楷體"/>
              </w:rPr>
            </w:pPr>
            <w:ins w:id="5104" w:author="ST1" w:date="2020-05-20T18:49:00Z">
              <w:del w:id="510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106" w:author="ST1" w:date="2020-05-20T18:49:00Z"/>
                <w:del w:id="5107" w:author="阿毛" w:date="2021-05-21T17:49:00Z"/>
                <w:rFonts w:ascii="標楷體" w:eastAsia="標楷體" w:hAnsi="標楷體"/>
              </w:rPr>
            </w:pPr>
            <w:ins w:id="5108" w:author="ST1" w:date="2020-05-20T18:49:00Z">
              <w:del w:id="510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110" w:author="ST1" w:date="2020-05-20T18:49:00Z"/>
                <w:del w:id="5111" w:author="阿毛" w:date="2021-05-21T17:49:00Z"/>
                <w:rFonts w:ascii="標楷體" w:eastAsia="標楷體" w:hAnsi="標楷體"/>
              </w:rPr>
            </w:pPr>
            <w:ins w:id="5112" w:author="ST1" w:date="2020-05-20T18:49:00Z">
              <w:del w:id="511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114" w:author="ST1" w:date="2020-05-20T18:49:00Z"/>
          <w:del w:id="5115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116" w:author="ST1" w:date="2020-05-20T18:49:00Z"/>
                <w:del w:id="5117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118" w:author="ST1" w:date="2020-05-20T18:49:00Z"/>
                <w:del w:id="511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120" w:author="ST1" w:date="2020-05-20T18:49:00Z"/>
                <w:del w:id="5121" w:author="阿毛" w:date="2021-05-21T17:49:00Z"/>
                <w:rFonts w:ascii="標楷體" w:eastAsia="標楷體" w:hAnsi="標楷體"/>
              </w:rPr>
            </w:pPr>
            <w:ins w:id="5122" w:author="ST1" w:date="2020-05-20T18:49:00Z">
              <w:del w:id="5123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124" w:author="ST1" w:date="2020-05-20T18:49:00Z"/>
                <w:del w:id="5125" w:author="阿毛" w:date="2021-05-21T17:49:00Z"/>
                <w:rFonts w:ascii="標楷體" w:eastAsia="標楷體" w:hAnsi="標楷體"/>
              </w:rPr>
            </w:pPr>
            <w:ins w:id="5126" w:author="ST1" w:date="2020-05-20T18:49:00Z">
              <w:del w:id="512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128" w:author="ST1" w:date="2020-05-20T18:49:00Z"/>
                <w:del w:id="5129" w:author="阿毛" w:date="2021-05-21T17:49:00Z"/>
                <w:rFonts w:ascii="標楷體" w:eastAsia="標楷體" w:hAnsi="標楷體"/>
              </w:rPr>
            </w:pPr>
            <w:ins w:id="5130" w:author="ST1" w:date="2020-05-20T18:49:00Z">
              <w:del w:id="513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132" w:author="ST1" w:date="2020-05-20T18:49:00Z"/>
                <w:del w:id="5133" w:author="阿毛" w:date="2021-05-21T17:49:00Z"/>
                <w:rFonts w:ascii="標楷體" w:eastAsia="標楷體" w:hAnsi="標楷體"/>
              </w:rPr>
            </w:pPr>
            <w:ins w:id="5134" w:author="ST1" w:date="2020-05-20T18:49:00Z">
              <w:del w:id="513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136" w:author="ST1" w:date="2020-05-20T18:49:00Z"/>
                <w:del w:id="5137" w:author="阿毛" w:date="2021-05-21T17:49:00Z"/>
                <w:rFonts w:ascii="標楷體" w:eastAsia="標楷體" w:hAnsi="標楷體"/>
              </w:rPr>
            </w:pPr>
            <w:ins w:id="5138" w:author="ST1" w:date="2020-05-20T18:49:00Z">
              <w:del w:id="513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140" w:author="ST1" w:date="2020-05-20T18:49:00Z"/>
                <w:del w:id="5141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142" w:author="ST1" w:date="2020-05-20T18:49:00Z"/>
          <w:del w:id="5143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144" w:author="ST1" w:date="2020-05-20T18:49:00Z"/>
                <w:del w:id="5145" w:author="阿毛" w:date="2021-05-21T17:49:00Z"/>
                <w:rFonts w:ascii="標楷體" w:eastAsia="標楷體" w:hAnsi="標楷體"/>
              </w:rPr>
            </w:pPr>
            <w:ins w:id="5146" w:author="ST1" w:date="2020-05-20T18:49:00Z">
              <w:del w:id="514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148" w:author="ST1" w:date="2020-05-20T18:49:00Z"/>
                <w:del w:id="5149" w:author="阿毛" w:date="2021-05-21T17:49:00Z"/>
                <w:rFonts w:ascii="標楷體" w:eastAsia="標楷體" w:hAnsi="標楷體"/>
              </w:rPr>
            </w:pPr>
            <w:ins w:id="5150" w:author="ST1" w:date="2020-05-20T18:50:00Z">
              <w:del w:id="515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152" w:author="ST1" w:date="2020-05-20T18:49:00Z"/>
                <w:del w:id="5153" w:author="阿毛" w:date="2021-05-21T17:49:00Z"/>
                <w:rFonts w:ascii="標楷體" w:eastAsia="標楷體" w:hAnsi="標楷體" w:cs="新細明體"/>
              </w:rPr>
            </w:pPr>
            <w:ins w:id="5154" w:author="ST1" w:date="2020-05-20T18:50:00Z">
              <w:del w:id="5155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156" w:author="ST1" w:date="2020-05-20T18:49:00Z"/>
                <w:del w:id="5157" w:author="阿毛" w:date="2021-05-21T17:49:00Z"/>
                <w:rFonts w:ascii="標楷體" w:eastAsia="標楷體" w:hAnsi="標楷體"/>
              </w:rPr>
            </w:pPr>
            <w:ins w:id="5158" w:author="ST1" w:date="2020-05-20T18:50:00Z">
              <w:del w:id="5159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160" w:author="ST1" w:date="2020-05-20T18:49:00Z"/>
                <w:del w:id="5161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162" w:author="ST1" w:date="2020-05-20T18:49:00Z"/>
                <w:del w:id="5163" w:author="阿毛" w:date="2021-05-21T17:49:00Z"/>
                <w:rFonts w:ascii="標楷體" w:eastAsia="標楷體" w:hAnsi="標楷體"/>
              </w:rPr>
            </w:pPr>
            <w:ins w:id="5164" w:author="ST1" w:date="2020-05-20T18:50:00Z">
              <w:del w:id="5165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166" w:author="ST1" w:date="2020-05-20T18:49:00Z"/>
                <w:del w:id="5167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168" w:author="ST1" w:date="2020-05-20T18:49:00Z"/>
                <w:del w:id="5169" w:author="阿毛" w:date="2021-05-21T17:49:00Z"/>
                <w:rFonts w:ascii="標楷體" w:eastAsia="標楷體" w:hAnsi="標楷體"/>
              </w:rPr>
            </w:pPr>
            <w:ins w:id="5170" w:author="ST1" w:date="2020-05-20T18:50:00Z">
              <w:del w:id="5171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172" w:author="ST1" w:date="2020-05-20T18:49:00Z"/>
          <w:del w:id="5173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174" w:author="ST1" w:date="2020-05-20T18:49:00Z"/>
                <w:del w:id="5175" w:author="阿毛" w:date="2021-05-21T17:49:00Z"/>
                <w:rFonts w:ascii="標楷體" w:eastAsia="標楷體" w:hAnsi="標楷體"/>
              </w:rPr>
            </w:pPr>
            <w:ins w:id="5176" w:author="ST1" w:date="2020-05-20T18:49:00Z">
              <w:del w:id="517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178" w:author="ST1" w:date="2020-05-20T18:49:00Z"/>
                <w:del w:id="517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180" w:author="ST1" w:date="2020-05-20T18:49:00Z"/>
                <w:del w:id="5181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182" w:author="ST1" w:date="2020-05-20T18:49:00Z"/>
                <w:del w:id="5183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184" w:author="ST1" w:date="2020-05-20T18:49:00Z"/>
                <w:del w:id="5185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186" w:author="ST1" w:date="2020-05-20T18:49:00Z"/>
                <w:del w:id="518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188" w:author="ST1" w:date="2020-05-20T18:49:00Z"/>
                <w:del w:id="518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190" w:author="ST1" w:date="2020-05-20T18:49:00Z"/>
                <w:del w:id="5191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192" w:author="ST1" w:date="2020-05-20T18:49:00Z"/>
          <w:del w:id="5193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194" w:author="ST1" w:date="2020-05-20T18:49:00Z"/>
                <w:del w:id="5195" w:author="阿毛" w:date="2021-05-21T17:49:00Z"/>
                <w:rFonts w:ascii="標楷體" w:eastAsia="標楷體" w:hAnsi="標楷體"/>
              </w:rPr>
            </w:pPr>
            <w:ins w:id="5196" w:author="ST1" w:date="2020-05-20T18:49:00Z">
              <w:del w:id="5197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198" w:author="ST1" w:date="2020-05-20T18:49:00Z"/>
                <w:del w:id="519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200" w:author="ST1" w:date="2020-05-20T18:49:00Z"/>
                <w:del w:id="5201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202" w:author="ST1" w:date="2020-05-20T18:49:00Z"/>
                <w:del w:id="5203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204" w:author="ST1" w:date="2020-05-20T18:49:00Z"/>
                <w:del w:id="5205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206" w:author="ST1" w:date="2020-05-20T18:49:00Z"/>
                <w:del w:id="5207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208" w:author="ST1" w:date="2020-05-20T18:49:00Z"/>
                <w:del w:id="520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210" w:author="ST1" w:date="2020-05-20T18:49:00Z"/>
                <w:del w:id="5211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212" w:author="ST1" w:date="2020-05-20T18:49:00Z"/>
          <w:del w:id="5213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214" w:author="ST1" w:date="2020-05-20T18:49:00Z"/>
          <w:del w:id="5215" w:author="阿毛" w:date="2021-05-21T17:49:00Z"/>
          <w:rFonts w:ascii="標楷體" w:hAnsi="標楷體"/>
        </w:rPr>
      </w:pPr>
      <w:ins w:id="5216" w:author="ST1" w:date="2020-05-20T18:49:00Z">
        <w:del w:id="5217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218" w:author="ST1" w:date="2020-05-20T18:51:00Z">
        <w:del w:id="5219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220" w:author="ST1" w:date="2020-05-20T18:49:00Z"/>
          <w:del w:id="5221" w:author="阿毛" w:date="2021-05-21T17:49:00Z"/>
          <w:rFonts w:ascii="標楷體" w:eastAsia="標楷體" w:hAnsi="標楷體"/>
        </w:rPr>
      </w:pPr>
      <w:ins w:id="5222" w:author="ST1" w:date="2020-05-20T18:49:00Z">
        <w:del w:id="5223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224" w:author="ST1" w:date="2020-05-20T18:53:00Z">
        <w:del w:id="5225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4" type="#_x0000_t75" style="width:75.6pt;height:51pt" o:ole="">
                <v:imagedata r:id="rId77" o:title=""/>
              </v:shape>
              <o:OLEObject Type="Embed" ProgID="Acrobat.Document.DC" ShapeID="_x0000_i1044" DrawAspect="Icon" ObjectID="_1701010412" r:id="rId78"/>
            </w:object>
          </w:r>
        </w:del>
      </w:ins>
      <w:ins w:id="5226" w:author="ST1" w:date="2020-05-20T18:49:00Z">
        <w:del w:id="5227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228" w:author="ST1" w:date="2020-05-20T18:49:00Z"/>
          <w:del w:id="5229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230" w:author="ST1" w:date="2020-05-20T18:49:00Z"/>
          <w:del w:id="5231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232" w:author="ST1" w:date="2020-05-19T18:16:00Z"/>
          <w:del w:id="5233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234" w:author="ST1" w:date="2020-05-25T12:05:00Z"/>
          <w:del w:id="5235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236" w:author="ST1" w:date="2020-05-25T12:05:00Z"/>
          <w:del w:id="5237" w:author="阿毛" w:date="2021-05-21T17:49:00Z"/>
        </w:rPr>
      </w:pPr>
      <w:ins w:id="5238" w:author="ST1" w:date="2020-05-25T12:05:00Z">
        <w:del w:id="5239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240" w:author="ST1" w:date="2020-05-25T12:05:00Z"/>
          <w:del w:id="5241" w:author="阿毛" w:date="2021-05-21T17:50:00Z"/>
          <w:rFonts w:ascii="標楷體" w:hAnsi="標楷體"/>
        </w:rPr>
      </w:pPr>
      <w:ins w:id="5242" w:author="ST1" w:date="2020-05-25T12:05:00Z">
        <w:del w:id="5243" w:author="阿毛" w:date="2021-05-21T17:50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244" w:author="ST1" w:date="2020-05-25T12:06:00Z">
        <w:del w:id="5245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</w:p>
    <w:p w14:paraId="21B20719" w14:textId="7A99C9EB" w:rsidR="00FB52FE" w:rsidRPr="00AB69BA" w:rsidDel="007154E3" w:rsidRDefault="00FB52FE" w:rsidP="00FB52FE">
      <w:pPr>
        <w:pStyle w:val="a"/>
        <w:rPr>
          <w:ins w:id="5246" w:author="ST1" w:date="2020-05-25T12:05:00Z"/>
          <w:del w:id="5247" w:author="阿毛" w:date="2021-05-21T17:50:00Z"/>
        </w:rPr>
      </w:pPr>
      <w:ins w:id="5248" w:author="ST1" w:date="2020-05-25T12:05:00Z">
        <w:del w:id="5249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250" w:author="ST1" w:date="2020-05-25T12:05:00Z"/>
          <w:del w:id="52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252" w:author="ST1" w:date="2020-05-25T12:05:00Z"/>
                <w:del w:id="5253" w:author="阿毛" w:date="2021-05-21T17:50:00Z"/>
                <w:rFonts w:ascii="標楷體" w:eastAsia="標楷體" w:hAnsi="標楷體"/>
              </w:rPr>
            </w:pPr>
            <w:ins w:id="5254" w:author="ST1" w:date="2020-05-25T12:05:00Z">
              <w:del w:id="525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256" w:author="ST1" w:date="2020-05-25T12:05:00Z"/>
                <w:del w:id="5257" w:author="阿毛" w:date="2021-05-21T17:50:00Z"/>
                <w:rFonts w:ascii="標楷體" w:eastAsia="標楷體" w:hAnsi="標楷體"/>
              </w:rPr>
            </w:pPr>
            <w:ins w:id="5258" w:author="ST1" w:date="2020-05-25T12:06:00Z">
              <w:del w:id="5259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260" w:author="ST1" w:date="2020-05-25T12:05:00Z"/>
                <w:del w:id="5261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262" w:author="ST1" w:date="2020-05-25T12:05:00Z"/>
          <w:del w:id="526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264" w:author="ST1" w:date="2020-05-25T12:05:00Z"/>
                <w:del w:id="5265" w:author="阿毛" w:date="2021-05-21T17:50:00Z"/>
                <w:rFonts w:ascii="標楷體" w:eastAsia="標楷體" w:hAnsi="標楷體"/>
              </w:rPr>
            </w:pPr>
            <w:ins w:id="5266" w:author="ST1" w:date="2020-05-25T12:05:00Z">
              <w:del w:id="526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268" w:author="ST1" w:date="2020-05-25T12:05:00Z"/>
                <w:del w:id="526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270" w:author="ST1" w:date="2020-05-25T12:05:00Z"/>
          <w:del w:id="527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272" w:author="ST1" w:date="2020-05-25T12:05:00Z"/>
                <w:del w:id="5273" w:author="阿毛" w:date="2021-05-21T17:50:00Z"/>
                <w:rFonts w:ascii="標楷體" w:eastAsia="標楷體" w:hAnsi="標楷體"/>
              </w:rPr>
            </w:pPr>
            <w:ins w:id="5274" w:author="ST1" w:date="2020-05-25T12:05:00Z">
              <w:del w:id="527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276" w:author="ST1" w:date="2020-05-25T12:05:00Z"/>
                <w:del w:id="5277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278" w:author="ST1" w:date="2020-05-25T12:05:00Z"/>
          <w:del w:id="527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280" w:author="ST1" w:date="2020-05-25T12:05:00Z"/>
                <w:del w:id="5281" w:author="阿毛" w:date="2021-05-21T17:50:00Z"/>
                <w:rFonts w:ascii="標楷體" w:eastAsia="標楷體" w:hAnsi="標楷體"/>
              </w:rPr>
            </w:pPr>
            <w:ins w:id="5282" w:author="ST1" w:date="2020-05-25T12:05:00Z">
              <w:del w:id="528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284" w:author="ST1" w:date="2020-05-25T12:05:00Z"/>
                <w:del w:id="5285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286" w:author="ST1" w:date="2020-05-25T12:05:00Z"/>
          <w:del w:id="528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288" w:author="ST1" w:date="2020-05-25T12:05:00Z"/>
                <w:del w:id="5289" w:author="阿毛" w:date="2021-05-21T17:50:00Z"/>
                <w:rFonts w:ascii="標楷體" w:eastAsia="標楷體" w:hAnsi="標楷體"/>
              </w:rPr>
            </w:pPr>
            <w:ins w:id="5290" w:author="ST1" w:date="2020-05-25T12:05:00Z">
              <w:del w:id="529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292" w:author="ST1" w:date="2020-05-25T12:05:00Z"/>
                <w:del w:id="5293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294" w:author="ST1" w:date="2020-05-25T12:05:00Z"/>
          <w:del w:id="529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296" w:author="ST1" w:date="2020-05-25T12:05:00Z"/>
                <w:del w:id="5297" w:author="阿毛" w:date="2021-05-21T17:50:00Z"/>
                <w:rFonts w:ascii="標楷體" w:eastAsia="標楷體" w:hAnsi="標楷體"/>
              </w:rPr>
            </w:pPr>
            <w:ins w:id="5298" w:author="ST1" w:date="2020-05-25T12:05:00Z">
              <w:del w:id="529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300" w:author="ST1" w:date="2020-05-25T12:05:00Z"/>
                <w:del w:id="5301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302" w:author="ST1" w:date="2020-05-25T12:05:00Z"/>
          <w:del w:id="53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304" w:author="ST1" w:date="2020-05-25T12:05:00Z"/>
                <w:del w:id="5305" w:author="阿毛" w:date="2021-05-21T17:50:00Z"/>
                <w:rFonts w:ascii="標楷體" w:eastAsia="標楷體" w:hAnsi="標楷體"/>
              </w:rPr>
            </w:pPr>
            <w:ins w:id="5306" w:author="ST1" w:date="2020-05-25T12:05:00Z">
              <w:del w:id="530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308" w:author="ST1" w:date="2020-05-25T12:05:00Z"/>
                <w:del w:id="530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310" w:author="ST1" w:date="2020-05-25T12:05:00Z"/>
          <w:del w:id="53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312" w:author="ST1" w:date="2020-05-25T12:05:00Z"/>
                <w:del w:id="5313" w:author="阿毛" w:date="2021-05-21T17:50:00Z"/>
                <w:rFonts w:ascii="標楷體" w:eastAsia="標楷體" w:hAnsi="標楷體"/>
              </w:rPr>
            </w:pPr>
            <w:ins w:id="5314" w:author="ST1" w:date="2020-05-25T12:05:00Z">
              <w:del w:id="531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316" w:author="ST1" w:date="2020-05-25T12:05:00Z"/>
                <w:del w:id="5317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318" w:author="ST1" w:date="2020-05-25T12:05:00Z"/>
          <w:del w:id="5319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320" w:author="ST1" w:date="2020-05-25T12:05:00Z"/>
          <w:del w:id="5321" w:author="阿毛" w:date="2021-05-21T17:50:00Z"/>
          <w:rFonts w:ascii="標楷體" w:eastAsia="標楷體" w:hAnsi="標楷體"/>
        </w:rPr>
      </w:pPr>
      <w:ins w:id="5322" w:author="ST1" w:date="2020-05-25T12:05:00Z">
        <w:del w:id="5323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324" w:author="ST1" w:date="2020-05-25T12:05:00Z"/>
          <w:del w:id="5325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326" w:author="ST1" w:date="2020-05-25T12:05:00Z"/>
          <w:del w:id="5327" w:author="阿毛" w:date="2021-05-21T17:50:00Z"/>
        </w:rPr>
      </w:pPr>
      <w:ins w:id="5328" w:author="ST1" w:date="2020-05-25T12:05:00Z">
        <w:del w:id="5329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330" w:author="ST1" w:date="2020-05-25T12:05:00Z"/>
          <w:del w:id="5331" w:author="阿毛" w:date="2021-05-21T17:50:00Z"/>
          <w:rFonts w:ascii="標楷體" w:eastAsia="標楷體" w:hAnsi="標楷體" w:cs="標楷體"/>
          <w:kern w:val="0"/>
          <w:szCs w:val="28"/>
        </w:rPr>
      </w:pPr>
      <w:ins w:id="5332" w:author="ST1" w:date="2020-05-25T12:05:00Z">
        <w:del w:id="5333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34" w:author="ST1" w:date="2020-05-25T12:05:00Z"/>
          <w:del w:id="5335" w:author="阿毛" w:date="2021-05-21T17:50:00Z"/>
          <w:rFonts w:ascii="標楷體" w:eastAsia="標楷體" w:hAnsi="標楷體"/>
        </w:rPr>
      </w:pPr>
      <w:ins w:id="5336" w:author="ST1" w:date="2020-05-25T12:05:00Z">
        <w:del w:id="533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338" w:author="ST1" w:date="2020-05-25T12:05:00Z"/>
          <w:del w:id="5339" w:author="阿毛" w:date="2021-05-21T17:50:00Z"/>
          <w:rFonts w:ascii="標楷體" w:eastAsia="標楷體" w:hAnsi="標楷體"/>
        </w:rPr>
      </w:pPr>
      <w:ins w:id="5340" w:author="ST1" w:date="2020-05-25T12:05:00Z">
        <w:del w:id="534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342" w:author="ST1" w:date="2020-05-25T12:06:00Z">
        <w:del w:id="5343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44" w:author="ST1" w:date="2020-05-25T12:05:00Z"/>
          <w:del w:id="5345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46" w:author="ST1" w:date="2020-05-25T12:18:00Z"/>
          <w:del w:id="5347" w:author="阿毛" w:date="2021-05-21T17:50:00Z"/>
          <w:rFonts w:ascii="標楷體" w:eastAsia="標楷體" w:hAnsi="標楷體"/>
        </w:rPr>
      </w:pPr>
      <w:ins w:id="5348" w:author="ST1" w:date="2020-05-25T12:05:00Z">
        <w:del w:id="534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50" w:author="ST1" w:date="2020-05-25T12:19:00Z"/>
          <w:del w:id="5351" w:author="阿毛" w:date="2021-05-21T17:50:00Z"/>
          <w:rFonts w:ascii="標楷體" w:eastAsia="標楷體" w:hAnsi="標楷體"/>
        </w:rPr>
      </w:pPr>
      <w:ins w:id="5352" w:author="ST1" w:date="2020-05-25T12:18:00Z">
        <w:del w:id="5353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354" w:author="ST1" w:date="2020-05-25T12:19:00Z">
        <w:del w:id="5355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356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57" w:author="ST1" w:date="2020-05-25T12:05:00Z"/>
          <w:del w:id="5358" w:author="阿毛" w:date="2021-05-21T17:50:00Z"/>
          <w:rFonts w:ascii="標楷體" w:eastAsia="標楷體" w:hAnsi="標楷體"/>
        </w:rPr>
      </w:pPr>
      <w:ins w:id="5359" w:author="ST1" w:date="2020-05-25T12:19:00Z">
        <w:del w:id="5360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61" w:author="ST1" w:date="2020-05-25T12:05:00Z"/>
          <w:del w:id="5362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363" w:author="ST1" w:date="2020-05-25T12:05:00Z"/>
          <w:del w:id="5364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365" w:author="ST1" w:date="2020-05-25T12:05:00Z"/>
          <w:del w:id="5366" w:author="阿毛" w:date="2021-05-21T17:50:00Z"/>
        </w:rPr>
      </w:pPr>
      <w:ins w:id="5367" w:author="ST1" w:date="2020-05-25T12:05:00Z">
        <w:del w:id="5368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369" w:author="ST1" w:date="2020-05-25T12:05:00Z"/>
          <w:del w:id="5370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371" w:author="ST1" w:date="2020-05-25T12:05:00Z"/>
                <w:del w:id="5372" w:author="阿毛" w:date="2021-05-21T17:50:00Z"/>
                <w:rFonts w:ascii="標楷體" w:eastAsia="標楷體" w:hAnsi="標楷體"/>
              </w:rPr>
            </w:pPr>
            <w:ins w:id="5373" w:author="ST1" w:date="2020-05-25T12:05:00Z">
              <w:del w:id="537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375" w:author="ST1" w:date="2020-05-25T12:05:00Z"/>
                <w:del w:id="5376" w:author="阿毛" w:date="2021-05-21T17:50:00Z"/>
                <w:rFonts w:ascii="標楷體" w:eastAsia="標楷體" w:hAnsi="標楷體"/>
              </w:rPr>
            </w:pPr>
            <w:ins w:id="5377" w:author="ST1" w:date="2020-05-25T12:05:00Z">
              <w:del w:id="537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379" w:author="ST1" w:date="2020-05-25T12:05:00Z"/>
                <w:del w:id="5380" w:author="阿毛" w:date="2021-05-21T17:50:00Z"/>
                <w:rFonts w:ascii="標楷體" w:eastAsia="標楷體" w:hAnsi="標楷體"/>
              </w:rPr>
            </w:pPr>
            <w:ins w:id="5381" w:author="ST1" w:date="2020-05-25T12:05:00Z">
              <w:del w:id="538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383" w:author="ST1" w:date="2020-05-25T12:05:00Z"/>
                <w:del w:id="5384" w:author="阿毛" w:date="2021-05-21T17:50:00Z"/>
                <w:rFonts w:ascii="標楷體" w:eastAsia="標楷體" w:hAnsi="標楷體"/>
              </w:rPr>
            </w:pPr>
            <w:ins w:id="5385" w:author="ST1" w:date="2020-05-25T12:05:00Z">
              <w:del w:id="538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387" w:author="ST1" w:date="2020-05-25T12:05:00Z"/>
          <w:del w:id="5388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389" w:author="ST1" w:date="2020-05-25T12:05:00Z"/>
                <w:del w:id="539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391" w:author="ST1" w:date="2020-05-25T12:05:00Z"/>
                <w:del w:id="53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393" w:author="ST1" w:date="2020-05-25T12:05:00Z"/>
                <w:del w:id="5394" w:author="阿毛" w:date="2021-05-21T17:50:00Z"/>
                <w:rFonts w:ascii="標楷體" w:eastAsia="標楷體" w:hAnsi="標楷體"/>
              </w:rPr>
            </w:pPr>
            <w:ins w:id="5395" w:author="ST1" w:date="2020-05-25T12:05:00Z">
              <w:del w:id="5396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397" w:author="ST1" w:date="2020-05-25T12:05:00Z"/>
                <w:del w:id="5398" w:author="阿毛" w:date="2021-05-21T17:50:00Z"/>
                <w:rFonts w:ascii="標楷體" w:eastAsia="標楷體" w:hAnsi="標楷體"/>
              </w:rPr>
            </w:pPr>
            <w:ins w:id="5399" w:author="ST1" w:date="2020-05-25T12:05:00Z">
              <w:del w:id="540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401" w:author="ST1" w:date="2020-05-25T12:05:00Z"/>
                <w:del w:id="5402" w:author="阿毛" w:date="2021-05-21T17:50:00Z"/>
                <w:rFonts w:ascii="標楷體" w:eastAsia="標楷體" w:hAnsi="標楷體"/>
              </w:rPr>
            </w:pPr>
            <w:ins w:id="5403" w:author="ST1" w:date="2020-05-25T12:05:00Z">
              <w:del w:id="540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405" w:author="ST1" w:date="2020-05-25T12:05:00Z"/>
                <w:del w:id="5406" w:author="阿毛" w:date="2021-05-21T17:50:00Z"/>
                <w:rFonts w:ascii="標楷體" w:eastAsia="標楷體" w:hAnsi="標楷體"/>
              </w:rPr>
            </w:pPr>
            <w:ins w:id="5407" w:author="ST1" w:date="2020-05-25T12:05:00Z">
              <w:del w:id="540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409" w:author="ST1" w:date="2020-05-25T12:05:00Z"/>
                <w:del w:id="5410" w:author="阿毛" w:date="2021-05-21T17:50:00Z"/>
                <w:rFonts w:ascii="標楷體" w:eastAsia="標楷體" w:hAnsi="標楷體"/>
              </w:rPr>
            </w:pPr>
            <w:ins w:id="5411" w:author="ST1" w:date="2020-05-25T12:05:00Z">
              <w:del w:id="541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413" w:author="ST1" w:date="2020-05-25T12:05:00Z"/>
                <w:del w:id="5414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415" w:author="ST1" w:date="2020-05-25T12:05:00Z"/>
          <w:del w:id="5416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417" w:author="ST1" w:date="2020-05-25T12:05:00Z"/>
                <w:del w:id="5418" w:author="阿毛" w:date="2021-05-21T17:50:00Z"/>
                <w:rFonts w:ascii="標楷體" w:eastAsia="標楷體" w:hAnsi="標楷體"/>
              </w:rPr>
            </w:pPr>
            <w:ins w:id="5419" w:author="ST1" w:date="2020-05-25T12:05:00Z">
              <w:del w:id="542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421" w:author="ST1" w:date="2020-05-25T12:05:00Z"/>
                <w:del w:id="5422" w:author="阿毛" w:date="2021-05-21T17:50:00Z"/>
                <w:rFonts w:ascii="標楷體" w:eastAsia="標楷體" w:hAnsi="標楷體"/>
              </w:rPr>
            </w:pPr>
            <w:ins w:id="5423" w:author="ST1" w:date="2020-05-25T12:05:00Z">
              <w:del w:id="542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425" w:author="ST1" w:date="2020-05-25T12:05:00Z"/>
                <w:del w:id="5426" w:author="阿毛" w:date="2021-05-21T17:50:00Z"/>
                <w:rFonts w:ascii="標楷體" w:eastAsia="標楷體" w:hAnsi="標楷體" w:cs="新細明體"/>
              </w:rPr>
            </w:pPr>
            <w:ins w:id="5427" w:author="ST1" w:date="2020-05-25T12:05:00Z">
              <w:del w:id="5428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429" w:author="ST1" w:date="2020-05-25T12:05:00Z"/>
                <w:del w:id="5430" w:author="阿毛" w:date="2021-05-21T17:50:00Z"/>
                <w:rFonts w:ascii="標楷體" w:eastAsia="標楷體" w:hAnsi="標楷體"/>
              </w:rPr>
            </w:pPr>
            <w:ins w:id="5431" w:author="ST1" w:date="2020-05-25T12:05:00Z">
              <w:del w:id="5432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433" w:author="ST1" w:date="2020-05-25T12:05:00Z"/>
                <w:del w:id="54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435" w:author="ST1" w:date="2020-05-25T12:05:00Z"/>
                <w:del w:id="5436" w:author="阿毛" w:date="2021-05-21T17:50:00Z"/>
                <w:rFonts w:ascii="標楷體" w:eastAsia="標楷體" w:hAnsi="標楷體"/>
              </w:rPr>
            </w:pPr>
            <w:ins w:id="5437" w:author="ST1" w:date="2020-05-25T12:05:00Z">
              <w:del w:id="543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439" w:author="ST1" w:date="2020-05-25T12:05:00Z"/>
                <w:del w:id="54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441" w:author="ST1" w:date="2020-05-25T12:05:00Z"/>
                <w:del w:id="5442" w:author="阿毛" w:date="2021-05-21T17:50:00Z"/>
                <w:rFonts w:ascii="標楷體" w:eastAsia="標楷體" w:hAnsi="標楷體"/>
              </w:rPr>
            </w:pPr>
            <w:ins w:id="5443" w:author="ST1" w:date="2020-05-25T12:05:00Z">
              <w:del w:id="544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445" w:author="ST1" w:date="2020-05-25T12:05:00Z"/>
          <w:del w:id="5446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447" w:author="ST1" w:date="2020-05-25T12:05:00Z"/>
                <w:del w:id="5448" w:author="阿毛" w:date="2021-05-21T17:50:00Z"/>
                <w:rFonts w:ascii="標楷體" w:eastAsia="標楷體" w:hAnsi="標楷體"/>
              </w:rPr>
            </w:pPr>
            <w:ins w:id="5449" w:author="ST1" w:date="2020-05-25T12:05:00Z">
              <w:del w:id="545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451" w:author="ST1" w:date="2020-05-25T12:05:00Z"/>
                <w:del w:id="5452" w:author="阿毛" w:date="2021-05-21T17:50:00Z"/>
                <w:rFonts w:ascii="標楷體" w:eastAsia="標楷體" w:hAnsi="標楷體"/>
              </w:rPr>
            </w:pPr>
            <w:ins w:id="5453" w:author="ST1" w:date="2020-05-25T12:19:00Z">
              <w:del w:id="545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455" w:author="ST1" w:date="2020-05-25T12:05:00Z"/>
                <w:del w:id="545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457" w:author="ST1" w:date="2020-05-25T12:05:00Z"/>
                <w:del w:id="545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459" w:author="ST1" w:date="2020-05-25T12:05:00Z"/>
                <w:del w:id="546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461" w:author="ST1" w:date="2020-05-25T12:05:00Z"/>
                <w:del w:id="546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463" w:author="ST1" w:date="2020-05-25T12:05:00Z"/>
                <w:del w:id="54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465" w:author="ST1" w:date="2020-05-25T12:05:00Z"/>
                <w:del w:id="5466" w:author="阿毛" w:date="2021-05-21T17:50:00Z"/>
                <w:rFonts w:ascii="標楷體" w:eastAsia="標楷體" w:hAnsi="標楷體"/>
              </w:rPr>
            </w:pPr>
            <w:ins w:id="5467" w:author="ST1" w:date="2020-05-25T12:20:00Z">
              <w:del w:id="5468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469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470" w:author="ST1" w:date="2020-05-25T12:19:00Z">
              <w:del w:id="5471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472" w:author="ST1" w:date="2020-05-25T12:20:00Z">
              <w:del w:id="5473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474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475" w:author="ST1" w:date="2020-05-25T12:05:00Z"/>
          <w:del w:id="5476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477" w:author="ST1" w:date="2020-05-25T12:05:00Z"/>
                <w:del w:id="5478" w:author="阿毛" w:date="2021-05-21T17:50:00Z"/>
                <w:rFonts w:ascii="標楷體" w:eastAsia="標楷體" w:hAnsi="標楷體"/>
              </w:rPr>
            </w:pPr>
            <w:ins w:id="5479" w:author="ST1" w:date="2020-05-25T12:05:00Z">
              <w:del w:id="548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481" w:author="ST1" w:date="2020-05-25T12:05:00Z"/>
                <w:del w:id="5482" w:author="阿毛" w:date="2021-05-21T17:50:00Z"/>
                <w:rFonts w:ascii="標楷體" w:eastAsia="標楷體" w:hAnsi="標楷體"/>
              </w:rPr>
            </w:pPr>
            <w:ins w:id="5483" w:author="ST1" w:date="2020-05-25T12:19:00Z">
              <w:del w:id="548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485" w:author="ST1" w:date="2020-05-25T12:05:00Z"/>
                <w:del w:id="5486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487" w:author="ST1" w:date="2020-05-25T12:05:00Z"/>
                <w:del w:id="548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489" w:author="ST1" w:date="2020-05-25T12:05:00Z"/>
                <w:del w:id="549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491" w:author="ST1" w:date="2020-05-25T12:05:00Z"/>
                <w:del w:id="54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493" w:author="ST1" w:date="2020-05-25T12:05:00Z"/>
                <w:del w:id="549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495" w:author="ST1" w:date="2020-05-25T12:21:00Z"/>
                <w:del w:id="5496" w:author="阿毛" w:date="2021-05-21T17:50:00Z"/>
                <w:rFonts w:ascii="標楷體" w:eastAsia="標楷體" w:hAnsi="標楷體" w:cs="新細明體"/>
              </w:rPr>
            </w:pPr>
            <w:ins w:id="5497" w:author="ST1" w:date="2020-05-25T12:21:00Z">
              <w:del w:id="5498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499" w:author="ST1" w:date="2020-05-25T12:05:00Z"/>
                <w:del w:id="5500" w:author="阿毛" w:date="2021-05-21T17:50:00Z"/>
                <w:rFonts w:ascii="標楷體" w:eastAsia="標楷體" w:hAnsi="標楷體"/>
              </w:rPr>
            </w:pPr>
            <w:ins w:id="5501" w:author="ST1" w:date="2020-05-25T12:21:00Z">
              <w:del w:id="5502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503" w:author="ST1" w:date="2020-05-25T12:05:00Z"/>
          <w:del w:id="5504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505" w:author="ST1" w:date="2020-05-25T12:05:00Z"/>
          <w:del w:id="5506" w:author="阿毛" w:date="2021-05-21T17:50:00Z"/>
          <w:rFonts w:ascii="標楷體" w:hAnsi="標楷體"/>
        </w:rPr>
      </w:pPr>
      <w:ins w:id="5507" w:author="ST1" w:date="2020-05-25T12:05:00Z">
        <w:del w:id="5508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509" w:author="ST1" w:date="2020-05-25T12:06:00Z">
        <w:del w:id="5510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511" w:author="ST1" w:date="2020-05-25T12:05:00Z"/>
          <w:del w:id="5512" w:author="阿毛" w:date="2021-05-21T17:50:00Z"/>
          <w:rFonts w:ascii="標楷體" w:eastAsia="標楷體" w:hAnsi="標楷體"/>
        </w:rPr>
      </w:pPr>
      <w:ins w:id="5513" w:author="ST1" w:date="2020-05-25T12:05:00Z">
        <w:del w:id="5514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515" w:author="ST1" w:date="2020-05-25T12:09:00Z">
        <w:del w:id="5516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5" type="#_x0000_t75" style="width:75.6pt;height:51pt" o:ole="">
                <v:imagedata r:id="rId79" o:title=""/>
              </v:shape>
              <o:OLEObject Type="Embed" ProgID="Acrobat.Document.DC" ShapeID="_x0000_i1045" DrawAspect="Icon" ObjectID="_1701010413" r:id="rId80"/>
            </w:object>
          </w:r>
        </w:del>
      </w:ins>
      <w:ins w:id="5517" w:author="ST1" w:date="2020-05-25T12:05:00Z">
        <w:del w:id="5518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519" w:author="ST1" w:date="2020-05-25T12:10:00Z">
        <w:del w:id="5520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521" w:author="ST1" w:date="2020-05-25T12:11:00Z">
        <w:del w:id="5522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6" type="#_x0000_t75" style="width:75.6pt;height:51pt" o:ole="">
                <v:imagedata r:id="rId81" o:title=""/>
              </v:shape>
              <o:OLEObject Type="Embed" ProgID="Excel.SheetMacroEnabled.12" ShapeID="_x0000_i1046" DrawAspect="Icon" ObjectID="_1701010414" r:id="rId82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523" w:author="ST1" w:date="2020-05-25T12:05:00Z"/>
          <w:del w:id="5524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525" w:author="ST1" w:date="2020-05-19T18:16:00Z"/>
          <w:del w:id="5526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527" w:author="ST1" w:date="2020-05-27T14:32:00Z"/>
          <w:del w:id="5528" w:author="阿毛" w:date="2021-05-21T17:50:00Z"/>
        </w:rPr>
      </w:pPr>
      <w:ins w:id="5529" w:author="ST1" w:date="2020-05-27T14:32:00Z">
        <w:del w:id="5530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531" w:author="ST1" w:date="2020-05-27T14:32:00Z"/>
          <w:del w:id="5532" w:author="阿毛" w:date="2021-05-21T17:50:00Z"/>
          <w:rFonts w:ascii="標楷體" w:hAnsi="標楷體"/>
        </w:rPr>
      </w:pPr>
      <w:ins w:id="5533" w:author="ST1" w:date="2020-06-09T18:41:00Z">
        <w:del w:id="5534" w:author="阿毛" w:date="2021-05-21T17:50:00Z">
          <w:r w:rsidDel="007154E3">
            <w:rPr>
              <w:rFonts w:ascii="標楷體" w:hAnsi="標楷體"/>
            </w:rPr>
            <w:delText>L971</w:delText>
          </w:r>
        </w:del>
      </w:ins>
      <w:ins w:id="5535" w:author="ST1" w:date="2020-06-09T18:48:00Z">
        <w:del w:id="5536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537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0E3A118A" w14:textId="71F9EF6C" w:rsidR="00542689" w:rsidRPr="00AB69BA" w:rsidDel="007154E3" w:rsidRDefault="00542689" w:rsidP="00542689">
      <w:pPr>
        <w:pStyle w:val="a"/>
        <w:rPr>
          <w:ins w:id="5538" w:author="ST1" w:date="2020-05-27T14:32:00Z"/>
          <w:del w:id="5539" w:author="阿毛" w:date="2021-05-21T17:50:00Z"/>
        </w:rPr>
      </w:pPr>
      <w:ins w:id="5540" w:author="ST1" w:date="2020-05-27T14:32:00Z">
        <w:del w:id="5541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542" w:author="ST1" w:date="2020-05-27T14:32:00Z"/>
          <w:del w:id="55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544" w:author="ST1" w:date="2020-05-27T14:32:00Z"/>
                <w:del w:id="5545" w:author="阿毛" w:date="2021-05-21T17:50:00Z"/>
                <w:rFonts w:ascii="標楷體" w:eastAsia="標楷體" w:hAnsi="標楷體"/>
              </w:rPr>
            </w:pPr>
            <w:ins w:id="5546" w:author="ST1" w:date="2020-05-27T14:32:00Z">
              <w:del w:id="554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548" w:author="ST1" w:date="2020-05-27T14:32:00Z"/>
                <w:del w:id="5549" w:author="阿毛" w:date="2021-05-21T17:50:00Z"/>
                <w:rFonts w:ascii="標楷體" w:eastAsia="標楷體" w:hAnsi="標楷體"/>
              </w:rPr>
            </w:pPr>
            <w:ins w:id="5550" w:author="ST1" w:date="2020-06-09T18:49:00Z">
              <w:del w:id="5551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552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553" w:author="ST1" w:date="2020-05-27T14:32:00Z"/>
                <w:del w:id="5554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555" w:author="ST1" w:date="2020-05-27T14:32:00Z"/>
          <w:del w:id="555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557" w:author="ST1" w:date="2020-05-27T14:32:00Z"/>
                <w:del w:id="5558" w:author="阿毛" w:date="2021-05-21T17:50:00Z"/>
                <w:rFonts w:ascii="標楷體" w:eastAsia="標楷體" w:hAnsi="標楷體"/>
              </w:rPr>
            </w:pPr>
            <w:ins w:id="5559" w:author="ST1" w:date="2020-05-27T14:32:00Z">
              <w:del w:id="556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561" w:author="ST1" w:date="2020-05-27T14:32:00Z"/>
                <w:del w:id="5562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563" w:author="ST1" w:date="2020-05-27T14:32:00Z"/>
          <w:del w:id="55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565" w:author="ST1" w:date="2020-05-27T14:32:00Z"/>
                <w:del w:id="5566" w:author="阿毛" w:date="2021-05-21T17:50:00Z"/>
                <w:rFonts w:ascii="標楷體" w:eastAsia="標楷體" w:hAnsi="標楷體"/>
              </w:rPr>
            </w:pPr>
            <w:ins w:id="5567" w:author="ST1" w:date="2020-05-27T14:32:00Z">
              <w:del w:id="556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569" w:author="ST1" w:date="2020-05-27T14:32:00Z"/>
                <w:del w:id="5570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571" w:author="ST1" w:date="2020-05-27T14:32:00Z"/>
          <w:del w:id="557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573" w:author="ST1" w:date="2020-05-27T14:32:00Z"/>
                <w:del w:id="5574" w:author="阿毛" w:date="2021-05-21T17:50:00Z"/>
                <w:rFonts w:ascii="標楷體" w:eastAsia="標楷體" w:hAnsi="標楷體"/>
              </w:rPr>
            </w:pPr>
            <w:ins w:id="5575" w:author="ST1" w:date="2020-05-27T14:32:00Z">
              <w:del w:id="557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577" w:author="ST1" w:date="2020-05-27T14:32:00Z"/>
                <w:del w:id="5578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579" w:author="ST1" w:date="2020-05-27T14:32:00Z"/>
          <w:del w:id="55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581" w:author="ST1" w:date="2020-05-27T14:32:00Z"/>
                <w:del w:id="5582" w:author="阿毛" w:date="2021-05-21T17:50:00Z"/>
                <w:rFonts w:ascii="標楷體" w:eastAsia="標楷體" w:hAnsi="標楷體"/>
              </w:rPr>
            </w:pPr>
            <w:ins w:id="5583" w:author="ST1" w:date="2020-05-27T14:32:00Z">
              <w:del w:id="558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585" w:author="ST1" w:date="2020-05-27T14:32:00Z"/>
                <w:del w:id="5586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587" w:author="ST1" w:date="2020-05-27T14:32:00Z"/>
          <w:del w:id="558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589" w:author="ST1" w:date="2020-05-27T14:32:00Z"/>
                <w:del w:id="5590" w:author="阿毛" w:date="2021-05-21T17:50:00Z"/>
                <w:rFonts w:ascii="標楷體" w:eastAsia="標楷體" w:hAnsi="標楷體"/>
              </w:rPr>
            </w:pPr>
            <w:ins w:id="5591" w:author="ST1" w:date="2020-05-27T14:32:00Z">
              <w:del w:id="559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593" w:author="ST1" w:date="2020-05-27T14:32:00Z"/>
                <w:del w:id="5594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595" w:author="ST1" w:date="2020-05-27T14:32:00Z"/>
          <w:del w:id="559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597" w:author="ST1" w:date="2020-05-27T14:32:00Z"/>
                <w:del w:id="5598" w:author="阿毛" w:date="2021-05-21T17:50:00Z"/>
                <w:rFonts w:ascii="標楷體" w:eastAsia="標楷體" w:hAnsi="標楷體"/>
              </w:rPr>
            </w:pPr>
            <w:ins w:id="5599" w:author="ST1" w:date="2020-05-27T14:32:00Z">
              <w:del w:id="560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601" w:author="ST1" w:date="2020-05-27T14:32:00Z"/>
                <w:del w:id="5602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603" w:author="ST1" w:date="2020-05-27T14:32:00Z"/>
          <w:del w:id="560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605" w:author="ST1" w:date="2020-05-27T14:32:00Z"/>
                <w:del w:id="5606" w:author="阿毛" w:date="2021-05-21T17:50:00Z"/>
                <w:rFonts w:ascii="標楷體" w:eastAsia="標楷體" w:hAnsi="標楷體"/>
              </w:rPr>
            </w:pPr>
            <w:ins w:id="5607" w:author="ST1" w:date="2020-05-27T14:32:00Z">
              <w:del w:id="560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609" w:author="ST1" w:date="2020-05-27T14:32:00Z"/>
                <w:del w:id="5610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611" w:author="ST1" w:date="2020-05-27T14:32:00Z"/>
          <w:del w:id="5612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613" w:author="ST1" w:date="2020-05-27T14:32:00Z"/>
          <w:del w:id="5614" w:author="阿毛" w:date="2021-05-21T17:50:00Z"/>
          <w:rFonts w:ascii="標楷體" w:eastAsia="標楷體" w:hAnsi="標楷體"/>
        </w:rPr>
      </w:pPr>
      <w:ins w:id="5615" w:author="ST1" w:date="2020-05-27T14:32:00Z">
        <w:del w:id="5616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617" w:author="ST1" w:date="2020-05-27T14:32:00Z"/>
          <w:del w:id="5618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619" w:author="ST1" w:date="2020-05-27T14:32:00Z"/>
          <w:del w:id="5620" w:author="阿毛" w:date="2021-05-21T17:50:00Z"/>
        </w:rPr>
      </w:pPr>
      <w:ins w:id="5621" w:author="ST1" w:date="2020-05-27T14:32:00Z">
        <w:del w:id="5622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623" w:author="ST1" w:date="2020-05-27T14:32:00Z"/>
          <w:del w:id="5624" w:author="阿毛" w:date="2021-05-21T17:50:00Z"/>
          <w:rFonts w:ascii="標楷體" w:eastAsia="標楷體" w:hAnsi="標楷體" w:cs="標楷體"/>
          <w:kern w:val="0"/>
          <w:szCs w:val="28"/>
        </w:rPr>
      </w:pPr>
      <w:ins w:id="5625" w:author="ST1" w:date="2020-05-27T14:32:00Z">
        <w:del w:id="5626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27" w:author="ST1" w:date="2020-05-27T14:32:00Z"/>
          <w:del w:id="5628" w:author="阿毛" w:date="2021-05-21T17:50:00Z"/>
          <w:rFonts w:ascii="標楷體" w:eastAsia="標楷體" w:hAnsi="標楷體"/>
        </w:rPr>
      </w:pPr>
      <w:ins w:id="5629" w:author="ST1" w:date="2020-05-27T14:32:00Z">
        <w:del w:id="563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631" w:author="ST1" w:date="2020-05-27T14:32:00Z"/>
          <w:del w:id="5632" w:author="阿毛" w:date="2021-05-21T17:50:00Z"/>
          <w:rFonts w:ascii="標楷體" w:eastAsia="標楷體" w:hAnsi="標楷體"/>
        </w:rPr>
      </w:pPr>
      <w:ins w:id="5633" w:author="ST1" w:date="2020-05-27T14:32:00Z">
        <w:del w:id="5634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635" w:author="ST1" w:date="2020-06-09T18:41:00Z">
        <w:del w:id="5636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637" w:author="ST1" w:date="2020-06-09T18:49:00Z">
        <w:del w:id="5638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639" w:author="ST1" w:date="2020-05-27T14:32:00Z">
        <w:del w:id="5640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641" w:author="ST1" w:date="2020-06-09T18:49:00Z">
        <w:del w:id="5642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643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44" w:author="ST1" w:date="2020-05-27T14:32:00Z"/>
          <w:del w:id="5645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46" w:author="ST1" w:date="2020-05-27T14:39:00Z"/>
          <w:del w:id="5647" w:author="阿毛" w:date="2021-05-21T17:50:00Z"/>
          <w:rFonts w:ascii="標楷體" w:eastAsia="標楷體" w:hAnsi="標楷體"/>
          <w:rPrChange w:id="5648" w:author="ST1" w:date="2020-06-09T19:03:00Z">
            <w:rPr>
              <w:ins w:id="5649" w:author="ST1" w:date="2020-05-27T14:39:00Z"/>
              <w:del w:id="5650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651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652" w:author="ST1" w:date="2020-06-09T18:51:00Z">
        <w:del w:id="5653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654" w:author="ST1" w:date="2020-06-09T19:02:00Z">
        <w:del w:id="5655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56" w:author="ST1" w:date="2020-06-09T19:03:00Z">
        <w:del w:id="5657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658" w:author="ST1" w:date="2020-06-09T19:02:00Z">
        <w:del w:id="5659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60" w:author="ST1" w:date="2020-06-09T18:51:00Z">
        <w:del w:id="566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662" w:author="ST1" w:date="2020-05-27T14:39:00Z">
        <w:del w:id="5663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664" w:author="ST1" w:date="2020-06-09T18:56:00Z">
        <w:del w:id="5665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66" w:author="ST1" w:date="2020-05-27T14:37:00Z"/>
          <w:del w:id="5667" w:author="阿毛" w:date="2021-05-21T17:50:00Z"/>
          <w:rFonts w:ascii="標楷體" w:eastAsia="標楷體" w:hAnsi="標楷體"/>
        </w:rPr>
        <w:pPrChange w:id="5668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669" w:author="ST1" w:date="2020-06-09T18:52:00Z">
        <w:del w:id="567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671" w:author="ST1" w:date="2020-06-09T19:03:00Z">
        <w:del w:id="5672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673" w:author="ST1" w:date="2020-06-09T18:52:00Z">
        <w:del w:id="567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675" w:author="ST1" w:date="2020-05-27T14:39:00Z">
        <w:del w:id="5676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677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78" w:author="ST1" w:date="2020-05-27T14:40:00Z"/>
          <w:del w:id="5679" w:author="阿毛" w:date="2021-05-21T17:50:00Z"/>
          <w:rFonts w:ascii="標楷體" w:eastAsia="標楷體" w:hAnsi="標楷體"/>
        </w:rPr>
      </w:pPr>
      <w:ins w:id="5680" w:author="ST1" w:date="2020-06-09T18:59:00Z">
        <w:del w:id="568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682" w:author="ST1" w:date="2020-06-09T19:03:00Z">
        <w:del w:id="5683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84" w:author="ST1" w:date="2020-06-09T18:59:00Z">
        <w:del w:id="568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686" w:author="ST1" w:date="2020-06-09T19:03:00Z">
        <w:del w:id="5687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688" w:author="ST1" w:date="2020-06-09T18:59:00Z">
        <w:del w:id="5689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690" w:author="ST1" w:date="2020-05-27T14:32:00Z">
        <w:del w:id="5691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692" w:author="ST1" w:date="2020-06-09T18:59:00Z">
        <w:del w:id="5693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694" w:author="ST1" w:date="2020-05-27T14:40:00Z"/>
          <w:del w:id="5695" w:author="阿毛" w:date="2021-05-21T17:50:00Z"/>
          <w:rFonts w:ascii="標楷體" w:eastAsia="標楷體" w:hAnsi="標楷體"/>
        </w:rPr>
      </w:pPr>
      <w:ins w:id="5696" w:author="ST1" w:date="2020-06-09T19:02:00Z">
        <w:del w:id="5697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698" w:author="ST1" w:date="2020-06-09T19:01:00Z">
        <w:del w:id="5699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700" w:author="ST1" w:date="2020-05-27T14:32:00Z"/>
          <w:del w:id="5701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702" w:author="ST1" w:date="2020-05-27T14:36:00Z"/>
          <w:del w:id="5703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704" w:author="ST1" w:date="2020-05-27T14:32:00Z"/>
          <w:del w:id="5705" w:author="阿毛" w:date="2021-05-21T17:50:00Z"/>
        </w:rPr>
      </w:pPr>
      <w:ins w:id="5706" w:author="ST1" w:date="2020-05-27T14:32:00Z">
        <w:del w:id="5707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708" w:author="ST1" w:date="2020-05-27T14:32:00Z"/>
          <w:del w:id="5709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710" w:author="ST1" w:date="2020-05-27T14:32:00Z"/>
                <w:del w:id="5711" w:author="阿毛" w:date="2021-05-21T17:50:00Z"/>
                <w:rFonts w:ascii="標楷體" w:eastAsia="標楷體" w:hAnsi="標楷體"/>
              </w:rPr>
            </w:pPr>
            <w:ins w:id="5712" w:author="ST1" w:date="2020-05-27T14:32:00Z">
              <w:del w:id="571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714" w:author="ST1" w:date="2020-05-27T14:32:00Z"/>
                <w:del w:id="5715" w:author="阿毛" w:date="2021-05-21T17:50:00Z"/>
                <w:rFonts w:ascii="標楷體" w:eastAsia="標楷體" w:hAnsi="標楷體"/>
              </w:rPr>
            </w:pPr>
            <w:ins w:id="5716" w:author="ST1" w:date="2020-05-27T14:32:00Z">
              <w:del w:id="571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718" w:author="ST1" w:date="2020-05-27T14:32:00Z"/>
                <w:del w:id="5719" w:author="阿毛" w:date="2021-05-21T17:50:00Z"/>
                <w:rFonts w:ascii="標楷體" w:eastAsia="標楷體" w:hAnsi="標楷體"/>
              </w:rPr>
            </w:pPr>
            <w:ins w:id="5720" w:author="ST1" w:date="2020-05-27T14:32:00Z">
              <w:del w:id="572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722" w:author="ST1" w:date="2020-05-27T14:32:00Z"/>
                <w:del w:id="5723" w:author="阿毛" w:date="2021-05-21T17:50:00Z"/>
                <w:rFonts w:ascii="標楷體" w:eastAsia="標楷體" w:hAnsi="標楷體"/>
              </w:rPr>
            </w:pPr>
            <w:ins w:id="5724" w:author="ST1" w:date="2020-05-27T14:32:00Z">
              <w:del w:id="572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726" w:author="ST1" w:date="2020-05-27T14:32:00Z"/>
          <w:del w:id="5727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728" w:author="ST1" w:date="2020-05-27T14:32:00Z"/>
                <w:del w:id="572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730" w:author="ST1" w:date="2020-05-27T14:32:00Z"/>
                <w:del w:id="573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732" w:author="ST1" w:date="2020-05-27T14:32:00Z"/>
                <w:del w:id="5733" w:author="阿毛" w:date="2021-05-21T17:50:00Z"/>
                <w:rFonts w:ascii="標楷體" w:eastAsia="標楷體" w:hAnsi="標楷體"/>
              </w:rPr>
            </w:pPr>
            <w:ins w:id="5734" w:author="ST1" w:date="2020-05-27T14:32:00Z">
              <w:del w:id="5735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736" w:author="ST1" w:date="2020-05-27T14:32:00Z"/>
                <w:del w:id="5737" w:author="阿毛" w:date="2021-05-21T17:50:00Z"/>
                <w:rFonts w:ascii="標楷體" w:eastAsia="標楷體" w:hAnsi="標楷體"/>
              </w:rPr>
            </w:pPr>
            <w:ins w:id="5738" w:author="ST1" w:date="2020-05-27T14:32:00Z">
              <w:del w:id="573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740" w:author="ST1" w:date="2020-05-27T14:32:00Z"/>
                <w:del w:id="5741" w:author="阿毛" w:date="2021-05-21T17:50:00Z"/>
                <w:rFonts w:ascii="標楷體" w:eastAsia="標楷體" w:hAnsi="標楷體"/>
              </w:rPr>
            </w:pPr>
            <w:ins w:id="5742" w:author="ST1" w:date="2020-05-27T14:32:00Z">
              <w:del w:id="574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744" w:author="ST1" w:date="2020-05-27T14:32:00Z"/>
                <w:del w:id="5745" w:author="阿毛" w:date="2021-05-21T17:50:00Z"/>
                <w:rFonts w:ascii="標楷體" w:eastAsia="標楷體" w:hAnsi="標楷體"/>
              </w:rPr>
            </w:pPr>
            <w:ins w:id="5746" w:author="ST1" w:date="2020-05-27T14:32:00Z">
              <w:del w:id="574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748" w:author="ST1" w:date="2020-05-27T14:32:00Z"/>
                <w:del w:id="5749" w:author="阿毛" w:date="2021-05-21T17:50:00Z"/>
                <w:rFonts w:ascii="標楷體" w:eastAsia="標楷體" w:hAnsi="標楷體"/>
              </w:rPr>
            </w:pPr>
            <w:ins w:id="5750" w:author="ST1" w:date="2020-05-27T14:32:00Z">
              <w:del w:id="575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752" w:author="ST1" w:date="2020-05-27T14:32:00Z"/>
                <w:del w:id="5753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754" w:author="ST1" w:date="2020-05-27T14:32:00Z"/>
          <w:del w:id="5755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756" w:author="ST1" w:date="2020-05-27T14:32:00Z"/>
                <w:del w:id="5757" w:author="阿毛" w:date="2021-05-21T17:50:00Z"/>
                <w:rFonts w:ascii="標楷體" w:eastAsia="標楷體" w:hAnsi="標楷體"/>
              </w:rPr>
            </w:pPr>
            <w:ins w:id="5758" w:author="ST1" w:date="2020-05-27T14:32:00Z">
              <w:del w:id="575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5760" w:author="ST1" w:date="2020-05-27T14:32:00Z"/>
                <w:del w:id="5761" w:author="阿毛" w:date="2021-05-21T17:50:00Z"/>
                <w:rFonts w:ascii="標楷體" w:eastAsia="標楷體" w:hAnsi="標楷體"/>
              </w:rPr>
            </w:pPr>
            <w:ins w:id="5762" w:author="ST1" w:date="2020-06-09T18:54:00Z">
              <w:del w:id="576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5764" w:author="ST1" w:date="2020-05-27T14:32:00Z"/>
                <w:del w:id="5765" w:author="阿毛" w:date="2021-05-21T17:50:00Z"/>
                <w:rFonts w:ascii="標楷體" w:eastAsia="標楷體" w:hAnsi="標楷體" w:cs="新細明體"/>
              </w:rPr>
            </w:pPr>
            <w:ins w:id="5766" w:author="ST1" w:date="2020-06-09T18:54:00Z">
              <w:del w:id="5767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5768" w:author="ST1" w:date="2020-05-27T14:32:00Z"/>
                <w:del w:id="576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5770" w:author="ST1" w:date="2020-05-27T14:32:00Z"/>
                <w:del w:id="57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5772" w:author="ST1" w:date="2020-05-27T14:32:00Z"/>
                <w:del w:id="5773" w:author="阿毛" w:date="2021-05-21T17:50:00Z"/>
                <w:rFonts w:ascii="標楷體" w:eastAsia="標楷體" w:hAnsi="標楷體"/>
              </w:rPr>
            </w:pPr>
            <w:ins w:id="5774" w:author="ST1" w:date="2020-06-09T18:54:00Z">
              <w:del w:id="577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5776" w:author="ST1" w:date="2020-05-27T14:32:00Z"/>
                <w:del w:id="577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5778" w:author="ST1" w:date="2020-05-27T14:32:00Z"/>
                <w:del w:id="5779" w:author="阿毛" w:date="2021-05-21T17:50:00Z"/>
                <w:rFonts w:ascii="標楷體" w:eastAsia="標楷體" w:hAnsi="標楷體"/>
              </w:rPr>
            </w:pPr>
            <w:ins w:id="5780" w:author="ST1" w:date="2020-06-09T18:54:00Z">
              <w:del w:id="5781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5782" w:author="ST1" w:date="2020-05-27T14:32:00Z"/>
          <w:del w:id="5783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5784" w:author="ST1" w:date="2020-05-27T14:32:00Z"/>
                <w:del w:id="5785" w:author="阿毛" w:date="2021-05-21T17:50:00Z"/>
                <w:rFonts w:ascii="標楷體" w:eastAsia="標楷體" w:hAnsi="標楷體"/>
              </w:rPr>
            </w:pPr>
            <w:ins w:id="5786" w:author="ST1" w:date="2020-05-27T14:32:00Z">
              <w:del w:id="578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5788" w:author="ST1" w:date="2020-05-27T14:32:00Z"/>
                <w:del w:id="5789" w:author="阿毛" w:date="2021-05-21T17:50:00Z"/>
                <w:rFonts w:ascii="標楷體" w:eastAsia="標楷體" w:hAnsi="標楷體"/>
              </w:rPr>
            </w:pPr>
            <w:ins w:id="5790" w:author="ST1" w:date="2020-06-09T18:56:00Z">
              <w:del w:id="5791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5792" w:author="ST1" w:date="2020-05-27T14:32:00Z"/>
                <w:del w:id="5793" w:author="阿毛" w:date="2021-05-21T17:50:00Z"/>
                <w:rFonts w:ascii="標楷體" w:eastAsia="標楷體" w:hAnsi="標楷體" w:cs="新細明體"/>
              </w:rPr>
            </w:pPr>
            <w:ins w:id="5794" w:author="ST1" w:date="2020-05-27T14:40:00Z">
              <w:del w:id="5795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5796" w:author="ST1" w:date="2020-06-09T18:56:00Z">
              <w:del w:id="5797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5798" w:author="ST1" w:date="2020-05-27T14:32:00Z"/>
                <w:del w:id="579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5800" w:author="ST1" w:date="2020-05-27T14:32:00Z"/>
                <w:del w:id="58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5802" w:author="ST1" w:date="2020-05-27T14:32:00Z"/>
                <w:del w:id="58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5804" w:author="ST1" w:date="2020-05-27T14:32:00Z"/>
                <w:del w:id="58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5806" w:author="ST1" w:date="2020-05-27T14:32:00Z"/>
                <w:del w:id="5807" w:author="阿毛" w:date="2021-05-21T17:50:00Z"/>
                <w:rFonts w:ascii="標楷體" w:eastAsia="標楷體" w:hAnsi="標楷體"/>
              </w:rPr>
            </w:pPr>
            <w:ins w:id="5808" w:author="ST1" w:date="2020-06-09T18:56:00Z">
              <w:del w:id="5809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5810" w:author="ST1" w:date="2020-05-27T14:42:00Z"/>
          <w:del w:id="5811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5812" w:author="ST1" w:date="2020-05-27T14:42:00Z"/>
                <w:del w:id="5813" w:author="阿毛" w:date="2021-05-21T17:50:00Z"/>
                <w:rFonts w:ascii="標楷體" w:eastAsia="標楷體" w:hAnsi="標楷體"/>
              </w:rPr>
            </w:pPr>
            <w:ins w:id="5814" w:author="ST1" w:date="2020-05-27T14:42:00Z">
              <w:del w:id="581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5816" w:author="ST1" w:date="2020-05-27T14:42:00Z"/>
                <w:del w:id="5817" w:author="阿毛" w:date="2021-05-21T17:50:00Z"/>
                <w:rFonts w:ascii="標楷體" w:eastAsia="標楷體" w:hAnsi="標楷體"/>
              </w:rPr>
            </w:pPr>
            <w:ins w:id="5818" w:author="ST1" w:date="2020-06-09T18:59:00Z">
              <w:del w:id="5819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5820" w:author="ST1" w:date="2020-05-27T14:42:00Z"/>
                <w:del w:id="5821" w:author="阿毛" w:date="2021-05-21T17:50:00Z"/>
                <w:rFonts w:ascii="標楷體" w:eastAsia="標楷體" w:hAnsi="標楷體"/>
              </w:rPr>
            </w:pPr>
            <w:ins w:id="5822" w:author="ST1" w:date="2020-05-27T14:43:00Z">
              <w:del w:id="5823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5824" w:author="ST1" w:date="2020-05-27T14:42:00Z"/>
                <w:del w:id="5825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5826" w:author="ST1" w:date="2020-05-27T14:42:00Z"/>
                <w:del w:id="5827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5828" w:author="ST1" w:date="2020-05-27T14:42:00Z"/>
                <w:del w:id="5829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5830" w:author="ST1" w:date="2020-05-27T14:42:00Z"/>
                <w:del w:id="583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5832" w:author="ST1" w:date="2020-05-27T14:42:00Z"/>
                <w:del w:id="5833" w:author="阿毛" w:date="2021-05-21T17:50:00Z"/>
                <w:rFonts w:ascii="標楷體" w:eastAsia="標楷體" w:hAnsi="標楷體"/>
              </w:rPr>
            </w:pPr>
            <w:ins w:id="5834" w:author="ST1" w:date="2020-06-09T18:59:00Z">
              <w:del w:id="5835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5836" w:author="ST1" w:date="2020-05-27T14:42:00Z"/>
          <w:del w:id="5837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5838" w:author="ST1" w:date="2020-05-27T14:42:00Z"/>
                <w:del w:id="5839" w:author="阿毛" w:date="2021-05-21T17:50:00Z"/>
                <w:rFonts w:ascii="標楷體" w:eastAsia="標楷體" w:hAnsi="標楷體"/>
              </w:rPr>
            </w:pPr>
            <w:ins w:id="5840" w:author="ST1" w:date="2020-05-27T14:42:00Z">
              <w:del w:id="584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5842" w:author="ST1" w:date="2020-05-27T14:42:00Z"/>
                <w:del w:id="5843" w:author="阿毛" w:date="2021-05-21T17:50:00Z"/>
                <w:rFonts w:ascii="標楷體" w:eastAsia="標楷體" w:hAnsi="標楷體"/>
              </w:rPr>
            </w:pPr>
            <w:ins w:id="5844" w:author="ST1" w:date="2020-06-09T19:02:00Z">
              <w:del w:id="5845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5846" w:author="ST1" w:date="2020-05-27T14:42:00Z"/>
                <w:del w:id="5847" w:author="阿毛" w:date="2021-05-21T17:50:00Z"/>
                <w:rFonts w:ascii="標楷體" w:eastAsia="標楷體" w:hAnsi="標楷體"/>
              </w:rPr>
            </w:pPr>
            <w:ins w:id="5848" w:author="ST1" w:date="2020-06-09T19:02:00Z">
              <w:del w:id="584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5850" w:author="ST1" w:date="2020-05-27T14:42:00Z"/>
                <w:del w:id="5851" w:author="阿毛" w:date="2021-05-21T17:50:00Z"/>
                <w:rFonts w:ascii="標楷體" w:eastAsia="標楷體" w:hAnsi="標楷體" w:cs="新細明體"/>
              </w:rPr>
            </w:pPr>
            <w:ins w:id="5852" w:author="ST1" w:date="2020-06-09T19:02:00Z">
              <w:del w:id="585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5854" w:author="ST1" w:date="2020-05-27T14:42:00Z"/>
                <w:del w:id="585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5856" w:author="ST1" w:date="2020-05-27T14:42:00Z"/>
                <w:del w:id="5857" w:author="阿毛" w:date="2021-05-21T17:50:00Z"/>
                <w:rFonts w:ascii="標楷體" w:eastAsia="標楷體" w:hAnsi="標楷體"/>
              </w:rPr>
            </w:pPr>
            <w:ins w:id="5858" w:author="ST1" w:date="2020-06-09T19:02:00Z">
              <w:del w:id="585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5860" w:author="ST1" w:date="2020-05-27T14:42:00Z"/>
                <w:del w:id="586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5862" w:author="ST1" w:date="2020-05-27T14:42:00Z"/>
                <w:del w:id="5863" w:author="阿毛" w:date="2021-05-21T17:50:00Z"/>
                <w:rFonts w:ascii="標楷體" w:eastAsia="標楷體" w:hAnsi="標楷體"/>
              </w:rPr>
            </w:pPr>
            <w:ins w:id="5864" w:author="ST1" w:date="2020-06-09T19:02:00Z">
              <w:del w:id="586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5866" w:author="ST1" w:date="2020-05-27T14:32:00Z"/>
          <w:del w:id="5867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5868" w:author="ST1" w:date="2020-05-27T14:32:00Z"/>
                <w:del w:id="5869" w:author="阿毛" w:date="2021-05-21T17:50:00Z"/>
                <w:rFonts w:ascii="標楷體" w:eastAsia="標楷體" w:hAnsi="標楷體"/>
              </w:rPr>
            </w:pPr>
            <w:ins w:id="5870" w:author="ST1" w:date="2020-05-27T14:42:00Z">
              <w:del w:id="587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5872" w:author="ST1" w:date="2020-05-27T14:32:00Z"/>
                <w:del w:id="5873" w:author="阿毛" w:date="2021-05-21T17:50:00Z"/>
                <w:rFonts w:ascii="標楷體" w:eastAsia="標楷體" w:hAnsi="標楷體"/>
              </w:rPr>
            </w:pPr>
            <w:ins w:id="5874" w:author="ST1" w:date="2020-06-09T19:02:00Z">
              <w:del w:id="5875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5876" w:author="ST1" w:date="2020-05-27T14:32:00Z"/>
                <w:del w:id="5877" w:author="阿毛" w:date="2021-05-21T17:50:00Z"/>
                <w:rFonts w:ascii="標楷體" w:eastAsia="標楷體" w:hAnsi="標楷體"/>
              </w:rPr>
            </w:pPr>
            <w:ins w:id="5878" w:author="ST1" w:date="2020-06-09T19:02:00Z">
              <w:del w:id="5879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5880" w:author="ST1" w:date="2020-05-27T14:32:00Z"/>
                <w:del w:id="5881" w:author="阿毛" w:date="2021-05-21T17:50:00Z"/>
                <w:rFonts w:ascii="標楷體" w:eastAsia="標楷體" w:hAnsi="標楷體"/>
              </w:rPr>
            </w:pPr>
            <w:ins w:id="5882" w:author="ST1" w:date="2020-06-09T19:02:00Z">
              <w:del w:id="588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5884" w:author="ST1" w:date="2020-05-27T14:32:00Z"/>
                <w:del w:id="588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5886" w:author="ST1" w:date="2020-05-27T14:32:00Z"/>
                <w:del w:id="5887" w:author="阿毛" w:date="2021-05-21T17:50:00Z"/>
                <w:rFonts w:ascii="標楷體" w:eastAsia="標楷體" w:hAnsi="標楷體"/>
              </w:rPr>
            </w:pPr>
            <w:ins w:id="5888" w:author="ST1" w:date="2020-06-09T19:02:00Z">
              <w:del w:id="588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5890" w:author="ST1" w:date="2020-05-27T14:32:00Z"/>
                <w:del w:id="5891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5892" w:author="ST1" w:date="2020-05-27T14:32:00Z"/>
                <w:del w:id="5893" w:author="阿毛" w:date="2021-05-21T17:50:00Z"/>
                <w:rFonts w:ascii="標楷體" w:eastAsia="標楷體" w:hAnsi="標楷體"/>
              </w:rPr>
            </w:pPr>
            <w:ins w:id="5894" w:author="ST1" w:date="2020-06-09T19:02:00Z">
              <w:del w:id="5895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5896" w:author="ST1" w:date="2020-06-09T19:04:00Z">
              <w:del w:id="5897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5898" w:author="ST1" w:date="2020-05-27T14:41:00Z"/>
          <w:del w:id="5899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5900" w:author="ST1" w:date="2020-05-27T14:41:00Z"/>
                <w:del w:id="5901" w:author="阿毛" w:date="2021-05-21T17:50:00Z"/>
                <w:rFonts w:ascii="標楷體" w:eastAsia="標楷體" w:hAnsi="標楷體"/>
              </w:rPr>
            </w:pPr>
            <w:ins w:id="5902" w:author="ST1" w:date="2020-05-27T14:42:00Z">
              <w:del w:id="590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5904" w:author="ST1" w:date="2020-05-27T14:41:00Z"/>
                <w:del w:id="5905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5906" w:author="ST1" w:date="2020-05-27T14:41:00Z"/>
                <w:del w:id="5907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5908" w:author="ST1" w:date="2020-05-27T14:41:00Z"/>
                <w:del w:id="590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5910" w:author="ST1" w:date="2020-05-27T14:41:00Z"/>
                <w:del w:id="591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5912" w:author="ST1" w:date="2020-05-27T14:41:00Z"/>
                <w:del w:id="591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5914" w:author="ST1" w:date="2020-05-27T14:41:00Z"/>
                <w:del w:id="591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5916" w:author="ST1" w:date="2020-05-27T14:41:00Z"/>
                <w:del w:id="5917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5918" w:author="ST1" w:date="2020-05-27T14:32:00Z"/>
          <w:del w:id="5919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5920" w:author="ST1" w:date="2020-05-27T14:32:00Z"/>
          <w:del w:id="5921" w:author="阿毛" w:date="2021-05-21T17:50:00Z"/>
          <w:rFonts w:ascii="標楷體" w:hAnsi="標楷體"/>
        </w:rPr>
      </w:pPr>
      <w:ins w:id="5922" w:author="ST1" w:date="2020-05-27T14:32:00Z">
        <w:del w:id="5923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924" w:author="ST1" w:date="2020-06-09T19:05:00Z">
        <w:del w:id="5925" w:author="阿毛" w:date="2021-05-21T17:50:00Z">
          <w:r w:rsidR="00D30A8F" w:rsidRPr="00D30A8F" w:rsidDel="007154E3">
            <w:rPr>
              <w:rFonts w:ascii="標楷體" w:hAnsi="標楷體" w:hint="eastAsia"/>
              <w:rPrChange w:id="5926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5927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5928" w:author="ST1" w:date="2020-05-27T14:32:00Z"/>
          <w:del w:id="5929" w:author="阿毛" w:date="2021-05-21T17:50:00Z"/>
          <w:rFonts w:ascii="標楷體" w:eastAsia="標楷體" w:hAnsi="標楷體"/>
        </w:rPr>
      </w:pPr>
      <w:ins w:id="5930" w:author="ST1" w:date="2020-05-27T14:32:00Z">
        <w:del w:id="5931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5932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5933" w:author="ST1" w:date="2020-06-09T19:06:00Z">
        <w:del w:id="5934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7" type="#_x0000_t75" style="width:76.2pt;height:52.2pt" o:ole="">
                <v:imagedata r:id="rId83" o:title=""/>
              </v:shape>
              <o:OLEObject Type="Embed" ProgID="Acrobat.Document.DC" ShapeID="_x0000_i1047" DrawAspect="Icon" ObjectID="_1701010415" r:id="rId84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5935" w:author="ST1" w:date="2020-05-27T14:32:00Z"/>
          <w:del w:id="5936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5937" w:author="ST1" w:date="2020-06-09T18:48:00Z"/>
          <w:del w:id="5938" w:author="阿毛" w:date="2021-05-21T17:50:00Z"/>
        </w:rPr>
      </w:pPr>
      <w:ins w:id="5939" w:author="ST1" w:date="2020-06-09T18:48:00Z">
        <w:del w:id="5940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5941" w:author="ST1" w:date="2020-05-27T14:32:00Z"/>
          <w:del w:id="5942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5943" w:author="ST1" w:date="2020-06-09T18:48:00Z"/>
          <w:del w:id="5944" w:author="阿毛" w:date="2021-05-21T17:50:00Z"/>
          <w:rFonts w:ascii="標楷體" w:hAnsi="標楷體"/>
        </w:rPr>
      </w:pPr>
      <w:ins w:id="5945" w:author="ST1" w:date="2020-06-09T18:48:00Z">
        <w:del w:id="5946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5947" w:author="ST1" w:date="2020-06-09T18:48:00Z"/>
          <w:del w:id="5948" w:author="阿毛" w:date="2021-05-21T17:50:00Z"/>
        </w:rPr>
      </w:pPr>
      <w:ins w:id="5949" w:author="ST1" w:date="2020-06-09T18:48:00Z">
        <w:del w:id="5950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5951" w:author="ST1" w:date="2020-06-09T18:48:00Z"/>
          <w:del w:id="595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5953" w:author="ST1" w:date="2020-06-09T18:48:00Z"/>
                <w:del w:id="5954" w:author="阿毛" w:date="2021-05-21T17:50:00Z"/>
                <w:rFonts w:ascii="標楷體" w:eastAsia="標楷體" w:hAnsi="標楷體"/>
              </w:rPr>
            </w:pPr>
            <w:ins w:id="5955" w:author="ST1" w:date="2020-06-09T18:48:00Z">
              <w:del w:id="595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5957" w:author="ST1" w:date="2020-06-09T18:48:00Z"/>
                <w:del w:id="5958" w:author="阿毛" w:date="2021-05-21T17:50:00Z"/>
                <w:rFonts w:ascii="標楷體" w:eastAsia="標楷體" w:hAnsi="標楷體"/>
              </w:rPr>
            </w:pPr>
            <w:ins w:id="5959" w:author="ST1" w:date="2020-06-09T18:48:00Z">
              <w:del w:id="5960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5961" w:author="ST1" w:date="2020-06-09T18:48:00Z"/>
                <w:del w:id="596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5963" w:author="ST1" w:date="2020-06-09T18:48:00Z"/>
          <w:del w:id="59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5965" w:author="ST1" w:date="2020-06-09T18:48:00Z"/>
                <w:del w:id="5966" w:author="阿毛" w:date="2021-05-21T17:50:00Z"/>
                <w:rFonts w:ascii="標楷體" w:eastAsia="標楷體" w:hAnsi="標楷體"/>
              </w:rPr>
            </w:pPr>
            <w:ins w:id="5967" w:author="ST1" w:date="2020-06-09T18:48:00Z">
              <w:del w:id="596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5969" w:author="ST1" w:date="2020-06-09T18:48:00Z"/>
                <w:del w:id="597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5971" w:author="ST1" w:date="2020-06-09T18:48:00Z"/>
          <w:del w:id="597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5973" w:author="ST1" w:date="2020-06-09T18:48:00Z"/>
                <w:del w:id="5974" w:author="阿毛" w:date="2021-05-21T17:50:00Z"/>
                <w:rFonts w:ascii="標楷體" w:eastAsia="標楷體" w:hAnsi="標楷體"/>
              </w:rPr>
            </w:pPr>
            <w:ins w:id="5975" w:author="ST1" w:date="2020-06-09T18:48:00Z">
              <w:del w:id="597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5977" w:author="ST1" w:date="2020-06-09T18:48:00Z"/>
                <w:del w:id="5978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5979" w:author="ST1" w:date="2020-06-09T18:48:00Z"/>
          <w:del w:id="59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5981" w:author="ST1" w:date="2020-06-09T18:48:00Z"/>
                <w:del w:id="5982" w:author="阿毛" w:date="2021-05-21T17:50:00Z"/>
                <w:rFonts w:ascii="標楷體" w:eastAsia="標楷體" w:hAnsi="標楷體"/>
              </w:rPr>
            </w:pPr>
            <w:ins w:id="5983" w:author="ST1" w:date="2020-06-09T18:48:00Z">
              <w:del w:id="598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5985" w:author="ST1" w:date="2020-06-09T18:48:00Z"/>
                <w:del w:id="5986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5987" w:author="ST1" w:date="2020-06-09T18:48:00Z"/>
          <w:del w:id="598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5989" w:author="ST1" w:date="2020-06-09T18:48:00Z"/>
                <w:del w:id="5990" w:author="阿毛" w:date="2021-05-21T17:50:00Z"/>
                <w:rFonts w:ascii="標楷體" w:eastAsia="標楷體" w:hAnsi="標楷體"/>
              </w:rPr>
            </w:pPr>
            <w:ins w:id="5991" w:author="ST1" w:date="2020-06-09T18:48:00Z">
              <w:del w:id="599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5993" w:author="ST1" w:date="2020-06-09T18:48:00Z"/>
                <w:del w:id="5994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5995" w:author="ST1" w:date="2020-06-09T18:48:00Z"/>
          <w:del w:id="599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5997" w:author="ST1" w:date="2020-06-09T18:48:00Z"/>
                <w:del w:id="5998" w:author="阿毛" w:date="2021-05-21T17:50:00Z"/>
                <w:rFonts w:ascii="標楷體" w:eastAsia="標楷體" w:hAnsi="標楷體"/>
              </w:rPr>
            </w:pPr>
            <w:ins w:id="5999" w:author="ST1" w:date="2020-06-09T18:48:00Z">
              <w:del w:id="600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6001" w:author="ST1" w:date="2020-06-09T18:48:00Z"/>
                <w:del w:id="600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6003" w:author="ST1" w:date="2020-06-09T18:48:00Z"/>
          <w:del w:id="600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6005" w:author="ST1" w:date="2020-06-09T18:48:00Z"/>
                <w:del w:id="6006" w:author="阿毛" w:date="2021-05-21T17:50:00Z"/>
                <w:rFonts w:ascii="標楷體" w:eastAsia="標楷體" w:hAnsi="標楷體"/>
              </w:rPr>
            </w:pPr>
            <w:ins w:id="6007" w:author="ST1" w:date="2020-06-09T18:48:00Z">
              <w:del w:id="600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6009" w:author="ST1" w:date="2020-06-09T18:48:00Z"/>
                <w:del w:id="601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6011" w:author="ST1" w:date="2020-06-09T18:48:00Z"/>
          <w:del w:id="60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6013" w:author="ST1" w:date="2020-06-09T18:48:00Z"/>
                <w:del w:id="6014" w:author="阿毛" w:date="2021-05-21T17:50:00Z"/>
                <w:rFonts w:ascii="標楷體" w:eastAsia="標楷體" w:hAnsi="標楷體"/>
              </w:rPr>
            </w:pPr>
            <w:ins w:id="6015" w:author="ST1" w:date="2020-06-09T18:48:00Z">
              <w:del w:id="601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6017" w:author="ST1" w:date="2020-06-09T18:48:00Z"/>
                <w:del w:id="6018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6019" w:author="ST1" w:date="2020-06-09T18:48:00Z"/>
          <w:del w:id="6020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6021" w:author="ST1" w:date="2020-06-09T18:48:00Z"/>
          <w:del w:id="6022" w:author="阿毛" w:date="2021-05-21T17:50:00Z"/>
          <w:rFonts w:ascii="標楷體" w:eastAsia="標楷體" w:hAnsi="標楷體"/>
        </w:rPr>
      </w:pPr>
      <w:ins w:id="6023" w:author="ST1" w:date="2020-06-09T18:48:00Z">
        <w:del w:id="6024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025" w:author="ST1" w:date="2020-06-09T18:48:00Z"/>
          <w:del w:id="6026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027" w:author="ST1" w:date="2020-06-09T18:48:00Z"/>
          <w:del w:id="6028" w:author="阿毛" w:date="2021-05-21T17:50:00Z"/>
        </w:rPr>
      </w:pPr>
      <w:ins w:id="6029" w:author="ST1" w:date="2020-06-09T18:48:00Z">
        <w:del w:id="6030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031" w:author="ST1" w:date="2020-06-09T18:48:00Z"/>
          <w:del w:id="6032" w:author="阿毛" w:date="2021-05-21T17:50:00Z"/>
          <w:rFonts w:ascii="標楷體" w:eastAsia="標楷體" w:hAnsi="標楷體" w:cs="標楷體"/>
          <w:kern w:val="0"/>
          <w:szCs w:val="28"/>
        </w:rPr>
      </w:pPr>
      <w:ins w:id="6033" w:author="ST1" w:date="2020-06-09T18:48:00Z">
        <w:del w:id="6034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35" w:author="ST1" w:date="2020-06-09T18:48:00Z"/>
          <w:del w:id="6036" w:author="阿毛" w:date="2021-05-21T17:50:00Z"/>
          <w:rFonts w:ascii="標楷體" w:eastAsia="標楷體" w:hAnsi="標楷體"/>
        </w:rPr>
      </w:pPr>
      <w:ins w:id="6037" w:author="ST1" w:date="2020-06-09T18:48:00Z">
        <w:del w:id="603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039" w:author="ST1" w:date="2020-06-09T18:48:00Z"/>
          <w:del w:id="6040" w:author="阿毛" w:date="2021-05-21T17:50:00Z"/>
          <w:rFonts w:ascii="標楷體" w:eastAsia="標楷體" w:hAnsi="標楷體"/>
        </w:rPr>
      </w:pPr>
      <w:ins w:id="6041" w:author="ST1" w:date="2020-06-09T18:48:00Z">
        <w:del w:id="604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43" w:author="ST1" w:date="2020-06-09T18:48:00Z"/>
          <w:del w:id="6044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45" w:author="ST1" w:date="2020-06-09T18:48:00Z"/>
          <w:del w:id="6046" w:author="阿毛" w:date="2021-05-21T17:50:00Z"/>
          <w:rFonts w:ascii="標楷體" w:eastAsia="標楷體" w:hAnsi="標楷體"/>
        </w:rPr>
      </w:pPr>
      <w:ins w:id="6047" w:author="ST1" w:date="2020-06-09T18:48:00Z">
        <w:del w:id="6048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49" w:author="ST1" w:date="2020-06-09T18:48:00Z"/>
          <w:del w:id="6050" w:author="阿毛" w:date="2021-05-21T17:50:00Z"/>
          <w:rFonts w:ascii="標楷體" w:eastAsia="標楷體" w:hAnsi="標楷體"/>
        </w:rPr>
      </w:pPr>
      <w:ins w:id="6051" w:author="ST1" w:date="2020-06-09T18:48:00Z">
        <w:del w:id="6052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53" w:author="ST1" w:date="2020-06-09T18:48:00Z"/>
          <w:del w:id="6054" w:author="阿毛" w:date="2021-05-21T17:50:00Z"/>
          <w:rFonts w:ascii="標楷體" w:eastAsia="標楷體" w:hAnsi="標楷體"/>
        </w:rPr>
      </w:pPr>
      <w:ins w:id="6055" w:author="ST1" w:date="2020-06-09T18:48:00Z">
        <w:del w:id="6056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57" w:author="ST1" w:date="2020-06-09T18:48:00Z"/>
          <w:del w:id="6058" w:author="阿毛" w:date="2021-05-21T17:50:00Z"/>
          <w:rFonts w:ascii="標楷體" w:eastAsia="標楷體" w:hAnsi="標楷體"/>
        </w:rPr>
      </w:pPr>
      <w:ins w:id="6059" w:author="ST1" w:date="2020-06-09T18:48:00Z">
        <w:del w:id="6060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061" w:author="ST1" w:date="2020-06-09T18:48:00Z"/>
          <w:del w:id="6062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063" w:author="ST1" w:date="2020-06-09T18:48:00Z"/>
          <w:del w:id="6064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065" w:author="ST1" w:date="2020-06-09T18:48:00Z"/>
          <w:del w:id="6066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067" w:author="ST1" w:date="2020-06-09T18:48:00Z"/>
          <w:del w:id="6068" w:author="阿毛" w:date="2021-05-21T17:50:00Z"/>
        </w:rPr>
      </w:pPr>
      <w:ins w:id="6069" w:author="ST1" w:date="2020-06-09T18:48:00Z">
        <w:del w:id="6070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071" w:author="ST1" w:date="2020-06-09T18:48:00Z"/>
          <w:del w:id="6072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073" w:author="ST1" w:date="2020-06-09T18:48:00Z"/>
                <w:del w:id="6074" w:author="阿毛" w:date="2021-05-21T17:50:00Z"/>
                <w:rFonts w:ascii="標楷體" w:eastAsia="標楷體" w:hAnsi="標楷體"/>
              </w:rPr>
            </w:pPr>
            <w:ins w:id="6075" w:author="ST1" w:date="2020-06-09T18:48:00Z">
              <w:del w:id="607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077" w:author="ST1" w:date="2020-06-09T18:48:00Z"/>
                <w:del w:id="6078" w:author="阿毛" w:date="2021-05-21T17:50:00Z"/>
                <w:rFonts w:ascii="標楷體" w:eastAsia="標楷體" w:hAnsi="標楷體"/>
              </w:rPr>
            </w:pPr>
            <w:ins w:id="6079" w:author="ST1" w:date="2020-06-09T18:48:00Z">
              <w:del w:id="608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081" w:author="ST1" w:date="2020-06-09T18:48:00Z"/>
                <w:del w:id="6082" w:author="阿毛" w:date="2021-05-21T17:50:00Z"/>
                <w:rFonts w:ascii="標楷體" w:eastAsia="標楷體" w:hAnsi="標楷體"/>
              </w:rPr>
            </w:pPr>
            <w:ins w:id="6083" w:author="ST1" w:date="2020-06-09T18:48:00Z">
              <w:del w:id="608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085" w:author="ST1" w:date="2020-06-09T18:48:00Z"/>
                <w:del w:id="6086" w:author="阿毛" w:date="2021-05-21T17:50:00Z"/>
                <w:rFonts w:ascii="標楷體" w:eastAsia="標楷體" w:hAnsi="標楷體"/>
              </w:rPr>
            </w:pPr>
            <w:ins w:id="6087" w:author="ST1" w:date="2020-06-09T18:48:00Z">
              <w:del w:id="608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089" w:author="ST1" w:date="2020-06-09T18:48:00Z"/>
          <w:del w:id="6090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091" w:author="ST1" w:date="2020-06-09T18:48:00Z"/>
                <w:del w:id="609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093" w:author="ST1" w:date="2020-06-09T18:48:00Z"/>
                <w:del w:id="609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095" w:author="ST1" w:date="2020-06-09T18:48:00Z"/>
                <w:del w:id="6096" w:author="阿毛" w:date="2021-05-21T17:50:00Z"/>
                <w:rFonts w:ascii="標楷體" w:eastAsia="標楷體" w:hAnsi="標楷體"/>
              </w:rPr>
            </w:pPr>
            <w:ins w:id="6097" w:author="ST1" w:date="2020-06-09T18:48:00Z">
              <w:del w:id="6098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099" w:author="ST1" w:date="2020-06-09T18:48:00Z"/>
                <w:del w:id="6100" w:author="阿毛" w:date="2021-05-21T17:50:00Z"/>
                <w:rFonts w:ascii="標楷體" w:eastAsia="標楷體" w:hAnsi="標楷體"/>
              </w:rPr>
            </w:pPr>
            <w:ins w:id="6101" w:author="ST1" w:date="2020-06-09T18:48:00Z">
              <w:del w:id="610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103" w:author="ST1" w:date="2020-06-09T18:48:00Z"/>
                <w:del w:id="6104" w:author="阿毛" w:date="2021-05-21T17:50:00Z"/>
                <w:rFonts w:ascii="標楷體" w:eastAsia="標楷體" w:hAnsi="標楷體"/>
              </w:rPr>
            </w:pPr>
            <w:ins w:id="6105" w:author="ST1" w:date="2020-06-09T18:48:00Z">
              <w:del w:id="610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107" w:author="ST1" w:date="2020-06-09T18:48:00Z"/>
                <w:del w:id="6108" w:author="阿毛" w:date="2021-05-21T17:50:00Z"/>
                <w:rFonts w:ascii="標楷體" w:eastAsia="標楷體" w:hAnsi="標楷體"/>
              </w:rPr>
            </w:pPr>
            <w:ins w:id="6109" w:author="ST1" w:date="2020-06-09T18:48:00Z">
              <w:del w:id="611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111" w:author="ST1" w:date="2020-06-09T18:48:00Z"/>
                <w:del w:id="6112" w:author="阿毛" w:date="2021-05-21T17:50:00Z"/>
                <w:rFonts w:ascii="標楷體" w:eastAsia="標楷體" w:hAnsi="標楷體"/>
              </w:rPr>
            </w:pPr>
            <w:ins w:id="6113" w:author="ST1" w:date="2020-06-09T18:48:00Z">
              <w:del w:id="611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115" w:author="ST1" w:date="2020-06-09T18:48:00Z"/>
                <w:del w:id="6116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117" w:author="ST1" w:date="2020-06-09T18:48:00Z"/>
          <w:del w:id="6118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119" w:author="ST1" w:date="2020-06-09T18:48:00Z"/>
                <w:del w:id="6120" w:author="阿毛" w:date="2021-05-21T17:50:00Z"/>
                <w:rFonts w:ascii="標楷體" w:eastAsia="標楷體" w:hAnsi="標楷體"/>
              </w:rPr>
            </w:pPr>
            <w:ins w:id="6121" w:author="ST1" w:date="2020-06-09T18:48:00Z">
              <w:del w:id="612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123" w:author="ST1" w:date="2020-06-09T18:48:00Z"/>
                <w:del w:id="6124" w:author="阿毛" w:date="2021-05-21T17:50:00Z"/>
                <w:rFonts w:ascii="標楷體" w:eastAsia="標楷體" w:hAnsi="標楷體"/>
              </w:rPr>
            </w:pPr>
            <w:ins w:id="6125" w:author="ST1" w:date="2020-06-09T18:48:00Z">
              <w:del w:id="6126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127" w:author="ST1" w:date="2020-06-09T18:48:00Z"/>
                <w:del w:id="6128" w:author="阿毛" w:date="2021-05-21T17:50:00Z"/>
                <w:rFonts w:ascii="標楷體" w:eastAsia="標楷體" w:hAnsi="標楷體" w:cs="新細明體"/>
              </w:rPr>
            </w:pPr>
            <w:ins w:id="6129" w:author="ST1" w:date="2020-06-09T18:48:00Z">
              <w:del w:id="613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131" w:author="ST1" w:date="2020-06-09T18:48:00Z"/>
                <w:del w:id="61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133" w:author="ST1" w:date="2020-06-09T18:48:00Z"/>
                <w:del w:id="61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135" w:author="ST1" w:date="2020-06-09T18:48:00Z"/>
                <w:del w:id="613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137" w:author="ST1" w:date="2020-06-09T18:48:00Z"/>
                <w:del w:id="613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139" w:author="ST1" w:date="2020-06-09T18:48:00Z"/>
                <w:del w:id="6140" w:author="阿毛" w:date="2021-05-21T17:50:00Z"/>
                <w:rFonts w:ascii="標楷體" w:eastAsia="標楷體" w:hAnsi="標楷體"/>
              </w:rPr>
            </w:pPr>
            <w:ins w:id="6141" w:author="ST1" w:date="2020-06-09T18:48:00Z">
              <w:del w:id="614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143" w:author="ST1" w:date="2020-06-09T18:48:00Z"/>
          <w:del w:id="6144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145" w:author="ST1" w:date="2020-06-09T18:48:00Z"/>
                <w:del w:id="6146" w:author="阿毛" w:date="2021-05-21T17:50:00Z"/>
                <w:rFonts w:ascii="標楷體" w:eastAsia="標楷體" w:hAnsi="標楷體"/>
              </w:rPr>
            </w:pPr>
            <w:ins w:id="6147" w:author="ST1" w:date="2020-06-09T18:48:00Z">
              <w:del w:id="614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149" w:author="ST1" w:date="2020-06-09T18:48:00Z"/>
                <w:del w:id="6150" w:author="阿毛" w:date="2021-05-21T17:50:00Z"/>
                <w:rFonts w:ascii="標楷體" w:eastAsia="標楷體" w:hAnsi="標楷體"/>
              </w:rPr>
            </w:pPr>
            <w:ins w:id="6151" w:author="ST1" w:date="2020-06-09T18:48:00Z">
              <w:del w:id="6152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153" w:author="ST1" w:date="2020-06-09T18:48:00Z"/>
                <w:del w:id="6154" w:author="阿毛" w:date="2021-05-21T17:50:00Z"/>
                <w:rFonts w:ascii="標楷體" w:eastAsia="標楷體" w:hAnsi="標楷體" w:cs="新細明體"/>
              </w:rPr>
            </w:pPr>
            <w:ins w:id="6155" w:author="ST1" w:date="2020-06-09T18:48:00Z">
              <w:del w:id="615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157" w:author="ST1" w:date="2020-06-09T18:48:00Z"/>
                <w:del w:id="615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159" w:author="ST1" w:date="2020-06-09T18:48:00Z"/>
                <w:del w:id="616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161" w:author="ST1" w:date="2020-06-09T18:48:00Z"/>
                <w:del w:id="616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163" w:author="ST1" w:date="2020-06-09T18:48:00Z"/>
                <w:del w:id="61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165" w:author="ST1" w:date="2020-06-09T18:48:00Z"/>
                <w:del w:id="6166" w:author="阿毛" w:date="2021-05-21T17:50:00Z"/>
                <w:rFonts w:ascii="標楷體" w:eastAsia="標楷體" w:hAnsi="標楷體"/>
              </w:rPr>
            </w:pPr>
            <w:ins w:id="6167" w:author="ST1" w:date="2020-06-09T18:48:00Z">
              <w:del w:id="616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169" w:author="ST1" w:date="2020-06-09T18:48:00Z"/>
          <w:del w:id="6170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171" w:author="ST1" w:date="2020-06-09T18:48:00Z"/>
                <w:del w:id="6172" w:author="阿毛" w:date="2021-05-21T17:50:00Z"/>
                <w:rFonts w:ascii="標楷體" w:eastAsia="標楷體" w:hAnsi="標楷體"/>
              </w:rPr>
            </w:pPr>
            <w:ins w:id="6173" w:author="ST1" w:date="2020-06-09T18:48:00Z">
              <w:del w:id="617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175" w:author="ST1" w:date="2020-06-09T18:48:00Z"/>
                <w:del w:id="6176" w:author="阿毛" w:date="2021-05-21T17:50:00Z"/>
                <w:rFonts w:ascii="標楷體" w:eastAsia="標楷體" w:hAnsi="標楷體"/>
              </w:rPr>
            </w:pPr>
            <w:ins w:id="6177" w:author="ST1" w:date="2020-06-09T18:48:00Z">
              <w:del w:id="6178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179" w:author="ST1" w:date="2020-06-09T18:48:00Z"/>
                <w:del w:id="6180" w:author="阿毛" w:date="2021-05-21T17:50:00Z"/>
                <w:rFonts w:ascii="標楷體" w:eastAsia="標楷體" w:hAnsi="標楷體"/>
              </w:rPr>
            </w:pPr>
            <w:ins w:id="6181" w:author="ST1" w:date="2020-06-09T18:48:00Z">
              <w:del w:id="6182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183" w:author="ST1" w:date="2020-06-09T18:48:00Z"/>
                <w:del w:id="618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185" w:author="ST1" w:date="2020-06-09T18:48:00Z"/>
                <w:del w:id="618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187" w:author="ST1" w:date="2020-06-09T18:48:00Z"/>
                <w:del w:id="618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189" w:author="ST1" w:date="2020-06-09T18:48:00Z"/>
                <w:del w:id="619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191" w:author="ST1" w:date="2020-06-09T18:48:00Z"/>
                <w:del w:id="6192" w:author="阿毛" w:date="2021-05-21T17:50:00Z"/>
                <w:rFonts w:ascii="標楷體" w:eastAsia="標楷體" w:hAnsi="標楷體"/>
              </w:rPr>
            </w:pPr>
            <w:ins w:id="6193" w:author="ST1" w:date="2020-06-09T18:48:00Z">
              <w:del w:id="619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195" w:author="ST1" w:date="2020-06-09T18:48:00Z"/>
          <w:del w:id="6196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197" w:author="ST1" w:date="2020-06-09T18:48:00Z"/>
                <w:del w:id="6198" w:author="阿毛" w:date="2021-05-21T17:50:00Z"/>
                <w:rFonts w:ascii="標楷體" w:eastAsia="標楷體" w:hAnsi="標楷體"/>
              </w:rPr>
            </w:pPr>
            <w:ins w:id="6199" w:author="ST1" w:date="2020-06-09T18:48:00Z">
              <w:del w:id="620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201" w:author="ST1" w:date="2020-06-09T18:48:00Z"/>
                <w:del w:id="6202" w:author="阿毛" w:date="2021-05-21T17:50:00Z"/>
                <w:rFonts w:ascii="標楷體" w:eastAsia="標楷體" w:hAnsi="標楷體"/>
              </w:rPr>
            </w:pPr>
            <w:ins w:id="6203" w:author="ST1" w:date="2020-06-09T18:48:00Z">
              <w:del w:id="6204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205" w:author="ST1" w:date="2020-06-09T18:48:00Z"/>
                <w:del w:id="6206" w:author="阿毛" w:date="2021-05-21T17:50:00Z"/>
                <w:rFonts w:ascii="標楷體" w:eastAsia="標楷體" w:hAnsi="標楷體"/>
              </w:rPr>
            </w:pPr>
            <w:ins w:id="6207" w:author="ST1" w:date="2020-06-09T18:48:00Z">
              <w:del w:id="6208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209" w:author="ST1" w:date="2020-06-09T18:48:00Z"/>
                <w:del w:id="621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211" w:author="ST1" w:date="2020-06-09T18:48:00Z"/>
                <w:del w:id="62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213" w:author="ST1" w:date="2020-06-09T18:48:00Z"/>
                <w:del w:id="621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215" w:author="ST1" w:date="2020-06-09T18:48:00Z"/>
                <w:del w:id="621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217" w:author="ST1" w:date="2020-06-09T18:48:00Z"/>
                <w:del w:id="6218" w:author="阿毛" w:date="2021-05-21T17:50:00Z"/>
                <w:rFonts w:ascii="標楷體" w:eastAsia="標楷體" w:hAnsi="標楷體"/>
              </w:rPr>
            </w:pPr>
            <w:ins w:id="6219" w:author="ST1" w:date="2020-06-09T18:48:00Z">
              <w:del w:id="622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221" w:author="ST1" w:date="2020-06-09T18:48:00Z"/>
          <w:del w:id="6222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223" w:author="ST1" w:date="2020-06-09T18:48:00Z"/>
                <w:del w:id="6224" w:author="阿毛" w:date="2021-05-21T17:50:00Z"/>
                <w:rFonts w:ascii="標楷體" w:eastAsia="標楷體" w:hAnsi="標楷體"/>
              </w:rPr>
            </w:pPr>
            <w:ins w:id="6225" w:author="ST1" w:date="2020-06-09T18:48:00Z">
              <w:del w:id="622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227" w:author="ST1" w:date="2020-06-09T18:48:00Z"/>
                <w:del w:id="6228" w:author="阿毛" w:date="2021-05-21T17:50:00Z"/>
                <w:rFonts w:ascii="標楷體" w:eastAsia="標楷體" w:hAnsi="標楷體"/>
              </w:rPr>
            </w:pPr>
            <w:ins w:id="6229" w:author="ST1" w:date="2020-06-09T18:48:00Z">
              <w:del w:id="6230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231" w:author="ST1" w:date="2020-06-09T18:48:00Z"/>
                <w:del w:id="6232" w:author="阿毛" w:date="2021-05-21T17:50:00Z"/>
                <w:rFonts w:ascii="標楷體" w:eastAsia="標楷體" w:hAnsi="標楷體"/>
              </w:rPr>
            </w:pPr>
            <w:ins w:id="6233" w:author="ST1" w:date="2020-06-09T18:48:00Z">
              <w:del w:id="623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235" w:author="ST1" w:date="2020-06-09T18:48:00Z"/>
                <w:del w:id="6236" w:author="阿毛" w:date="2021-05-21T17:50:00Z"/>
                <w:rFonts w:ascii="標楷體" w:eastAsia="標楷體" w:hAnsi="標楷體"/>
              </w:rPr>
            </w:pPr>
            <w:ins w:id="6237" w:author="ST1" w:date="2020-06-09T18:48:00Z">
              <w:del w:id="623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239" w:author="ST1" w:date="2020-06-09T18:48:00Z"/>
                <w:del w:id="62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241" w:author="ST1" w:date="2020-06-09T18:48:00Z"/>
                <w:del w:id="6242" w:author="阿毛" w:date="2021-05-21T17:50:00Z"/>
                <w:rFonts w:ascii="標楷體" w:eastAsia="標楷體" w:hAnsi="標楷體"/>
              </w:rPr>
            </w:pPr>
            <w:ins w:id="6243" w:author="ST1" w:date="2020-06-09T18:48:00Z">
              <w:del w:id="624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245" w:author="ST1" w:date="2020-06-09T18:48:00Z"/>
                <w:del w:id="62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247" w:author="ST1" w:date="2020-06-09T18:48:00Z"/>
                <w:del w:id="6248" w:author="阿毛" w:date="2021-05-21T17:50:00Z"/>
                <w:rFonts w:ascii="標楷體" w:eastAsia="標楷體" w:hAnsi="標楷體"/>
              </w:rPr>
            </w:pPr>
            <w:ins w:id="6249" w:author="ST1" w:date="2020-06-09T18:48:00Z">
              <w:del w:id="625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251" w:author="ST1" w:date="2020-06-09T18:48:00Z"/>
          <w:del w:id="6252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253" w:author="ST1" w:date="2020-06-09T18:48:00Z"/>
                <w:del w:id="6254" w:author="阿毛" w:date="2021-05-21T17:50:00Z"/>
                <w:rFonts w:ascii="標楷體" w:eastAsia="標楷體" w:hAnsi="標楷體"/>
              </w:rPr>
            </w:pPr>
            <w:ins w:id="6255" w:author="ST1" w:date="2020-06-09T18:48:00Z">
              <w:del w:id="625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257" w:author="ST1" w:date="2020-06-09T18:48:00Z"/>
                <w:del w:id="6258" w:author="阿毛" w:date="2021-05-21T17:50:00Z"/>
                <w:rFonts w:ascii="標楷體" w:eastAsia="標楷體" w:hAnsi="標楷體"/>
              </w:rPr>
            </w:pPr>
            <w:ins w:id="6259" w:author="ST1" w:date="2020-06-09T18:48:00Z">
              <w:del w:id="6260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261" w:author="ST1" w:date="2020-06-09T18:48:00Z"/>
                <w:del w:id="6262" w:author="阿毛" w:date="2021-05-21T17:50:00Z"/>
                <w:rFonts w:ascii="標楷體" w:eastAsia="標楷體" w:hAnsi="標楷體"/>
              </w:rPr>
            </w:pPr>
            <w:ins w:id="6263" w:author="ST1" w:date="2020-06-09T18:48:00Z">
              <w:del w:id="626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265" w:author="ST1" w:date="2020-06-09T18:48:00Z"/>
                <w:del w:id="6266" w:author="阿毛" w:date="2021-05-21T17:50:00Z"/>
                <w:rFonts w:ascii="標楷體" w:eastAsia="標楷體" w:hAnsi="標楷體" w:cs="新細明體"/>
              </w:rPr>
            </w:pPr>
            <w:ins w:id="6267" w:author="ST1" w:date="2020-06-09T18:48:00Z">
              <w:del w:id="626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269" w:author="ST1" w:date="2020-06-09T18:48:00Z"/>
                <w:del w:id="62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271" w:author="ST1" w:date="2020-06-09T18:48:00Z"/>
                <w:del w:id="6272" w:author="阿毛" w:date="2021-05-21T17:50:00Z"/>
                <w:rFonts w:ascii="標楷體" w:eastAsia="標楷體" w:hAnsi="標楷體"/>
              </w:rPr>
            </w:pPr>
            <w:ins w:id="6273" w:author="ST1" w:date="2020-06-09T18:48:00Z">
              <w:del w:id="627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275" w:author="ST1" w:date="2020-06-09T18:48:00Z"/>
                <w:del w:id="627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277" w:author="ST1" w:date="2020-06-09T18:48:00Z"/>
                <w:del w:id="6278" w:author="阿毛" w:date="2021-05-21T17:50:00Z"/>
                <w:rFonts w:ascii="標楷體" w:eastAsia="標楷體" w:hAnsi="標楷體"/>
              </w:rPr>
            </w:pPr>
            <w:ins w:id="6279" w:author="ST1" w:date="2020-06-09T18:48:00Z">
              <w:del w:id="628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281" w:author="ST1" w:date="2020-06-09T18:48:00Z"/>
          <w:del w:id="6282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283" w:author="ST1" w:date="2020-06-09T18:48:00Z"/>
          <w:del w:id="6284" w:author="阿毛" w:date="2021-05-21T17:50:00Z"/>
          <w:rFonts w:ascii="標楷體" w:hAnsi="標楷體"/>
        </w:rPr>
      </w:pPr>
      <w:ins w:id="6285" w:author="ST1" w:date="2020-06-09T18:48:00Z">
        <w:del w:id="6286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287" w:author="ST1" w:date="2020-06-09T18:48:00Z"/>
          <w:del w:id="6288" w:author="阿毛" w:date="2021-05-21T17:50:00Z"/>
          <w:rFonts w:ascii="標楷體" w:eastAsia="標楷體" w:hAnsi="標楷體"/>
        </w:rPr>
      </w:pPr>
      <w:ins w:id="6289" w:author="ST1" w:date="2020-06-09T18:48:00Z">
        <w:del w:id="6290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291" w:author="ST1" w:date="2020-06-09T18:48:00Z">
        <w:del w:id="6292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48" type="#_x0000_t75" style="width:75.6pt;height:51pt" o:ole="">
                <v:imagedata r:id="rId85" o:title=""/>
              </v:shape>
              <o:OLEObject Type="Embed" ProgID="Acrobat.Document.DC" ShapeID="_x0000_i1048" DrawAspect="Icon" ObjectID="_1701010416" r:id="rId86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293" w:author="ST1" w:date="2020-06-09T18:48:00Z"/>
          <w:del w:id="6294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295" w:author="ST1" w:date="2020-06-09T18:48:00Z"/>
          <w:del w:id="6296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297" w:author="ST1" w:date="2020-05-19T18:16:00Z"/>
          <w:del w:id="6298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299" w:author="ST1" w:date="2020-09-23T15:24:00Z"/>
          <w:del w:id="6300" w:author="阿毛" w:date="2021-05-21T17:50:00Z"/>
        </w:rPr>
      </w:pPr>
      <w:ins w:id="6301" w:author="ST1" w:date="2020-09-23T15:24:00Z">
        <w:del w:id="6302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303" w:author="ST1" w:date="2020-09-23T15:24:00Z"/>
          <w:del w:id="6304" w:author="阿毛" w:date="2021-05-21T17:50:00Z"/>
          <w:rFonts w:ascii="標楷體" w:hAnsi="標楷體"/>
        </w:rPr>
      </w:pPr>
      <w:ins w:id="6305" w:author="ST1" w:date="2020-09-23T15:24:00Z">
        <w:del w:id="6306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307" w:author="ST1" w:date="2020-09-23T15:24:00Z"/>
          <w:del w:id="6308" w:author="阿毛" w:date="2021-05-21T17:50:00Z"/>
        </w:rPr>
      </w:pPr>
      <w:ins w:id="6309" w:author="ST1" w:date="2020-09-23T15:24:00Z">
        <w:del w:id="6310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311" w:author="ST1" w:date="2020-09-23T15:24:00Z"/>
          <w:del w:id="63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313" w:author="ST1" w:date="2020-09-23T15:24:00Z"/>
                <w:del w:id="6314" w:author="阿毛" w:date="2021-05-21T17:50:00Z"/>
                <w:rFonts w:ascii="標楷體" w:eastAsia="標楷體" w:hAnsi="標楷體"/>
              </w:rPr>
            </w:pPr>
            <w:ins w:id="6315" w:author="ST1" w:date="2020-09-23T15:24:00Z">
              <w:del w:id="631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317" w:author="ST1" w:date="2020-09-23T15:24:00Z"/>
                <w:del w:id="6318" w:author="阿毛" w:date="2021-05-21T17:50:00Z"/>
                <w:rFonts w:ascii="標楷體" w:eastAsia="標楷體" w:hAnsi="標楷體"/>
              </w:rPr>
            </w:pPr>
            <w:ins w:id="6319" w:author="ST1" w:date="2020-09-23T15:25:00Z">
              <w:del w:id="632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321" w:author="ST1" w:date="2020-09-23T15:24:00Z"/>
                <w:del w:id="6322" w:author="阿毛" w:date="2021-05-21T17:50:00Z"/>
                <w:rFonts w:ascii="標楷體" w:eastAsia="標楷體" w:hAnsi="標楷體"/>
              </w:rPr>
            </w:pPr>
            <w:ins w:id="6323" w:author="ST1" w:date="2020-09-23T15:26:00Z">
              <w:del w:id="632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325" w:author="ST1" w:date="2020-09-23T15:27:00Z">
              <w:del w:id="632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327" w:author="ST1" w:date="2020-09-23T15:26:00Z">
              <w:del w:id="632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329" w:author="ST1" w:date="2020-09-23T15:24:00Z"/>
          <w:del w:id="63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331" w:author="ST1" w:date="2020-09-23T15:24:00Z"/>
                <w:del w:id="6332" w:author="阿毛" w:date="2021-05-21T17:50:00Z"/>
                <w:rFonts w:ascii="標楷體" w:eastAsia="標楷體" w:hAnsi="標楷體"/>
              </w:rPr>
            </w:pPr>
            <w:ins w:id="6333" w:author="ST1" w:date="2020-09-23T15:24:00Z">
              <w:del w:id="633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335" w:author="ST1" w:date="2020-09-23T15:24:00Z"/>
                <w:del w:id="6336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337" w:author="ST1" w:date="2020-09-23T15:24:00Z"/>
          <w:del w:id="63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339" w:author="ST1" w:date="2020-09-23T15:24:00Z"/>
                <w:del w:id="6340" w:author="阿毛" w:date="2021-05-21T17:50:00Z"/>
                <w:rFonts w:ascii="標楷體" w:eastAsia="標楷體" w:hAnsi="標楷體"/>
              </w:rPr>
            </w:pPr>
            <w:ins w:id="6341" w:author="ST1" w:date="2020-09-23T15:24:00Z">
              <w:del w:id="634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343" w:author="ST1" w:date="2020-09-23T15:24:00Z"/>
                <w:del w:id="6344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345" w:author="ST1" w:date="2020-09-23T15:24:00Z"/>
          <w:del w:id="63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347" w:author="ST1" w:date="2020-09-23T15:24:00Z"/>
                <w:del w:id="6348" w:author="阿毛" w:date="2021-05-21T17:50:00Z"/>
                <w:rFonts w:ascii="標楷體" w:eastAsia="標楷體" w:hAnsi="標楷體"/>
              </w:rPr>
            </w:pPr>
            <w:ins w:id="6349" w:author="ST1" w:date="2020-09-23T15:24:00Z">
              <w:del w:id="635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351" w:author="ST1" w:date="2020-09-23T15:24:00Z"/>
                <w:del w:id="6352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353" w:author="ST1" w:date="2020-09-23T15:24:00Z"/>
          <w:del w:id="635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355" w:author="ST1" w:date="2020-09-23T15:24:00Z"/>
                <w:del w:id="6356" w:author="阿毛" w:date="2021-05-21T17:50:00Z"/>
                <w:rFonts w:ascii="標楷體" w:eastAsia="標楷體" w:hAnsi="標楷體"/>
              </w:rPr>
            </w:pPr>
            <w:ins w:id="6357" w:author="ST1" w:date="2020-09-23T15:24:00Z">
              <w:del w:id="635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359" w:author="ST1" w:date="2020-09-23T15:24:00Z"/>
                <w:del w:id="6360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361" w:author="ST1" w:date="2020-09-23T15:24:00Z"/>
          <w:del w:id="63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363" w:author="ST1" w:date="2020-09-23T15:24:00Z"/>
                <w:del w:id="6364" w:author="阿毛" w:date="2021-05-21T17:50:00Z"/>
                <w:rFonts w:ascii="標楷體" w:eastAsia="標楷體" w:hAnsi="標楷體"/>
              </w:rPr>
            </w:pPr>
            <w:ins w:id="6365" w:author="ST1" w:date="2020-09-23T15:24:00Z">
              <w:del w:id="636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367" w:author="ST1" w:date="2020-09-23T15:24:00Z"/>
                <w:del w:id="6368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369" w:author="ST1" w:date="2020-09-23T15:24:00Z"/>
          <w:del w:id="637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371" w:author="ST1" w:date="2020-09-23T15:24:00Z"/>
                <w:del w:id="6372" w:author="阿毛" w:date="2021-05-21T17:50:00Z"/>
                <w:rFonts w:ascii="標楷體" w:eastAsia="標楷體" w:hAnsi="標楷體"/>
              </w:rPr>
            </w:pPr>
            <w:ins w:id="6373" w:author="ST1" w:date="2020-09-23T15:24:00Z">
              <w:del w:id="637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375" w:author="ST1" w:date="2020-09-23T15:24:00Z"/>
                <w:del w:id="6376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377" w:author="ST1" w:date="2020-09-23T15:24:00Z"/>
          <w:del w:id="637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379" w:author="ST1" w:date="2020-09-23T15:24:00Z"/>
                <w:del w:id="6380" w:author="阿毛" w:date="2021-05-21T17:50:00Z"/>
                <w:rFonts w:ascii="標楷體" w:eastAsia="標楷體" w:hAnsi="標楷體"/>
              </w:rPr>
            </w:pPr>
            <w:ins w:id="6381" w:author="ST1" w:date="2020-09-23T15:24:00Z">
              <w:del w:id="638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383" w:author="ST1" w:date="2020-09-23T15:24:00Z"/>
                <w:del w:id="6384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385" w:author="ST1" w:date="2020-09-23T15:24:00Z"/>
          <w:del w:id="6386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387" w:author="ST1" w:date="2020-09-23T15:24:00Z"/>
          <w:del w:id="6388" w:author="阿毛" w:date="2021-05-21T17:50:00Z"/>
          <w:rFonts w:ascii="標楷體" w:eastAsia="標楷體" w:hAnsi="標楷體"/>
        </w:rPr>
      </w:pPr>
      <w:ins w:id="6389" w:author="ST1" w:date="2020-09-23T15:24:00Z">
        <w:del w:id="6390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391" w:author="ST1" w:date="2020-09-23T15:24:00Z"/>
          <w:del w:id="6392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393" w:author="ST1" w:date="2020-09-23T15:24:00Z"/>
          <w:del w:id="6394" w:author="阿毛" w:date="2021-05-21T17:50:00Z"/>
        </w:rPr>
      </w:pPr>
      <w:ins w:id="6395" w:author="ST1" w:date="2020-09-23T15:24:00Z">
        <w:del w:id="6396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397" w:author="ST1" w:date="2020-09-23T15:24:00Z"/>
          <w:del w:id="6398" w:author="阿毛" w:date="2021-05-21T17:50:00Z"/>
          <w:rFonts w:ascii="標楷體" w:eastAsia="標楷體" w:hAnsi="標楷體" w:cs="標楷體"/>
          <w:kern w:val="0"/>
          <w:szCs w:val="28"/>
        </w:rPr>
      </w:pPr>
      <w:ins w:id="6399" w:author="ST1" w:date="2020-09-23T15:24:00Z">
        <w:del w:id="6400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01" w:author="ST1" w:date="2020-09-23T15:24:00Z"/>
          <w:del w:id="6402" w:author="阿毛" w:date="2021-05-21T17:50:00Z"/>
          <w:rFonts w:ascii="標楷體" w:eastAsia="標楷體" w:hAnsi="標楷體"/>
        </w:rPr>
      </w:pPr>
      <w:ins w:id="6403" w:author="ST1" w:date="2020-09-23T15:24:00Z">
        <w:del w:id="640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405" w:author="ST1" w:date="2020-09-23T15:24:00Z"/>
          <w:del w:id="6406" w:author="阿毛" w:date="2021-05-21T17:50:00Z"/>
          <w:rFonts w:ascii="標楷體" w:eastAsia="標楷體" w:hAnsi="標楷體"/>
        </w:rPr>
      </w:pPr>
      <w:ins w:id="6407" w:author="ST1" w:date="2020-09-23T15:24:00Z">
        <w:del w:id="6408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409" w:author="ST1" w:date="2020-09-23T15:25:00Z">
        <w:del w:id="6410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411" w:author="ST1" w:date="2020-09-23T15:24:00Z">
        <w:del w:id="641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413" w:author="ST1" w:date="2020-09-23T15:25:00Z">
        <w:del w:id="6414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15" w:author="ST1" w:date="2020-09-23T15:24:00Z"/>
          <w:del w:id="6416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17" w:author="ST1" w:date="2020-09-23T15:24:00Z"/>
          <w:del w:id="6418" w:author="阿毛" w:date="2021-05-21T17:50:00Z"/>
          <w:rFonts w:ascii="標楷體" w:eastAsia="標楷體" w:hAnsi="標楷體"/>
        </w:rPr>
      </w:pPr>
      <w:ins w:id="6419" w:author="ST1" w:date="2020-09-23T15:28:00Z">
        <w:del w:id="6420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21" w:author="ST1" w:date="2020-09-23T15:24:00Z"/>
          <w:del w:id="6422" w:author="阿毛" w:date="2021-05-21T17:50:00Z"/>
          <w:rFonts w:ascii="標楷體" w:eastAsia="標楷體" w:hAnsi="標楷體"/>
        </w:rPr>
      </w:pPr>
      <w:ins w:id="6423" w:author="ST1" w:date="2020-09-23T15:28:00Z">
        <w:del w:id="642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425" w:author="ST1" w:date="2020-09-23T15:24:00Z"/>
          <w:del w:id="6426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427" w:author="ST1" w:date="2020-09-23T15:24:00Z"/>
          <w:del w:id="6428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429" w:author="ST1" w:date="2020-09-23T15:24:00Z"/>
          <w:del w:id="6430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431" w:author="ST1" w:date="2020-09-23T15:24:00Z"/>
          <w:del w:id="6432" w:author="阿毛" w:date="2021-05-21T17:50:00Z"/>
        </w:rPr>
      </w:pPr>
      <w:ins w:id="6433" w:author="ST1" w:date="2020-09-23T15:24:00Z">
        <w:del w:id="6434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435" w:author="ST1" w:date="2020-09-23T15:24:00Z"/>
          <w:del w:id="6436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437" w:author="ST1" w:date="2020-09-23T15:24:00Z"/>
                <w:del w:id="6438" w:author="阿毛" w:date="2021-05-21T17:50:00Z"/>
                <w:rFonts w:ascii="標楷體" w:eastAsia="標楷體" w:hAnsi="標楷體"/>
              </w:rPr>
            </w:pPr>
            <w:ins w:id="6439" w:author="ST1" w:date="2020-09-23T15:24:00Z">
              <w:del w:id="644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441" w:author="ST1" w:date="2020-09-23T15:24:00Z"/>
                <w:del w:id="6442" w:author="阿毛" w:date="2021-05-21T17:50:00Z"/>
                <w:rFonts w:ascii="標楷體" w:eastAsia="標楷體" w:hAnsi="標楷體"/>
              </w:rPr>
            </w:pPr>
            <w:ins w:id="6443" w:author="ST1" w:date="2020-09-23T15:24:00Z">
              <w:del w:id="644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445" w:author="ST1" w:date="2020-09-23T15:24:00Z"/>
                <w:del w:id="6446" w:author="阿毛" w:date="2021-05-21T17:50:00Z"/>
                <w:rFonts w:ascii="標楷體" w:eastAsia="標楷體" w:hAnsi="標楷體"/>
              </w:rPr>
            </w:pPr>
            <w:ins w:id="6447" w:author="ST1" w:date="2020-09-23T15:24:00Z">
              <w:del w:id="644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449" w:author="ST1" w:date="2020-09-23T15:24:00Z"/>
                <w:del w:id="6450" w:author="阿毛" w:date="2021-05-21T17:50:00Z"/>
                <w:rFonts w:ascii="標楷體" w:eastAsia="標楷體" w:hAnsi="標楷體"/>
              </w:rPr>
            </w:pPr>
            <w:ins w:id="6451" w:author="ST1" w:date="2020-09-23T15:24:00Z">
              <w:del w:id="64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453" w:author="ST1" w:date="2020-09-23T15:24:00Z"/>
          <w:del w:id="6454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455" w:author="ST1" w:date="2020-09-23T15:24:00Z"/>
                <w:del w:id="645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457" w:author="ST1" w:date="2020-09-23T15:24:00Z"/>
                <w:del w:id="645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459" w:author="ST1" w:date="2020-09-23T15:24:00Z"/>
                <w:del w:id="6460" w:author="阿毛" w:date="2021-05-21T17:50:00Z"/>
                <w:rFonts w:ascii="標楷體" w:eastAsia="標楷體" w:hAnsi="標楷體"/>
              </w:rPr>
            </w:pPr>
            <w:ins w:id="6461" w:author="ST1" w:date="2020-09-23T15:24:00Z">
              <w:del w:id="6462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463" w:author="ST1" w:date="2020-09-23T15:24:00Z"/>
                <w:del w:id="6464" w:author="阿毛" w:date="2021-05-21T17:50:00Z"/>
                <w:rFonts w:ascii="標楷體" w:eastAsia="標楷體" w:hAnsi="標楷體"/>
              </w:rPr>
            </w:pPr>
            <w:ins w:id="6465" w:author="ST1" w:date="2020-09-23T15:24:00Z">
              <w:del w:id="646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467" w:author="ST1" w:date="2020-09-23T15:24:00Z"/>
                <w:del w:id="6468" w:author="阿毛" w:date="2021-05-21T17:50:00Z"/>
                <w:rFonts w:ascii="標楷體" w:eastAsia="標楷體" w:hAnsi="標楷體"/>
              </w:rPr>
            </w:pPr>
            <w:ins w:id="6469" w:author="ST1" w:date="2020-09-23T15:24:00Z">
              <w:del w:id="647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471" w:author="ST1" w:date="2020-09-23T15:24:00Z"/>
                <w:del w:id="6472" w:author="阿毛" w:date="2021-05-21T17:50:00Z"/>
                <w:rFonts w:ascii="標楷體" w:eastAsia="標楷體" w:hAnsi="標楷體"/>
              </w:rPr>
            </w:pPr>
            <w:ins w:id="6473" w:author="ST1" w:date="2020-09-23T15:24:00Z">
              <w:del w:id="647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475" w:author="ST1" w:date="2020-09-23T15:24:00Z"/>
                <w:del w:id="6476" w:author="阿毛" w:date="2021-05-21T17:50:00Z"/>
                <w:rFonts w:ascii="標楷體" w:eastAsia="標楷體" w:hAnsi="標楷體"/>
              </w:rPr>
            </w:pPr>
            <w:ins w:id="6477" w:author="ST1" w:date="2020-09-23T15:24:00Z">
              <w:del w:id="647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479" w:author="ST1" w:date="2020-09-23T15:24:00Z"/>
                <w:del w:id="6480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481" w:author="ST1" w:date="2020-09-23T15:24:00Z"/>
          <w:del w:id="6482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483" w:author="ST1" w:date="2020-09-23T15:24:00Z"/>
                <w:del w:id="6484" w:author="阿毛" w:date="2021-05-21T17:50:00Z"/>
                <w:rFonts w:ascii="標楷體" w:eastAsia="標楷體" w:hAnsi="標楷體"/>
              </w:rPr>
            </w:pPr>
            <w:ins w:id="6485" w:author="ST1" w:date="2020-09-23T15:24:00Z">
              <w:del w:id="648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487" w:author="ST1" w:date="2020-09-23T15:24:00Z"/>
                <w:del w:id="6488" w:author="阿毛" w:date="2021-05-21T17:50:00Z"/>
                <w:rFonts w:ascii="標楷體" w:eastAsia="標楷體" w:hAnsi="標楷體"/>
              </w:rPr>
            </w:pPr>
            <w:ins w:id="6489" w:author="ST1" w:date="2020-09-23T15:28:00Z">
              <w:del w:id="649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491" w:author="ST1" w:date="2020-09-23T15:24:00Z"/>
                <w:del w:id="6492" w:author="阿毛" w:date="2021-05-21T17:50:00Z"/>
                <w:rFonts w:ascii="標楷體" w:eastAsia="標楷體" w:hAnsi="標楷體" w:cs="新細明體"/>
              </w:rPr>
            </w:pPr>
            <w:ins w:id="6493" w:author="ST1" w:date="2020-09-23T15:28:00Z">
              <w:del w:id="6494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495" w:author="ST1" w:date="2020-09-23T15:24:00Z"/>
                <w:del w:id="6496" w:author="阿毛" w:date="2021-05-21T17:50:00Z"/>
                <w:rFonts w:ascii="標楷體" w:eastAsia="標楷體" w:hAnsi="標楷體"/>
              </w:rPr>
            </w:pPr>
            <w:ins w:id="6497" w:author="ST1" w:date="2020-09-23T15:28:00Z">
              <w:del w:id="649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499" w:author="ST1" w:date="2020-09-23T15:24:00Z"/>
                <w:del w:id="65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501" w:author="ST1" w:date="2020-09-23T15:24:00Z"/>
                <w:del w:id="6502" w:author="阿毛" w:date="2021-05-21T17:50:00Z"/>
                <w:rFonts w:ascii="標楷體" w:eastAsia="標楷體" w:hAnsi="標楷體"/>
              </w:rPr>
            </w:pPr>
            <w:ins w:id="6503" w:author="ST1" w:date="2020-09-23T15:28:00Z">
              <w:del w:id="650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505" w:author="ST1" w:date="2020-09-23T15:24:00Z"/>
                <w:del w:id="65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507" w:author="ST1" w:date="2020-09-23T15:24:00Z"/>
                <w:del w:id="6508" w:author="阿毛" w:date="2021-05-21T17:50:00Z"/>
                <w:rFonts w:ascii="標楷體" w:eastAsia="標楷體" w:hAnsi="標楷體"/>
              </w:rPr>
            </w:pPr>
            <w:ins w:id="6509" w:author="ST1" w:date="2020-09-23T15:28:00Z">
              <w:del w:id="651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511" w:author="ST1" w:date="2020-09-23T15:24:00Z"/>
          <w:del w:id="6512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513" w:author="ST1" w:date="2020-09-23T15:24:00Z"/>
                <w:del w:id="6514" w:author="阿毛" w:date="2021-05-21T17:50:00Z"/>
                <w:rFonts w:ascii="標楷體" w:eastAsia="標楷體" w:hAnsi="標楷體"/>
              </w:rPr>
            </w:pPr>
            <w:ins w:id="6515" w:author="ST1" w:date="2020-09-23T15:24:00Z">
              <w:del w:id="651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517" w:author="ST1" w:date="2020-09-23T15:24:00Z"/>
                <w:del w:id="6518" w:author="阿毛" w:date="2021-05-21T17:50:00Z"/>
                <w:rFonts w:ascii="標楷體" w:eastAsia="標楷體" w:hAnsi="標楷體"/>
              </w:rPr>
            </w:pPr>
            <w:ins w:id="6519" w:author="ST1" w:date="2020-09-23T15:29:00Z">
              <w:del w:id="652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521" w:author="ST1" w:date="2020-09-23T15:24:00Z"/>
                <w:del w:id="6522" w:author="阿毛" w:date="2021-05-21T17:50:00Z"/>
                <w:rFonts w:ascii="標楷體" w:eastAsia="標楷體" w:hAnsi="標楷體" w:cs="新細明體"/>
              </w:rPr>
            </w:pPr>
            <w:ins w:id="6523" w:author="ST1" w:date="2020-09-23T15:29:00Z">
              <w:del w:id="6524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525" w:author="ST1" w:date="2020-09-23T15:24:00Z"/>
                <w:del w:id="652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527" w:author="ST1" w:date="2020-09-23T15:24:00Z"/>
                <w:del w:id="65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529" w:author="ST1" w:date="2020-09-23T15:24:00Z"/>
                <w:del w:id="65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531" w:author="ST1" w:date="2020-09-23T15:24:00Z"/>
                <w:del w:id="65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533" w:author="ST1" w:date="2020-09-23T15:24:00Z"/>
                <w:del w:id="6534" w:author="阿毛" w:date="2021-05-21T17:50:00Z"/>
                <w:rFonts w:ascii="標楷體" w:eastAsia="標楷體" w:hAnsi="標楷體"/>
              </w:rPr>
            </w:pPr>
            <w:ins w:id="6535" w:author="ST1" w:date="2020-09-23T16:26:00Z">
              <w:del w:id="653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537" w:author="ST1" w:date="2020-09-23T15:24:00Z"/>
          <w:del w:id="6538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539" w:author="ST1" w:date="2020-09-23T15:24:00Z"/>
                <w:del w:id="6540" w:author="阿毛" w:date="2021-05-21T17:50:00Z"/>
                <w:rFonts w:ascii="標楷體" w:eastAsia="標楷體" w:hAnsi="標楷體"/>
              </w:rPr>
            </w:pPr>
            <w:ins w:id="6541" w:author="ST1" w:date="2020-09-23T15:24:00Z">
              <w:del w:id="654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543" w:author="ST1" w:date="2020-09-23T15:24:00Z"/>
                <w:del w:id="654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545" w:author="ST1" w:date="2020-09-23T15:24:00Z"/>
                <w:del w:id="65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547" w:author="ST1" w:date="2020-09-23T15:24:00Z"/>
                <w:del w:id="654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549" w:author="ST1" w:date="2020-09-23T15:24:00Z"/>
                <w:del w:id="655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551" w:author="ST1" w:date="2020-09-23T15:24:00Z"/>
                <w:del w:id="65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553" w:author="ST1" w:date="2020-09-23T15:24:00Z"/>
                <w:del w:id="65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555" w:author="ST1" w:date="2020-09-23T15:24:00Z"/>
                <w:del w:id="6556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557" w:author="ST1" w:date="2020-09-23T15:24:00Z"/>
          <w:del w:id="6558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559" w:author="ST1" w:date="2020-09-23T15:24:00Z"/>
          <w:del w:id="6560" w:author="阿毛" w:date="2021-05-21T17:50:00Z"/>
          <w:rFonts w:ascii="標楷體" w:hAnsi="標楷體"/>
        </w:rPr>
      </w:pPr>
      <w:ins w:id="6561" w:author="ST1" w:date="2020-09-23T15:24:00Z">
        <w:del w:id="6562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563" w:author="ST1" w:date="2020-09-23T15:29:00Z">
        <w:del w:id="6564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565" w:author="ST1" w:date="2020-09-23T16:21:00Z"/>
          <w:del w:id="6566" w:author="阿毛" w:date="2021-05-21T17:50:00Z"/>
          <w:rFonts w:ascii="標楷體" w:eastAsia="標楷體" w:hAnsi="標楷體"/>
        </w:rPr>
      </w:pPr>
      <w:ins w:id="6567" w:author="ST1" w:date="2020-09-23T15:24:00Z">
        <w:del w:id="6568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569" w:author="ST1" w:date="2020-09-23T16:27:00Z">
        <w:del w:id="6570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49" type="#_x0000_t75" style="width:76.2pt;height:52.2pt" o:ole="">
                <v:imagedata r:id="rId87" o:title=""/>
              </v:shape>
              <o:OLEObject Type="Embed" ProgID="Acrobat.Document.DC" ShapeID="_x0000_i1049" DrawAspect="Icon" ObjectID="_1701010417" r:id="rId88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571" w:author="ST1" w:date="2020-09-23T16:21:00Z"/>
          <w:del w:id="6572" w:author="阿毛" w:date="2021-05-21T17:50:00Z"/>
          <w:rFonts w:ascii="標楷體" w:eastAsia="標楷體" w:hAnsi="標楷體"/>
        </w:rPr>
      </w:pPr>
      <w:ins w:id="6573" w:author="ST1" w:date="2020-09-23T16:21:00Z">
        <w:del w:id="6574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575" w:author="ST1" w:date="2020-09-23T16:21:00Z"/>
          <w:del w:id="6576" w:author="阿毛" w:date="2021-05-21T17:50:00Z"/>
          <w:rFonts w:ascii="標楷體" w:hAnsi="標楷體"/>
        </w:rPr>
      </w:pPr>
      <w:ins w:id="6577" w:author="ST1" w:date="2020-09-23T16:21:00Z">
        <w:del w:id="6578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579" w:author="ST1" w:date="2020-09-23T16:21:00Z"/>
          <w:del w:id="6580" w:author="阿毛" w:date="2021-05-21T17:50:00Z"/>
        </w:rPr>
      </w:pPr>
      <w:ins w:id="6581" w:author="ST1" w:date="2020-09-23T16:21:00Z">
        <w:del w:id="6582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583" w:author="ST1" w:date="2020-09-23T16:21:00Z"/>
          <w:del w:id="658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585" w:author="ST1" w:date="2020-09-23T16:21:00Z"/>
                <w:del w:id="6586" w:author="阿毛" w:date="2021-05-21T17:50:00Z"/>
                <w:rFonts w:ascii="標楷體" w:eastAsia="標楷體" w:hAnsi="標楷體"/>
              </w:rPr>
            </w:pPr>
            <w:ins w:id="6587" w:author="ST1" w:date="2020-09-23T16:21:00Z">
              <w:del w:id="658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589" w:author="ST1" w:date="2020-09-23T16:21:00Z"/>
                <w:del w:id="6590" w:author="阿毛" w:date="2021-05-21T17:50:00Z"/>
                <w:rFonts w:ascii="標楷體" w:eastAsia="標楷體" w:hAnsi="標楷體"/>
              </w:rPr>
            </w:pPr>
            <w:ins w:id="6591" w:author="ST1" w:date="2020-09-23T16:21:00Z">
              <w:del w:id="6592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593" w:author="ST1" w:date="2020-09-23T16:21:00Z"/>
                <w:del w:id="6594" w:author="阿毛" w:date="2021-05-21T17:50:00Z"/>
                <w:rFonts w:ascii="標楷體" w:eastAsia="標楷體" w:hAnsi="標楷體"/>
              </w:rPr>
            </w:pPr>
            <w:ins w:id="6595" w:author="ST1" w:date="2020-09-23T16:21:00Z">
              <w:del w:id="659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597" w:author="ST1" w:date="2020-09-23T16:21:00Z"/>
          <w:del w:id="659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599" w:author="ST1" w:date="2020-09-23T16:21:00Z"/>
                <w:del w:id="6600" w:author="阿毛" w:date="2021-05-21T17:50:00Z"/>
                <w:rFonts w:ascii="標楷體" w:eastAsia="標楷體" w:hAnsi="標楷體"/>
              </w:rPr>
            </w:pPr>
            <w:ins w:id="6601" w:author="ST1" w:date="2020-09-23T16:21:00Z">
              <w:del w:id="660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603" w:author="ST1" w:date="2020-09-23T16:21:00Z"/>
                <w:del w:id="6604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605" w:author="ST1" w:date="2020-09-23T16:21:00Z"/>
          <w:del w:id="660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607" w:author="ST1" w:date="2020-09-23T16:21:00Z"/>
                <w:del w:id="6608" w:author="阿毛" w:date="2021-05-21T17:50:00Z"/>
                <w:rFonts w:ascii="標楷體" w:eastAsia="標楷體" w:hAnsi="標楷體"/>
              </w:rPr>
            </w:pPr>
            <w:ins w:id="6609" w:author="ST1" w:date="2020-09-23T16:21:00Z">
              <w:del w:id="661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611" w:author="ST1" w:date="2020-09-23T16:21:00Z"/>
                <w:del w:id="6612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613" w:author="ST1" w:date="2020-09-23T16:21:00Z"/>
          <w:del w:id="661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615" w:author="ST1" w:date="2020-09-23T16:21:00Z"/>
                <w:del w:id="6616" w:author="阿毛" w:date="2021-05-21T17:50:00Z"/>
                <w:rFonts w:ascii="標楷體" w:eastAsia="標楷體" w:hAnsi="標楷體"/>
              </w:rPr>
            </w:pPr>
            <w:ins w:id="6617" w:author="ST1" w:date="2020-09-23T16:21:00Z">
              <w:del w:id="661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619" w:author="ST1" w:date="2020-09-23T16:21:00Z"/>
                <w:del w:id="6620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621" w:author="ST1" w:date="2020-09-23T16:21:00Z"/>
          <w:del w:id="662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623" w:author="ST1" w:date="2020-09-23T16:21:00Z"/>
                <w:del w:id="6624" w:author="阿毛" w:date="2021-05-21T17:50:00Z"/>
                <w:rFonts w:ascii="標楷體" w:eastAsia="標楷體" w:hAnsi="標楷體"/>
              </w:rPr>
            </w:pPr>
            <w:ins w:id="6625" w:author="ST1" w:date="2020-09-23T16:21:00Z">
              <w:del w:id="662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627" w:author="ST1" w:date="2020-09-23T16:21:00Z"/>
                <w:del w:id="6628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629" w:author="ST1" w:date="2020-09-23T16:21:00Z"/>
          <w:del w:id="66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631" w:author="ST1" w:date="2020-09-23T16:21:00Z"/>
                <w:del w:id="6632" w:author="阿毛" w:date="2021-05-21T17:50:00Z"/>
                <w:rFonts w:ascii="標楷體" w:eastAsia="標楷體" w:hAnsi="標楷體"/>
              </w:rPr>
            </w:pPr>
            <w:ins w:id="6633" w:author="ST1" w:date="2020-09-23T16:21:00Z">
              <w:del w:id="663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635" w:author="ST1" w:date="2020-09-23T16:21:00Z"/>
                <w:del w:id="6636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637" w:author="ST1" w:date="2020-09-23T16:21:00Z"/>
          <w:del w:id="66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639" w:author="ST1" w:date="2020-09-23T16:21:00Z"/>
                <w:del w:id="6640" w:author="阿毛" w:date="2021-05-21T17:50:00Z"/>
                <w:rFonts w:ascii="標楷體" w:eastAsia="標楷體" w:hAnsi="標楷體"/>
              </w:rPr>
            </w:pPr>
            <w:ins w:id="6641" w:author="ST1" w:date="2020-09-23T16:21:00Z">
              <w:del w:id="664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643" w:author="ST1" w:date="2020-09-23T16:21:00Z"/>
                <w:del w:id="6644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645" w:author="ST1" w:date="2020-09-23T16:21:00Z"/>
          <w:del w:id="66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647" w:author="ST1" w:date="2020-09-23T16:21:00Z"/>
                <w:del w:id="6648" w:author="阿毛" w:date="2021-05-21T17:50:00Z"/>
                <w:rFonts w:ascii="標楷體" w:eastAsia="標楷體" w:hAnsi="標楷體"/>
              </w:rPr>
            </w:pPr>
            <w:ins w:id="6649" w:author="ST1" w:date="2020-09-23T16:21:00Z">
              <w:del w:id="665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651" w:author="ST1" w:date="2020-09-23T16:21:00Z"/>
                <w:del w:id="6652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653" w:author="ST1" w:date="2020-09-23T16:21:00Z"/>
          <w:del w:id="6654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655" w:author="ST1" w:date="2020-09-23T16:21:00Z"/>
          <w:del w:id="6656" w:author="阿毛" w:date="2021-05-21T17:50:00Z"/>
          <w:rFonts w:ascii="標楷體" w:eastAsia="標楷體" w:hAnsi="標楷體"/>
        </w:rPr>
      </w:pPr>
      <w:ins w:id="6657" w:author="ST1" w:date="2020-09-23T16:21:00Z">
        <w:del w:id="6658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659" w:author="ST1" w:date="2020-09-23T16:21:00Z"/>
          <w:del w:id="6660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661" w:author="ST1" w:date="2020-09-23T16:21:00Z"/>
          <w:del w:id="6662" w:author="阿毛" w:date="2021-05-21T17:50:00Z"/>
        </w:rPr>
      </w:pPr>
      <w:ins w:id="6663" w:author="ST1" w:date="2020-09-23T16:21:00Z">
        <w:del w:id="6664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665" w:author="ST1" w:date="2020-09-23T16:21:00Z"/>
          <w:del w:id="6666" w:author="阿毛" w:date="2021-05-21T17:50:00Z"/>
          <w:rFonts w:ascii="標楷體" w:eastAsia="標楷體" w:hAnsi="標楷體" w:cs="標楷體"/>
          <w:kern w:val="0"/>
          <w:szCs w:val="28"/>
        </w:rPr>
      </w:pPr>
      <w:ins w:id="6667" w:author="ST1" w:date="2020-09-23T16:21:00Z">
        <w:del w:id="6668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69" w:author="ST1" w:date="2020-09-23T16:21:00Z"/>
          <w:del w:id="6670" w:author="阿毛" w:date="2021-05-21T17:50:00Z"/>
          <w:rFonts w:ascii="標楷體" w:eastAsia="標楷體" w:hAnsi="標楷體"/>
        </w:rPr>
      </w:pPr>
      <w:ins w:id="6671" w:author="ST1" w:date="2020-09-23T16:21:00Z">
        <w:del w:id="6672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673" w:author="ST1" w:date="2020-09-23T16:21:00Z"/>
          <w:del w:id="6674" w:author="阿毛" w:date="2021-05-21T17:50:00Z"/>
          <w:rFonts w:ascii="標楷體" w:eastAsia="標楷體" w:hAnsi="標楷體"/>
        </w:rPr>
      </w:pPr>
      <w:ins w:id="6675" w:author="ST1" w:date="2020-09-23T16:21:00Z">
        <w:del w:id="6676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677" w:author="ST1" w:date="2020-09-23T16:22:00Z">
        <w:del w:id="6678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679" w:author="ST1" w:date="2020-09-23T16:21:00Z">
        <w:del w:id="668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681" w:author="ST1" w:date="2020-09-23T16:22:00Z">
        <w:del w:id="6682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83" w:author="ST1" w:date="2020-09-23T16:21:00Z"/>
          <w:del w:id="6684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85" w:author="ST1" w:date="2020-09-23T16:21:00Z"/>
          <w:del w:id="6686" w:author="阿毛" w:date="2021-05-21T17:50:00Z"/>
          <w:rFonts w:ascii="標楷體" w:eastAsia="標楷體" w:hAnsi="標楷體"/>
        </w:rPr>
      </w:pPr>
      <w:ins w:id="6687" w:author="ST1" w:date="2020-09-23T16:21:00Z">
        <w:del w:id="6688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89" w:author="ST1" w:date="2020-09-23T16:21:00Z"/>
          <w:del w:id="6690" w:author="阿毛" w:date="2021-05-21T17:50:00Z"/>
          <w:rFonts w:ascii="標楷體" w:eastAsia="標楷體" w:hAnsi="標楷體"/>
        </w:rPr>
      </w:pPr>
      <w:ins w:id="6691" w:author="ST1" w:date="2020-09-23T16:21:00Z">
        <w:del w:id="669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93" w:author="ST1" w:date="2020-09-23T16:21:00Z"/>
          <w:del w:id="6694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95" w:author="ST1" w:date="2020-09-23T16:21:00Z"/>
          <w:del w:id="6696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697" w:author="ST1" w:date="2020-09-23T16:21:00Z"/>
          <w:del w:id="6698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699" w:author="ST1" w:date="2020-09-23T16:21:00Z"/>
          <w:del w:id="6700" w:author="阿毛" w:date="2021-05-21T17:50:00Z"/>
        </w:rPr>
      </w:pPr>
      <w:ins w:id="6701" w:author="ST1" w:date="2020-09-23T16:21:00Z">
        <w:del w:id="6702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703" w:author="ST1" w:date="2020-09-23T16:21:00Z"/>
          <w:del w:id="6704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705" w:author="ST1" w:date="2020-09-23T16:21:00Z"/>
                <w:del w:id="6706" w:author="阿毛" w:date="2021-05-21T17:50:00Z"/>
                <w:rFonts w:ascii="標楷體" w:eastAsia="標楷體" w:hAnsi="標楷體"/>
              </w:rPr>
            </w:pPr>
            <w:ins w:id="6707" w:author="ST1" w:date="2020-09-23T16:21:00Z">
              <w:del w:id="670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709" w:author="ST1" w:date="2020-09-23T16:21:00Z"/>
                <w:del w:id="6710" w:author="阿毛" w:date="2021-05-21T17:50:00Z"/>
                <w:rFonts w:ascii="標楷體" w:eastAsia="標楷體" w:hAnsi="標楷體"/>
              </w:rPr>
            </w:pPr>
            <w:ins w:id="6711" w:author="ST1" w:date="2020-09-23T16:21:00Z">
              <w:del w:id="671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713" w:author="ST1" w:date="2020-09-23T16:21:00Z"/>
                <w:del w:id="6714" w:author="阿毛" w:date="2021-05-21T17:50:00Z"/>
                <w:rFonts w:ascii="標楷體" w:eastAsia="標楷體" w:hAnsi="標楷體"/>
              </w:rPr>
            </w:pPr>
            <w:ins w:id="6715" w:author="ST1" w:date="2020-09-23T16:21:00Z">
              <w:del w:id="671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717" w:author="ST1" w:date="2020-09-23T16:21:00Z"/>
                <w:del w:id="6718" w:author="阿毛" w:date="2021-05-21T17:50:00Z"/>
                <w:rFonts w:ascii="標楷體" w:eastAsia="標楷體" w:hAnsi="標楷體"/>
              </w:rPr>
            </w:pPr>
            <w:ins w:id="6719" w:author="ST1" w:date="2020-09-23T16:21:00Z">
              <w:del w:id="672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721" w:author="ST1" w:date="2020-09-23T16:21:00Z"/>
          <w:del w:id="6722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723" w:author="ST1" w:date="2020-09-23T16:21:00Z"/>
                <w:del w:id="672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725" w:author="ST1" w:date="2020-09-23T16:21:00Z"/>
                <w:del w:id="672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727" w:author="ST1" w:date="2020-09-23T16:21:00Z"/>
                <w:del w:id="6728" w:author="阿毛" w:date="2021-05-21T17:50:00Z"/>
                <w:rFonts w:ascii="標楷體" w:eastAsia="標楷體" w:hAnsi="標楷體"/>
              </w:rPr>
            </w:pPr>
            <w:ins w:id="6729" w:author="ST1" w:date="2020-09-23T16:21:00Z">
              <w:del w:id="6730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731" w:author="ST1" w:date="2020-09-23T16:21:00Z"/>
                <w:del w:id="6732" w:author="阿毛" w:date="2021-05-21T17:50:00Z"/>
                <w:rFonts w:ascii="標楷體" w:eastAsia="標楷體" w:hAnsi="標楷體"/>
              </w:rPr>
            </w:pPr>
            <w:ins w:id="6733" w:author="ST1" w:date="2020-09-23T16:21:00Z">
              <w:del w:id="673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735" w:author="ST1" w:date="2020-09-23T16:21:00Z"/>
                <w:del w:id="6736" w:author="阿毛" w:date="2021-05-21T17:50:00Z"/>
                <w:rFonts w:ascii="標楷體" w:eastAsia="標楷體" w:hAnsi="標楷體"/>
              </w:rPr>
            </w:pPr>
            <w:ins w:id="6737" w:author="ST1" w:date="2020-09-23T16:21:00Z">
              <w:del w:id="673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739" w:author="ST1" w:date="2020-09-23T16:21:00Z"/>
                <w:del w:id="6740" w:author="阿毛" w:date="2021-05-21T17:50:00Z"/>
                <w:rFonts w:ascii="標楷體" w:eastAsia="標楷體" w:hAnsi="標楷體"/>
              </w:rPr>
            </w:pPr>
            <w:ins w:id="6741" w:author="ST1" w:date="2020-09-23T16:21:00Z">
              <w:del w:id="674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743" w:author="ST1" w:date="2020-09-23T16:21:00Z"/>
                <w:del w:id="6744" w:author="阿毛" w:date="2021-05-21T17:50:00Z"/>
                <w:rFonts w:ascii="標楷體" w:eastAsia="標楷體" w:hAnsi="標楷體"/>
              </w:rPr>
            </w:pPr>
            <w:ins w:id="6745" w:author="ST1" w:date="2020-09-23T16:21:00Z">
              <w:del w:id="674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747" w:author="ST1" w:date="2020-09-23T16:21:00Z"/>
                <w:del w:id="6748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749" w:author="ST1" w:date="2020-09-23T16:21:00Z"/>
          <w:del w:id="6750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751" w:author="ST1" w:date="2020-09-23T16:21:00Z"/>
                <w:del w:id="6752" w:author="阿毛" w:date="2021-05-21T17:50:00Z"/>
                <w:rFonts w:ascii="標楷體" w:eastAsia="標楷體" w:hAnsi="標楷體"/>
              </w:rPr>
            </w:pPr>
            <w:ins w:id="6753" w:author="ST1" w:date="2020-09-23T16:21:00Z">
              <w:del w:id="675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755" w:author="ST1" w:date="2020-09-23T16:21:00Z"/>
                <w:del w:id="6756" w:author="阿毛" w:date="2021-05-21T17:50:00Z"/>
                <w:rFonts w:ascii="標楷體" w:eastAsia="標楷體" w:hAnsi="標楷體"/>
              </w:rPr>
            </w:pPr>
            <w:ins w:id="6757" w:author="ST1" w:date="2020-09-23T16:21:00Z">
              <w:del w:id="675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6759" w:author="ST1" w:date="2020-09-23T16:21:00Z"/>
                <w:del w:id="6760" w:author="阿毛" w:date="2021-05-21T17:50:00Z"/>
                <w:rFonts w:ascii="標楷體" w:eastAsia="標楷體" w:hAnsi="標楷體" w:cs="新細明體"/>
              </w:rPr>
            </w:pPr>
            <w:ins w:id="6761" w:author="ST1" w:date="2020-09-23T16:21:00Z">
              <w:del w:id="6762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6763" w:author="ST1" w:date="2020-09-23T16:21:00Z"/>
                <w:del w:id="6764" w:author="阿毛" w:date="2021-05-21T17:50:00Z"/>
                <w:rFonts w:ascii="標楷體" w:eastAsia="標楷體" w:hAnsi="標楷體"/>
              </w:rPr>
            </w:pPr>
            <w:ins w:id="6765" w:author="ST1" w:date="2020-09-23T16:21:00Z">
              <w:del w:id="6766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6767" w:author="ST1" w:date="2020-09-23T16:21:00Z"/>
                <w:del w:id="67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6769" w:author="ST1" w:date="2020-09-23T16:21:00Z"/>
                <w:del w:id="6770" w:author="阿毛" w:date="2021-05-21T17:50:00Z"/>
                <w:rFonts w:ascii="標楷體" w:eastAsia="標楷體" w:hAnsi="標楷體"/>
              </w:rPr>
            </w:pPr>
            <w:ins w:id="6771" w:author="ST1" w:date="2020-09-23T16:21:00Z">
              <w:del w:id="677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6773" w:author="ST1" w:date="2020-09-23T16:21:00Z"/>
                <w:del w:id="67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6775" w:author="ST1" w:date="2020-09-23T16:21:00Z"/>
                <w:del w:id="6776" w:author="阿毛" w:date="2021-05-21T17:50:00Z"/>
                <w:rFonts w:ascii="標楷體" w:eastAsia="標楷體" w:hAnsi="標楷體"/>
              </w:rPr>
            </w:pPr>
            <w:ins w:id="6777" w:author="ST1" w:date="2020-09-23T16:21:00Z">
              <w:del w:id="677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6779" w:author="ST1" w:date="2020-09-23T16:21:00Z"/>
          <w:del w:id="6780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6781" w:author="ST1" w:date="2020-09-23T16:21:00Z"/>
                <w:del w:id="6782" w:author="阿毛" w:date="2021-05-21T17:50:00Z"/>
                <w:rFonts w:ascii="標楷體" w:eastAsia="標楷體" w:hAnsi="標楷體"/>
              </w:rPr>
            </w:pPr>
            <w:ins w:id="6783" w:author="ST1" w:date="2020-09-23T16:21:00Z">
              <w:del w:id="678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6785" w:author="ST1" w:date="2020-09-23T16:21:00Z"/>
                <w:del w:id="6786" w:author="阿毛" w:date="2021-05-21T17:50:00Z"/>
                <w:rFonts w:ascii="標楷體" w:eastAsia="標楷體" w:hAnsi="標楷體"/>
              </w:rPr>
            </w:pPr>
            <w:ins w:id="6787" w:author="ST1" w:date="2020-09-23T16:21:00Z">
              <w:del w:id="6788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6789" w:author="ST1" w:date="2020-09-23T16:21:00Z"/>
                <w:del w:id="6790" w:author="阿毛" w:date="2021-05-21T17:50:00Z"/>
                <w:rFonts w:ascii="標楷體" w:eastAsia="標楷體" w:hAnsi="標楷體" w:cs="新細明體"/>
              </w:rPr>
            </w:pPr>
            <w:ins w:id="6791" w:author="ST1" w:date="2020-09-23T16:21:00Z">
              <w:del w:id="6792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6793" w:author="ST1" w:date="2020-09-23T16:21:00Z"/>
                <w:del w:id="6794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6795" w:author="ST1" w:date="2020-09-23T16:21:00Z"/>
                <w:del w:id="679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6797" w:author="ST1" w:date="2020-09-23T16:21:00Z"/>
                <w:del w:id="679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6799" w:author="ST1" w:date="2020-09-23T16:21:00Z"/>
                <w:del w:id="68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6801" w:author="ST1" w:date="2020-09-23T16:21:00Z"/>
                <w:del w:id="6802" w:author="阿毛" w:date="2021-05-21T17:50:00Z"/>
                <w:rFonts w:ascii="標楷體" w:eastAsia="標楷體" w:hAnsi="標楷體"/>
              </w:rPr>
            </w:pPr>
            <w:ins w:id="6803" w:author="ST1" w:date="2020-09-23T16:25:00Z">
              <w:del w:id="680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6805" w:author="ST1" w:date="2020-09-23T16:26:00Z">
              <w:del w:id="680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6807" w:author="ST1" w:date="2020-09-23T16:21:00Z"/>
          <w:del w:id="6808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6809" w:author="ST1" w:date="2020-09-23T16:21:00Z"/>
                <w:del w:id="6810" w:author="阿毛" w:date="2021-05-21T17:50:00Z"/>
                <w:rFonts w:ascii="標楷體" w:eastAsia="標楷體" w:hAnsi="標楷體"/>
              </w:rPr>
            </w:pPr>
            <w:ins w:id="6811" w:author="ST1" w:date="2020-09-23T16:21:00Z">
              <w:del w:id="681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6813" w:author="ST1" w:date="2020-09-23T16:21:00Z"/>
                <w:del w:id="681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6815" w:author="ST1" w:date="2020-09-23T16:21:00Z"/>
                <w:del w:id="6816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6817" w:author="ST1" w:date="2020-09-23T16:21:00Z"/>
                <w:del w:id="681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6819" w:author="ST1" w:date="2020-09-23T16:21:00Z"/>
                <w:del w:id="682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6821" w:author="ST1" w:date="2020-09-23T16:21:00Z"/>
                <w:del w:id="682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6823" w:author="ST1" w:date="2020-09-23T16:21:00Z"/>
                <w:del w:id="682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6825" w:author="ST1" w:date="2020-09-23T16:21:00Z"/>
                <w:del w:id="6826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6827" w:author="ST1" w:date="2020-09-23T16:21:00Z"/>
          <w:del w:id="6828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6829" w:author="ST1" w:date="2020-09-23T16:21:00Z"/>
          <w:del w:id="6830" w:author="阿毛" w:date="2021-05-21T17:50:00Z"/>
          <w:rFonts w:ascii="標楷體" w:hAnsi="標楷體"/>
        </w:rPr>
      </w:pPr>
      <w:ins w:id="6831" w:author="ST1" w:date="2020-09-23T16:21:00Z">
        <w:del w:id="6832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833" w:author="ST1" w:date="2020-09-23T16:22:00Z">
        <w:del w:id="6834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6835" w:author="ST1" w:date="2020-09-23T16:21:00Z"/>
          <w:del w:id="6836" w:author="阿毛" w:date="2021-05-21T17:50:00Z"/>
        </w:rPr>
      </w:pPr>
      <w:ins w:id="6837" w:author="ST1" w:date="2020-09-23T16:21:00Z">
        <w:del w:id="6838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839" w:author="ST1" w:date="2020-09-23T16:24:00Z">
        <w:del w:id="6840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50" type="#_x0000_t75" style="width:76.2pt;height:52.2pt" o:ole="">
                <v:imagedata r:id="rId89" o:title=""/>
              </v:shape>
              <o:OLEObject Type="Embed" ProgID="Acrobat.Document.DC" ShapeID="_x0000_i1050" DrawAspect="Icon" ObjectID="_1701010418" r:id="rId90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6841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6842" w:author="阿毛" w:date="2021-05-21T17:50:00Z"/>
          <w:rFonts w:ascii="標楷體" w:hAnsi="標楷體"/>
        </w:rPr>
      </w:pPr>
      <w:del w:id="6843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6844" w:author="阿毛" w:date="2021-05-21T17:50:00Z"/>
        </w:rPr>
        <w:pPrChange w:id="6845" w:author="阿毛" w:date="2021-05-21T17:50:00Z">
          <w:pPr>
            <w:pStyle w:val="a"/>
          </w:pPr>
        </w:pPrChange>
      </w:pPr>
      <w:del w:id="6846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68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48" w:author="阿毛" w:date="2021-05-21T17:50:00Z"/>
                <w:rFonts w:ascii="標楷體" w:hAnsi="標楷體"/>
              </w:rPr>
              <w:pPrChange w:id="6849" w:author="阿毛" w:date="2021-05-21T17:50:00Z">
                <w:pPr/>
              </w:pPrChange>
            </w:pPr>
            <w:del w:id="6850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1" w:author="阿毛" w:date="2021-05-21T17:50:00Z"/>
                <w:rFonts w:ascii="標楷體" w:hAnsi="標楷體"/>
              </w:rPr>
              <w:pPrChange w:id="6852" w:author="阿毛" w:date="2021-05-21T17:50:00Z">
                <w:pPr/>
              </w:pPrChange>
            </w:pPr>
            <w:del w:id="6853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4" w:author="阿毛" w:date="2021-05-21T17:50:00Z"/>
                <w:rFonts w:ascii="標楷體" w:hAnsi="標楷體"/>
              </w:rPr>
              <w:pPrChange w:id="6855" w:author="阿毛" w:date="2021-05-21T17:50:00Z">
                <w:pPr/>
              </w:pPrChange>
            </w:pPr>
            <w:del w:id="6856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68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58" w:author="阿毛" w:date="2021-05-21T17:50:00Z"/>
                <w:rFonts w:ascii="標楷體" w:hAnsi="標楷體"/>
              </w:rPr>
              <w:pPrChange w:id="6859" w:author="阿毛" w:date="2021-05-21T17:50:00Z">
                <w:pPr/>
              </w:pPrChange>
            </w:pPr>
            <w:del w:id="6860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1" w:author="阿毛" w:date="2021-05-21T17:50:00Z"/>
                <w:rFonts w:ascii="標楷體" w:hAnsi="標楷體"/>
              </w:rPr>
              <w:pPrChange w:id="6862" w:author="阿毛" w:date="2021-05-21T17:50:00Z">
                <w:pPr/>
              </w:pPrChange>
            </w:pPr>
          </w:p>
        </w:tc>
      </w:tr>
      <w:tr w:rsidR="006F422C" w:rsidRPr="00AB69BA" w:rsidDel="007154E3" w14:paraId="05CC962B" w14:textId="1E6E2D22" w:rsidTr="00F4398B">
        <w:trPr>
          <w:trHeight w:val="773"/>
          <w:del w:id="686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4" w:author="阿毛" w:date="2021-05-21T17:50:00Z"/>
                <w:rFonts w:ascii="標楷體" w:hAnsi="標楷體"/>
              </w:rPr>
              <w:pPrChange w:id="6865" w:author="阿毛" w:date="2021-05-21T17:50:00Z">
                <w:pPr/>
              </w:pPrChange>
            </w:pPr>
            <w:del w:id="686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67" w:author="阿毛" w:date="2021-05-21T17:50:00Z"/>
                <w:rFonts w:ascii="標楷體" w:hAnsi="標楷體"/>
              </w:rPr>
              <w:pPrChange w:id="6868" w:author="阿毛" w:date="2021-05-21T17:50:00Z">
                <w:pPr/>
              </w:pPrChange>
            </w:pPr>
          </w:p>
        </w:tc>
      </w:tr>
      <w:tr w:rsidR="006F422C" w:rsidRPr="00AB69BA" w:rsidDel="007154E3" w14:paraId="776D66A6" w14:textId="174D53D6" w:rsidTr="00F4398B">
        <w:trPr>
          <w:trHeight w:val="321"/>
          <w:del w:id="686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0" w:author="阿毛" w:date="2021-05-21T17:50:00Z"/>
                <w:rFonts w:ascii="標楷體" w:hAnsi="標楷體"/>
              </w:rPr>
              <w:pPrChange w:id="6871" w:author="阿毛" w:date="2021-05-21T17:50:00Z">
                <w:pPr/>
              </w:pPrChange>
            </w:pPr>
            <w:del w:id="6872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3" w:author="阿毛" w:date="2021-05-21T17:50:00Z"/>
                <w:rFonts w:ascii="標楷體" w:hAnsi="標楷體"/>
              </w:rPr>
              <w:pPrChange w:id="6874" w:author="阿毛" w:date="2021-05-21T17:50:00Z">
                <w:pPr/>
              </w:pPrChange>
            </w:pPr>
          </w:p>
        </w:tc>
      </w:tr>
      <w:tr w:rsidR="006F422C" w:rsidRPr="00AB69BA" w:rsidDel="007154E3" w14:paraId="53E2AC6C" w14:textId="7DBE6F6B" w:rsidTr="00F4398B">
        <w:trPr>
          <w:trHeight w:val="1311"/>
          <w:del w:id="68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6" w:author="阿毛" w:date="2021-05-21T17:50:00Z"/>
                <w:rFonts w:ascii="標楷體" w:hAnsi="標楷體"/>
              </w:rPr>
              <w:pPrChange w:id="6877" w:author="阿毛" w:date="2021-05-21T17:50:00Z">
                <w:pPr/>
              </w:pPrChange>
            </w:pPr>
            <w:del w:id="6878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79" w:author="阿毛" w:date="2021-05-21T17:50:00Z"/>
                <w:rFonts w:ascii="標楷體" w:hAnsi="標楷體"/>
              </w:rPr>
              <w:pPrChange w:id="6880" w:author="阿毛" w:date="2021-05-21T17:50:00Z">
                <w:pPr/>
              </w:pPrChange>
            </w:pPr>
          </w:p>
        </w:tc>
      </w:tr>
      <w:tr w:rsidR="006F422C" w:rsidRPr="00AB69BA" w:rsidDel="007154E3" w14:paraId="0A0D1B73" w14:textId="643B857A" w:rsidTr="00F4398B">
        <w:trPr>
          <w:trHeight w:val="278"/>
          <w:del w:id="68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82" w:author="阿毛" w:date="2021-05-21T17:50:00Z"/>
                <w:rFonts w:ascii="標楷體" w:hAnsi="標楷體"/>
              </w:rPr>
              <w:pPrChange w:id="6883" w:author="阿毛" w:date="2021-05-21T17:50:00Z">
                <w:pPr/>
              </w:pPrChange>
            </w:pPr>
            <w:del w:id="6884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85" w:author="阿毛" w:date="2021-05-21T17:50:00Z"/>
                <w:rFonts w:ascii="標楷體" w:hAnsi="標楷體"/>
              </w:rPr>
              <w:pPrChange w:id="6886" w:author="阿毛" w:date="2021-05-21T17:50:00Z">
                <w:pPr/>
              </w:pPrChange>
            </w:pPr>
          </w:p>
        </w:tc>
      </w:tr>
      <w:tr w:rsidR="006F422C" w:rsidRPr="00AB69BA" w:rsidDel="007154E3" w14:paraId="34BDD025" w14:textId="15D28875" w:rsidTr="00F4398B">
        <w:trPr>
          <w:trHeight w:val="358"/>
          <w:del w:id="688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88" w:author="阿毛" w:date="2021-05-21T17:50:00Z"/>
                <w:rFonts w:ascii="標楷體" w:hAnsi="標楷體"/>
              </w:rPr>
              <w:pPrChange w:id="6889" w:author="阿毛" w:date="2021-05-21T17:50:00Z">
                <w:pPr/>
              </w:pPrChange>
            </w:pPr>
            <w:del w:id="6890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91" w:author="阿毛" w:date="2021-05-21T17:50:00Z"/>
                <w:rFonts w:ascii="標楷體" w:hAnsi="標楷體"/>
              </w:rPr>
              <w:pPrChange w:id="6892" w:author="阿毛" w:date="2021-05-21T17:50:00Z">
                <w:pPr/>
              </w:pPrChange>
            </w:pPr>
          </w:p>
        </w:tc>
      </w:tr>
      <w:tr w:rsidR="006F422C" w:rsidRPr="00AB69BA" w:rsidDel="007154E3" w14:paraId="35F7A7AD" w14:textId="78D5A0A8" w:rsidTr="00F4398B">
        <w:trPr>
          <w:trHeight w:val="278"/>
          <w:del w:id="689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94" w:author="阿毛" w:date="2021-05-21T17:50:00Z"/>
                <w:rFonts w:ascii="標楷體" w:hAnsi="標楷體"/>
              </w:rPr>
              <w:pPrChange w:id="6895" w:author="阿毛" w:date="2021-05-21T17:50:00Z">
                <w:pPr/>
              </w:pPrChange>
            </w:pPr>
            <w:del w:id="6896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6897" w:author="阿毛" w:date="2021-05-21T17:50:00Z"/>
                <w:rFonts w:ascii="標楷體" w:hAnsi="標楷體"/>
              </w:rPr>
              <w:pPrChange w:id="6898" w:author="阿毛" w:date="2021-05-21T17:50:00Z">
                <w:pPr/>
              </w:pPrChange>
            </w:pPr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6899" w:author="阿毛" w:date="2021-05-21T17:50:00Z"/>
          <w:rFonts w:ascii="標楷體" w:hAnsi="標楷體"/>
        </w:rPr>
        <w:pPrChange w:id="6900" w:author="阿毛" w:date="2021-05-21T17:50:00Z">
          <w:pPr/>
        </w:pPrChange>
      </w:pPr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6901" w:author="阿毛" w:date="2021-05-21T17:50:00Z"/>
          <w:rFonts w:ascii="標楷體" w:hAnsi="標楷體"/>
        </w:rPr>
        <w:pPrChange w:id="6902" w:author="阿毛" w:date="2021-05-21T17:50:00Z">
          <w:pPr>
            <w:widowControl/>
          </w:pPr>
        </w:pPrChange>
      </w:pPr>
      <w:del w:id="6903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6904" w:author="阿毛" w:date="2021-05-21T17:50:00Z"/>
          <w:rFonts w:ascii="標楷體" w:hAnsi="標楷體"/>
        </w:rPr>
        <w:pPrChange w:id="6905" w:author="阿毛" w:date="2021-05-21T17:50:00Z">
          <w:pPr/>
        </w:pPrChange>
      </w:pPr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6906" w:author="阿毛" w:date="2021-05-21T17:50:00Z"/>
        </w:rPr>
        <w:pPrChange w:id="6907" w:author="阿毛" w:date="2021-05-21T17:50:00Z">
          <w:pPr>
            <w:pStyle w:val="a"/>
          </w:pPr>
        </w:pPrChange>
      </w:pPr>
      <w:del w:id="6908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6909" w:author="阿毛" w:date="2021-05-21T17:50:00Z"/>
          <w:rFonts w:ascii="標楷體" w:hAnsi="標楷體" w:cs="標楷體"/>
          <w:kern w:val="0"/>
          <w:szCs w:val="28"/>
        </w:rPr>
        <w:pPrChange w:id="6910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6911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6912" w:author="阿毛" w:date="2021-05-21T17:50:00Z"/>
        </w:rPr>
        <w:pPrChange w:id="6913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del w:id="6914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6915" w:author="阿毛" w:date="2021-05-21T17:50:00Z"/>
        </w:rPr>
        <w:pPrChange w:id="6916" w:author="阿毛" w:date="2021-05-21T17:50:00Z">
          <w:pPr/>
        </w:pPrChange>
      </w:pPr>
      <w:ins w:id="6917" w:author="余家興" w:date="2020-01-21T14:06:00Z">
        <w:del w:id="6918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6919" w:author="阿毛" w:date="2021-05-21T17:50:00Z"/>
        </w:rPr>
        <w:pPrChange w:id="6920" w:author="阿毛" w:date="2021-05-21T17:50:00Z">
          <w:pPr/>
        </w:pPrChange>
      </w:pPr>
      <w:del w:id="6921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6922" w:author="阿毛" w:date="2021-05-21T17:50:00Z"/>
        </w:rPr>
        <w:pPrChange w:id="6923" w:author="阿毛" w:date="2021-05-21T17:50:00Z">
          <w:pPr/>
        </w:pPrChange>
      </w:pPr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6924" w:author="阿毛" w:date="2021-05-21T17:50:00Z"/>
        </w:rPr>
        <w:pPrChange w:id="6925" w:author="阿毛" w:date="2021-05-21T17:50:00Z">
          <w:pPr>
            <w:pStyle w:val="a"/>
          </w:pPr>
        </w:pPrChange>
      </w:pPr>
      <w:del w:id="6926" w:author="阿毛" w:date="2021-05-21T17:50:00Z">
        <w:r w:rsidDel="007154E3">
          <w:delText>輸入畫面資料說明</w:delText>
        </w:r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6927" w:author="阿毛" w:date="2021-05-21T17:50:00Z"/>
        </w:rPr>
        <w:pPrChange w:id="6928" w:author="阿毛" w:date="2021-05-21T17:50:00Z">
          <w:pPr/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6929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0" w:author="阿毛" w:date="2021-05-21T17:50:00Z"/>
                <w:rFonts w:ascii="標楷體" w:hAnsi="標楷體"/>
              </w:rPr>
              <w:pPrChange w:id="6931" w:author="阿毛" w:date="2021-05-21T17:50:00Z">
                <w:pPr/>
              </w:pPrChange>
            </w:pPr>
            <w:del w:id="6932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3" w:author="阿毛" w:date="2021-05-21T17:50:00Z"/>
                <w:rFonts w:ascii="標楷體" w:hAnsi="標楷體"/>
              </w:rPr>
              <w:pPrChange w:id="6934" w:author="阿毛" w:date="2021-05-21T17:50:00Z">
                <w:pPr/>
              </w:pPrChange>
            </w:pPr>
            <w:del w:id="6935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6" w:author="阿毛" w:date="2021-05-21T17:50:00Z"/>
                <w:rFonts w:ascii="標楷體" w:hAnsi="標楷體"/>
              </w:rPr>
              <w:pPrChange w:id="6937" w:author="阿毛" w:date="2021-05-21T17:50:00Z">
                <w:pPr>
                  <w:jc w:val="center"/>
                </w:pPr>
              </w:pPrChange>
            </w:pPr>
            <w:del w:id="6938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39" w:author="阿毛" w:date="2021-05-21T17:50:00Z"/>
                <w:rFonts w:ascii="標楷體" w:hAnsi="標楷體"/>
              </w:rPr>
              <w:pPrChange w:id="6940" w:author="阿毛" w:date="2021-05-21T17:50:00Z">
                <w:pPr/>
              </w:pPrChange>
            </w:pPr>
            <w:del w:id="6941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6942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3" w:author="阿毛" w:date="2021-05-21T17:50:00Z"/>
                <w:rFonts w:ascii="標楷體" w:hAnsi="標楷體"/>
              </w:rPr>
              <w:pPrChange w:id="6944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5" w:author="阿毛" w:date="2021-05-21T17:50:00Z"/>
                <w:rFonts w:ascii="標楷體" w:hAnsi="標楷體"/>
              </w:rPr>
              <w:pPrChange w:id="6946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47" w:author="阿毛" w:date="2021-05-21T17:50:00Z"/>
                <w:rFonts w:ascii="標楷體" w:hAnsi="標楷體"/>
              </w:rPr>
              <w:pPrChange w:id="6948" w:author="阿毛" w:date="2021-05-21T17:50:00Z">
                <w:pPr/>
              </w:pPrChange>
            </w:pPr>
            <w:del w:id="6949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0" w:author="阿毛" w:date="2021-05-21T17:50:00Z"/>
                <w:rFonts w:ascii="標楷體" w:hAnsi="標楷體"/>
              </w:rPr>
              <w:pPrChange w:id="6951" w:author="阿毛" w:date="2021-05-21T17:50:00Z">
                <w:pPr/>
              </w:pPrChange>
            </w:pPr>
            <w:del w:id="6952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3" w:author="阿毛" w:date="2021-05-21T17:50:00Z"/>
                <w:rFonts w:ascii="標楷體" w:hAnsi="標楷體"/>
              </w:rPr>
              <w:pPrChange w:id="6954" w:author="阿毛" w:date="2021-05-21T17:50:00Z">
                <w:pPr/>
              </w:pPrChange>
            </w:pPr>
            <w:del w:id="6955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6" w:author="阿毛" w:date="2021-05-21T17:50:00Z"/>
                <w:rFonts w:ascii="標楷體" w:hAnsi="標楷體"/>
              </w:rPr>
              <w:pPrChange w:id="6957" w:author="阿毛" w:date="2021-05-21T17:50:00Z">
                <w:pPr/>
              </w:pPrChange>
            </w:pPr>
            <w:del w:id="6958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59" w:author="阿毛" w:date="2021-05-21T17:50:00Z"/>
                <w:rFonts w:ascii="標楷體" w:hAnsi="標楷體"/>
              </w:rPr>
              <w:pPrChange w:id="6960" w:author="阿毛" w:date="2021-05-21T17:50:00Z">
                <w:pPr/>
              </w:pPrChange>
            </w:pPr>
            <w:del w:id="6961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2" w:author="阿毛" w:date="2021-05-21T17:50:00Z"/>
                <w:rFonts w:ascii="標楷體" w:hAnsi="標楷體"/>
              </w:rPr>
              <w:pPrChange w:id="6963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6964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5" w:author="阿毛" w:date="2021-05-21T17:50:00Z"/>
                <w:rFonts w:ascii="標楷體" w:hAnsi="標楷體"/>
              </w:rPr>
              <w:pPrChange w:id="6966" w:author="阿毛" w:date="2021-05-21T17:50:00Z">
                <w:pPr/>
              </w:pPrChange>
            </w:pPr>
            <w:del w:id="6967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68" w:author="阿毛" w:date="2021-05-21T17:50:00Z"/>
                <w:rFonts w:ascii="標楷體" w:hAnsi="標楷體"/>
              </w:rPr>
              <w:pPrChange w:id="6969" w:author="阿毛" w:date="2021-05-21T17:50:00Z">
                <w:pPr/>
              </w:pPrChange>
            </w:pPr>
            <w:del w:id="6970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71" w:author="阿毛" w:date="2021-05-21T17:50:00Z"/>
                <w:rFonts w:ascii="標楷體" w:hAnsi="標楷體" w:cs="新細明體"/>
              </w:rPr>
              <w:pPrChange w:id="6972" w:author="阿毛" w:date="2021-05-21T17:50:00Z">
                <w:pPr/>
              </w:pPrChange>
            </w:pPr>
            <w:del w:id="6973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74" w:author="阿毛" w:date="2021-05-21T17:50:00Z"/>
                <w:rFonts w:ascii="標楷體" w:hAnsi="標楷體"/>
              </w:rPr>
              <w:pPrChange w:id="6975" w:author="阿毛" w:date="2021-05-21T17:50:00Z">
                <w:pPr/>
              </w:pPrChange>
            </w:pPr>
            <w:del w:id="6976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77" w:author="阿毛" w:date="2021-05-21T17:50:00Z"/>
                <w:rFonts w:ascii="標楷體" w:hAnsi="標楷體"/>
              </w:rPr>
              <w:pPrChange w:id="6978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79" w:author="阿毛" w:date="2021-05-21T17:50:00Z"/>
                <w:rFonts w:ascii="標楷體" w:hAnsi="標楷體"/>
              </w:rPr>
              <w:pPrChange w:id="6980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81" w:author="阿毛" w:date="2021-05-21T17:50:00Z"/>
                <w:rFonts w:ascii="標楷體" w:hAnsi="標楷體"/>
              </w:rPr>
              <w:pPrChange w:id="6982" w:author="阿毛" w:date="2021-05-21T17:50:00Z">
                <w:pPr/>
              </w:pPrChange>
            </w:pPr>
            <w:del w:id="6983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84" w:author="阿毛" w:date="2021-05-21T17:50:00Z"/>
                <w:rFonts w:ascii="標楷體" w:hAnsi="標楷體"/>
              </w:rPr>
              <w:pPrChange w:id="6985" w:author="阿毛" w:date="2021-05-21T17:50:00Z">
                <w:pPr/>
              </w:pPrChange>
            </w:pPr>
            <w:del w:id="6986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6987" w:author="阿毛" w:date="2021-05-21T17:50:00Z"/>
                <w:rFonts w:ascii="標楷體" w:hAnsi="標楷體"/>
              </w:rPr>
              <w:pPrChange w:id="6988" w:author="阿毛" w:date="2021-05-21T17:50:00Z">
                <w:pPr/>
              </w:pPrChange>
            </w:pPr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6989" w:author="阿毛" w:date="2021-05-21T17:50:00Z"/>
        </w:rPr>
        <w:pPrChange w:id="6990" w:author="阿毛" w:date="2021-05-21T17:50:00Z">
          <w:pPr/>
        </w:pPrChange>
      </w:pPr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6991" w:author="阿毛" w:date="2021-05-21T17:50:00Z"/>
        </w:rPr>
        <w:pPrChange w:id="6992" w:author="阿毛" w:date="2021-05-21T17:50:00Z">
          <w:pPr/>
        </w:pPrChange>
      </w:pPr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6993" w:author="阿毛" w:date="2021-05-21T17:50:00Z"/>
        </w:rPr>
        <w:pPrChange w:id="6994" w:author="阿毛" w:date="2021-05-21T17:50:00Z">
          <w:pPr/>
        </w:pPrChange>
      </w:pPr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6995" w:author="阿毛" w:date="2021-05-21T17:50:00Z"/>
        </w:rPr>
        <w:pPrChange w:id="6996" w:author="阿毛" w:date="2021-05-21T17:50:00Z">
          <w:pPr/>
        </w:pPrChange>
      </w:pPr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6997" w:author="阿毛" w:date="2021-05-21T17:50:00Z"/>
          <w:rFonts w:ascii="標楷體" w:hAnsi="標楷體"/>
        </w:rPr>
      </w:pPr>
      <w:del w:id="6998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6999" w:author="阿毛" w:date="2021-05-21T17:50:00Z"/>
        </w:rPr>
        <w:pPrChange w:id="7000" w:author="阿毛" w:date="2021-05-21T17:50:00Z">
          <w:pPr>
            <w:pStyle w:val="a"/>
          </w:pPr>
        </w:pPrChange>
      </w:pPr>
      <w:del w:id="7001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700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3" w:author="阿毛" w:date="2021-05-21T17:50:00Z"/>
                <w:rFonts w:ascii="標楷體" w:hAnsi="標楷體"/>
              </w:rPr>
              <w:pPrChange w:id="7004" w:author="阿毛" w:date="2021-05-21T17:50:00Z">
                <w:pPr/>
              </w:pPrChange>
            </w:pPr>
            <w:del w:id="7005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6" w:author="阿毛" w:date="2021-05-21T17:50:00Z"/>
                <w:rFonts w:ascii="標楷體" w:hAnsi="標楷體"/>
              </w:rPr>
              <w:pPrChange w:id="7007" w:author="阿毛" w:date="2021-05-21T17:50:00Z">
                <w:pPr/>
              </w:pPrChange>
            </w:pPr>
            <w:del w:id="7008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09" w:author="阿毛" w:date="2021-05-21T17:50:00Z"/>
                <w:rFonts w:ascii="標楷體" w:hAnsi="標楷體"/>
              </w:rPr>
              <w:pPrChange w:id="7010" w:author="阿毛" w:date="2021-05-21T17:50:00Z">
                <w:pPr/>
              </w:pPrChange>
            </w:pPr>
            <w:del w:id="7011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701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3" w:author="阿毛" w:date="2021-05-21T17:50:00Z"/>
                <w:rFonts w:ascii="標楷體" w:hAnsi="標楷體"/>
              </w:rPr>
              <w:pPrChange w:id="7014" w:author="阿毛" w:date="2021-05-21T17:50:00Z">
                <w:pPr/>
              </w:pPrChange>
            </w:pPr>
            <w:del w:id="7015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6" w:author="阿毛" w:date="2021-05-21T17:50:00Z"/>
                <w:rFonts w:ascii="標楷體" w:hAnsi="標楷體"/>
              </w:rPr>
              <w:pPrChange w:id="7017" w:author="阿毛" w:date="2021-05-21T17:50:00Z">
                <w:pPr/>
              </w:pPrChange>
            </w:pPr>
          </w:p>
        </w:tc>
      </w:tr>
      <w:tr w:rsidR="006F422C" w:rsidRPr="00AB69BA" w:rsidDel="007154E3" w14:paraId="48BEB9F3" w14:textId="11537C66" w:rsidTr="00F4398B">
        <w:trPr>
          <w:trHeight w:val="773"/>
          <w:del w:id="701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19" w:author="阿毛" w:date="2021-05-21T17:50:00Z"/>
                <w:rFonts w:ascii="標楷體" w:hAnsi="標楷體"/>
              </w:rPr>
              <w:pPrChange w:id="7020" w:author="阿毛" w:date="2021-05-21T17:50:00Z">
                <w:pPr/>
              </w:pPrChange>
            </w:pPr>
            <w:del w:id="702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2" w:author="阿毛" w:date="2021-05-21T17:50:00Z"/>
                <w:rFonts w:ascii="標楷體" w:hAnsi="標楷體"/>
              </w:rPr>
              <w:pPrChange w:id="7023" w:author="阿毛" w:date="2021-05-21T17:50:00Z">
                <w:pPr/>
              </w:pPrChange>
            </w:pPr>
          </w:p>
        </w:tc>
      </w:tr>
      <w:tr w:rsidR="006F422C" w:rsidRPr="00AB69BA" w:rsidDel="007154E3" w14:paraId="3CE48346" w14:textId="0F91BF62" w:rsidTr="00F4398B">
        <w:trPr>
          <w:trHeight w:val="321"/>
          <w:del w:id="70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5" w:author="阿毛" w:date="2021-05-21T17:50:00Z"/>
                <w:rFonts w:ascii="標楷體" w:hAnsi="標楷體"/>
              </w:rPr>
              <w:pPrChange w:id="7026" w:author="阿毛" w:date="2021-05-21T17:50:00Z">
                <w:pPr/>
              </w:pPrChange>
            </w:pPr>
            <w:del w:id="7027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28" w:author="阿毛" w:date="2021-05-21T17:50:00Z"/>
                <w:rFonts w:ascii="標楷體" w:hAnsi="標楷體"/>
              </w:rPr>
              <w:pPrChange w:id="7029" w:author="阿毛" w:date="2021-05-21T17:50:00Z">
                <w:pPr/>
              </w:pPrChange>
            </w:pPr>
          </w:p>
        </w:tc>
      </w:tr>
      <w:tr w:rsidR="006F422C" w:rsidRPr="00AB69BA" w:rsidDel="007154E3" w14:paraId="0F800C3A" w14:textId="69588E4D" w:rsidTr="00F4398B">
        <w:trPr>
          <w:trHeight w:val="1311"/>
          <w:del w:id="70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31" w:author="阿毛" w:date="2021-05-21T17:50:00Z"/>
                <w:rFonts w:ascii="標楷體" w:hAnsi="標楷體"/>
              </w:rPr>
              <w:pPrChange w:id="7032" w:author="阿毛" w:date="2021-05-21T17:50:00Z">
                <w:pPr/>
              </w:pPrChange>
            </w:pPr>
            <w:del w:id="7033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34" w:author="阿毛" w:date="2021-05-21T17:50:00Z"/>
                <w:rFonts w:ascii="標楷體" w:hAnsi="標楷體"/>
              </w:rPr>
              <w:pPrChange w:id="7035" w:author="阿毛" w:date="2021-05-21T17:50:00Z">
                <w:pPr/>
              </w:pPrChange>
            </w:pPr>
          </w:p>
        </w:tc>
      </w:tr>
      <w:tr w:rsidR="006F422C" w:rsidRPr="00AB69BA" w:rsidDel="007154E3" w14:paraId="7DB05C9B" w14:textId="1A02CED8" w:rsidTr="00F4398B">
        <w:trPr>
          <w:trHeight w:val="278"/>
          <w:del w:id="703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37" w:author="阿毛" w:date="2021-05-21T17:50:00Z"/>
                <w:rFonts w:ascii="標楷體" w:hAnsi="標楷體"/>
              </w:rPr>
              <w:pPrChange w:id="7038" w:author="阿毛" w:date="2021-05-21T17:50:00Z">
                <w:pPr/>
              </w:pPrChange>
            </w:pPr>
            <w:del w:id="703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40" w:author="阿毛" w:date="2021-05-21T17:50:00Z"/>
                <w:rFonts w:ascii="標楷體" w:hAnsi="標楷體"/>
              </w:rPr>
              <w:pPrChange w:id="7041" w:author="阿毛" w:date="2021-05-21T17:50:00Z">
                <w:pPr/>
              </w:pPrChange>
            </w:pPr>
          </w:p>
        </w:tc>
      </w:tr>
      <w:tr w:rsidR="006F422C" w:rsidRPr="00AB69BA" w:rsidDel="007154E3" w14:paraId="7A6740D1" w14:textId="4ED581DA" w:rsidTr="00F4398B">
        <w:trPr>
          <w:trHeight w:val="358"/>
          <w:del w:id="70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43" w:author="阿毛" w:date="2021-05-21T17:50:00Z"/>
                <w:rFonts w:ascii="標楷體" w:hAnsi="標楷體"/>
              </w:rPr>
              <w:pPrChange w:id="7044" w:author="阿毛" w:date="2021-05-21T17:50:00Z">
                <w:pPr/>
              </w:pPrChange>
            </w:pPr>
            <w:del w:id="7045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46" w:author="阿毛" w:date="2021-05-21T17:50:00Z"/>
                <w:rFonts w:ascii="標楷體" w:hAnsi="標楷體"/>
              </w:rPr>
              <w:pPrChange w:id="7047" w:author="阿毛" w:date="2021-05-21T17:50:00Z">
                <w:pPr/>
              </w:pPrChange>
            </w:pPr>
          </w:p>
        </w:tc>
      </w:tr>
      <w:tr w:rsidR="006F422C" w:rsidRPr="00AB69BA" w:rsidDel="007154E3" w14:paraId="733B005E" w14:textId="328E0A4F" w:rsidTr="00F4398B">
        <w:trPr>
          <w:trHeight w:val="278"/>
          <w:del w:id="704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49" w:author="阿毛" w:date="2021-05-21T17:50:00Z"/>
                <w:rFonts w:ascii="標楷體" w:hAnsi="標楷體"/>
              </w:rPr>
              <w:pPrChange w:id="7050" w:author="阿毛" w:date="2021-05-21T17:50:00Z">
                <w:pPr/>
              </w:pPrChange>
            </w:pPr>
            <w:del w:id="705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52" w:author="阿毛" w:date="2021-05-21T17:50:00Z"/>
                <w:rFonts w:ascii="標楷體" w:hAnsi="標楷體"/>
              </w:rPr>
              <w:pPrChange w:id="7053" w:author="阿毛" w:date="2021-05-21T17:50:00Z">
                <w:pPr/>
              </w:pPrChange>
            </w:pPr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054" w:author="阿毛" w:date="2021-05-21T17:50:00Z"/>
          <w:rFonts w:ascii="標楷體" w:hAnsi="標楷體"/>
        </w:rPr>
        <w:pPrChange w:id="7055" w:author="阿毛" w:date="2021-05-21T17:50:00Z">
          <w:pPr/>
        </w:pPrChange>
      </w:pPr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056" w:author="阿毛" w:date="2021-05-21T17:50:00Z"/>
        </w:rPr>
        <w:pPrChange w:id="7057" w:author="阿毛" w:date="2021-05-21T17:50:00Z">
          <w:pPr/>
        </w:pPrChange>
      </w:pPr>
      <w:del w:id="7058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059" w:author="阿毛" w:date="2021-05-21T17:50:00Z"/>
          <w:rFonts w:ascii="標楷體" w:hAnsi="標楷體"/>
        </w:rPr>
        <w:pPrChange w:id="7060" w:author="阿毛" w:date="2021-05-21T17:50:00Z">
          <w:pPr/>
        </w:pPrChange>
      </w:pPr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061" w:author="阿毛" w:date="2021-05-21T17:50:00Z"/>
        </w:rPr>
        <w:pPrChange w:id="7062" w:author="阿毛" w:date="2021-05-21T17:50:00Z">
          <w:pPr>
            <w:pStyle w:val="a"/>
          </w:pPr>
        </w:pPrChange>
      </w:pPr>
      <w:del w:id="7063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064" w:author="阿毛" w:date="2021-05-21T17:50:00Z"/>
          <w:rFonts w:ascii="標楷體" w:hAnsi="標楷體" w:cs="標楷體"/>
          <w:kern w:val="0"/>
          <w:szCs w:val="28"/>
        </w:rPr>
        <w:pPrChange w:id="7065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066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067" w:author="阿毛" w:date="2021-05-21T17:50:00Z"/>
          <w:rFonts w:ascii="標楷體" w:hAnsi="標楷體"/>
          <w:sz w:val="20"/>
        </w:rPr>
        <w:pPrChange w:id="7068" w:author="阿毛" w:date="2021-05-21T17:50:00Z">
          <w:pPr>
            <w:tabs>
              <w:tab w:val="left" w:pos="4320"/>
            </w:tabs>
          </w:pPr>
        </w:pPrChange>
      </w:pPr>
      <w:del w:id="7069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070" w:author="阿毛" w:date="2021-05-21T17:50:00Z"/>
        </w:rPr>
        <w:pPrChange w:id="7071" w:author="阿毛" w:date="2021-05-21T17:50:00Z">
          <w:pPr>
            <w:pStyle w:val="a"/>
          </w:pPr>
        </w:pPrChange>
      </w:pPr>
      <w:del w:id="7072" w:author="阿毛" w:date="2021-05-21T17:50:00Z">
        <w:r w:rsidDel="007154E3">
          <w:delText>輸入畫面資料說明</w:delText>
        </w:r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073" w:author="阿毛" w:date="2021-05-21T17:50:00Z"/>
        </w:rPr>
        <w:pPrChange w:id="7074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075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6" w:author="阿毛" w:date="2021-05-21T17:50:00Z"/>
                <w:rFonts w:ascii="標楷體" w:hAnsi="標楷體"/>
              </w:rPr>
              <w:pPrChange w:id="7077" w:author="阿毛" w:date="2021-05-21T17:50:00Z">
                <w:pPr/>
              </w:pPrChange>
            </w:pPr>
            <w:del w:id="7078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79" w:author="阿毛" w:date="2021-05-21T17:50:00Z"/>
                <w:rFonts w:ascii="標楷體" w:hAnsi="標楷體"/>
              </w:rPr>
              <w:pPrChange w:id="7080" w:author="阿毛" w:date="2021-05-21T17:50:00Z">
                <w:pPr/>
              </w:pPrChange>
            </w:pPr>
            <w:del w:id="7081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2" w:author="阿毛" w:date="2021-05-21T17:50:00Z"/>
                <w:rFonts w:ascii="標楷體" w:hAnsi="標楷體"/>
              </w:rPr>
              <w:pPrChange w:id="7083" w:author="阿毛" w:date="2021-05-21T17:50:00Z">
                <w:pPr>
                  <w:jc w:val="center"/>
                </w:pPr>
              </w:pPrChange>
            </w:pPr>
            <w:del w:id="7084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5" w:author="阿毛" w:date="2021-05-21T17:50:00Z"/>
                <w:rFonts w:ascii="標楷體" w:hAnsi="標楷體"/>
              </w:rPr>
              <w:pPrChange w:id="7086" w:author="阿毛" w:date="2021-05-21T17:50:00Z">
                <w:pPr/>
              </w:pPrChange>
            </w:pPr>
            <w:del w:id="7087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088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89" w:author="阿毛" w:date="2021-05-21T17:50:00Z"/>
                <w:rFonts w:ascii="標楷體" w:hAnsi="標楷體"/>
              </w:rPr>
              <w:pPrChange w:id="7090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1" w:author="阿毛" w:date="2021-05-21T17:50:00Z"/>
                <w:rFonts w:ascii="標楷體" w:hAnsi="標楷體"/>
              </w:rPr>
              <w:pPrChange w:id="7092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3" w:author="阿毛" w:date="2021-05-21T17:50:00Z"/>
                <w:rFonts w:ascii="標楷體" w:hAnsi="標楷體"/>
              </w:rPr>
              <w:pPrChange w:id="7094" w:author="阿毛" w:date="2021-05-21T17:50:00Z">
                <w:pPr/>
              </w:pPrChange>
            </w:pPr>
            <w:del w:id="7095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6" w:author="阿毛" w:date="2021-05-21T17:50:00Z"/>
                <w:rFonts w:ascii="標楷體" w:hAnsi="標楷體"/>
              </w:rPr>
              <w:pPrChange w:id="7097" w:author="阿毛" w:date="2021-05-21T17:50:00Z">
                <w:pPr/>
              </w:pPrChange>
            </w:pPr>
            <w:del w:id="7098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099" w:author="阿毛" w:date="2021-05-21T17:50:00Z"/>
                <w:rFonts w:ascii="標楷體" w:hAnsi="標楷體"/>
              </w:rPr>
              <w:pPrChange w:id="7100" w:author="阿毛" w:date="2021-05-21T17:50:00Z">
                <w:pPr/>
              </w:pPrChange>
            </w:pPr>
            <w:del w:id="7101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2" w:author="阿毛" w:date="2021-05-21T17:50:00Z"/>
                <w:rFonts w:ascii="標楷體" w:hAnsi="標楷體"/>
              </w:rPr>
              <w:pPrChange w:id="7103" w:author="阿毛" w:date="2021-05-21T17:50:00Z">
                <w:pPr/>
              </w:pPrChange>
            </w:pPr>
            <w:del w:id="7104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5" w:author="阿毛" w:date="2021-05-21T17:50:00Z"/>
                <w:rFonts w:ascii="標楷體" w:hAnsi="標楷體"/>
              </w:rPr>
              <w:pPrChange w:id="7106" w:author="阿毛" w:date="2021-05-21T17:50:00Z">
                <w:pPr/>
              </w:pPrChange>
            </w:pPr>
            <w:del w:id="7107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08" w:author="阿毛" w:date="2021-05-21T17:50:00Z"/>
                <w:rFonts w:ascii="標楷體" w:hAnsi="標楷體"/>
              </w:rPr>
              <w:pPrChange w:id="7109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110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11" w:author="阿毛" w:date="2021-05-21T17:50:00Z"/>
                <w:rFonts w:ascii="標楷體" w:hAnsi="標楷體"/>
              </w:rPr>
              <w:pPrChange w:id="7112" w:author="阿毛" w:date="2021-05-21T17:50:00Z">
                <w:pPr/>
              </w:pPrChange>
            </w:pPr>
            <w:del w:id="7113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14" w:author="阿毛" w:date="2021-05-21T17:50:00Z"/>
                <w:rFonts w:ascii="標楷體" w:hAnsi="標楷體"/>
              </w:rPr>
              <w:pPrChange w:id="7115" w:author="阿毛" w:date="2021-05-21T17:50:00Z">
                <w:pPr/>
              </w:pPrChange>
            </w:pPr>
            <w:del w:id="7116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17" w:author="阿毛" w:date="2021-05-21T17:50:00Z"/>
                <w:rFonts w:ascii="標楷體" w:hAnsi="標楷體" w:cs="新細明體"/>
              </w:rPr>
              <w:pPrChange w:id="7118" w:author="阿毛" w:date="2021-05-21T17:50:00Z">
                <w:pPr/>
              </w:pPrChange>
            </w:pPr>
            <w:del w:id="7119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20" w:author="阿毛" w:date="2021-05-21T17:50:00Z"/>
                <w:rFonts w:ascii="標楷體" w:hAnsi="標楷體"/>
              </w:rPr>
              <w:pPrChange w:id="7121" w:author="阿毛" w:date="2021-05-21T17:50:00Z">
                <w:pPr/>
              </w:pPrChange>
            </w:pPr>
            <w:del w:id="7122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23" w:author="阿毛" w:date="2021-05-21T17:50:00Z"/>
                <w:rFonts w:ascii="標楷體" w:hAnsi="標楷體"/>
              </w:rPr>
              <w:pPrChange w:id="7124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25" w:author="阿毛" w:date="2021-05-21T17:50:00Z"/>
                <w:rFonts w:ascii="標楷體" w:hAnsi="標楷體"/>
              </w:rPr>
              <w:pPrChange w:id="7126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27" w:author="阿毛" w:date="2021-05-21T17:50:00Z"/>
                <w:rFonts w:ascii="標楷體" w:hAnsi="標楷體"/>
              </w:rPr>
              <w:pPrChange w:id="7128" w:author="阿毛" w:date="2021-05-21T17:50:00Z">
                <w:pPr/>
              </w:pPrChange>
            </w:pPr>
            <w:del w:id="7129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30" w:author="阿毛" w:date="2021-05-21T17:50:00Z"/>
                <w:rFonts w:ascii="標楷體" w:hAnsi="標楷體"/>
              </w:rPr>
              <w:pPrChange w:id="7131" w:author="阿毛" w:date="2021-05-21T17:50:00Z">
                <w:pPr/>
              </w:pPrChange>
            </w:pPr>
            <w:del w:id="7132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133" w:author="阿毛" w:date="2021-05-21T17:50:00Z"/>
                <w:rFonts w:ascii="標楷體" w:hAnsi="標楷體"/>
              </w:rPr>
              <w:pPrChange w:id="7134" w:author="阿毛" w:date="2021-05-21T17:50:00Z">
                <w:pPr/>
              </w:pPrChange>
            </w:pPr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135" w:author="阿毛" w:date="2021-05-21T17:50:00Z"/>
        </w:rPr>
        <w:pPrChange w:id="7136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137" w:author="阿毛" w:date="2021-05-21T17:50:00Z"/>
          <w:rFonts w:ascii="標楷體" w:hAnsi="標楷體"/>
        </w:rPr>
      </w:pPr>
      <w:del w:id="7138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139" w:author="阿毛" w:date="2021-05-21T17:50:00Z"/>
        </w:rPr>
        <w:pPrChange w:id="7140" w:author="阿毛" w:date="2021-05-21T17:50:00Z">
          <w:pPr>
            <w:pStyle w:val="a"/>
          </w:pPr>
        </w:pPrChange>
      </w:pPr>
      <w:del w:id="7141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1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3" w:author="阿毛" w:date="2021-05-21T17:50:00Z"/>
                <w:rFonts w:ascii="標楷體" w:hAnsi="標楷體"/>
              </w:rPr>
              <w:pPrChange w:id="7144" w:author="阿毛" w:date="2021-05-21T17:50:00Z">
                <w:pPr/>
              </w:pPrChange>
            </w:pPr>
            <w:del w:id="7145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6" w:author="阿毛" w:date="2021-05-21T17:50:00Z"/>
                <w:rFonts w:ascii="標楷體" w:hAnsi="標楷體"/>
              </w:rPr>
              <w:pPrChange w:id="7147" w:author="阿毛" w:date="2021-05-21T17:50:00Z">
                <w:pPr/>
              </w:pPrChange>
            </w:pPr>
            <w:del w:id="7148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9" w:author="阿毛" w:date="2021-05-21T17:50:00Z"/>
                <w:rFonts w:ascii="標楷體" w:hAnsi="標楷體"/>
              </w:rPr>
              <w:pPrChange w:id="7150" w:author="阿毛" w:date="2021-05-21T17:50:00Z">
                <w:pPr/>
              </w:pPrChange>
            </w:pPr>
            <w:del w:id="7151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15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3" w:author="阿毛" w:date="2021-05-21T17:50:00Z"/>
                <w:rFonts w:ascii="標楷體" w:hAnsi="標楷體"/>
              </w:rPr>
              <w:pPrChange w:id="7154" w:author="阿毛" w:date="2021-05-21T17:50:00Z">
                <w:pPr/>
              </w:pPrChange>
            </w:pPr>
            <w:del w:id="7155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6" w:author="阿毛" w:date="2021-05-21T17:50:00Z"/>
                <w:rFonts w:ascii="標楷體" w:hAnsi="標楷體"/>
              </w:rPr>
              <w:pPrChange w:id="7157" w:author="阿毛" w:date="2021-05-21T17:50:00Z">
                <w:pPr/>
              </w:pPrChange>
            </w:pPr>
          </w:p>
        </w:tc>
      </w:tr>
      <w:tr w:rsidR="006F422C" w:rsidRPr="00AB69BA" w:rsidDel="007154E3" w14:paraId="3ED4CBAA" w14:textId="18D51BE3" w:rsidTr="00F4398B">
        <w:trPr>
          <w:trHeight w:val="773"/>
          <w:del w:id="71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9" w:author="阿毛" w:date="2021-05-21T17:50:00Z"/>
                <w:rFonts w:ascii="標楷體" w:hAnsi="標楷體"/>
              </w:rPr>
              <w:pPrChange w:id="7160" w:author="阿毛" w:date="2021-05-21T17:50:00Z">
                <w:pPr/>
              </w:pPrChange>
            </w:pPr>
            <w:del w:id="716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2" w:author="阿毛" w:date="2021-05-21T17:50:00Z"/>
                <w:rFonts w:ascii="標楷體" w:hAnsi="標楷體"/>
              </w:rPr>
              <w:pPrChange w:id="7163" w:author="阿毛" w:date="2021-05-21T17:50:00Z">
                <w:pPr/>
              </w:pPrChange>
            </w:pPr>
          </w:p>
        </w:tc>
      </w:tr>
      <w:tr w:rsidR="006F422C" w:rsidRPr="00AB69BA" w:rsidDel="007154E3" w14:paraId="1907906F" w14:textId="7C2EFA9E" w:rsidTr="00F4398B">
        <w:trPr>
          <w:trHeight w:val="321"/>
          <w:del w:id="716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5" w:author="阿毛" w:date="2021-05-21T17:50:00Z"/>
                <w:rFonts w:ascii="標楷體" w:hAnsi="標楷體"/>
              </w:rPr>
              <w:pPrChange w:id="7166" w:author="阿毛" w:date="2021-05-21T17:50:00Z">
                <w:pPr/>
              </w:pPrChange>
            </w:pPr>
            <w:del w:id="7167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68" w:author="阿毛" w:date="2021-05-21T17:50:00Z"/>
                <w:rFonts w:ascii="標楷體" w:hAnsi="標楷體"/>
              </w:rPr>
              <w:pPrChange w:id="7169" w:author="阿毛" w:date="2021-05-21T17:50:00Z">
                <w:pPr/>
              </w:pPrChange>
            </w:pPr>
          </w:p>
        </w:tc>
      </w:tr>
      <w:tr w:rsidR="006F422C" w:rsidRPr="00AB69BA" w:rsidDel="007154E3" w14:paraId="471594F9" w14:textId="7B81EEA1" w:rsidTr="00F4398B">
        <w:trPr>
          <w:trHeight w:val="1311"/>
          <w:del w:id="717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1" w:author="阿毛" w:date="2021-05-21T17:50:00Z"/>
                <w:rFonts w:ascii="標楷體" w:hAnsi="標楷體"/>
              </w:rPr>
              <w:pPrChange w:id="7172" w:author="阿毛" w:date="2021-05-21T17:50:00Z">
                <w:pPr/>
              </w:pPrChange>
            </w:pPr>
            <w:del w:id="7173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4" w:author="阿毛" w:date="2021-05-21T17:50:00Z"/>
                <w:rFonts w:ascii="標楷體" w:hAnsi="標楷體"/>
              </w:rPr>
              <w:pPrChange w:id="7175" w:author="阿毛" w:date="2021-05-21T17:50:00Z">
                <w:pPr/>
              </w:pPrChange>
            </w:pPr>
          </w:p>
        </w:tc>
      </w:tr>
      <w:tr w:rsidR="006F422C" w:rsidRPr="00AB69BA" w:rsidDel="007154E3" w14:paraId="0C81FEFF" w14:textId="3ADFD5DE" w:rsidTr="00F4398B">
        <w:trPr>
          <w:trHeight w:val="278"/>
          <w:del w:id="717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77" w:author="阿毛" w:date="2021-05-21T17:50:00Z"/>
                <w:rFonts w:ascii="標楷體" w:hAnsi="標楷體"/>
              </w:rPr>
              <w:pPrChange w:id="7178" w:author="阿毛" w:date="2021-05-21T17:50:00Z">
                <w:pPr/>
              </w:pPrChange>
            </w:pPr>
            <w:del w:id="717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0" w:author="阿毛" w:date="2021-05-21T17:50:00Z"/>
                <w:rFonts w:ascii="標楷體" w:hAnsi="標楷體"/>
              </w:rPr>
              <w:pPrChange w:id="7181" w:author="阿毛" w:date="2021-05-21T17:50:00Z">
                <w:pPr/>
              </w:pPrChange>
            </w:pPr>
          </w:p>
        </w:tc>
      </w:tr>
      <w:tr w:rsidR="006F422C" w:rsidRPr="00AB69BA" w:rsidDel="007154E3" w14:paraId="0F8A3DDE" w14:textId="6452A518" w:rsidTr="00F4398B">
        <w:trPr>
          <w:trHeight w:val="358"/>
          <w:del w:id="71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3" w:author="阿毛" w:date="2021-05-21T17:50:00Z"/>
                <w:rFonts w:ascii="標楷體" w:hAnsi="標楷體"/>
              </w:rPr>
              <w:pPrChange w:id="7184" w:author="阿毛" w:date="2021-05-21T17:50:00Z">
                <w:pPr/>
              </w:pPrChange>
            </w:pPr>
            <w:del w:id="7185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6" w:author="阿毛" w:date="2021-05-21T17:50:00Z"/>
                <w:rFonts w:ascii="標楷體" w:hAnsi="標楷體"/>
              </w:rPr>
              <w:pPrChange w:id="7187" w:author="阿毛" w:date="2021-05-21T17:50:00Z">
                <w:pPr/>
              </w:pPrChange>
            </w:pPr>
          </w:p>
        </w:tc>
      </w:tr>
      <w:tr w:rsidR="006F422C" w:rsidRPr="00AB69BA" w:rsidDel="007154E3" w14:paraId="24DB477B" w14:textId="203F5DFF" w:rsidTr="00F4398B">
        <w:trPr>
          <w:trHeight w:val="278"/>
          <w:del w:id="718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89" w:author="阿毛" w:date="2021-05-21T17:50:00Z"/>
                <w:rFonts w:ascii="標楷體" w:hAnsi="標楷體"/>
              </w:rPr>
              <w:pPrChange w:id="7190" w:author="阿毛" w:date="2021-05-21T17:50:00Z">
                <w:pPr/>
              </w:pPrChange>
            </w:pPr>
            <w:del w:id="7191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92" w:author="阿毛" w:date="2021-05-21T17:50:00Z"/>
                <w:rFonts w:ascii="標楷體" w:hAnsi="標楷體"/>
              </w:rPr>
              <w:pPrChange w:id="7193" w:author="阿毛" w:date="2021-05-21T17:50:00Z">
                <w:pPr/>
              </w:pPrChange>
            </w:pPr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194" w:author="阿毛" w:date="2021-05-21T17:50:00Z"/>
          <w:rFonts w:ascii="標楷體" w:hAnsi="標楷體"/>
        </w:rPr>
        <w:pPrChange w:id="7195" w:author="阿毛" w:date="2021-05-21T17:50:00Z">
          <w:pPr/>
        </w:pPrChange>
      </w:pPr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196" w:author="阿毛" w:date="2021-05-21T17:50:00Z"/>
          <w:rFonts w:ascii="標楷體" w:hAnsi="標楷體"/>
        </w:rPr>
        <w:pPrChange w:id="7197" w:author="阿毛" w:date="2021-05-21T17:50:00Z">
          <w:pPr>
            <w:widowControl/>
          </w:pPr>
        </w:pPrChange>
      </w:pPr>
      <w:del w:id="7198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199" w:author="阿毛" w:date="2021-05-21T17:50:00Z"/>
          <w:rFonts w:ascii="標楷體" w:hAnsi="標楷體"/>
        </w:rPr>
        <w:pPrChange w:id="7200" w:author="阿毛" w:date="2021-05-21T17:50:00Z">
          <w:pPr/>
        </w:pPrChange>
      </w:pPr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201" w:author="阿毛" w:date="2021-05-21T17:50:00Z"/>
        </w:rPr>
        <w:pPrChange w:id="7202" w:author="阿毛" w:date="2021-05-21T17:50:00Z">
          <w:pPr>
            <w:pStyle w:val="a"/>
          </w:pPr>
        </w:pPrChange>
      </w:pPr>
      <w:del w:id="7203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204" w:author="阿毛" w:date="2021-05-21T17:50:00Z"/>
          <w:rFonts w:ascii="標楷體" w:hAnsi="標楷體" w:cs="標楷體"/>
          <w:kern w:val="0"/>
          <w:szCs w:val="28"/>
        </w:rPr>
        <w:pPrChange w:id="7205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206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207" w:author="阿毛" w:date="2021-05-21T17:50:00Z"/>
          <w:rFonts w:ascii="標楷體" w:hAnsi="標楷體"/>
          <w:sz w:val="20"/>
        </w:rPr>
        <w:pPrChange w:id="7208" w:author="阿毛" w:date="2021-05-21T17:50:00Z">
          <w:pPr>
            <w:tabs>
              <w:tab w:val="left" w:pos="4320"/>
            </w:tabs>
          </w:pPr>
        </w:pPrChange>
      </w:pPr>
      <w:del w:id="7209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210" w:author="阿毛" w:date="2021-05-21T17:50:00Z"/>
        </w:rPr>
        <w:pPrChange w:id="7211" w:author="阿毛" w:date="2021-05-21T17:50:00Z">
          <w:pPr>
            <w:pStyle w:val="a"/>
          </w:pPr>
        </w:pPrChange>
      </w:pPr>
      <w:del w:id="7212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213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4" w:author="阿毛" w:date="2021-05-21T17:50:00Z"/>
                <w:rFonts w:ascii="標楷體" w:hAnsi="標楷體"/>
              </w:rPr>
              <w:pPrChange w:id="7215" w:author="阿毛" w:date="2021-05-21T17:50:00Z">
                <w:pPr/>
              </w:pPrChange>
            </w:pPr>
            <w:del w:id="7216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17" w:author="阿毛" w:date="2021-05-21T17:50:00Z"/>
                <w:rFonts w:ascii="標楷體" w:hAnsi="標楷體"/>
              </w:rPr>
              <w:pPrChange w:id="7218" w:author="阿毛" w:date="2021-05-21T17:50:00Z">
                <w:pPr/>
              </w:pPrChange>
            </w:pPr>
            <w:del w:id="7219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0" w:author="阿毛" w:date="2021-05-21T17:50:00Z"/>
                <w:rFonts w:ascii="標楷體" w:hAnsi="標楷體"/>
              </w:rPr>
              <w:pPrChange w:id="7221" w:author="阿毛" w:date="2021-05-21T17:50:00Z">
                <w:pPr>
                  <w:jc w:val="center"/>
                </w:pPr>
              </w:pPrChange>
            </w:pPr>
            <w:del w:id="7222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3" w:author="阿毛" w:date="2021-05-21T17:50:00Z"/>
                <w:rFonts w:ascii="標楷體" w:hAnsi="標楷體"/>
              </w:rPr>
              <w:pPrChange w:id="7224" w:author="阿毛" w:date="2021-05-21T17:50:00Z">
                <w:pPr/>
              </w:pPrChange>
            </w:pPr>
            <w:del w:id="7225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226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7" w:author="阿毛" w:date="2021-05-21T17:50:00Z"/>
                <w:rFonts w:ascii="標楷體" w:hAnsi="標楷體"/>
              </w:rPr>
              <w:pPrChange w:id="7228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29" w:author="阿毛" w:date="2021-05-21T17:50:00Z"/>
                <w:rFonts w:ascii="標楷體" w:hAnsi="標楷體"/>
              </w:rPr>
              <w:pPrChange w:id="7230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1" w:author="阿毛" w:date="2021-05-21T17:50:00Z"/>
                <w:rFonts w:ascii="標楷體" w:hAnsi="標楷體"/>
              </w:rPr>
              <w:pPrChange w:id="7232" w:author="阿毛" w:date="2021-05-21T17:50:00Z">
                <w:pPr/>
              </w:pPrChange>
            </w:pPr>
            <w:del w:id="7233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4" w:author="阿毛" w:date="2021-05-21T17:50:00Z"/>
                <w:rFonts w:ascii="標楷體" w:hAnsi="標楷體"/>
              </w:rPr>
              <w:pPrChange w:id="7235" w:author="阿毛" w:date="2021-05-21T17:50:00Z">
                <w:pPr/>
              </w:pPrChange>
            </w:pPr>
            <w:del w:id="7236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37" w:author="阿毛" w:date="2021-05-21T17:50:00Z"/>
                <w:rFonts w:ascii="標楷體" w:hAnsi="標楷體"/>
              </w:rPr>
              <w:pPrChange w:id="7238" w:author="阿毛" w:date="2021-05-21T17:50:00Z">
                <w:pPr/>
              </w:pPrChange>
            </w:pPr>
            <w:del w:id="7239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0" w:author="阿毛" w:date="2021-05-21T17:50:00Z"/>
                <w:rFonts w:ascii="標楷體" w:hAnsi="標楷體"/>
              </w:rPr>
              <w:pPrChange w:id="7241" w:author="阿毛" w:date="2021-05-21T17:50:00Z">
                <w:pPr/>
              </w:pPrChange>
            </w:pPr>
            <w:del w:id="7242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3" w:author="阿毛" w:date="2021-05-21T17:50:00Z"/>
                <w:rFonts w:ascii="標楷體" w:hAnsi="標楷體"/>
              </w:rPr>
              <w:pPrChange w:id="7244" w:author="阿毛" w:date="2021-05-21T17:50:00Z">
                <w:pPr/>
              </w:pPrChange>
            </w:pPr>
            <w:del w:id="7245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6" w:author="阿毛" w:date="2021-05-21T17:50:00Z"/>
                <w:rFonts w:ascii="標楷體" w:hAnsi="標楷體"/>
              </w:rPr>
              <w:pPrChange w:id="7247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248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49" w:author="阿毛" w:date="2021-05-21T17:50:00Z"/>
                <w:rFonts w:ascii="標楷體" w:hAnsi="標楷體"/>
              </w:rPr>
              <w:pPrChange w:id="7250" w:author="阿毛" w:date="2021-05-21T17:50:00Z">
                <w:pPr/>
              </w:pPrChange>
            </w:pPr>
            <w:del w:id="7251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52" w:author="阿毛" w:date="2021-05-21T17:50:00Z"/>
                <w:rFonts w:ascii="標楷體" w:hAnsi="標楷體"/>
              </w:rPr>
              <w:pPrChange w:id="7253" w:author="阿毛" w:date="2021-05-21T17:50:00Z">
                <w:pPr/>
              </w:pPrChange>
            </w:pPr>
            <w:del w:id="7254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55" w:author="阿毛" w:date="2021-05-21T17:50:00Z"/>
                <w:rFonts w:ascii="標楷體" w:hAnsi="標楷體" w:cs="新細明體"/>
              </w:rPr>
              <w:pPrChange w:id="7256" w:author="阿毛" w:date="2021-05-21T17:50:00Z">
                <w:pPr/>
              </w:pPrChange>
            </w:pPr>
            <w:del w:id="7257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58" w:author="阿毛" w:date="2021-05-21T17:50:00Z"/>
                <w:rFonts w:ascii="標楷體" w:hAnsi="標楷體"/>
              </w:rPr>
              <w:pPrChange w:id="7259" w:author="阿毛" w:date="2021-05-21T17:50:00Z">
                <w:pPr/>
              </w:pPrChange>
            </w:pPr>
            <w:del w:id="7260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1" w:author="阿毛" w:date="2021-05-21T17:50:00Z"/>
                <w:rFonts w:ascii="標楷體" w:hAnsi="標楷體"/>
              </w:rPr>
              <w:pPrChange w:id="7262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3" w:author="阿毛" w:date="2021-05-21T17:50:00Z"/>
                <w:rFonts w:ascii="標楷體" w:hAnsi="標楷體"/>
              </w:rPr>
              <w:pPrChange w:id="7264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5" w:author="阿毛" w:date="2021-05-21T17:50:00Z"/>
                <w:rFonts w:ascii="標楷體" w:hAnsi="標楷體"/>
              </w:rPr>
              <w:pPrChange w:id="7266" w:author="阿毛" w:date="2021-05-21T17:50:00Z">
                <w:pPr/>
              </w:pPrChange>
            </w:pPr>
            <w:del w:id="7267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68" w:author="阿毛" w:date="2021-05-21T17:50:00Z"/>
                <w:rFonts w:ascii="標楷體" w:hAnsi="標楷體"/>
              </w:rPr>
              <w:pPrChange w:id="7269" w:author="阿毛" w:date="2021-05-21T17:50:00Z">
                <w:pPr/>
              </w:pPrChange>
            </w:pPr>
            <w:del w:id="7270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271" w:author="阿毛" w:date="2021-05-21T17:50:00Z"/>
                <w:rFonts w:ascii="標楷體" w:hAnsi="標楷體"/>
              </w:rPr>
              <w:pPrChange w:id="7272" w:author="阿毛" w:date="2021-05-21T17:50:00Z">
                <w:pPr/>
              </w:pPrChange>
            </w:pPr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273" w:author="阿毛" w:date="2021-05-21T17:50:00Z"/>
        </w:rPr>
        <w:pPrChange w:id="7274" w:author="阿毛" w:date="2021-05-21T17:50:00Z">
          <w:pPr/>
        </w:pPrChange>
      </w:pPr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275" w:author="阿毛" w:date="2021-05-21T17:50:00Z"/>
          <w:rFonts w:ascii="標楷體" w:hAnsi="標楷體"/>
        </w:rPr>
      </w:pPr>
      <w:del w:id="7276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277" w:author="阿毛" w:date="2021-05-21T17:50:00Z"/>
        </w:rPr>
        <w:pPrChange w:id="7278" w:author="阿毛" w:date="2021-05-21T17:50:00Z">
          <w:pPr>
            <w:pStyle w:val="a"/>
          </w:pPr>
        </w:pPrChange>
      </w:pPr>
      <w:del w:id="7279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28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1" w:author="阿毛" w:date="2021-05-21T17:50:00Z"/>
                <w:rFonts w:ascii="標楷體" w:hAnsi="標楷體"/>
              </w:rPr>
              <w:pPrChange w:id="7282" w:author="阿毛" w:date="2021-05-21T17:50:00Z">
                <w:pPr/>
              </w:pPrChange>
            </w:pPr>
            <w:del w:id="7283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4" w:author="阿毛" w:date="2021-05-21T17:50:00Z"/>
                <w:rFonts w:ascii="標楷體" w:hAnsi="標楷體"/>
              </w:rPr>
              <w:pPrChange w:id="7285" w:author="阿毛" w:date="2021-05-21T17:50:00Z">
                <w:pPr/>
              </w:pPrChange>
            </w:pPr>
            <w:del w:id="7286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87" w:author="阿毛" w:date="2021-05-21T17:50:00Z"/>
                <w:rFonts w:ascii="標楷體" w:hAnsi="標楷體"/>
              </w:rPr>
              <w:pPrChange w:id="7288" w:author="阿毛" w:date="2021-05-21T17:50:00Z">
                <w:pPr/>
              </w:pPrChange>
            </w:pPr>
            <w:del w:id="7289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2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1" w:author="阿毛" w:date="2021-05-21T17:50:00Z"/>
                <w:rFonts w:ascii="標楷體" w:hAnsi="標楷體"/>
              </w:rPr>
              <w:pPrChange w:id="7292" w:author="阿毛" w:date="2021-05-21T17:50:00Z">
                <w:pPr/>
              </w:pPrChange>
            </w:pPr>
            <w:del w:id="7293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4" w:author="阿毛" w:date="2021-05-21T17:50:00Z"/>
                <w:rFonts w:ascii="標楷體" w:hAnsi="標楷體"/>
              </w:rPr>
              <w:pPrChange w:id="7295" w:author="阿毛" w:date="2021-05-21T17:50:00Z">
                <w:pPr/>
              </w:pPrChange>
            </w:pPr>
          </w:p>
        </w:tc>
      </w:tr>
      <w:tr w:rsidR="006F422C" w:rsidRPr="00AB69BA" w:rsidDel="007154E3" w14:paraId="3324C7EA" w14:textId="2903D50C" w:rsidTr="00F4398B">
        <w:trPr>
          <w:trHeight w:val="773"/>
          <w:del w:id="729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7" w:author="阿毛" w:date="2021-05-21T17:50:00Z"/>
                <w:rFonts w:ascii="標楷體" w:hAnsi="標楷體"/>
              </w:rPr>
              <w:pPrChange w:id="7298" w:author="阿毛" w:date="2021-05-21T17:50:00Z">
                <w:pPr/>
              </w:pPrChange>
            </w:pPr>
            <w:del w:id="729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0" w:author="阿毛" w:date="2021-05-21T17:50:00Z"/>
                <w:rFonts w:ascii="標楷體" w:hAnsi="標楷體"/>
              </w:rPr>
              <w:pPrChange w:id="7301" w:author="阿毛" w:date="2021-05-21T17:50:00Z">
                <w:pPr/>
              </w:pPrChange>
            </w:pPr>
          </w:p>
        </w:tc>
      </w:tr>
      <w:tr w:rsidR="006F422C" w:rsidRPr="00AB69BA" w:rsidDel="007154E3" w14:paraId="6B4D1AB4" w14:textId="113F14AB" w:rsidTr="00F4398B">
        <w:trPr>
          <w:trHeight w:val="321"/>
          <w:del w:id="730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3" w:author="阿毛" w:date="2021-05-21T17:50:00Z"/>
                <w:rFonts w:ascii="標楷體" w:hAnsi="標楷體"/>
              </w:rPr>
              <w:pPrChange w:id="7304" w:author="阿毛" w:date="2021-05-21T17:50:00Z">
                <w:pPr/>
              </w:pPrChange>
            </w:pPr>
            <w:del w:id="7305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6" w:author="阿毛" w:date="2021-05-21T17:50:00Z"/>
                <w:rFonts w:ascii="標楷體" w:hAnsi="標楷體"/>
              </w:rPr>
              <w:pPrChange w:id="7307" w:author="阿毛" w:date="2021-05-21T17:50:00Z">
                <w:pPr/>
              </w:pPrChange>
            </w:pPr>
          </w:p>
        </w:tc>
      </w:tr>
      <w:tr w:rsidR="006F422C" w:rsidRPr="00AB69BA" w:rsidDel="007154E3" w14:paraId="1EF7594E" w14:textId="04033C0B" w:rsidTr="00F4398B">
        <w:trPr>
          <w:trHeight w:val="1311"/>
          <w:del w:id="730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9" w:author="阿毛" w:date="2021-05-21T17:50:00Z"/>
                <w:rFonts w:ascii="標楷體" w:hAnsi="標楷體"/>
              </w:rPr>
              <w:pPrChange w:id="7310" w:author="阿毛" w:date="2021-05-21T17:50:00Z">
                <w:pPr/>
              </w:pPrChange>
            </w:pPr>
            <w:del w:id="7311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2" w:author="阿毛" w:date="2021-05-21T17:50:00Z"/>
                <w:rFonts w:ascii="標楷體" w:hAnsi="標楷體"/>
              </w:rPr>
              <w:pPrChange w:id="7313" w:author="阿毛" w:date="2021-05-21T17:50:00Z">
                <w:pPr/>
              </w:pPrChange>
            </w:pPr>
          </w:p>
        </w:tc>
      </w:tr>
      <w:tr w:rsidR="006F422C" w:rsidRPr="00AB69BA" w:rsidDel="007154E3" w14:paraId="7E540E40" w14:textId="5391E353" w:rsidTr="00F4398B">
        <w:trPr>
          <w:trHeight w:val="278"/>
          <w:del w:id="731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5" w:author="阿毛" w:date="2021-05-21T17:50:00Z"/>
                <w:rFonts w:ascii="標楷體" w:hAnsi="標楷體"/>
              </w:rPr>
              <w:pPrChange w:id="7316" w:author="阿毛" w:date="2021-05-21T17:50:00Z">
                <w:pPr/>
              </w:pPrChange>
            </w:pPr>
            <w:del w:id="7317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8" w:author="阿毛" w:date="2021-05-21T17:50:00Z"/>
                <w:rFonts w:ascii="標楷體" w:hAnsi="標楷體"/>
              </w:rPr>
              <w:pPrChange w:id="7319" w:author="阿毛" w:date="2021-05-21T17:50:00Z">
                <w:pPr/>
              </w:pPrChange>
            </w:pPr>
          </w:p>
        </w:tc>
      </w:tr>
      <w:tr w:rsidR="006F422C" w:rsidRPr="00AB69BA" w:rsidDel="007154E3" w14:paraId="2097AA4D" w14:textId="6759A1FA" w:rsidTr="00F4398B">
        <w:trPr>
          <w:trHeight w:val="358"/>
          <w:del w:id="732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1" w:author="阿毛" w:date="2021-05-21T17:50:00Z"/>
                <w:rFonts w:ascii="標楷體" w:hAnsi="標楷體"/>
              </w:rPr>
              <w:pPrChange w:id="7322" w:author="阿毛" w:date="2021-05-21T17:50:00Z">
                <w:pPr/>
              </w:pPrChange>
            </w:pPr>
            <w:del w:id="7323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4" w:author="阿毛" w:date="2021-05-21T17:50:00Z"/>
                <w:rFonts w:ascii="標楷體" w:hAnsi="標楷體"/>
              </w:rPr>
              <w:pPrChange w:id="7325" w:author="阿毛" w:date="2021-05-21T17:50:00Z">
                <w:pPr/>
              </w:pPrChange>
            </w:pPr>
          </w:p>
        </w:tc>
      </w:tr>
      <w:tr w:rsidR="006F422C" w:rsidRPr="00AB69BA" w:rsidDel="007154E3" w14:paraId="0B9D7054" w14:textId="518326A4" w:rsidTr="00F4398B">
        <w:trPr>
          <w:trHeight w:val="278"/>
          <w:del w:id="732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7" w:author="阿毛" w:date="2021-05-21T17:50:00Z"/>
                <w:rFonts w:ascii="標楷體" w:hAnsi="標楷體"/>
              </w:rPr>
              <w:pPrChange w:id="7328" w:author="阿毛" w:date="2021-05-21T17:50:00Z">
                <w:pPr/>
              </w:pPrChange>
            </w:pPr>
            <w:del w:id="7329" w:author="阿毛" w:date="2021-05-21T17:50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0" w:author="阿毛" w:date="2021-05-21T17:50:00Z"/>
                <w:rFonts w:ascii="標楷體" w:hAnsi="標楷體"/>
              </w:rPr>
              <w:pPrChange w:id="7331" w:author="阿毛" w:date="2021-05-21T17:50:00Z">
                <w:pPr/>
              </w:pPrChange>
            </w:pPr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332" w:author="阿毛" w:date="2021-05-21T17:50:00Z"/>
          <w:rFonts w:ascii="標楷體" w:hAnsi="標楷體"/>
        </w:rPr>
        <w:pPrChange w:id="7333" w:author="阿毛" w:date="2021-05-21T17:50:00Z">
          <w:pPr/>
        </w:pPrChange>
      </w:pPr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334" w:author="阿毛" w:date="2021-05-21T17:50:00Z"/>
          <w:rFonts w:ascii="標楷體" w:hAnsi="標楷體"/>
        </w:rPr>
        <w:pPrChange w:id="7335" w:author="阿毛" w:date="2021-05-21T17:50:00Z">
          <w:pPr>
            <w:widowControl/>
          </w:pPr>
        </w:pPrChange>
      </w:pPr>
      <w:del w:id="7336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337" w:author="阿毛" w:date="2021-05-21T17:50:00Z"/>
          <w:rFonts w:ascii="標楷體" w:hAnsi="標楷體"/>
        </w:rPr>
        <w:pPrChange w:id="7338" w:author="阿毛" w:date="2021-05-21T17:50:00Z">
          <w:pPr/>
        </w:pPrChange>
      </w:pPr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339" w:author="阿毛" w:date="2021-05-21T17:50:00Z"/>
        </w:rPr>
        <w:pPrChange w:id="7340" w:author="阿毛" w:date="2021-05-21T17:50:00Z">
          <w:pPr>
            <w:pStyle w:val="a"/>
          </w:pPr>
        </w:pPrChange>
      </w:pPr>
      <w:del w:id="7341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342" w:author="阿毛" w:date="2021-05-21T17:50:00Z"/>
          <w:rFonts w:ascii="標楷體" w:hAnsi="標楷體" w:cs="標楷體"/>
          <w:kern w:val="0"/>
          <w:szCs w:val="28"/>
        </w:rPr>
        <w:pPrChange w:id="7343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7344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345" w:author="阿毛" w:date="2021-05-21T17:50:00Z"/>
          <w:rFonts w:ascii="標楷體" w:hAnsi="標楷體"/>
          <w:sz w:val="20"/>
        </w:rPr>
        <w:pPrChange w:id="7346" w:author="阿毛" w:date="2021-05-21T17:50:00Z">
          <w:pPr>
            <w:tabs>
              <w:tab w:val="left" w:pos="4320"/>
            </w:tabs>
          </w:pPr>
        </w:pPrChange>
      </w:pPr>
      <w:del w:id="7347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348" w:author="阿毛" w:date="2021-05-21T17:50:00Z"/>
        </w:rPr>
        <w:pPrChange w:id="7349" w:author="阿毛" w:date="2021-05-21T17:50:00Z">
          <w:pPr>
            <w:pStyle w:val="a"/>
          </w:pPr>
        </w:pPrChange>
      </w:pPr>
      <w:del w:id="7350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351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2" w:author="阿毛" w:date="2021-05-21T17:50:00Z"/>
                <w:rFonts w:ascii="標楷體" w:hAnsi="標楷體"/>
              </w:rPr>
              <w:pPrChange w:id="7353" w:author="阿毛" w:date="2021-05-21T17:50:00Z">
                <w:pPr/>
              </w:pPrChange>
            </w:pPr>
            <w:del w:id="7354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5" w:author="阿毛" w:date="2021-05-21T17:50:00Z"/>
                <w:rFonts w:ascii="標楷體" w:hAnsi="標楷體"/>
              </w:rPr>
              <w:pPrChange w:id="7356" w:author="阿毛" w:date="2021-05-21T17:50:00Z">
                <w:pPr/>
              </w:pPrChange>
            </w:pPr>
            <w:del w:id="7357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58" w:author="阿毛" w:date="2021-05-21T17:50:00Z"/>
                <w:rFonts w:ascii="標楷體" w:hAnsi="標楷體"/>
              </w:rPr>
              <w:pPrChange w:id="7359" w:author="阿毛" w:date="2021-05-21T17:50:00Z">
                <w:pPr>
                  <w:jc w:val="center"/>
                </w:pPr>
              </w:pPrChange>
            </w:pPr>
            <w:del w:id="7360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1" w:author="阿毛" w:date="2021-05-21T17:50:00Z"/>
                <w:rFonts w:ascii="標楷體" w:hAnsi="標楷體"/>
              </w:rPr>
              <w:pPrChange w:id="7362" w:author="阿毛" w:date="2021-05-21T17:50:00Z">
                <w:pPr/>
              </w:pPrChange>
            </w:pPr>
            <w:del w:id="7363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364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5" w:author="阿毛" w:date="2021-05-21T17:50:00Z"/>
                <w:rFonts w:ascii="標楷體" w:hAnsi="標楷體"/>
              </w:rPr>
              <w:pPrChange w:id="7366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7" w:author="阿毛" w:date="2021-05-21T17:50:00Z"/>
                <w:rFonts w:ascii="標楷體" w:hAnsi="標楷體"/>
              </w:rPr>
              <w:pPrChange w:id="7368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69" w:author="阿毛" w:date="2021-05-21T17:50:00Z"/>
                <w:rFonts w:ascii="標楷體" w:hAnsi="標楷體"/>
              </w:rPr>
              <w:pPrChange w:id="7370" w:author="阿毛" w:date="2021-05-21T17:50:00Z">
                <w:pPr/>
              </w:pPrChange>
            </w:pPr>
            <w:del w:id="7371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2" w:author="阿毛" w:date="2021-05-21T17:50:00Z"/>
                <w:rFonts w:ascii="標楷體" w:hAnsi="標楷體"/>
              </w:rPr>
              <w:pPrChange w:id="7373" w:author="阿毛" w:date="2021-05-21T17:50:00Z">
                <w:pPr/>
              </w:pPrChange>
            </w:pPr>
            <w:del w:id="7374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5" w:author="阿毛" w:date="2021-05-21T17:50:00Z"/>
                <w:rFonts w:ascii="標楷體" w:hAnsi="標楷體"/>
              </w:rPr>
              <w:pPrChange w:id="7376" w:author="阿毛" w:date="2021-05-21T17:50:00Z">
                <w:pPr/>
              </w:pPrChange>
            </w:pPr>
            <w:del w:id="7377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78" w:author="阿毛" w:date="2021-05-21T17:50:00Z"/>
                <w:rFonts w:ascii="標楷體" w:hAnsi="標楷體"/>
              </w:rPr>
              <w:pPrChange w:id="7379" w:author="阿毛" w:date="2021-05-21T17:50:00Z">
                <w:pPr/>
              </w:pPrChange>
            </w:pPr>
            <w:del w:id="7380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1" w:author="阿毛" w:date="2021-05-21T17:50:00Z"/>
                <w:rFonts w:ascii="標楷體" w:hAnsi="標楷體"/>
              </w:rPr>
              <w:pPrChange w:id="7382" w:author="阿毛" w:date="2021-05-21T17:50:00Z">
                <w:pPr/>
              </w:pPrChange>
            </w:pPr>
            <w:del w:id="7383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4" w:author="阿毛" w:date="2021-05-21T17:50:00Z"/>
                <w:rFonts w:ascii="標楷體" w:hAnsi="標楷體"/>
              </w:rPr>
              <w:pPrChange w:id="7385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386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87" w:author="阿毛" w:date="2021-05-21T17:50:00Z"/>
                <w:rFonts w:ascii="標楷體" w:hAnsi="標楷體"/>
              </w:rPr>
              <w:pPrChange w:id="7388" w:author="阿毛" w:date="2021-05-21T17:50:00Z">
                <w:pPr/>
              </w:pPrChange>
            </w:pPr>
            <w:del w:id="7389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90" w:author="阿毛" w:date="2021-05-21T17:50:00Z"/>
                <w:rFonts w:ascii="標楷體" w:hAnsi="標楷體"/>
              </w:rPr>
              <w:pPrChange w:id="7391" w:author="阿毛" w:date="2021-05-21T17:50:00Z">
                <w:pPr/>
              </w:pPrChange>
            </w:pPr>
            <w:del w:id="7392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93" w:author="阿毛" w:date="2021-05-21T17:50:00Z"/>
                <w:rFonts w:ascii="標楷體" w:hAnsi="標楷體" w:cs="新細明體"/>
              </w:rPr>
              <w:pPrChange w:id="7394" w:author="阿毛" w:date="2021-05-21T17:50:00Z">
                <w:pPr/>
              </w:pPrChange>
            </w:pPr>
            <w:del w:id="7395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96" w:author="阿毛" w:date="2021-05-21T17:50:00Z"/>
                <w:rFonts w:ascii="標楷體" w:hAnsi="標楷體"/>
              </w:rPr>
              <w:pPrChange w:id="7397" w:author="阿毛" w:date="2021-05-21T17:50:00Z">
                <w:pPr/>
              </w:pPrChange>
            </w:pPr>
            <w:del w:id="7398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399" w:author="阿毛" w:date="2021-05-21T17:50:00Z"/>
                <w:rFonts w:ascii="標楷體" w:hAnsi="標楷體"/>
              </w:rPr>
              <w:pPrChange w:id="7400" w:author="阿毛" w:date="2021-05-21T17:50:00Z">
                <w:pPr/>
              </w:pPrChange>
            </w:pPr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01" w:author="阿毛" w:date="2021-05-21T17:50:00Z"/>
                <w:rFonts w:ascii="標楷體" w:hAnsi="標楷體"/>
              </w:rPr>
              <w:pPrChange w:id="7402" w:author="阿毛" w:date="2021-05-21T17:50:00Z">
                <w:pPr/>
              </w:pPrChange>
            </w:pPr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03" w:author="阿毛" w:date="2021-05-21T17:50:00Z"/>
                <w:rFonts w:ascii="標楷體" w:hAnsi="標楷體"/>
              </w:rPr>
              <w:pPrChange w:id="7404" w:author="阿毛" w:date="2021-05-21T17:50:00Z">
                <w:pPr/>
              </w:pPrChange>
            </w:pPr>
            <w:del w:id="7405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06" w:author="阿毛" w:date="2021-05-21T17:50:00Z"/>
                <w:rFonts w:ascii="標楷體" w:hAnsi="標楷體"/>
              </w:rPr>
              <w:pPrChange w:id="7407" w:author="阿毛" w:date="2021-05-21T17:50:00Z">
                <w:pPr/>
              </w:pPrChange>
            </w:pPr>
            <w:del w:id="7408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409" w:author="阿毛" w:date="2021-05-21T17:50:00Z"/>
                <w:rFonts w:ascii="標楷體" w:hAnsi="標楷體"/>
              </w:rPr>
              <w:pPrChange w:id="7410" w:author="阿毛" w:date="2021-05-21T17:50:00Z">
                <w:pPr/>
              </w:pPrChange>
            </w:pPr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411" w:author="阿毛" w:date="2021-05-21T17:50:00Z"/>
        </w:rPr>
        <w:pPrChange w:id="7412" w:author="阿毛" w:date="2021-05-21T17:50:00Z">
          <w:pPr/>
        </w:pPrChange>
      </w:pPr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413" w:author="阿毛" w:date="2021-05-21T17:50:00Z"/>
        </w:rPr>
        <w:pPrChange w:id="7414" w:author="阿毛" w:date="2021-05-21T17:50:00Z">
          <w:pPr/>
        </w:pPrChange>
      </w:pPr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415" w:author="阿毛" w:date="2021-05-21T17:50:00Z"/>
        </w:rPr>
        <w:pPrChange w:id="7416" w:author="阿毛" w:date="2021-05-21T17:50:00Z">
          <w:pPr>
            <w:widowControl/>
          </w:pPr>
        </w:pPrChange>
      </w:pPr>
      <w:del w:id="7417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418" w:author="阿毛" w:date="2021-05-21T17:50:00Z"/>
        </w:rPr>
        <w:pPrChange w:id="7419" w:author="阿毛" w:date="2021-05-21T17:50:00Z">
          <w:pPr/>
        </w:pPrChange>
      </w:pPr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420" w:author="阿毛" w:date="2021-05-21T17:50:00Z"/>
          <w:rFonts w:ascii="標楷體" w:hAnsi="標楷體"/>
        </w:rPr>
      </w:pPr>
      <w:del w:id="7421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</w:del>
    </w:p>
    <w:p w14:paraId="460C7DDE" w14:textId="34199DAB" w:rsidR="006F422C" w:rsidRPr="00AB69BA" w:rsidDel="007154E3" w:rsidRDefault="006F422C" w:rsidP="00930D5E">
      <w:pPr>
        <w:pStyle w:val="a"/>
        <w:rPr>
          <w:del w:id="7422" w:author="阿毛" w:date="2021-05-21T17:50:00Z"/>
        </w:rPr>
      </w:pPr>
      <w:del w:id="7423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42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425" w:author="阿毛" w:date="2021-05-21T17:50:00Z"/>
                <w:rFonts w:ascii="標楷體" w:eastAsia="標楷體" w:hAnsi="標楷體"/>
              </w:rPr>
            </w:pPr>
            <w:del w:id="742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427" w:author="阿毛" w:date="2021-05-21T17:50:00Z"/>
                <w:rFonts w:ascii="標楷體" w:eastAsia="標楷體" w:hAnsi="標楷體"/>
              </w:rPr>
            </w:pPr>
            <w:del w:id="7428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429" w:author="阿毛" w:date="2021-05-21T17:50:00Z"/>
                <w:rFonts w:ascii="標楷體" w:eastAsia="標楷體" w:hAnsi="標楷體"/>
              </w:rPr>
            </w:pPr>
            <w:del w:id="7430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43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432" w:author="阿毛" w:date="2021-05-21T17:50:00Z"/>
                <w:rFonts w:ascii="標楷體" w:eastAsia="標楷體" w:hAnsi="標楷體"/>
              </w:rPr>
            </w:pPr>
            <w:del w:id="743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43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4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436" w:author="阿毛" w:date="2021-05-21T17:50:00Z"/>
                <w:rFonts w:ascii="標楷體" w:eastAsia="標楷體" w:hAnsi="標楷體"/>
              </w:rPr>
            </w:pPr>
            <w:del w:id="743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43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43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440" w:author="阿毛" w:date="2021-05-21T17:50:00Z"/>
                <w:rFonts w:ascii="標楷體" w:eastAsia="標楷體" w:hAnsi="標楷體"/>
              </w:rPr>
            </w:pPr>
            <w:del w:id="744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44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4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444" w:author="阿毛" w:date="2021-05-21T17:50:00Z"/>
                <w:rFonts w:ascii="標楷體" w:eastAsia="標楷體" w:hAnsi="標楷體"/>
              </w:rPr>
            </w:pPr>
            <w:del w:id="744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44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44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448" w:author="阿毛" w:date="2021-05-21T17:50:00Z"/>
                <w:rFonts w:ascii="標楷體" w:eastAsia="標楷體" w:hAnsi="標楷體"/>
              </w:rPr>
            </w:pPr>
            <w:del w:id="744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45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4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452" w:author="阿毛" w:date="2021-05-21T17:50:00Z"/>
                <w:rFonts w:ascii="標楷體" w:eastAsia="標楷體" w:hAnsi="標楷體"/>
              </w:rPr>
            </w:pPr>
            <w:del w:id="745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45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45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456" w:author="阿毛" w:date="2021-05-21T17:50:00Z"/>
                <w:rFonts w:ascii="標楷體" w:eastAsia="標楷體" w:hAnsi="標楷體"/>
              </w:rPr>
            </w:pPr>
            <w:del w:id="745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458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459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460" w:author="阿毛" w:date="2021-05-21T17:50:00Z"/>
          <w:rFonts w:ascii="標楷體" w:eastAsia="標楷體" w:hAnsi="標楷體"/>
        </w:rPr>
      </w:pPr>
      <w:del w:id="7461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462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463" w:author="阿毛" w:date="2021-05-21T17:50:00Z"/>
        </w:rPr>
      </w:pPr>
      <w:del w:id="7464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465" w:author="阿毛" w:date="2021-05-21T17:50:00Z"/>
          <w:rFonts w:ascii="標楷體" w:eastAsia="標楷體" w:hAnsi="標楷體" w:cs="標楷體"/>
          <w:kern w:val="0"/>
          <w:szCs w:val="28"/>
        </w:rPr>
      </w:pPr>
      <w:del w:id="7466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467" w:author="阿毛" w:date="2021-05-21T17:50:00Z"/>
          <w:rFonts w:ascii="標楷體" w:eastAsia="標楷體" w:hAnsi="標楷體"/>
          <w:sz w:val="20"/>
        </w:rPr>
      </w:pPr>
      <w:del w:id="7468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469" w:author="阿毛" w:date="2021-05-21T17:50:00Z"/>
        </w:rPr>
      </w:pPr>
      <w:del w:id="7470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471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472" w:author="阿毛" w:date="2021-05-21T17:50:00Z"/>
                <w:rFonts w:ascii="標楷體" w:eastAsia="標楷體" w:hAnsi="標楷體"/>
              </w:rPr>
            </w:pPr>
            <w:del w:id="747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474" w:author="阿毛" w:date="2021-05-21T17:50:00Z"/>
                <w:rFonts w:ascii="標楷體" w:eastAsia="標楷體" w:hAnsi="標楷體"/>
              </w:rPr>
            </w:pPr>
            <w:del w:id="747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476" w:author="阿毛" w:date="2021-05-21T17:50:00Z"/>
                <w:rFonts w:ascii="標楷體" w:eastAsia="標楷體" w:hAnsi="標楷體"/>
              </w:rPr>
            </w:pPr>
            <w:del w:id="747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478" w:author="阿毛" w:date="2021-05-21T17:50:00Z"/>
                <w:rFonts w:ascii="標楷體" w:eastAsia="標楷體" w:hAnsi="標楷體"/>
              </w:rPr>
            </w:pPr>
            <w:del w:id="747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480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48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4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483" w:author="阿毛" w:date="2021-05-21T17:50:00Z"/>
                <w:rFonts w:ascii="標楷體" w:eastAsia="標楷體" w:hAnsi="標楷體"/>
              </w:rPr>
            </w:pPr>
            <w:del w:id="7484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485" w:author="阿毛" w:date="2021-05-21T17:50:00Z"/>
                <w:rFonts w:ascii="標楷體" w:eastAsia="標楷體" w:hAnsi="標楷體"/>
              </w:rPr>
            </w:pPr>
            <w:del w:id="748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487" w:author="阿毛" w:date="2021-05-21T17:50:00Z"/>
                <w:rFonts w:ascii="標楷體" w:eastAsia="標楷體" w:hAnsi="標楷體"/>
              </w:rPr>
            </w:pPr>
            <w:del w:id="748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489" w:author="阿毛" w:date="2021-05-21T17:50:00Z"/>
                <w:rFonts w:ascii="標楷體" w:eastAsia="標楷體" w:hAnsi="標楷體"/>
              </w:rPr>
            </w:pPr>
            <w:del w:id="749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491" w:author="阿毛" w:date="2021-05-21T17:50:00Z"/>
                <w:rFonts w:ascii="標楷體" w:eastAsia="標楷體" w:hAnsi="標楷體"/>
              </w:rPr>
            </w:pPr>
            <w:del w:id="749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493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494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495" w:author="阿毛" w:date="2021-05-21T17:50:00Z"/>
                <w:rFonts w:ascii="標楷體" w:eastAsia="標楷體" w:hAnsi="標楷體"/>
              </w:rPr>
            </w:pPr>
            <w:del w:id="7496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497" w:author="阿毛" w:date="2021-05-21T17:50:00Z"/>
                <w:rFonts w:ascii="標楷體" w:eastAsia="標楷體" w:hAnsi="標楷體"/>
              </w:rPr>
            </w:pPr>
            <w:del w:id="7498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499" w:author="阿毛" w:date="2021-05-21T17:50:00Z"/>
                <w:rFonts w:ascii="標楷體" w:eastAsia="標楷體" w:hAnsi="標楷體" w:cs="新細明體"/>
              </w:rPr>
            </w:pPr>
            <w:del w:id="7500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501" w:author="阿毛" w:date="2021-05-21T17:50:00Z"/>
                <w:rFonts w:ascii="標楷體" w:eastAsia="標楷體" w:hAnsi="標楷體"/>
              </w:rPr>
            </w:pPr>
            <w:del w:id="7502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50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5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505" w:author="阿毛" w:date="2021-05-21T17:50:00Z"/>
                <w:rFonts w:ascii="標楷體" w:eastAsia="標楷體" w:hAnsi="標楷體"/>
              </w:rPr>
            </w:pPr>
            <w:del w:id="7506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507" w:author="阿毛" w:date="2021-05-21T17:50:00Z"/>
                <w:rFonts w:ascii="標楷體" w:eastAsia="標楷體" w:hAnsi="標楷體"/>
              </w:rPr>
            </w:pPr>
            <w:del w:id="7508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509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510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511" w:author="阿毛" w:date="2021-05-21T17:50:00Z"/>
          <w:rFonts w:ascii="標楷體" w:hAnsi="標楷體"/>
        </w:rPr>
      </w:pPr>
      <w:del w:id="7512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513" w:author="阿毛" w:date="2021-05-21T17:50:00Z"/>
        </w:rPr>
      </w:pPr>
      <w:del w:id="7514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5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516" w:author="阿毛" w:date="2021-05-21T17:50:00Z"/>
                <w:rFonts w:ascii="標楷體" w:eastAsia="標楷體" w:hAnsi="標楷體"/>
              </w:rPr>
            </w:pPr>
            <w:del w:id="751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518" w:author="阿毛" w:date="2021-05-21T17:50:00Z"/>
                <w:rFonts w:ascii="標楷體" w:eastAsia="標楷體" w:hAnsi="標楷體"/>
              </w:rPr>
            </w:pPr>
            <w:del w:id="7519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520" w:author="阿毛" w:date="2021-05-21T17:50:00Z"/>
                <w:rFonts w:ascii="標楷體" w:eastAsia="標楷體" w:hAnsi="標楷體"/>
              </w:rPr>
            </w:pPr>
            <w:del w:id="7521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52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523" w:author="阿毛" w:date="2021-05-21T17:50:00Z"/>
                <w:rFonts w:ascii="標楷體" w:eastAsia="標楷體" w:hAnsi="標楷體"/>
              </w:rPr>
            </w:pPr>
            <w:del w:id="752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52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52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527" w:author="阿毛" w:date="2021-05-21T17:50:00Z"/>
                <w:rFonts w:ascii="標楷體" w:eastAsia="標楷體" w:hAnsi="標楷體"/>
              </w:rPr>
            </w:pPr>
            <w:del w:id="752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52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5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531" w:author="阿毛" w:date="2021-05-21T17:50:00Z"/>
                <w:rFonts w:ascii="標楷體" w:eastAsia="標楷體" w:hAnsi="標楷體"/>
              </w:rPr>
            </w:pPr>
            <w:del w:id="753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53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53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535" w:author="阿毛" w:date="2021-05-21T17:50:00Z"/>
                <w:rFonts w:ascii="標楷體" w:eastAsia="標楷體" w:hAnsi="標楷體"/>
              </w:rPr>
            </w:pPr>
            <w:del w:id="753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53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5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539" w:author="阿毛" w:date="2021-05-21T17:50:00Z"/>
                <w:rFonts w:ascii="標楷體" w:eastAsia="標楷體" w:hAnsi="標楷體"/>
              </w:rPr>
            </w:pPr>
            <w:del w:id="754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54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5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543" w:author="阿毛" w:date="2021-05-21T17:50:00Z"/>
                <w:rFonts w:ascii="標楷體" w:eastAsia="標楷體" w:hAnsi="標楷體"/>
              </w:rPr>
            </w:pPr>
            <w:del w:id="754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54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5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547" w:author="阿毛" w:date="2021-05-21T17:50:00Z"/>
                <w:rFonts w:ascii="標楷體" w:eastAsia="標楷體" w:hAnsi="標楷體"/>
              </w:rPr>
            </w:pPr>
            <w:del w:id="754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549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550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551" w:author="阿毛" w:date="2021-06-02T14:36:00Z"/>
          <w:rFonts w:ascii="標楷體" w:eastAsia="標楷體" w:hAnsi="標楷體"/>
        </w:rPr>
      </w:pPr>
      <w:del w:id="7552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553" w:author="阿毛" w:date="2021-06-02T14:40:00Z"/>
          <w:rFonts w:ascii="標楷體" w:eastAsia="標楷體" w:hAnsi="標楷體"/>
        </w:rPr>
        <w:pPrChange w:id="7554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555" w:author="阿毛" w:date="2021-05-21T17:50:00Z"/>
        </w:rPr>
      </w:pPr>
      <w:del w:id="7556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557" w:author="阿毛" w:date="2021-05-21T17:50:00Z"/>
          <w:rFonts w:ascii="標楷體" w:eastAsia="標楷體" w:hAnsi="標楷體" w:cs="標楷體"/>
          <w:kern w:val="0"/>
          <w:szCs w:val="28"/>
        </w:rPr>
      </w:pPr>
      <w:del w:id="7558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559" w:author="阿毛" w:date="2021-05-21T17:50:00Z"/>
          <w:rFonts w:ascii="標楷體" w:eastAsia="標楷體" w:hAnsi="標楷體"/>
          <w:sz w:val="20"/>
        </w:rPr>
      </w:pPr>
      <w:del w:id="7560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561" w:author="阿毛" w:date="2021-05-21T17:50:00Z"/>
        </w:rPr>
      </w:pPr>
      <w:del w:id="7562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563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564" w:author="阿毛" w:date="2021-05-21T17:50:00Z"/>
                <w:rFonts w:ascii="標楷體" w:eastAsia="標楷體" w:hAnsi="標楷體"/>
              </w:rPr>
            </w:pPr>
            <w:del w:id="756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566" w:author="阿毛" w:date="2021-05-21T17:50:00Z"/>
                <w:rFonts w:ascii="標楷體" w:eastAsia="標楷體" w:hAnsi="標楷體"/>
              </w:rPr>
            </w:pPr>
            <w:del w:id="756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568" w:author="阿毛" w:date="2021-05-21T17:50:00Z"/>
                <w:rFonts w:ascii="標楷體" w:eastAsia="標楷體" w:hAnsi="標楷體"/>
              </w:rPr>
            </w:pPr>
            <w:del w:id="756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570" w:author="阿毛" w:date="2021-05-21T17:50:00Z"/>
                <w:rFonts w:ascii="標楷體" w:eastAsia="標楷體" w:hAnsi="標楷體"/>
              </w:rPr>
            </w:pPr>
            <w:del w:id="757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572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75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75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7575" w:author="阿毛" w:date="2021-05-21T17:50:00Z"/>
                <w:rFonts w:ascii="標楷體" w:eastAsia="標楷體" w:hAnsi="標楷體"/>
              </w:rPr>
            </w:pPr>
            <w:del w:id="7576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7577" w:author="阿毛" w:date="2021-05-21T17:50:00Z"/>
                <w:rFonts w:ascii="標楷體" w:eastAsia="標楷體" w:hAnsi="標楷體"/>
              </w:rPr>
            </w:pPr>
            <w:del w:id="757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7579" w:author="阿毛" w:date="2021-05-21T17:50:00Z"/>
                <w:rFonts w:ascii="標楷體" w:eastAsia="標楷體" w:hAnsi="標楷體"/>
              </w:rPr>
            </w:pPr>
            <w:del w:id="758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7581" w:author="阿毛" w:date="2021-05-21T17:50:00Z"/>
                <w:rFonts w:ascii="標楷體" w:eastAsia="標楷體" w:hAnsi="標楷體"/>
              </w:rPr>
            </w:pPr>
            <w:del w:id="758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7583" w:author="阿毛" w:date="2021-05-21T17:50:00Z"/>
                <w:rFonts w:ascii="標楷體" w:eastAsia="標楷體" w:hAnsi="標楷體"/>
              </w:rPr>
            </w:pPr>
            <w:del w:id="758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7585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7586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7587" w:author="阿毛" w:date="2021-05-21T17:50:00Z"/>
                <w:rFonts w:ascii="標楷體" w:eastAsia="標楷體" w:hAnsi="標楷體"/>
              </w:rPr>
            </w:pPr>
            <w:del w:id="7588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7589" w:author="阿毛" w:date="2021-05-21T17:50:00Z"/>
                <w:rFonts w:ascii="標楷體" w:eastAsia="標楷體" w:hAnsi="標楷體"/>
              </w:rPr>
            </w:pPr>
            <w:del w:id="7590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7591" w:author="阿毛" w:date="2021-05-21T17:50:00Z"/>
                <w:rFonts w:ascii="標楷體" w:eastAsia="標楷體" w:hAnsi="標楷體" w:cs="新細明體"/>
              </w:rPr>
            </w:pPr>
            <w:del w:id="7592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7593" w:author="阿毛" w:date="2021-05-21T17:50:00Z"/>
                <w:rFonts w:ascii="標楷體" w:eastAsia="標楷體" w:hAnsi="標楷體"/>
              </w:rPr>
            </w:pPr>
            <w:del w:id="7594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759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759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7597" w:author="阿毛" w:date="2021-05-21T17:50:00Z"/>
                <w:rFonts w:ascii="標楷體" w:eastAsia="標楷體" w:hAnsi="標楷體"/>
              </w:rPr>
            </w:pPr>
            <w:del w:id="7598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7599" w:author="阿毛" w:date="2021-05-21T17:50:00Z"/>
                <w:rFonts w:ascii="標楷體" w:eastAsia="標楷體" w:hAnsi="標楷體"/>
              </w:rPr>
            </w:pPr>
            <w:del w:id="7600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7601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7602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7603" w:author="阿毛" w:date="2021-06-02T14:40:00Z"/>
          <w:rFonts w:ascii="標楷體" w:eastAsia="標楷體" w:hAnsi="標楷體"/>
        </w:rPr>
      </w:pPr>
      <w:del w:id="7604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7605" w:name="_Toc30177400"/>
      <w:r w:rsidRPr="00B830D9">
        <w:rPr>
          <w:rFonts w:ascii="標楷體" w:hAnsi="標楷體"/>
          <w:sz w:val="32"/>
          <w:szCs w:val="32"/>
        </w:rPr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7605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7606" w:name="_Toc30177401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7606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7607" w:name="_4.2__"/>
      <w:bookmarkStart w:id="7608" w:name="_Toc30177402"/>
      <w:bookmarkEnd w:id="7607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7608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09" w:name="_放款會計科目明細表"/>
      <w:bookmarkStart w:id="7610" w:name="_會計與主檔餘額檢核表"/>
      <w:bookmarkEnd w:id="7609"/>
      <w:bookmarkEnd w:id="7610"/>
      <w:r w:rsidRPr="00725617">
        <w:rPr>
          <w:rFonts w:ascii="標楷體" w:hAnsi="標楷體" w:hint="eastAsia"/>
        </w:rPr>
        <w:t>會計與主檔餘額檢核表</w:t>
      </w:r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999年99月99日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HH:MM:SS</w:t>
      </w:r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銷帳檔餘額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11" w:name="_會計與主檔餘額檢核明細表"/>
      <w:bookmarkEnd w:id="7611"/>
      <w:r w:rsidRPr="00EE408F">
        <w:rPr>
          <w:rFonts w:ascii="標楷體" w:hAnsi="標楷體" w:hint="eastAsia"/>
        </w:rPr>
        <w:t>會計與主檔餘額檢核明細表</w:t>
      </w:r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999年99月99日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HH:MM:SS</w:t>
      </w:r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7612" w:name="_放款會計科目明細表_1"/>
      <w:bookmarkStart w:id="7613" w:name="_放款交易帳務明細表"/>
      <w:bookmarkStart w:id="7614" w:name="_客戶往來本息明細表"/>
      <w:bookmarkEnd w:id="7612"/>
      <w:bookmarkEnd w:id="7613"/>
      <w:bookmarkEnd w:id="7614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15" w:name="_客戶往來本息明細表_1"/>
      <w:bookmarkEnd w:id="7615"/>
      <w:r w:rsidRPr="00C1696F">
        <w:rPr>
          <w:rFonts w:ascii="標楷體" w:hAnsi="標楷體" w:hint="eastAsia"/>
        </w:rPr>
        <w:t>客戶往來本息明細表</w:t>
      </w:r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HH:MM:SS</w:t>
      </w:r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7616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617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618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7619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97,030  1061123- 1061223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7620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7621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10,000  1061203- 1070103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7622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623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7624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625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26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7627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100,000  1061203- 1070103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762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7629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7630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7631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100,000  1070103- 1070203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7632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7633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34" w:name="_客戶往來費用明細表"/>
      <w:bookmarkEnd w:id="7634"/>
      <w:r w:rsidRPr="003846D5">
        <w:rPr>
          <w:rFonts w:ascii="標楷體" w:hAnsi="標楷體" w:hint="eastAsia"/>
        </w:rPr>
        <w:t>客戶往來費用明細表</w:t>
      </w:r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999年99月99日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7635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7636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37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7638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639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7640" w:author="ST1" w:date="2020-06-15T14:34:00Z">
        <w:del w:id="7641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7642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7643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7644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7645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646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647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契變手續費   100     </w:t>
      </w:r>
      <w:ins w:id="7648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7649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7650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7651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52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7653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7654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7655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7656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765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7658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ins w:id="765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7660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7661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7662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7663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7664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7665" w:author="ST1" w:date="2020-06-15T14:34:00Z">
        <w:del w:id="7666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7667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7668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766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7670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7671" w:author="ST1" w:date="2020-06-15T14:34:00Z">
        <w:del w:id="7672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7673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7674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7675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7676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767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7678" w:name="_客戶往來交易明細表"/>
      <w:bookmarkEnd w:id="7678"/>
      <w:r w:rsidRPr="00DA2920">
        <w:rPr>
          <w:rFonts w:ascii="標楷體" w:hAnsi="標楷體" w:hint="eastAsia"/>
        </w:rPr>
        <w:t>客戶往來交易明細表</w:t>
      </w:r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r>
        <w:rPr>
          <w:rFonts w:ascii="標楷體" w:hAnsi="標楷體" w:hint="eastAsia"/>
        </w:rPr>
        <w:t>報表清單</w:t>
      </w:r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法拍費用報表_依戶號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呆帳戶法拍費用沖消明細表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放款暫收款對帳-月調結表 帳務部分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放款暫收款對帳-月調結表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火險保費借支未銷明細表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手工傳票日結單代傳票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新光銀扣款件排行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定期機動利率_選件&amp;調整（未調整明細表）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帳管費扣薪明細表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銀行扣款檔明細表 契變手續費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ＰＣ上傳銀行扣款檔檢核明細表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銀扣失敗五萬元以上報表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一年內新貸件扣款失敗表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銀扣火險成功期款失敗之清單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ACH扣款檔明細表（契變手續費）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日結明細查詢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依[案件查詢]1:逾期金額查詢-設子項目</w:t>
            </w:r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2.[入帳金額]為客戶當月匯</w:t>
            </w:r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3.[入帳金額]含入帳之本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其中本金利息含短收款；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日結彙計查詢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核心日結單代傳票列印(201 利變Ａ帳冊)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放款部日計表（核心）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核心傳票媒體檔產生作業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改刷主管卡,列入刷卡理由查詢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放款餘額及財收統計表-企金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放款餘額及財收統計表-非企金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2.依據通路別:企金/非企金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3.顧客檔企金別: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[房貸]=0-個金,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[企金]=1-企金＆2-企金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4.轉催收款時的催收利息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,必印</w:t>
            </w:r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LNWLCTP已撥款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改出帳,用銷帳碼區分帳齡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[帳面價值]=餘額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金檢報表（放款種類表)非關係自然人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2.[帳面價值]=餘額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平均利率月報表(企金)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平均利率月報表--企金通路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平均利率月報表--非企金通路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1.企金+企金自然人+個金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2.非企金通路+企金通路</w:t>
            </w:r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符合下月轉催收條件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業務專辦照顧十八個月明細表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[起迄站別]&amp;[專辦];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應繳日7天後產生，含匯</w:t>
            </w:r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款、銀扣及員工扣薪(限約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定扣薪)，日終關帳前必須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印表交易篩選條件改輸入[戶號],[用途別],[繳息期間]</w:t>
            </w:r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2.結清戶新格式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傳票列印（Ａ４）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只列印企金戶的[還本收據]&amp;[繳息收據]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寬限條件控管繳息列印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營造署季報─購置住宅貸款餘額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逾期案件滾動率明細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新撥案件明細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1.三年內，曾經逾期90天之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108年10月--RBC-表.xls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RBC風險量表分析圖_金控風管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地區/區域中心逾比及分級管理逾放比明細表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利害關係人折溢價明細表_IAS39公報xlsx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1.從金控取檔上傳放款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再計算折溢價,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放款企業放款風險承擔限額控管表_限額控管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從eloan取檔[同一關係企業或集團]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放款金控法第44條利害關係人放款餘額表_限額控管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放款資產分類-會計部備呆計提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來源:放款資產`分類案件明細表_內部控管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參考:放款管理課_放款資產分類案件明細表_呆提存比率1 5%-10810_內部控管.xlsx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表14-1、14-2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3.來源:[表14-5、14-6 xls_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表14-5、14-6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3.金控合併報表討論後提供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金控合併報表討論後提供新格式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催收成果統計表_內部控管_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資料來源需從明細檔篩選</w:t>
            </w:r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逾清償期二年案件追蹤控管表_內部控管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2.[估價(拍底)金額]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年轉呆的規則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ABC_查未齊件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金融機構承作購置高價住宅貸款統計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還款-撥還款比較月表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X10_暫收放貸核心傳票檔選件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已逾期未減損-帳齡分析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1.放款溢折價的入帳改在新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折溢價數字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交易登錄 , 查詢 , 依領用日期區間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應收票據之帳齡分析表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帳齡以月份看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1.第一頁改為交易時產出分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錄,報表不產出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由櫃員自行按鈕執行[結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三階團康獎勵戰報(排行獎名單)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三階(部室、區部、通訊處)累計表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00-每月各單位覆審案件明細表-10810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01-個金3000萬以上-10810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02-企金3000萬以上-10810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03-個金2000萬以上小於3000萬-10810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04-個金100萬以上小於2000萬-10810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05-企金未達3000萬-10810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3.[是否追蹤]、[應覆審單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位]欄位保留空白人工註</w:t>
            </w:r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過覆審資料的月份,報表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(2)[應覆審記號]選項為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&lt;指定覆審&gt;、&lt;免覆審&gt;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8277A7" w:rsidRDefault="008277A7">
      <w:r>
        <w:separator/>
      </w:r>
    </w:p>
  </w:endnote>
  <w:endnote w:type="continuationSeparator" w:id="0">
    <w:p w14:paraId="7F3E3C31" w14:textId="77777777" w:rsidR="008277A7" w:rsidRDefault="008277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8277A7" w:rsidRPr="009B11EB" w:rsidRDefault="008277A7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277A7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4AB991DA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8C145A">
            <w:rPr>
              <w:rFonts w:ascii="標楷體" w:eastAsia="標楷體" w:hAnsi="標楷體"/>
              <w:noProof/>
            </w:rPr>
            <w:t>V1.2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17DE8BE4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8C145A" w:rsidRPr="008C145A">
            <w:rPr>
              <w:rFonts w:ascii="標楷體" w:eastAsia="標楷體" w:hAnsi="標楷體"/>
              <w:noProof/>
            </w:rPr>
            <w:t>2021/12/14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0925A56B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F2708B">
            <w:rPr>
              <w:rFonts w:ascii="標楷體" w:eastAsia="標楷體" w:hAnsi="標楷體"/>
              <w:noProof/>
            </w:rPr>
            <w:t>6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8277A7" w:rsidRPr="0065610E" w:rsidRDefault="008277A7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8277A7" w:rsidRDefault="008277A7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8277A7" w:rsidRPr="00740320" w:rsidRDefault="008277A7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8277A7" w:rsidRDefault="008277A7">
      <w:r>
        <w:separator/>
      </w:r>
    </w:p>
  </w:footnote>
  <w:footnote w:type="continuationSeparator" w:id="0">
    <w:p w14:paraId="5B2ED1E0" w14:textId="77777777" w:rsidR="008277A7" w:rsidRDefault="008277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277A7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8277A7" w:rsidRDefault="008277A7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8277A7" w:rsidRDefault="008277A7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8277A7" w:rsidRDefault="008C145A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77777777" w:rsidR="008277A7" w:rsidRDefault="008277A7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8C145A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>
    <w:abstractNumId w:val="10"/>
  </w:num>
  <w:num w:numId="2">
    <w:abstractNumId w:val="16"/>
  </w:num>
  <w:num w:numId="3">
    <w:abstractNumId w:val="1"/>
  </w:num>
  <w:num w:numId="4">
    <w:abstractNumId w:val="0"/>
  </w:num>
  <w:num w:numId="5">
    <w:abstractNumId w:val="4"/>
  </w:num>
  <w:num w:numId="6">
    <w:abstractNumId w:val="10"/>
  </w:num>
  <w:num w:numId="7">
    <w:abstractNumId w:val="13"/>
  </w:num>
  <w:num w:numId="8">
    <w:abstractNumId w:val="12"/>
  </w:num>
  <w:num w:numId="9">
    <w:abstractNumId w:val="6"/>
  </w:num>
  <w:num w:numId="10">
    <w:abstractNumId w:val="10"/>
  </w:num>
  <w:num w:numId="11">
    <w:abstractNumId w:val="10"/>
  </w:num>
  <w:num w:numId="12">
    <w:abstractNumId w:val="17"/>
  </w:num>
  <w:num w:numId="13">
    <w:abstractNumId w:val="8"/>
  </w:num>
  <w:num w:numId="14">
    <w:abstractNumId w:val="5"/>
  </w:num>
  <w:num w:numId="15">
    <w:abstractNumId w:val="2"/>
  </w:num>
  <w:num w:numId="16">
    <w:abstractNumId w:val="14"/>
  </w:num>
  <w:num w:numId="17">
    <w:abstractNumId w:val="10"/>
  </w:num>
  <w:num w:numId="1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</w:num>
  <w:num w:numId="28">
    <w:abstractNumId w:val="3"/>
  </w:num>
  <w:num w:numId="29">
    <w:abstractNumId w:val="11"/>
  </w:num>
  <w:num w:numId="30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阿毛">
    <w15:presenceInfo w15:providerId="None" w15:userId="阿毛"/>
  </w15:person>
  <w15:person w15:author="楊智誠">
    <w15:presenceInfo w15:providerId="None" w15:userId="楊智誠"/>
  </w15:person>
  <w15:person w15:author="智誠 楊">
    <w15:presenceInfo w15:providerId="Windows Live" w15:userId="7fc2339040524f5c"/>
  </w15:person>
  <w15:person w15:author="ST1">
    <w15:presenceInfo w15:providerId="None" w15:userId="ST1"/>
  </w15:person>
  <w15:person w15:author="張金龍">
    <w15:presenceInfo w15:providerId="None" w15:userId="張金龍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0EBA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6582C"/>
    <w:rsid w:val="00166A51"/>
    <w:rsid w:val="001768D6"/>
    <w:rsid w:val="001807D8"/>
    <w:rsid w:val="00181431"/>
    <w:rsid w:val="00186121"/>
    <w:rsid w:val="00192287"/>
    <w:rsid w:val="001934E0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3B0E"/>
    <w:rsid w:val="0044706F"/>
    <w:rsid w:val="00453A34"/>
    <w:rsid w:val="00463590"/>
    <w:rsid w:val="00470436"/>
    <w:rsid w:val="00475E37"/>
    <w:rsid w:val="00484B5E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E20"/>
    <w:rsid w:val="005A5FCB"/>
    <w:rsid w:val="005B3066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219BD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145A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0550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F12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B4720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559C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3151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0" w:author="阿毛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0" w:author="阿毛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5.png"/><Relationship Id="rId42" Type="http://schemas.openxmlformats.org/officeDocument/2006/relationships/oleObject" Target="embeddings/oleObject6.bin"/><Relationship Id="rId47" Type="http://schemas.openxmlformats.org/officeDocument/2006/relationships/image" Target="media/image25.emf"/><Relationship Id="rId63" Type="http://schemas.openxmlformats.org/officeDocument/2006/relationships/image" Target="media/image35.png"/><Relationship Id="rId68" Type="http://schemas.openxmlformats.org/officeDocument/2006/relationships/image" Target="media/image39.emf"/><Relationship Id="rId84" Type="http://schemas.openxmlformats.org/officeDocument/2006/relationships/oleObject" Target="embeddings/oleObject20.bin"/><Relationship Id="rId89" Type="http://schemas.openxmlformats.org/officeDocument/2006/relationships/image" Target="media/image50.emf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oleObject" Target="embeddings/oleObject3.bin"/><Relationship Id="rId37" Type="http://schemas.openxmlformats.org/officeDocument/2006/relationships/image" Target="media/image17.emf"/><Relationship Id="rId53" Type="http://schemas.openxmlformats.org/officeDocument/2006/relationships/image" Target="media/image29.emf"/><Relationship Id="rId58" Type="http://schemas.openxmlformats.org/officeDocument/2006/relationships/image" Target="media/image32.png"/><Relationship Id="rId74" Type="http://schemas.openxmlformats.org/officeDocument/2006/relationships/oleObject" Target="embeddings/oleObject16.bin"/><Relationship Id="rId79" Type="http://schemas.openxmlformats.org/officeDocument/2006/relationships/image" Target="media/image45.emf"/><Relationship Id="rId102" Type="http://schemas.openxmlformats.org/officeDocument/2006/relationships/image" Target="media/image62.png"/><Relationship Id="rId5" Type="http://schemas.openxmlformats.org/officeDocument/2006/relationships/customXml" Target="../customXml/item5.xml"/><Relationship Id="rId90" Type="http://schemas.openxmlformats.org/officeDocument/2006/relationships/oleObject" Target="embeddings/oleObject23.bin"/><Relationship Id="rId95" Type="http://schemas.openxmlformats.org/officeDocument/2006/relationships/image" Target="media/image5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1.png"/><Relationship Id="rId48" Type="http://schemas.openxmlformats.org/officeDocument/2006/relationships/oleObject" Target="embeddings/oleObject7.bin"/><Relationship Id="rId64" Type="http://schemas.openxmlformats.org/officeDocument/2006/relationships/image" Target="media/image36.emf"/><Relationship Id="rId69" Type="http://schemas.openxmlformats.org/officeDocument/2006/relationships/oleObject" Target="embeddings/oleObject14.bin"/><Relationship Id="rId80" Type="http://schemas.openxmlformats.org/officeDocument/2006/relationships/oleObject" Target="embeddings/oleObject19.bin"/><Relationship Id="rId85" Type="http://schemas.openxmlformats.org/officeDocument/2006/relationships/image" Target="media/image48.emf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4.png"/><Relationship Id="rId38" Type="http://schemas.openxmlformats.org/officeDocument/2006/relationships/oleObject" Target="embeddings/oleObject5.bin"/><Relationship Id="rId59" Type="http://schemas.openxmlformats.org/officeDocument/2006/relationships/image" Target="media/image33.emf"/><Relationship Id="rId103" Type="http://schemas.openxmlformats.org/officeDocument/2006/relationships/fontTable" Target="fontTable.xml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20.emf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2.bin"/><Relationship Id="rId70" Type="http://schemas.openxmlformats.org/officeDocument/2006/relationships/image" Target="media/image40.png"/><Relationship Id="rId75" Type="http://schemas.openxmlformats.org/officeDocument/2006/relationships/image" Target="media/image43.emf"/><Relationship Id="rId83" Type="http://schemas.openxmlformats.org/officeDocument/2006/relationships/image" Target="media/image47.emf"/><Relationship Id="rId88" Type="http://schemas.openxmlformats.org/officeDocument/2006/relationships/oleObject" Target="embeddings/oleObject22.bin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7.emf"/><Relationship Id="rId28" Type="http://schemas.openxmlformats.org/officeDocument/2006/relationships/image" Target="media/image10.png"/><Relationship Id="rId36" Type="http://schemas.openxmlformats.org/officeDocument/2006/relationships/oleObject" Target="embeddings/oleObject4.bin"/><Relationship Id="rId49" Type="http://schemas.openxmlformats.org/officeDocument/2006/relationships/image" Target="media/image26.emf"/><Relationship Id="rId57" Type="http://schemas.openxmlformats.org/officeDocument/2006/relationships/oleObject" Target="embeddings/oleObject10.bin"/><Relationship Id="rId10" Type="http://schemas.openxmlformats.org/officeDocument/2006/relationships/webSettings" Target="webSettings.xml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image" Target="media/image28.png"/><Relationship Id="rId60" Type="http://schemas.openxmlformats.org/officeDocument/2006/relationships/oleObject" Target="embeddings/oleObject11.bin"/><Relationship Id="rId65" Type="http://schemas.openxmlformats.org/officeDocument/2006/relationships/oleObject" Target="embeddings/oleObject13.bin"/><Relationship Id="rId73" Type="http://schemas.openxmlformats.org/officeDocument/2006/relationships/image" Target="media/image42.emf"/><Relationship Id="rId78" Type="http://schemas.openxmlformats.org/officeDocument/2006/relationships/oleObject" Target="embeddings/oleObject18.bin"/><Relationship Id="rId81" Type="http://schemas.openxmlformats.org/officeDocument/2006/relationships/image" Target="media/image46.emf"/><Relationship Id="rId86" Type="http://schemas.openxmlformats.org/officeDocument/2006/relationships/oleObject" Target="embeddings/oleObject21.bin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oleObject" Target="embeddings/oleObject8.bin"/><Relationship Id="rId55" Type="http://schemas.openxmlformats.org/officeDocument/2006/relationships/image" Target="media/image30.png"/><Relationship Id="rId76" Type="http://schemas.openxmlformats.org/officeDocument/2006/relationships/oleObject" Target="embeddings/oleObject17.bin"/><Relationship Id="rId97" Type="http://schemas.openxmlformats.org/officeDocument/2006/relationships/image" Target="media/image57.png"/><Relationship Id="rId104" Type="http://schemas.microsoft.com/office/2011/relationships/people" Target="people.xml"/><Relationship Id="rId7" Type="http://schemas.openxmlformats.org/officeDocument/2006/relationships/numbering" Target="numbering.xml"/><Relationship Id="rId71" Type="http://schemas.openxmlformats.org/officeDocument/2006/relationships/image" Target="media/image41.emf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oleObject" Target="embeddings/oleObject1.bin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37.png"/><Relationship Id="rId87" Type="http://schemas.openxmlformats.org/officeDocument/2006/relationships/image" Target="media/image49.emf"/><Relationship Id="rId61" Type="http://schemas.openxmlformats.org/officeDocument/2006/relationships/image" Target="media/image34.emf"/><Relationship Id="rId82" Type="http://schemas.openxmlformats.org/officeDocument/2006/relationships/package" Target="embeddings/Microsoft_Excel_Macro-Enabled_Worksheet.xlsm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1.emf"/><Relationship Id="rId77" Type="http://schemas.openxmlformats.org/officeDocument/2006/relationships/image" Target="media/image44.emf"/><Relationship Id="rId100" Type="http://schemas.openxmlformats.org/officeDocument/2006/relationships/image" Target="media/image60.png"/><Relationship Id="rId105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27.png"/><Relationship Id="rId72" Type="http://schemas.openxmlformats.org/officeDocument/2006/relationships/oleObject" Target="embeddings/oleObject15.bin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3" Type="http://schemas.openxmlformats.org/officeDocument/2006/relationships/customXml" Target="../customXml/item3.xml"/><Relationship Id="rId25" Type="http://schemas.openxmlformats.org/officeDocument/2006/relationships/image" Target="media/image8.emf"/><Relationship Id="rId46" Type="http://schemas.openxmlformats.org/officeDocument/2006/relationships/image" Target="media/image24.png"/><Relationship Id="rId67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6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5CFD42C-9CE3-4AF1-A99A-5E3236A9F6B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6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3</Pages>
  <Words>5583</Words>
  <Characters>31824</Characters>
  <Application>Microsoft Office Word</Application>
  <DocSecurity>0</DocSecurity>
  <Lines>265</Lines>
  <Paragraphs>74</Paragraphs>
  <ScaleCrop>false</ScaleCrop>
  <Company>Microsoft</Company>
  <LinksUpToDate>false</LinksUpToDate>
  <CharactersWithSpaces>37333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楊智誠</cp:lastModifiedBy>
  <cp:revision>65</cp:revision>
  <cp:lastPrinted>2014-10-29T13:57:00Z</cp:lastPrinted>
  <dcterms:created xsi:type="dcterms:W3CDTF">2019-12-26T06:46:00Z</dcterms:created>
  <dcterms:modified xsi:type="dcterms:W3CDTF">2021-12-14T10:06:00Z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