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54B47ED7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r w:rsidR="00195747">
              <w:rPr>
                <w:rFonts w:ascii="標楷體" w:hAnsi="標楷體" w:hint="eastAsia"/>
              </w:rPr>
              <w:t>4</w:t>
            </w:r>
            <w:r w:rsidR="00144FEF">
              <w:rPr>
                <w:rFonts w:ascii="標楷體" w:hAnsi="標楷體" w:hint="eastAsia"/>
              </w:rPr>
              <w:t>2</w:t>
            </w:r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40ADC619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630999">
              <w:rPr>
                <w:rFonts w:ascii="標楷體" w:hAnsi="標楷體"/>
              </w:rPr>
              <w:t>2</w:t>
            </w:r>
            <w:r w:rsidR="004908F6">
              <w:rPr>
                <w:rFonts w:ascii="標楷體" w:hAnsi="標楷體" w:hint="eastAsia"/>
              </w:rPr>
              <w:t>3</w:t>
            </w:r>
            <w:r w:rsidR="00630999"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04</w:t>
            </w:r>
            <w:r w:rsidR="00630999"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28</w:t>
            </w:r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242B87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4554A1" w:rsidRDefault="004554A1" w:rsidP="00740320"/>
              </w:txbxContent>
            </v:textbox>
          </v:shape>
        </w:pict>
      </w:r>
      <w:r w:rsidR="00242B87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4554A1" w:rsidRDefault="004554A1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242B87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4554A1" w:rsidRDefault="004554A1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proofErr w:type="gramStart"/>
            <w:r w:rsidRPr="009B2BD3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3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0BD82CD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4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</w:t>
              </w:r>
            </w:ins>
            <w:r w:rsidR="00630999">
              <w:rPr>
                <w:rFonts w:ascii="標楷體" w:hAnsi="標楷體"/>
              </w:rPr>
              <w:t>0</w:t>
            </w:r>
            <w:ins w:id="5" w:author="智誠 楊" w:date="2021-05-03T14:37:00Z">
              <w:r>
                <w:rPr>
                  <w:rFonts w:ascii="標楷體" w:hAnsi="標楷體"/>
                </w:rPr>
                <w:t>5/</w:t>
              </w:r>
            </w:ins>
            <w:r w:rsidR="00630999">
              <w:rPr>
                <w:rFonts w:ascii="標楷體" w:hAnsi="標楷體"/>
              </w:rPr>
              <w:t>0</w:t>
            </w:r>
            <w:ins w:id="6" w:author="智誠 楊" w:date="2021-05-03T14:37:00Z">
              <w:r>
                <w:rPr>
                  <w:rFonts w:ascii="標楷體" w:hAnsi="標楷體"/>
                </w:rPr>
                <w:t>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7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8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9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6839D1E9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0" w:author="阿毛" w:date="2021-06-04T09:32:00Z">
              <w:r>
                <w:rPr>
                  <w:rFonts w:ascii="標楷體" w:hAnsi="標楷體" w:hint="eastAsia"/>
                </w:rPr>
                <w:t>2021/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1" w:author="阿毛" w:date="2021-06-04T09:32:00Z">
              <w:r>
                <w:rPr>
                  <w:rFonts w:ascii="標楷體" w:hAnsi="標楷體" w:hint="eastAsia"/>
                </w:rPr>
                <w:t>6/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2" w:author="阿毛" w:date="2021-06-04T09:32:00Z">
              <w:r w:rsidRPr="00630999">
                <w:rPr>
                  <w:rFonts w:ascii="標楷體" w:hAnsi="標楷體" w:hint="eastAsia"/>
                  <w:color w:val="FF0000"/>
                  <w:u w:val="single"/>
                </w:rPr>
                <w:t>4</w:t>
              </w:r>
            </w:ins>
          </w:p>
        </w:tc>
        <w:tc>
          <w:tcPr>
            <w:tcW w:w="3786" w:type="dxa"/>
            <w:vAlign w:val="center"/>
          </w:tcPr>
          <w:p w14:paraId="3EBC431D" w14:textId="4679C0F6" w:rsidR="005278F9" w:rsidRPr="009B2BD3" w:rsidRDefault="005278F9" w:rsidP="00630999">
            <w:pPr>
              <w:pStyle w:val="11"/>
              <w:rPr>
                <w:rFonts w:ascii="標楷體" w:hAnsi="標楷體"/>
              </w:rPr>
            </w:pPr>
            <w:ins w:id="13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  <w:r w:rsidR="00630999">
              <w:rPr>
                <w:rFonts w:ascii="標楷體" w:hAnsi="標楷體" w:hint="eastAsia"/>
              </w:rPr>
              <w:t xml:space="preserve"> </w:t>
            </w:r>
            <w:ins w:id="14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48EAF11D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5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6423230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6" w:author="楊智誠" w:date="2021-12-14T16:42:00Z">
              <w:r>
                <w:rPr>
                  <w:rFonts w:ascii="標楷體" w:hAnsi="標楷體" w:hint="eastAsia"/>
                </w:rPr>
                <w:t>V1.3</w:t>
              </w:r>
            </w:ins>
          </w:p>
        </w:tc>
        <w:tc>
          <w:tcPr>
            <w:tcW w:w="1614" w:type="dxa"/>
            <w:vAlign w:val="center"/>
          </w:tcPr>
          <w:p w14:paraId="32AD9118" w14:textId="317EFD2E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7" w:author="楊智誠" w:date="2021-12-14T16:42:00Z">
              <w:r>
                <w:rPr>
                  <w:rFonts w:ascii="標楷體" w:hAnsi="標楷體" w:hint="eastAsia"/>
                </w:rPr>
                <w:t>2021/12/14</w:t>
              </w:r>
            </w:ins>
          </w:p>
        </w:tc>
        <w:tc>
          <w:tcPr>
            <w:tcW w:w="3786" w:type="dxa"/>
            <w:vAlign w:val="center"/>
          </w:tcPr>
          <w:p w14:paraId="47A40615" w14:textId="1599F13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8" w:author="楊智誠" w:date="2021-12-14T16:4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7A8A2E97" w14:textId="4640549F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9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439F5A3A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</w:p>
        </w:tc>
        <w:tc>
          <w:tcPr>
            <w:tcW w:w="1614" w:type="dxa"/>
            <w:vAlign w:val="center"/>
          </w:tcPr>
          <w:p w14:paraId="698668F8" w14:textId="650DBB4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021/12/16</w:t>
            </w:r>
          </w:p>
        </w:tc>
        <w:tc>
          <w:tcPr>
            <w:tcW w:w="3786" w:type="dxa"/>
            <w:vAlign w:val="center"/>
          </w:tcPr>
          <w:p w14:paraId="6475F285" w14:textId="37535FDC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目錄調整</w:t>
            </w:r>
          </w:p>
        </w:tc>
        <w:tc>
          <w:tcPr>
            <w:tcW w:w="1140" w:type="dxa"/>
            <w:vAlign w:val="center"/>
          </w:tcPr>
          <w:p w14:paraId="1BE5BEE5" w14:textId="00752E7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</w:t>
            </w:r>
            <w:proofErr w:type="gramStart"/>
            <w:r>
              <w:rPr>
                <w:rFonts w:ascii="標楷體" w:hAnsi="標楷體" w:hint="eastAsia"/>
              </w:rPr>
              <w:t>溱</w:t>
            </w:r>
            <w:proofErr w:type="gramEnd"/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4908F6" w:rsidRPr="009B2BD3" w14:paraId="6C36C324" w14:textId="77777777" w:rsidTr="00254F43">
        <w:tc>
          <w:tcPr>
            <w:tcW w:w="1108" w:type="dxa"/>
            <w:vAlign w:val="center"/>
          </w:tcPr>
          <w:p w14:paraId="1E806711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1.41</w:t>
            </w:r>
          </w:p>
        </w:tc>
        <w:tc>
          <w:tcPr>
            <w:tcW w:w="1614" w:type="dxa"/>
            <w:vAlign w:val="center"/>
          </w:tcPr>
          <w:p w14:paraId="3EFEBA76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022/12/30</w:t>
            </w:r>
          </w:p>
        </w:tc>
        <w:tc>
          <w:tcPr>
            <w:tcW w:w="3786" w:type="dxa"/>
            <w:vAlign w:val="center"/>
          </w:tcPr>
          <w:p w14:paraId="4D441F0D" w14:textId="77777777" w:rsidR="004908F6" w:rsidRPr="00630999" w:rsidRDefault="004908F6" w:rsidP="00254F43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更新URS:</w:t>
            </w:r>
            <w:r w:rsidRPr="00630999">
              <w:rPr>
                <w:rFonts w:ascii="標楷體" w:hAnsi="標楷體" w:hint="eastAsia"/>
                <w:highlight w:val="yellow"/>
              </w:rPr>
              <w:t>黃底</w:t>
            </w:r>
          </w:p>
          <w:p w14:paraId="49681BED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第二章需求說明2.2非功能性需求，增[欄位長度]說明</w:t>
            </w:r>
          </w:p>
        </w:tc>
        <w:tc>
          <w:tcPr>
            <w:tcW w:w="1140" w:type="dxa"/>
            <w:vAlign w:val="center"/>
          </w:tcPr>
          <w:p w14:paraId="3A0423A5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</w:t>
            </w:r>
            <w:proofErr w:type="gramStart"/>
            <w:r>
              <w:rPr>
                <w:rFonts w:ascii="標楷體" w:hAnsi="標楷體" w:hint="eastAsia"/>
              </w:rPr>
              <w:t>溱</w:t>
            </w:r>
            <w:proofErr w:type="gramEnd"/>
          </w:p>
        </w:tc>
        <w:tc>
          <w:tcPr>
            <w:tcW w:w="1140" w:type="dxa"/>
          </w:tcPr>
          <w:p w14:paraId="4BD854E5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53DBADE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31729608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  <w:r w:rsidR="004908F6">
              <w:rPr>
                <w:rFonts w:ascii="標楷體" w:hAnsi="標楷體" w:hint="eastAsia"/>
              </w:rPr>
              <w:t>2</w:t>
            </w:r>
          </w:p>
        </w:tc>
        <w:tc>
          <w:tcPr>
            <w:tcW w:w="1614" w:type="dxa"/>
            <w:vAlign w:val="center"/>
          </w:tcPr>
          <w:p w14:paraId="32EFB222" w14:textId="574AF9BC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</w:t>
            </w:r>
            <w:r w:rsidR="004908F6">
              <w:rPr>
                <w:rFonts w:ascii="標楷體" w:hAnsi="標楷體" w:hint="eastAsia"/>
              </w:rPr>
              <w:t>3</w:t>
            </w:r>
            <w:r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04</w:t>
            </w:r>
            <w:r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28</w:t>
            </w:r>
          </w:p>
        </w:tc>
        <w:tc>
          <w:tcPr>
            <w:tcW w:w="3786" w:type="dxa"/>
            <w:vAlign w:val="center"/>
          </w:tcPr>
          <w:p w14:paraId="4DE1ADE5" w14:textId="77777777" w:rsidR="00630999" w:rsidRPr="00630999" w:rsidRDefault="00630999" w:rsidP="00630999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更新URS:</w:t>
            </w:r>
            <w:r w:rsidRPr="00630999">
              <w:rPr>
                <w:rFonts w:ascii="標楷體" w:hAnsi="標楷體" w:hint="eastAsia"/>
                <w:highlight w:val="yellow"/>
              </w:rPr>
              <w:t>黃底</w:t>
            </w:r>
          </w:p>
          <w:p w14:paraId="6BFEE112" w14:textId="77777777" w:rsidR="00755F54" w:rsidRDefault="004908F6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L9110更新核准利率說明</w:t>
            </w:r>
          </w:p>
          <w:p w14:paraId="6569A5BC" w14:textId="2697D7A4" w:rsidR="00144FEF" w:rsidRDefault="00856A4F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URS</w:t>
            </w:r>
            <w:r>
              <w:rPr>
                <w:rFonts w:ascii="標楷體" w:hAnsi="標楷體" w:hint="eastAsia"/>
              </w:rPr>
              <w:t>交付:</w:t>
            </w:r>
          </w:p>
          <w:p w14:paraId="30918869" w14:textId="6BBBE547" w:rsidR="00144FEF" w:rsidRPr="009B2BD3" w:rsidRDefault="00144FEF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L9130</w:t>
            </w:r>
          </w:p>
        </w:tc>
        <w:tc>
          <w:tcPr>
            <w:tcW w:w="1140" w:type="dxa"/>
            <w:vAlign w:val="center"/>
          </w:tcPr>
          <w:p w14:paraId="6CD38F18" w14:textId="77777777" w:rsidR="00755F54" w:rsidRDefault="004908F6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余家興</w:t>
            </w:r>
          </w:p>
          <w:p w14:paraId="5A2AF79D" w14:textId="7C3123E3" w:rsidR="00144FEF" w:rsidRPr="009B2BD3" w:rsidRDefault="00144FEF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王銘傑</w:t>
            </w: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4E6AC8BA" w14:textId="399F7E73" w:rsidR="00D71CCB" w:rsidDel="00096286" w:rsidRDefault="006F0B88">
      <w:pPr>
        <w:pStyle w:val="12"/>
        <w:rPr>
          <w:del w:id="20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21" w:author="楊智誠" w:date="2021-12-15T17:55:00Z">
        <w:r w:rsidRPr="00B830D9" w:rsidDel="00096286">
          <w:rPr>
            <w:rFonts w:ascii="標楷體" w:hAnsi="標楷體"/>
          </w:rPr>
          <w:fldChar w:fldCharType="begin"/>
        </w:r>
        <w:r w:rsidR="0011788D" w:rsidRPr="00B830D9" w:rsidDel="00096286">
          <w:rPr>
            <w:rFonts w:ascii="標楷體" w:hAnsi="標楷體"/>
          </w:rPr>
          <w:delInstrText xml:space="preserve"> TOC \o "1-2" \h \z </w:delInstrText>
        </w:r>
        <w:r w:rsidRPr="00B830D9" w:rsidDel="00096286">
          <w:rPr>
            <w:rFonts w:ascii="標楷體" w:hAnsi="標楷體"/>
          </w:rPr>
          <w:fldChar w:fldCharType="separate"/>
        </w:r>
        <w:r w:rsidR="00D71CCB" w:rsidRPr="00096286" w:rsidDel="00096286">
          <w:rPr>
            <w:rFonts w:hint="eastAsia"/>
            <w:rPrChange w:id="2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="00D71CCB" w:rsidRPr="00096286" w:rsidDel="00096286">
          <w:rPr>
            <w:rPrChange w:id="23" w:author="楊智誠" w:date="2021-12-15T17:55:00Z">
              <w:rPr>
                <w:rStyle w:val="a7"/>
                <w:rFonts w:ascii="標楷體" w:hAnsi="標楷體"/>
              </w:rPr>
            </w:rPrChange>
          </w:rPr>
          <w:delText>1</w:delText>
        </w:r>
        <w:r w:rsidR="00D71CCB" w:rsidRPr="00096286" w:rsidDel="00096286">
          <w:rPr>
            <w:rFonts w:hint="eastAsia"/>
            <w:rPrChange w:id="2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="00D71CCB" w:rsidRPr="00096286" w:rsidDel="00096286">
          <w:rPr>
            <w:rPrChange w:id="25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="00D71CCB" w:rsidRPr="00096286" w:rsidDel="00096286">
          <w:rPr>
            <w:rFonts w:hint="eastAsia"/>
            <w:rPrChange w:id="2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概述</w:delText>
        </w:r>
        <w:r w:rsidR="00D71CCB" w:rsidDel="00096286">
          <w:rPr>
            <w:webHidden/>
          </w:rPr>
          <w:tab/>
          <w:delText>1</w:delText>
        </w:r>
      </w:del>
    </w:p>
    <w:p w14:paraId="71A35C9C" w14:textId="67B31C4F" w:rsidR="00D71CCB" w:rsidDel="00096286" w:rsidRDefault="00D71CCB">
      <w:pPr>
        <w:pStyle w:val="22"/>
        <w:rPr>
          <w:del w:id="27" w:author="楊智誠" w:date="2021-12-15T17:55:00Z"/>
          <w:rFonts w:asciiTheme="minorHAnsi" w:eastAsiaTheme="minorEastAsia" w:hAnsiTheme="minorHAnsi" w:cstheme="minorBidi"/>
          <w:szCs w:val="22"/>
        </w:rPr>
      </w:pPr>
      <w:del w:id="28" w:author="楊智誠" w:date="2021-12-15T17:55:00Z">
        <w:r w:rsidRPr="00096286" w:rsidDel="00096286">
          <w:rPr>
            <w:rPrChange w:id="2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1.1    </w:delText>
        </w:r>
        <w:r w:rsidRPr="00096286" w:rsidDel="00096286">
          <w:rPr>
            <w:rFonts w:hint="eastAsia"/>
            <w:rPrChange w:id="3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專案名稱</w:delText>
        </w:r>
        <w:r w:rsidDel="00096286">
          <w:rPr>
            <w:webHidden/>
          </w:rPr>
          <w:tab/>
          <w:delText>1</w:delText>
        </w:r>
      </w:del>
    </w:p>
    <w:p w14:paraId="2324D318" w14:textId="3083F247" w:rsidR="00D71CCB" w:rsidDel="00096286" w:rsidRDefault="00D71CCB">
      <w:pPr>
        <w:pStyle w:val="22"/>
        <w:rPr>
          <w:del w:id="31" w:author="楊智誠" w:date="2021-12-15T17:55:00Z"/>
          <w:rFonts w:asciiTheme="minorHAnsi" w:eastAsiaTheme="minorEastAsia" w:hAnsiTheme="minorHAnsi" w:cstheme="minorBidi"/>
          <w:szCs w:val="22"/>
        </w:rPr>
      </w:pPr>
      <w:del w:id="32" w:author="楊智誠" w:date="2021-12-15T17:55:00Z">
        <w:r w:rsidRPr="00096286" w:rsidDel="00096286">
          <w:rPr>
            <w:rPrChange w:id="3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1.2    </w:delText>
        </w:r>
        <w:r w:rsidRPr="00096286" w:rsidDel="00096286">
          <w:rPr>
            <w:rFonts w:hint="eastAsia"/>
            <w:rPrChange w:id="3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專案目標</w:delText>
        </w:r>
        <w:r w:rsidDel="00096286">
          <w:rPr>
            <w:webHidden/>
          </w:rPr>
          <w:tab/>
          <w:delText>1</w:delText>
        </w:r>
      </w:del>
    </w:p>
    <w:p w14:paraId="56C31476" w14:textId="2EF4204D" w:rsidR="00D71CCB" w:rsidDel="00096286" w:rsidRDefault="00D71CCB">
      <w:pPr>
        <w:pStyle w:val="22"/>
        <w:rPr>
          <w:del w:id="35" w:author="楊智誠" w:date="2021-12-15T17:55:00Z"/>
          <w:rFonts w:asciiTheme="minorHAnsi" w:eastAsiaTheme="minorEastAsia" w:hAnsiTheme="minorHAnsi" w:cstheme="minorBidi"/>
          <w:szCs w:val="22"/>
        </w:rPr>
      </w:pPr>
      <w:del w:id="36" w:author="楊智誠" w:date="2021-12-15T17:55:00Z">
        <w:r w:rsidRPr="00096286" w:rsidDel="00096286">
          <w:rPr>
            <w:rPrChange w:id="3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1.3    </w:delText>
        </w:r>
        <w:r w:rsidRPr="00096286" w:rsidDel="00096286">
          <w:rPr>
            <w:rFonts w:hint="eastAsia"/>
            <w:rPrChange w:id="3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系統範圍</w:delText>
        </w:r>
        <w:r w:rsidDel="00096286">
          <w:rPr>
            <w:webHidden/>
          </w:rPr>
          <w:tab/>
          <w:delText>2</w:delText>
        </w:r>
      </w:del>
    </w:p>
    <w:p w14:paraId="14F4DD6B" w14:textId="6FA33084" w:rsidR="00D71CCB" w:rsidDel="00096286" w:rsidRDefault="00D71CCB">
      <w:pPr>
        <w:pStyle w:val="12"/>
        <w:rPr>
          <w:del w:id="3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40" w:author="楊智誠" w:date="2021-12-15T17:55:00Z">
        <w:r w:rsidRPr="00096286" w:rsidDel="00096286">
          <w:rPr>
            <w:rFonts w:hint="eastAsia"/>
            <w:rPrChange w:id="4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42" w:author="楊智誠" w:date="2021-12-15T17:55:00Z">
              <w:rPr>
                <w:rStyle w:val="a7"/>
                <w:rFonts w:ascii="標楷體" w:hAnsi="標楷體"/>
              </w:rPr>
            </w:rPrChange>
          </w:rPr>
          <w:delText>2</w:delText>
        </w:r>
        <w:r w:rsidRPr="00096286" w:rsidDel="00096286">
          <w:rPr>
            <w:rFonts w:hint="eastAsia"/>
            <w:rPrChange w:id="4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4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4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需求說明</w:delText>
        </w:r>
        <w:r w:rsidDel="00096286">
          <w:rPr>
            <w:webHidden/>
          </w:rPr>
          <w:tab/>
          <w:delText>3</w:delText>
        </w:r>
      </w:del>
    </w:p>
    <w:p w14:paraId="10DF1097" w14:textId="101E53B2" w:rsidR="00D71CCB" w:rsidDel="00096286" w:rsidRDefault="00D71CCB">
      <w:pPr>
        <w:pStyle w:val="22"/>
        <w:rPr>
          <w:del w:id="46" w:author="楊智誠" w:date="2021-12-15T17:55:00Z"/>
          <w:rFonts w:asciiTheme="minorHAnsi" w:eastAsiaTheme="minorEastAsia" w:hAnsiTheme="minorHAnsi" w:cstheme="minorBidi"/>
          <w:szCs w:val="22"/>
        </w:rPr>
      </w:pPr>
      <w:del w:id="47" w:author="楊智誠" w:date="2021-12-15T17:55:00Z">
        <w:r w:rsidRPr="00096286" w:rsidDel="00096286">
          <w:rPr>
            <w:rPrChange w:id="4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2.1    </w:delText>
        </w:r>
        <w:r w:rsidRPr="00096286" w:rsidDel="00096286">
          <w:rPr>
            <w:rFonts w:hint="eastAsia"/>
            <w:rPrChange w:id="4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功能性需求</w:delText>
        </w:r>
        <w:r w:rsidDel="00096286">
          <w:rPr>
            <w:webHidden/>
          </w:rPr>
          <w:tab/>
          <w:delText>3</w:delText>
        </w:r>
      </w:del>
    </w:p>
    <w:p w14:paraId="588C259B" w14:textId="31929A26" w:rsidR="00D71CCB" w:rsidDel="00096286" w:rsidRDefault="00D71CCB">
      <w:pPr>
        <w:pStyle w:val="22"/>
        <w:rPr>
          <w:del w:id="50" w:author="楊智誠" w:date="2021-12-15T17:55:00Z"/>
          <w:rFonts w:asciiTheme="minorHAnsi" w:eastAsiaTheme="minorEastAsia" w:hAnsiTheme="minorHAnsi" w:cstheme="minorBidi"/>
          <w:szCs w:val="22"/>
        </w:rPr>
      </w:pPr>
      <w:del w:id="51" w:author="楊智誠" w:date="2021-12-15T17:55:00Z">
        <w:r w:rsidRPr="00096286" w:rsidDel="00096286">
          <w:rPr>
            <w:rPrChange w:id="5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2.2    </w:delText>
        </w:r>
        <w:r w:rsidRPr="00096286" w:rsidDel="00096286">
          <w:rPr>
            <w:rFonts w:hint="eastAsia"/>
            <w:rPrChange w:id="5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非功能性需求</w:delText>
        </w:r>
        <w:r w:rsidDel="00096286">
          <w:rPr>
            <w:webHidden/>
          </w:rPr>
          <w:tab/>
          <w:delText>3</w:delText>
        </w:r>
      </w:del>
    </w:p>
    <w:p w14:paraId="138B805B" w14:textId="58585991" w:rsidR="00D71CCB" w:rsidDel="00096286" w:rsidRDefault="00D71CCB">
      <w:pPr>
        <w:pStyle w:val="12"/>
        <w:rPr>
          <w:del w:id="54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55" w:author="楊智誠" w:date="2021-12-15T17:55:00Z">
        <w:r w:rsidRPr="00096286" w:rsidDel="00096286">
          <w:rPr>
            <w:rFonts w:hint="eastAsia"/>
            <w:rPrChange w:id="5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57" w:author="楊智誠" w:date="2021-12-15T17:55:00Z">
              <w:rPr>
                <w:rStyle w:val="a7"/>
                <w:rFonts w:ascii="標楷體" w:hAnsi="標楷體"/>
              </w:rPr>
            </w:rPrChange>
          </w:rPr>
          <w:delText>3</w:delText>
        </w:r>
        <w:r w:rsidRPr="00096286" w:rsidDel="00096286">
          <w:rPr>
            <w:rFonts w:hint="eastAsia"/>
            <w:rPrChange w:id="5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5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6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系統需求</w:delText>
        </w:r>
        <w:r w:rsidDel="00096286">
          <w:rPr>
            <w:webHidden/>
          </w:rPr>
          <w:tab/>
          <w:delText>4</w:delText>
        </w:r>
      </w:del>
    </w:p>
    <w:p w14:paraId="69C7DCC0" w14:textId="4D837A02" w:rsidR="00D71CCB" w:rsidDel="00096286" w:rsidRDefault="00D71CCB">
      <w:pPr>
        <w:pStyle w:val="22"/>
        <w:rPr>
          <w:del w:id="61" w:author="楊智誠" w:date="2021-12-15T17:55:00Z"/>
          <w:rFonts w:asciiTheme="minorHAnsi" w:eastAsiaTheme="minorEastAsia" w:hAnsiTheme="minorHAnsi" w:cstheme="minorBidi"/>
          <w:szCs w:val="22"/>
        </w:rPr>
      </w:pPr>
      <w:del w:id="62" w:author="楊智誠" w:date="2021-12-15T17:55:00Z">
        <w:r w:rsidRPr="00096286" w:rsidDel="00096286">
          <w:rPr>
            <w:rPrChange w:id="6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3.1    </w:delText>
        </w:r>
        <w:r w:rsidRPr="00096286" w:rsidDel="00096286">
          <w:rPr>
            <w:rFonts w:hint="eastAsia"/>
            <w:rPrChange w:id="6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系統功能結構圖</w:delText>
        </w:r>
        <w:r w:rsidDel="00096286">
          <w:rPr>
            <w:webHidden/>
          </w:rPr>
          <w:tab/>
          <w:delText>4</w:delText>
        </w:r>
      </w:del>
    </w:p>
    <w:p w14:paraId="336CACB5" w14:textId="381D10BA" w:rsidR="00D71CCB" w:rsidDel="00096286" w:rsidRDefault="00D71CCB">
      <w:pPr>
        <w:pStyle w:val="22"/>
        <w:rPr>
          <w:del w:id="65" w:author="楊智誠" w:date="2021-12-15T17:55:00Z"/>
          <w:rFonts w:asciiTheme="minorHAnsi" w:eastAsiaTheme="minorEastAsia" w:hAnsiTheme="minorHAnsi" w:cstheme="minorBidi"/>
          <w:szCs w:val="22"/>
        </w:rPr>
      </w:pPr>
      <w:del w:id="66" w:author="楊智誠" w:date="2021-12-15T17:55:00Z">
        <w:r w:rsidRPr="00096286" w:rsidDel="00096286">
          <w:rPr>
            <w:rPrChange w:id="6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3.2    </w:delText>
        </w:r>
        <w:r w:rsidRPr="00096286" w:rsidDel="00096286">
          <w:rPr>
            <w:rFonts w:hint="eastAsia"/>
            <w:rPrChange w:id="6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系統功能說明</w:delText>
        </w:r>
        <w:r w:rsidDel="00096286">
          <w:rPr>
            <w:webHidden/>
          </w:rPr>
          <w:tab/>
          <w:delText>5</w:delText>
        </w:r>
      </w:del>
    </w:p>
    <w:p w14:paraId="6B2A785D" w14:textId="208E39C0" w:rsidR="00D71CCB" w:rsidDel="00096286" w:rsidRDefault="00D71CCB">
      <w:pPr>
        <w:pStyle w:val="12"/>
        <w:rPr>
          <w:del w:id="6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70" w:author="楊智誠" w:date="2021-12-15T17:55:00Z">
        <w:r w:rsidRPr="00096286" w:rsidDel="00096286">
          <w:rPr>
            <w:rFonts w:hint="eastAsia"/>
            <w:rPrChange w:id="7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72" w:author="楊智誠" w:date="2021-12-15T17:55:00Z">
              <w:rPr>
                <w:rStyle w:val="a7"/>
                <w:rFonts w:ascii="標楷體" w:hAnsi="標楷體"/>
              </w:rPr>
            </w:rPrChange>
          </w:rPr>
          <w:delText>4</w:delText>
        </w:r>
        <w:r w:rsidRPr="00096286" w:rsidDel="00096286">
          <w:rPr>
            <w:rFonts w:hint="eastAsia"/>
            <w:rPrChange w:id="7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7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7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其他與附件</w:delText>
        </w:r>
        <w:r w:rsidDel="00096286">
          <w:rPr>
            <w:webHidden/>
          </w:rPr>
          <w:tab/>
          <w:delText>48</w:delText>
        </w:r>
      </w:del>
    </w:p>
    <w:p w14:paraId="5758751B" w14:textId="53196E93" w:rsidR="00D71CCB" w:rsidDel="00096286" w:rsidRDefault="00D71CCB">
      <w:pPr>
        <w:pStyle w:val="22"/>
        <w:rPr>
          <w:del w:id="76" w:author="楊智誠" w:date="2021-12-15T17:55:00Z"/>
          <w:rFonts w:asciiTheme="minorHAnsi" w:eastAsiaTheme="minorEastAsia" w:hAnsiTheme="minorHAnsi" w:cstheme="minorBidi"/>
          <w:szCs w:val="22"/>
        </w:rPr>
      </w:pPr>
      <w:del w:id="77" w:author="楊智誠" w:date="2021-12-15T17:55:00Z">
        <w:r w:rsidRPr="00096286" w:rsidDel="00096286">
          <w:rPr>
            <w:rPrChange w:id="7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4.1    </w:delText>
        </w:r>
        <w:r w:rsidRPr="00096286" w:rsidDel="00096286">
          <w:rPr>
            <w:rFonts w:hint="eastAsia"/>
            <w:rPrChange w:id="7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</w:delText>
        </w:r>
        <w:r w:rsidDel="00096286">
          <w:rPr>
            <w:webHidden/>
          </w:rPr>
          <w:tab/>
          <w:delText>48</w:delText>
        </w:r>
      </w:del>
    </w:p>
    <w:p w14:paraId="7791673E" w14:textId="03E77DFC" w:rsidR="00D71CCB" w:rsidDel="00096286" w:rsidRDefault="00D71CCB">
      <w:pPr>
        <w:pStyle w:val="22"/>
        <w:rPr>
          <w:del w:id="80" w:author="楊智誠" w:date="2021-12-15T17:55:00Z"/>
          <w:rFonts w:asciiTheme="minorHAnsi" w:eastAsiaTheme="minorEastAsia" w:hAnsiTheme="minorHAnsi" w:cstheme="minorBidi"/>
          <w:szCs w:val="22"/>
        </w:rPr>
      </w:pPr>
      <w:del w:id="81" w:author="楊智誠" w:date="2021-12-15T17:55:00Z">
        <w:r w:rsidRPr="00096286" w:rsidDel="00096286">
          <w:rPr>
            <w:rPrChange w:id="8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4.2    </w:delText>
        </w:r>
        <w:r w:rsidRPr="00096286" w:rsidDel="00096286">
          <w:rPr>
            <w:rFonts w:hint="eastAsia"/>
            <w:rPrChange w:id="8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附件</w:delText>
        </w:r>
        <w:r w:rsidDel="00096286">
          <w:rPr>
            <w:webHidden/>
          </w:rPr>
          <w:tab/>
          <w:delText>49</w:delText>
        </w:r>
      </w:del>
    </w:p>
    <w:p w14:paraId="2032BEF2" w14:textId="36C2C1B1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del w:id="84" w:author="楊智誠" w:date="2021-12-15T17:55:00Z">
        <w:r w:rsidRPr="00B830D9" w:rsidDel="00096286">
          <w:rPr>
            <w:rFonts w:ascii="標楷體" w:eastAsia="標楷體" w:hAnsi="標楷體"/>
          </w:rPr>
          <w:fldChar w:fldCharType="end"/>
        </w:r>
      </w:del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168C0255" w14:textId="266668A1" w:rsidR="00D510FA" w:rsidRDefault="00D510FA">
      <w:pPr>
        <w:widowControl/>
        <w:rPr>
          <w:rFonts w:ascii="標楷體" w:eastAsia="標楷體" w:hAnsi="標楷體" w:cstheme="majorBidi"/>
          <w:kern w:val="0"/>
          <w:sz w:val="32"/>
          <w:szCs w:val="32"/>
          <w:u w:val="single"/>
        </w:rPr>
      </w:pPr>
    </w:p>
    <w:p w14:paraId="0D281008" w14:textId="5C752EA9" w:rsidR="00D22C68" w:rsidRDefault="00D510FA" w:rsidP="00D510FA">
      <w:pPr>
        <w:pStyle w:val="aff3"/>
        <w:jc w:val="center"/>
        <w:rPr>
          <w:rFonts w:ascii="標楷體" w:eastAsia="標楷體" w:hAnsi="標楷體"/>
          <w:color w:val="auto"/>
          <w:u w:val="single"/>
        </w:rPr>
      </w:pPr>
      <w:r w:rsidRPr="00D510FA">
        <w:rPr>
          <w:rFonts w:ascii="標楷體" w:eastAsia="標楷體" w:hAnsi="標楷體" w:hint="eastAsia"/>
          <w:color w:val="auto"/>
          <w:u w:val="single"/>
        </w:rPr>
        <w:t>目</w:t>
      </w:r>
      <w:r>
        <w:rPr>
          <w:rFonts w:ascii="標楷體" w:eastAsia="標楷體" w:hAnsi="標楷體" w:hint="eastAsia"/>
          <w:color w:val="auto"/>
          <w:u w:val="single"/>
        </w:rPr>
        <w:t xml:space="preserve">  </w:t>
      </w:r>
      <w:r w:rsidRPr="00D510FA">
        <w:rPr>
          <w:rFonts w:ascii="標楷體" w:eastAsia="標楷體" w:hAnsi="標楷體" w:hint="eastAsia"/>
          <w:color w:val="auto"/>
          <w:u w:val="single"/>
        </w:rPr>
        <w:t>錄</w:t>
      </w:r>
    </w:p>
    <w:p w14:paraId="115BDAFB" w14:textId="77777777" w:rsidR="00D510FA" w:rsidRDefault="00D510FA" w:rsidP="00D510FA"/>
    <w:p w14:paraId="760DE4BC" w14:textId="4D2416BB" w:rsidR="00856A4F" w:rsidRDefault="00D510F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33588263" w:history="1">
        <w:r w:rsidR="00856A4F" w:rsidRPr="0017289C">
          <w:rPr>
            <w:rStyle w:val="a7"/>
            <w:rFonts w:ascii="標楷體" w:hAnsi="標楷體" w:hint="eastAsia"/>
          </w:rPr>
          <w:t>第</w:t>
        </w:r>
        <w:r w:rsidR="00856A4F" w:rsidRPr="0017289C">
          <w:rPr>
            <w:rStyle w:val="a7"/>
            <w:rFonts w:ascii="標楷體" w:hAnsi="標楷體"/>
          </w:rPr>
          <w:t>1</w:t>
        </w:r>
        <w:r w:rsidR="00856A4F" w:rsidRPr="0017289C">
          <w:rPr>
            <w:rStyle w:val="a7"/>
            <w:rFonts w:ascii="標楷體" w:hAnsi="標楷體" w:hint="eastAsia"/>
          </w:rPr>
          <w:t>章</w:t>
        </w:r>
        <w:r w:rsidR="00856A4F" w:rsidRPr="0017289C">
          <w:rPr>
            <w:rStyle w:val="a7"/>
            <w:rFonts w:ascii="標楷體" w:hAnsi="標楷體"/>
          </w:rPr>
          <w:t xml:space="preserve"> </w:t>
        </w:r>
        <w:r w:rsidR="00856A4F" w:rsidRPr="0017289C">
          <w:rPr>
            <w:rStyle w:val="a7"/>
            <w:rFonts w:ascii="標楷體" w:hAnsi="標楷體" w:hint="eastAsia"/>
          </w:rPr>
          <w:t>概述</w:t>
        </w:r>
        <w:r w:rsidR="00856A4F">
          <w:rPr>
            <w:webHidden/>
          </w:rPr>
          <w:tab/>
        </w:r>
        <w:r w:rsidR="00856A4F">
          <w:rPr>
            <w:webHidden/>
          </w:rPr>
          <w:fldChar w:fldCharType="begin"/>
        </w:r>
        <w:r w:rsidR="00856A4F">
          <w:rPr>
            <w:webHidden/>
          </w:rPr>
          <w:instrText xml:space="preserve"> PAGEREF _Toc133588263 \h </w:instrText>
        </w:r>
        <w:r w:rsidR="00856A4F">
          <w:rPr>
            <w:webHidden/>
          </w:rPr>
        </w:r>
        <w:r w:rsidR="00856A4F">
          <w:rPr>
            <w:webHidden/>
          </w:rPr>
          <w:fldChar w:fldCharType="separate"/>
        </w:r>
        <w:r w:rsidR="00856A4F">
          <w:rPr>
            <w:webHidden/>
          </w:rPr>
          <w:t>1</w:t>
        </w:r>
        <w:r w:rsidR="00856A4F">
          <w:rPr>
            <w:webHidden/>
          </w:rPr>
          <w:fldChar w:fldCharType="end"/>
        </w:r>
      </w:hyperlink>
    </w:p>
    <w:p w14:paraId="0E0CF6C3" w14:textId="569E042B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64" w:history="1">
        <w:r w:rsidRPr="0017289C">
          <w:rPr>
            <w:rStyle w:val="a7"/>
            <w:rFonts w:ascii="標楷體" w:hAnsi="標楷體"/>
          </w:rPr>
          <w:t xml:space="preserve">1.1    </w:t>
        </w:r>
        <w:r w:rsidRPr="0017289C">
          <w:rPr>
            <w:rStyle w:val="a7"/>
            <w:rFonts w:ascii="標楷體"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22635110" w14:textId="02E1B526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65" w:history="1">
        <w:r w:rsidRPr="0017289C">
          <w:rPr>
            <w:rStyle w:val="a7"/>
            <w:rFonts w:ascii="標楷體" w:hAnsi="標楷體"/>
          </w:rPr>
          <w:t xml:space="preserve">1.2    </w:t>
        </w:r>
        <w:r w:rsidRPr="0017289C">
          <w:rPr>
            <w:rStyle w:val="a7"/>
            <w:rFonts w:ascii="標楷體"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7298B75" w14:textId="712AF665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66" w:history="1">
        <w:r w:rsidRPr="0017289C">
          <w:rPr>
            <w:rStyle w:val="a7"/>
            <w:rFonts w:ascii="標楷體" w:hAnsi="標楷體"/>
          </w:rPr>
          <w:t xml:space="preserve">1.3    </w:t>
        </w:r>
        <w:r w:rsidRPr="0017289C">
          <w:rPr>
            <w:rStyle w:val="a7"/>
            <w:rFonts w:ascii="標楷體"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FD7EDA1" w14:textId="51136BBB" w:rsidR="00856A4F" w:rsidRDefault="00856A4F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67" w:history="1">
        <w:r w:rsidRPr="0017289C">
          <w:rPr>
            <w:rStyle w:val="a7"/>
            <w:rFonts w:ascii="標楷體" w:hAnsi="標楷體"/>
            <w:noProof/>
          </w:rPr>
          <w:t>1.3.1</w:t>
        </w:r>
        <w:r w:rsidRPr="0017289C">
          <w:rPr>
            <w:rStyle w:val="a7"/>
            <w:rFonts w:ascii="標楷體"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C4296E" w14:textId="1E641240" w:rsidR="00856A4F" w:rsidRDefault="00856A4F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68" w:history="1">
        <w:r w:rsidRPr="0017289C">
          <w:rPr>
            <w:rStyle w:val="a7"/>
            <w:rFonts w:ascii="標楷體" w:hAnsi="標楷體"/>
            <w:noProof/>
          </w:rPr>
          <w:t>1.3.2</w:t>
        </w:r>
        <w:r w:rsidRPr="0017289C">
          <w:rPr>
            <w:rStyle w:val="a7"/>
            <w:rFonts w:ascii="標楷體"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764931" w14:textId="4EA2C569" w:rsidR="00856A4F" w:rsidRDefault="00856A4F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33588269" w:history="1">
        <w:r w:rsidRPr="0017289C">
          <w:rPr>
            <w:rStyle w:val="a7"/>
            <w:rFonts w:ascii="標楷體" w:hAnsi="標楷體" w:hint="eastAsia"/>
          </w:rPr>
          <w:t>第</w:t>
        </w:r>
        <w:r w:rsidRPr="0017289C">
          <w:rPr>
            <w:rStyle w:val="a7"/>
            <w:rFonts w:ascii="標楷體" w:hAnsi="標楷體"/>
          </w:rPr>
          <w:t>2</w:t>
        </w:r>
        <w:r w:rsidRPr="0017289C">
          <w:rPr>
            <w:rStyle w:val="a7"/>
            <w:rFonts w:ascii="標楷體" w:hAnsi="標楷體" w:hint="eastAsia"/>
          </w:rPr>
          <w:t>章</w:t>
        </w:r>
        <w:r w:rsidRPr="0017289C">
          <w:rPr>
            <w:rStyle w:val="a7"/>
            <w:rFonts w:ascii="標楷體" w:hAnsi="標楷體"/>
          </w:rPr>
          <w:t xml:space="preserve"> </w:t>
        </w:r>
        <w:r w:rsidRPr="0017289C">
          <w:rPr>
            <w:rStyle w:val="a7"/>
            <w:rFonts w:ascii="標楷體"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5E28351" w14:textId="2A848D1E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70" w:history="1">
        <w:r w:rsidRPr="0017289C">
          <w:rPr>
            <w:rStyle w:val="a7"/>
            <w:rFonts w:ascii="標楷體" w:hAnsi="標楷體"/>
          </w:rPr>
          <w:t xml:space="preserve">2.1    </w:t>
        </w:r>
        <w:r w:rsidRPr="0017289C">
          <w:rPr>
            <w:rStyle w:val="a7"/>
            <w:rFonts w:ascii="標楷體"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DD47BD6" w14:textId="3F7D9018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71" w:history="1">
        <w:r w:rsidRPr="0017289C">
          <w:rPr>
            <w:rStyle w:val="a7"/>
            <w:rFonts w:ascii="標楷體" w:hAnsi="標楷體"/>
          </w:rPr>
          <w:t xml:space="preserve">2.2    </w:t>
        </w:r>
        <w:r w:rsidRPr="0017289C">
          <w:rPr>
            <w:rStyle w:val="a7"/>
            <w:rFonts w:ascii="標楷體"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B9FB089" w14:textId="6E8EA105" w:rsidR="00856A4F" w:rsidRDefault="00856A4F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33588272" w:history="1">
        <w:r w:rsidRPr="0017289C">
          <w:rPr>
            <w:rStyle w:val="a7"/>
            <w:rFonts w:ascii="標楷體" w:hAnsi="標楷體" w:hint="eastAsia"/>
          </w:rPr>
          <w:t>第</w:t>
        </w:r>
        <w:r w:rsidRPr="0017289C">
          <w:rPr>
            <w:rStyle w:val="a7"/>
            <w:rFonts w:ascii="標楷體" w:hAnsi="標楷體"/>
          </w:rPr>
          <w:t>3</w:t>
        </w:r>
        <w:r w:rsidRPr="0017289C">
          <w:rPr>
            <w:rStyle w:val="a7"/>
            <w:rFonts w:ascii="標楷體" w:hAnsi="標楷體" w:hint="eastAsia"/>
          </w:rPr>
          <w:t>章</w:t>
        </w:r>
        <w:r w:rsidRPr="0017289C">
          <w:rPr>
            <w:rStyle w:val="a7"/>
            <w:rFonts w:ascii="標楷體" w:hAnsi="標楷體"/>
          </w:rPr>
          <w:t xml:space="preserve"> </w:t>
        </w:r>
        <w:r w:rsidRPr="0017289C">
          <w:rPr>
            <w:rStyle w:val="a7"/>
            <w:rFonts w:ascii="標楷體"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84451E9" w14:textId="3DD88C31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73" w:history="1">
        <w:r w:rsidRPr="0017289C">
          <w:rPr>
            <w:rStyle w:val="a7"/>
            <w:rFonts w:ascii="標楷體" w:hAnsi="標楷體"/>
          </w:rPr>
          <w:t xml:space="preserve">3.1    </w:t>
        </w:r>
        <w:r w:rsidRPr="0017289C">
          <w:rPr>
            <w:rStyle w:val="a7"/>
            <w:rFonts w:ascii="標楷體"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0071ED4" w14:textId="4884040E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74" w:history="1">
        <w:r w:rsidRPr="0017289C">
          <w:rPr>
            <w:rStyle w:val="a7"/>
            <w:rFonts w:ascii="標楷體" w:hAnsi="標楷體"/>
          </w:rPr>
          <w:t xml:space="preserve">3.2    </w:t>
        </w:r>
        <w:r w:rsidRPr="0017289C">
          <w:rPr>
            <w:rStyle w:val="a7"/>
            <w:rFonts w:ascii="標楷體"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C3673EB" w14:textId="7C8D2C05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75" w:history="1">
        <w:r w:rsidRPr="0017289C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/>
            <w:noProof/>
          </w:rPr>
          <w:t>L9110</w:t>
        </w:r>
        <w:r w:rsidRPr="0017289C">
          <w:rPr>
            <w:rStyle w:val="a7"/>
            <w:rFonts w:ascii="標楷體" w:hAnsi="標楷體" w:hint="eastAsia"/>
            <w:noProof/>
          </w:rPr>
          <w:t>首次撥款審核資料表</w:t>
        </w:r>
        <w:r w:rsidRPr="0017289C">
          <w:rPr>
            <w:rStyle w:val="a7"/>
            <w:rFonts w:ascii="標楷體"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09F475" w14:textId="7C562711" w:rsidR="00856A4F" w:rsidRDefault="00856A4F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76" w:history="1">
        <w:r w:rsidRPr="0017289C">
          <w:rPr>
            <w:rStyle w:val="a7"/>
            <w:noProof/>
          </w:rPr>
          <w:t>(2)L9130</w:t>
        </w:r>
        <w:r w:rsidRPr="0017289C">
          <w:rPr>
            <w:rStyle w:val="a7"/>
            <w:rFonts w:hint="eastAsia"/>
            <w:noProof/>
          </w:rPr>
          <w:t>核心傳票媒體檔產生作業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F41089" w14:textId="492A8E30" w:rsidR="00856A4F" w:rsidRDefault="00856A4F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33588277" w:history="1">
        <w:r>
          <w:object w:dxaOrig="1520" w:dyaOrig="1035" w14:anchorId="421D388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79" type="#_x0000_t75" style="width:76.2pt;height:51.6pt" o:ole="">
              <v:imagedata r:id="rId17" o:title=""/>
            </v:shape>
            <o:OLEObject Type="Embed" ProgID="Package" ShapeID="_x0000_i1079" DrawAspect="Icon" ObjectID="_1744201322" r:id="rId18"/>
          </w:objec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62B1E0E" w14:textId="05A66A03" w:rsidR="00856A4F" w:rsidRDefault="00856A4F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33588278" w:history="1">
        <w:r w:rsidRPr="0017289C">
          <w:rPr>
            <w:rStyle w:val="a7"/>
            <w:rFonts w:ascii="標楷體" w:hAnsi="標楷體" w:hint="eastAsia"/>
          </w:rPr>
          <w:t>第</w:t>
        </w:r>
        <w:r w:rsidRPr="0017289C">
          <w:rPr>
            <w:rStyle w:val="a7"/>
            <w:rFonts w:ascii="標楷體" w:hAnsi="標楷體"/>
          </w:rPr>
          <w:t>4</w:t>
        </w:r>
        <w:r w:rsidRPr="0017289C">
          <w:rPr>
            <w:rStyle w:val="a7"/>
            <w:rFonts w:ascii="標楷體" w:hAnsi="標楷體" w:hint="eastAsia"/>
          </w:rPr>
          <w:t>章</w:t>
        </w:r>
        <w:r w:rsidRPr="0017289C">
          <w:rPr>
            <w:rStyle w:val="a7"/>
            <w:rFonts w:ascii="標楷體" w:hAnsi="標楷體"/>
          </w:rPr>
          <w:t xml:space="preserve"> </w:t>
        </w:r>
        <w:r w:rsidRPr="0017289C">
          <w:rPr>
            <w:rStyle w:val="a7"/>
            <w:rFonts w:ascii="標楷體"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F2CC119" w14:textId="6EEADECF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79" w:history="1">
        <w:r w:rsidRPr="0017289C">
          <w:rPr>
            <w:rStyle w:val="a7"/>
            <w:rFonts w:ascii="標楷體" w:hAnsi="標楷體"/>
          </w:rPr>
          <w:t xml:space="preserve">4.1    </w:t>
        </w:r>
        <w:r w:rsidRPr="0017289C">
          <w:rPr>
            <w:rStyle w:val="a7"/>
            <w:rFonts w:ascii="標楷體"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2F8B6E5" w14:textId="66AF2DE5" w:rsidR="00856A4F" w:rsidRDefault="00856A4F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33588280" w:history="1">
        <w:r w:rsidRPr="0017289C">
          <w:rPr>
            <w:rStyle w:val="a7"/>
            <w:rFonts w:ascii="標楷體" w:hAnsi="標楷體"/>
          </w:rPr>
          <w:t xml:space="preserve">4.2    </w:t>
        </w:r>
        <w:r w:rsidRPr="0017289C">
          <w:rPr>
            <w:rStyle w:val="a7"/>
            <w:rFonts w:ascii="標楷體"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_Toc133588280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A8D4EB9" w14:textId="0BA2EE42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1" w:history="1">
        <w:r w:rsidRPr="0017289C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會計與主檔餘額檢核表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11FFC1" w14:textId="0EDEE760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2" w:history="1">
        <w:r w:rsidRPr="0017289C">
          <w:rPr>
            <w:rStyle w:val="a7"/>
            <w:rFonts w:ascii="標楷體" w:hAnsi="標楷體"/>
            <w:bCs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會計與主檔餘額檢核明細表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8D3BFF" w14:textId="50DE7999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3" w:history="1">
        <w:r w:rsidRPr="0017289C">
          <w:rPr>
            <w:rStyle w:val="a7"/>
            <w:rFonts w:ascii="標楷體" w:hAnsi="標楷體"/>
            <w:bCs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客戶往來本息明細表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4377E9" w14:textId="0C4AFBF3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4" w:history="1">
        <w:r w:rsidRPr="0017289C">
          <w:rPr>
            <w:rStyle w:val="a7"/>
            <w:rFonts w:ascii="標楷體" w:hAnsi="標楷體"/>
            <w:bCs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客戶往來費用明細表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5BEA0E" w14:textId="5D80681E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5" w:history="1">
        <w:r w:rsidRPr="0017289C">
          <w:rPr>
            <w:rStyle w:val="a7"/>
            <w:rFonts w:ascii="標楷體" w:hAnsi="標楷體"/>
            <w:bCs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客戶往來交易明細表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2EEEB5" w14:textId="19346AC1" w:rsidR="00856A4F" w:rsidRDefault="00856A4F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33588286" w:history="1">
        <w:r w:rsidRPr="0017289C">
          <w:rPr>
            <w:rStyle w:val="a7"/>
            <w:rFonts w:ascii="標楷體" w:hAnsi="標楷體"/>
            <w:bCs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17289C">
          <w:rPr>
            <w:rStyle w:val="a7"/>
            <w:rFonts w:ascii="標楷體" w:hAnsi="標楷體" w:hint="eastAsia"/>
            <w:noProof/>
          </w:rPr>
          <w:t>報表清單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_Toc133588286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98AE1E8" w14:textId="57886481" w:rsidR="00D510FA" w:rsidRPr="00D510FA" w:rsidRDefault="00D510FA" w:rsidP="00D510FA">
      <w:pPr>
        <w:sectPr w:rsidR="00D510FA" w:rsidRPr="00D510FA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  <w:r>
        <w:fldChar w:fldCharType="end"/>
      </w: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85" w:name="_Toc90483361"/>
      <w:bookmarkStart w:id="86" w:name="_Toc133588263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85"/>
      <w:bookmarkEnd w:id="86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7" w:name="_Toc90483362"/>
      <w:bookmarkStart w:id="88" w:name="_Toc133588264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87"/>
      <w:bookmarkEnd w:id="88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9" w:name="_Toc161455623"/>
      <w:bookmarkStart w:id="90" w:name="_Toc90483363"/>
      <w:bookmarkStart w:id="91" w:name="_Toc133588265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89"/>
      <w:bookmarkEnd w:id="90"/>
      <w:bookmarkEnd w:id="91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9B2BD3">
        <w:rPr>
          <w:rFonts w:ascii="標楷體" w:hAnsi="標楷體" w:hint="eastAsia"/>
          <w:szCs w:val="22"/>
        </w:rPr>
        <w:t>貸前、貸中</w:t>
      </w:r>
      <w:proofErr w:type="gramEnd"/>
      <w:r w:rsidRPr="009B2BD3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9B2BD3">
        <w:rPr>
          <w:rFonts w:ascii="標楷體" w:hAnsi="標楷體" w:hint="eastAsia"/>
          <w:szCs w:val="22"/>
        </w:rPr>
        <w:t>外法內規</w:t>
      </w:r>
      <w:proofErr w:type="gramEnd"/>
      <w:r w:rsidRPr="009B2BD3">
        <w:rPr>
          <w:rFonts w:ascii="標楷體" w:hAnsi="標楷體" w:hint="eastAsia"/>
          <w:szCs w:val="22"/>
        </w:rPr>
        <w:t>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92" w:name="_Toc90483364"/>
      <w:bookmarkStart w:id="93" w:name="_Toc133588266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92"/>
      <w:bookmarkEnd w:id="93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bookmarkStart w:id="94" w:name="_Toc133588267"/>
      <w:r w:rsidRPr="00B830D9">
        <w:rPr>
          <w:rFonts w:ascii="標楷體" w:hAnsi="標楷體"/>
        </w:rPr>
        <w:t>1.3.1系統範圍</w:t>
      </w:r>
      <w:bookmarkEnd w:id="94"/>
    </w:p>
    <w:p w14:paraId="58E7017E" w14:textId="19D5C7CA" w:rsidR="003500F7" w:rsidRDefault="003500F7" w:rsidP="00755F54">
      <w:pPr>
        <w:ind w:leftChars="400" w:left="960"/>
      </w:pPr>
      <w:del w:id="95" w:author="楊智誠" w:date="2021-12-14T16:41:00Z">
        <w:r w:rsidRPr="009B2BD3" w:rsidDel="00F13151">
          <w:object w:dxaOrig="7897" w:dyaOrig="6409" w14:anchorId="5EAD80BF">
            <v:shape id="_x0000_i1025" type="#_x0000_t75" style="width:393.6pt;height:320.4pt" o:ole="">
              <v:imagedata r:id="rId19" o:title=""/>
            </v:shape>
            <o:OLEObject Type="Embed" ProgID="Visio.Drawing.15" ShapeID="_x0000_i1025" DrawAspect="Content" ObjectID="_1744201323" r:id="rId20"/>
          </w:object>
        </w:r>
      </w:del>
      <w:ins w:id="96" w:author="楊智誠" w:date="2021-12-14T16:41:00Z">
        <w:r w:rsidR="00F13151" w:rsidRPr="00427649">
          <w:rPr>
            <w:rFonts w:ascii="標楷體" w:eastAsia="標楷體" w:hAnsi="標楷體"/>
          </w:rPr>
          <w:object w:dxaOrig="7896" w:dyaOrig="6408" w14:anchorId="647C910F">
            <v:shape id="_x0000_i1026" type="#_x0000_t75" style="width:390.6pt;height:318pt" o:ole="">
              <v:imagedata r:id="rId21" o:title=""/>
            </v:shape>
            <o:OLEObject Type="Embed" ProgID="Visio.Drawing.15" ShapeID="_x0000_i1026" DrawAspect="Content" ObjectID="_1744201324" r:id="rId22"/>
          </w:object>
        </w:r>
      </w:ins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bookmarkStart w:id="97" w:name="_Toc133588268"/>
      <w:r w:rsidRPr="00B830D9">
        <w:rPr>
          <w:rFonts w:ascii="標楷體" w:hAnsi="標楷體"/>
        </w:rPr>
        <w:t>1.3.2系統範圍說明</w:t>
      </w:r>
      <w:bookmarkEnd w:id="97"/>
    </w:p>
    <w:p w14:paraId="7E81EE48" w14:textId="14BEF67A" w:rsidR="003500F7" w:rsidRPr="009B2BD3" w:rsidRDefault="00F13151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ins w:id="98" w:author="楊智誠" w:date="2021-12-14T16:42:00Z">
        <w:r>
          <w:rPr>
            <w:rFonts w:ascii="標楷體" w:hAnsi="標楷體" w:hint="eastAsia"/>
            <w:szCs w:val="22"/>
          </w:rPr>
          <w:t>除</w:t>
        </w:r>
        <w:r w:rsidRPr="001677D0">
          <w:rPr>
            <w:rFonts w:ascii="標楷體" w:hAnsi="標楷體" w:hint="eastAsia"/>
            <w:szCs w:val="22"/>
          </w:rPr>
          <w:t>放款管理系統提供9項作業功能</w:t>
        </w:r>
        <w:r w:rsidRPr="000628FA">
          <w:rPr>
            <w:rFonts w:ascii="標楷體" w:hAnsi="標楷體" w:hint="eastAsia"/>
            <w:szCs w:val="22"/>
          </w:rPr>
          <w:t>，</w:t>
        </w:r>
        <w:r>
          <w:rPr>
            <w:rFonts w:ascii="標楷體" w:hAnsi="標楷體" w:hint="eastAsia"/>
            <w:szCs w:val="22"/>
          </w:rPr>
          <w:t>併入催</w:t>
        </w:r>
        <w:proofErr w:type="gramStart"/>
        <w:r>
          <w:rPr>
            <w:rFonts w:ascii="標楷體" w:hAnsi="標楷體" w:hint="eastAsia"/>
            <w:szCs w:val="22"/>
          </w:rPr>
          <w:t>收債協功能</w:t>
        </w:r>
      </w:ins>
      <w:proofErr w:type="gramEnd"/>
      <w:del w:id="99" w:author="楊智誠" w:date="2021-12-14T16:42:00Z">
        <w:r w:rsidR="003500F7" w:rsidRPr="009B2BD3" w:rsidDel="00F13151">
          <w:rPr>
            <w:rFonts w:ascii="標楷體" w:hAnsi="標楷體" w:hint="eastAsia"/>
            <w:szCs w:val="22"/>
          </w:rPr>
          <w:delText>放款管理系統提供9項作業功能</w:delText>
        </w:r>
      </w:del>
      <w:r w:rsidR="003500F7" w:rsidRPr="009B2BD3">
        <w:rPr>
          <w:rFonts w:ascii="標楷體" w:hAnsi="標楷體" w:hint="eastAsia"/>
          <w:szCs w:val="22"/>
        </w:rPr>
        <w:t>，並與</w:t>
      </w:r>
      <w:proofErr w:type="spellStart"/>
      <w:r w:rsidR="003500F7" w:rsidRPr="009B2BD3">
        <w:rPr>
          <w:rFonts w:ascii="標楷體" w:hAnsi="標楷體" w:hint="eastAsia"/>
          <w:szCs w:val="22"/>
        </w:rPr>
        <w:t>Eloan</w:t>
      </w:r>
      <w:proofErr w:type="spellEnd"/>
      <w:r w:rsidR="003500F7" w:rsidRPr="009B2BD3">
        <w:rPr>
          <w:rFonts w:ascii="標楷體" w:hAnsi="標楷體" w:hint="eastAsia"/>
          <w:szCs w:val="22"/>
        </w:rPr>
        <w:t>、核心帳</w:t>
      </w:r>
      <w:proofErr w:type="gramStart"/>
      <w:r w:rsidR="003500F7" w:rsidRPr="009B2BD3">
        <w:rPr>
          <w:rFonts w:ascii="標楷體" w:hAnsi="標楷體" w:hint="eastAsia"/>
          <w:szCs w:val="22"/>
        </w:rPr>
        <w:t>務</w:t>
      </w:r>
      <w:proofErr w:type="gramEnd"/>
      <w:r w:rsidR="003500F7" w:rsidRPr="009B2BD3">
        <w:rPr>
          <w:rFonts w:ascii="標楷體" w:hAnsi="標楷體" w:hint="eastAsia"/>
          <w:szCs w:val="22"/>
        </w:rPr>
        <w:t>、</w:t>
      </w:r>
      <w:r w:rsidR="003500F7" w:rsidRPr="009B2BD3">
        <w:rPr>
          <w:rFonts w:ascii="標楷體" w:hAnsi="標楷體"/>
          <w:szCs w:val="22"/>
        </w:rPr>
        <w:t>及催</w:t>
      </w:r>
      <w:proofErr w:type="gramStart"/>
      <w:r w:rsidR="003500F7" w:rsidRPr="009B2BD3">
        <w:rPr>
          <w:rFonts w:ascii="標楷體" w:hAnsi="標楷體"/>
          <w:szCs w:val="22"/>
        </w:rPr>
        <w:t>收債協等</w:t>
      </w:r>
      <w:proofErr w:type="gramEnd"/>
      <w:r w:rsidR="003500F7" w:rsidRPr="009B2BD3">
        <w:rPr>
          <w:rFonts w:ascii="標楷體" w:hAnsi="標楷體"/>
          <w:szCs w:val="22"/>
        </w:rPr>
        <w:t>前中後台相關資訊</w:t>
      </w:r>
      <w:r w:rsidR="003500F7" w:rsidRPr="009B2BD3">
        <w:rPr>
          <w:rFonts w:ascii="標楷體" w:hAnsi="標楷體" w:hint="eastAsia"/>
          <w:szCs w:val="22"/>
        </w:rPr>
        <w:t>整合，使</w:t>
      </w:r>
      <w:proofErr w:type="gramStart"/>
      <w:r w:rsidR="003500F7" w:rsidRPr="009B2BD3">
        <w:rPr>
          <w:rFonts w:ascii="標楷體" w:hAnsi="標楷體" w:hint="eastAsia"/>
          <w:szCs w:val="22"/>
        </w:rPr>
        <w:t>放款部能順利</w:t>
      </w:r>
      <w:proofErr w:type="gramEnd"/>
      <w:r w:rsidR="003500F7" w:rsidRPr="009B2BD3">
        <w:rPr>
          <w:rFonts w:ascii="標楷體" w:hAnsi="標楷體" w:hint="eastAsia"/>
          <w:szCs w:val="22"/>
        </w:rPr>
        <w:t>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0" w:name="_Toc90483365"/>
      <w:bookmarkStart w:id="101" w:name="_Toc133588269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100"/>
      <w:bookmarkEnd w:id="101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102" w:name="_Toc90483366"/>
      <w:bookmarkStart w:id="103" w:name="_Toc133588270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102"/>
      <w:bookmarkEnd w:id="103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104" w:name="_Toc90483367"/>
      <w:bookmarkStart w:id="105" w:name="_Toc133588271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104"/>
      <w:bookmarkEnd w:id="105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20DE593F" w14:textId="77777777" w:rsidR="00630999" w:rsidRPr="005020C2" w:rsidRDefault="00630999" w:rsidP="00630999">
      <w:pPr>
        <w:pStyle w:val="af9"/>
        <w:rPr>
          <w:rFonts w:ascii="標楷體" w:eastAsia="標楷體" w:hAnsi="標楷體"/>
          <w:sz w:val="32"/>
          <w:szCs w:val="32"/>
          <w:highlight w:val="yellow"/>
        </w:rPr>
      </w:pPr>
      <w:r w:rsidRPr="005020C2">
        <w:rPr>
          <w:rFonts w:ascii="標楷體" w:eastAsia="標楷體" w:hAnsi="標楷體" w:hint="eastAsia"/>
          <w:sz w:val="32"/>
          <w:szCs w:val="32"/>
          <w:highlight w:val="yellow"/>
        </w:rPr>
        <w:t>(1)欄位長度</w:t>
      </w:r>
    </w:p>
    <w:p w14:paraId="0D1283EE" w14:textId="77777777" w:rsidR="00630999" w:rsidRDefault="00630999" w:rsidP="00630999">
      <w:pPr>
        <w:ind w:leftChars="400" w:left="960"/>
        <w:rPr>
          <w:rFonts w:ascii="標楷體" w:eastAsia="標楷體" w:hAnsi="標楷體"/>
          <w:highlight w:val="green"/>
        </w:rPr>
      </w:pPr>
    </w:p>
    <w:p w14:paraId="1A5C043A" w14:textId="77777777" w:rsidR="00630999" w:rsidRDefault="00630999" w:rsidP="00630999">
      <w:pPr>
        <w:ind w:leftChars="400" w:left="960"/>
        <w:rPr>
          <w:rFonts w:ascii="標楷體" w:eastAsia="標楷體" w:hAnsi="標楷體"/>
        </w:rPr>
      </w:pPr>
      <w:r w:rsidRPr="005020C2">
        <w:rPr>
          <w:rFonts w:ascii="標楷體" w:eastAsia="標楷體" w:hAnsi="標楷體" w:hint="eastAsia"/>
          <w:highlight w:val="yellow"/>
        </w:rPr>
        <w:t>欄位長度如未限制輸入型態，當輸入全形中文或全形英數字時，其欄位長度</w:t>
      </w:r>
      <w:proofErr w:type="gramStart"/>
      <w:r w:rsidRPr="005020C2">
        <w:rPr>
          <w:rFonts w:ascii="標楷體" w:eastAsia="標楷體" w:hAnsi="標楷體" w:hint="eastAsia"/>
          <w:highlight w:val="yellow"/>
        </w:rPr>
        <w:t>佔</w:t>
      </w:r>
      <w:proofErr w:type="gramEnd"/>
      <w:r w:rsidRPr="005020C2">
        <w:rPr>
          <w:rFonts w:ascii="標楷體" w:eastAsia="標楷體" w:hAnsi="標楷體" w:hint="eastAsia"/>
          <w:highlight w:val="yellow"/>
        </w:rPr>
        <w:t>2位，可輸入字數需相應減少。</w:t>
      </w:r>
    </w:p>
    <w:p w14:paraId="7DB49A46" w14:textId="77777777" w:rsidR="003500F7" w:rsidRPr="00630999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6" w:name="_Toc90483368"/>
      <w:bookmarkStart w:id="107" w:name="_Toc133588272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106"/>
      <w:bookmarkEnd w:id="107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108" w:name="_Toc90483369"/>
      <w:bookmarkStart w:id="109" w:name="_Toc133588273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108"/>
      <w:bookmarkEnd w:id="109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110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111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112" w:author="ST1" w:date="2020-07-29T17:47:00Z">
            <w:trPr>
              <w:tblHeader/>
            </w:trPr>
          </w:trPrChange>
        </w:trPr>
        <w:tc>
          <w:tcPr>
            <w:tcW w:w="567" w:type="dxa"/>
            <w:tcPrChange w:id="113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114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115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116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117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118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119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120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122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123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124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125" w:author="ST1" w:date="2020-07-29T17:47:00Z">
            <w:trPr>
              <w:tblHeader/>
            </w:trPr>
          </w:trPrChange>
        </w:trPr>
        <w:tc>
          <w:tcPr>
            <w:tcW w:w="567" w:type="dxa"/>
            <w:tcPrChange w:id="126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27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128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proofErr w:type="gramStart"/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  <w:proofErr w:type="gramEnd"/>
          </w:p>
        </w:tc>
      </w:tr>
      <w:tr w:rsidR="00260576" w:rsidRPr="00657104" w14:paraId="647FD13E" w14:textId="77777777" w:rsidTr="00323DF8">
        <w:trPr>
          <w:tblHeader/>
          <w:trPrChange w:id="129" w:author="ST1" w:date="2020-07-29T17:47:00Z">
            <w:trPr>
              <w:tblHeader/>
            </w:trPr>
          </w:trPrChange>
        </w:trPr>
        <w:tc>
          <w:tcPr>
            <w:tcW w:w="567" w:type="dxa"/>
            <w:tcPrChange w:id="130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1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132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133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5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6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9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0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1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142" w:author="ST1" w:date="2020-07-29T17:47:00Z">
            <w:trPr>
              <w:tblHeader/>
            </w:trPr>
          </w:trPrChange>
        </w:trPr>
        <w:tc>
          <w:tcPr>
            <w:tcW w:w="567" w:type="dxa"/>
            <w:tcPrChange w:id="143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4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145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檔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產生作業</w:t>
            </w:r>
          </w:p>
        </w:tc>
        <w:tc>
          <w:tcPr>
            <w:tcW w:w="284" w:type="dxa"/>
            <w:tcPrChange w:id="146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8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9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2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3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4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155" w:author="ST1" w:date="2020-07-29T17:47:00Z">
            <w:trPr>
              <w:tblHeader/>
            </w:trPr>
          </w:trPrChange>
        </w:trPr>
        <w:tc>
          <w:tcPr>
            <w:tcW w:w="567" w:type="dxa"/>
            <w:tcPrChange w:id="156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7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158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結單代傳票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列印</w:t>
            </w:r>
          </w:p>
        </w:tc>
        <w:tc>
          <w:tcPr>
            <w:tcW w:w="284" w:type="dxa"/>
            <w:tcPrChange w:id="159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1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2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5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6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7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168" w:author="ST1" w:date="2020-07-29T17:47:00Z">
            <w:trPr>
              <w:tblHeader/>
            </w:trPr>
          </w:trPrChange>
        </w:trPr>
        <w:tc>
          <w:tcPr>
            <w:tcW w:w="567" w:type="dxa"/>
            <w:tcPrChange w:id="169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0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171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172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4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5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8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9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0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181" w:author="ST1" w:date="2020-07-29T17:47:00Z">
            <w:trPr>
              <w:tblHeader/>
            </w:trPr>
          </w:trPrChange>
        </w:trPr>
        <w:tc>
          <w:tcPr>
            <w:tcW w:w="567" w:type="dxa"/>
            <w:tcPrChange w:id="182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3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84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85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7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8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1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2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3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94" w:author="ST1" w:date="2020-07-29T17:47:00Z">
            <w:trPr>
              <w:tblHeader/>
            </w:trPr>
          </w:trPrChange>
        </w:trPr>
        <w:tc>
          <w:tcPr>
            <w:tcW w:w="567" w:type="dxa"/>
            <w:tcPrChange w:id="195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6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97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98" w:author="ST1" w:date="2020-07-29T17:47:00Z">
            <w:trPr>
              <w:tblHeader/>
            </w:trPr>
          </w:trPrChange>
        </w:trPr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0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201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202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4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5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6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7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8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9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0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211" w:author="ST1" w:date="2020-07-29T17:47:00Z">
            <w:trPr>
              <w:tblHeader/>
            </w:trPr>
          </w:trPrChange>
        </w:trPr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13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214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及財收統計表</w:t>
            </w:r>
            <w:proofErr w:type="gramEnd"/>
          </w:p>
        </w:tc>
        <w:tc>
          <w:tcPr>
            <w:tcW w:w="284" w:type="dxa"/>
            <w:tcPrChange w:id="215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7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8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9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0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21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22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23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224" w:author="ST1" w:date="2020-07-29T17:47:00Z">
            <w:trPr>
              <w:tblHeader/>
            </w:trPr>
          </w:trPrChange>
        </w:trPr>
        <w:tc>
          <w:tcPr>
            <w:tcW w:w="567" w:type="dxa"/>
            <w:tcPrChange w:id="225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6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227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228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30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31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32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33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4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5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6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237" w:author="ST1" w:date="2020-07-29T17:47:00Z">
            <w:trPr>
              <w:tblHeader/>
            </w:trPr>
          </w:trPrChange>
        </w:trPr>
        <w:tc>
          <w:tcPr>
            <w:tcW w:w="567" w:type="dxa"/>
            <w:tcPrChange w:id="238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39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240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241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42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43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44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5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46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47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48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49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250" w:author="ST1" w:date="2020-07-29T17:47:00Z">
            <w:trPr>
              <w:tblHeader/>
            </w:trPr>
          </w:trPrChange>
        </w:trPr>
        <w:tc>
          <w:tcPr>
            <w:tcW w:w="567" w:type="dxa"/>
            <w:tcPrChange w:id="251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52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253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284" w:type="dxa"/>
            <w:tcPrChange w:id="254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55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56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57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8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59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60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61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62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263" w:author="ST1" w:date="2020-07-29T17:47:00Z">
            <w:trPr>
              <w:tblHeader/>
            </w:trPr>
          </w:trPrChange>
        </w:trPr>
        <w:tc>
          <w:tcPr>
            <w:tcW w:w="567" w:type="dxa"/>
            <w:tcPrChange w:id="264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65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266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267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68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69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70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71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72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73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74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75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276" w:author="ST1" w:date="2020-07-29T17:47:00Z">
            <w:trPr>
              <w:tblHeader/>
            </w:trPr>
          </w:trPrChange>
        </w:trPr>
        <w:tc>
          <w:tcPr>
            <w:tcW w:w="567" w:type="dxa"/>
            <w:tcPrChange w:id="277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78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279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280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82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83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4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85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86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87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88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89" w:author="ST1" w:date="2020-07-29T17:47:00Z">
            <w:trPr>
              <w:tblHeader/>
            </w:trPr>
          </w:trPrChange>
        </w:trPr>
        <w:tc>
          <w:tcPr>
            <w:tcW w:w="567" w:type="dxa"/>
            <w:tcPrChange w:id="290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91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92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93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94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95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96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97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98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99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00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01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302" w:author="ST1" w:date="2020-07-29T17:47:00Z">
            <w:trPr>
              <w:tblHeader/>
            </w:trPr>
          </w:trPrChange>
        </w:trPr>
        <w:tc>
          <w:tcPr>
            <w:tcW w:w="567" w:type="dxa"/>
            <w:tcPrChange w:id="303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04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305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306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07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08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309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10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311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312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13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14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315" w:author="ST1" w:date="2020-05-19T16:44:00Z"/>
          <w:trPrChange w:id="316" w:author="ST1" w:date="2020-07-29T17:47:00Z">
            <w:trPr>
              <w:tblHeader/>
            </w:trPr>
          </w:trPrChange>
        </w:trPr>
        <w:tc>
          <w:tcPr>
            <w:tcW w:w="567" w:type="dxa"/>
            <w:tcPrChange w:id="317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18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19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320" w:author="ST1" w:date="2020-05-19T16:44:00Z"/>
                <w:rFonts w:ascii="標楷體" w:eastAsia="標楷體" w:hAnsi="標楷體"/>
                <w:szCs w:val="24"/>
              </w:rPr>
            </w:pPr>
            <w:ins w:id="321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322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323" w:author="ST1" w:date="2020-05-19T16:44:00Z"/>
                <w:rFonts w:ascii="標楷體" w:eastAsia="標楷體" w:hAnsi="標楷體"/>
                <w:lang w:eastAsia="zh-HK"/>
              </w:rPr>
            </w:pPr>
            <w:ins w:id="324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325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326" w:author="ST1" w:date="2020-05-19T16:44:00Z"/>
                <w:rFonts w:ascii="標楷體" w:eastAsia="標楷體" w:hAnsi="標楷體"/>
                <w:szCs w:val="24"/>
              </w:rPr>
            </w:pPr>
            <w:ins w:id="32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28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329" w:author="ST1" w:date="2020-05-19T16:44:00Z"/>
                <w:rFonts w:ascii="標楷體" w:eastAsia="標楷體" w:hAnsi="標楷體"/>
              </w:rPr>
            </w:pPr>
            <w:ins w:id="330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31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332" w:author="ST1" w:date="2020-05-19T16:44:00Z"/>
                <w:rFonts w:ascii="標楷體" w:eastAsia="標楷體" w:hAnsi="標楷體"/>
              </w:rPr>
            </w:pPr>
            <w:ins w:id="333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34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335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36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337" w:author="ST1" w:date="2020-05-19T16:44:00Z"/>
                <w:rFonts w:ascii="標楷體" w:eastAsia="標楷體" w:hAnsi="標楷體"/>
                <w:szCs w:val="24"/>
              </w:rPr>
            </w:pPr>
            <w:ins w:id="33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39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340" w:author="ST1" w:date="2020-05-19T16:44:00Z"/>
                <w:rFonts w:ascii="標楷體" w:eastAsia="標楷體" w:hAnsi="標楷體"/>
                <w:szCs w:val="24"/>
              </w:rPr>
            </w:pPr>
            <w:ins w:id="34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42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343" w:author="ST1" w:date="2020-05-19T16:44:00Z"/>
                <w:rFonts w:ascii="標楷體" w:eastAsia="標楷體" w:hAnsi="標楷體"/>
                <w:szCs w:val="24"/>
              </w:rPr>
            </w:pPr>
            <w:ins w:id="344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45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346" w:author="ST1" w:date="2020-05-19T16:44:00Z"/>
                <w:rFonts w:ascii="標楷體" w:eastAsia="標楷體" w:hAnsi="標楷體"/>
              </w:rPr>
            </w:pPr>
            <w:ins w:id="34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48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349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350" w:author="ST1" w:date="2020-05-19T16:45:00Z"/>
          <w:trPrChange w:id="351" w:author="ST1" w:date="2020-07-29T17:47:00Z">
            <w:trPr>
              <w:tblHeader/>
            </w:trPr>
          </w:trPrChange>
        </w:trPr>
        <w:tc>
          <w:tcPr>
            <w:tcW w:w="567" w:type="dxa"/>
            <w:tcPrChange w:id="352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53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54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355" w:author="ST1" w:date="2020-05-19T16:45:00Z"/>
                <w:rFonts w:ascii="標楷體" w:eastAsia="標楷體" w:hAnsi="標楷體"/>
                <w:szCs w:val="24"/>
              </w:rPr>
            </w:pPr>
            <w:ins w:id="356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357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358" w:author="ST1" w:date="2020-05-19T16:45:00Z"/>
                <w:rFonts w:ascii="標楷體" w:eastAsia="標楷體" w:hAnsi="標楷體"/>
                <w:lang w:eastAsia="zh-HK"/>
              </w:rPr>
            </w:pPr>
            <w:ins w:id="359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360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361" w:author="ST1" w:date="2020-05-19T16:45:00Z"/>
                <w:rFonts w:ascii="標楷體" w:eastAsia="標楷體" w:hAnsi="標楷體"/>
                <w:szCs w:val="24"/>
              </w:rPr>
            </w:pPr>
            <w:ins w:id="36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63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364" w:author="ST1" w:date="2020-05-19T16:45:00Z"/>
                <w:rFonts w:ascii="標楷體" w:eastAsia="標楷體" w:hAnsi="標楷體"/>
              </w:rPr>
            </w:pPr>
            <w:ins w:id="365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66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367" w:author="ST1" w:date="2020-05-19T16:45:00Z"/>
                <w:rFonts w:ascii="標楷體" w:eastAsia="標楷體" w:hAnsi="標楷體"/>
              </w:rPr>
            </w:pPr>
            <w:ins w:id="368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69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370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71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372" w:author="ST1" w:date="2020-05-19T16:45:00Z"/>
                <w:rFonts w:ascii="標楷體" w:eastAsia="標楷體" w:hAnsi="標楷體"/>
                <w:szCs w:val="24"/>
              </w:rPr>
            </w:pPr>
            <w:ins w:id="37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74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375" w:author="ST1" w:date="2020-05-19T16:45:00Z"/>
                <w:rFonts w:ascii="標楷體" w:eastAsia="標楷體" w:hAnsi="標楷體"/>
                <w:szCs w:val="24"/>
              </w:rPr>
            </w:pPr>
            <w:ins w:id="37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77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378" w:author="ST1" w:date="2020-05-19T16:45:00Z"/>
                <w:rFonts w:ascii="標楷體" w:eastAsia="標楷體" w:hAnsi="標楷體"/>
                <w:szCs w:val="24"/>
              </w:rPr>
            </w:pPr>
            <w:ins w:id="379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0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381" w:author="ST1" w:date="2020-05-19T16:45:00Z"/>
                <w:rFonts w:ascii="標楷體" w:eastAsia="標楷體" w:hAnsi="標楷體"/>
              </w:rPr>
            </w:pPr>
            <w:ins w:id="38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83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84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85" w:author="ST1" w:date="2020-07-29T17:44:00Z"/>
          <w:trPrChange w:id="386" w:author="ST1" w:date="2020-07-29T17:47:00Z">
            <w:trPr>
              <w:tblHeader/>
            </w:trPr>
          </w:trPrChange>
        </w:trPr>
        <w:tc>
          <w:tcPr>
            <w:tcW w:w="567" w:type="dxa"/>
            <w:tcPrChange w:id="387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8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89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90" w:author="ST1" w:date="2020-07-29T17:44:00Z"/>
                <w:rFonts w:ascii="標楷體" w:eastAsia="標楷體" w:hAnsi="標楷體"/>
                <w:color w:val="000000"/>
              </w:rPr>
            </w:pPr>
            <w:ins w:id="391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92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93" w:author="ST1" w:date="2020-07-29T17:44:00Z"/>
                <w:rFonts w:ascii="標楷體" w:eastAsia="標楷體" w:hAnsi="標楷體"/>
                <w:color w:val="000000"/>
              </w:rPr>
            </w:pPr>
            <w:ins w:id="394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95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96" w:author="ST1" w:date="2020-07-29T17:44:00Z"/>
                <w:rFonts w:ascii="標楷體" w:eastAsia="標楷體" w:hAnsi="標楷體"/>
                <w:szCs w:val="24"/>
              </w:rPr>
            </w:pPr>
            <w:ins w:id="39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98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99" w:author="ST1" w:date="2020-07-29T17:44:00Z"/>
                <w:rFonts w:ascii="標楷體" w:eastAsia="標楷體" w:hAnsi="標楷體"/>
              </w:rPr>
            </w:pPr>
            <w:ins w:id="40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01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402" w:author="ST1" w:date="2020-07-29T17:44:00Z"/>
                <w:rFonts w:ascii="標楷體" w:eastAsia="標楷體" w:hAnsi="標楷體"/>
              </w:rPr>
            </w:pPr>
            <w:ins w:id="40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04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40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06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407" w:author="ST1" w:date="2020-07-29T17:44:00Z"/>
                <w:rFonts w:ascii="標楷體" w:eastAsia="標楷體" w:hAnsi="標楷體"/>
                <w:szCs w:val="24"/>
              </w:rPr>
            </w:pPr>
            <w:ins w:id="40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09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410" w:author="ST1" w:date="2020-07-29T17:44:00Z"/>
                <w:rFonts w:ascii="標楷體" w:eastAsia="標楷體" w:hAnsi="標楷體"/>
                <w:szCs w:val="24"/>
              </w:rPr>
            </w:pPr>
            <w:ins w:id="41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12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413" w:author="ST1" w:date="2020-07-29T17:44:00Z"/>
                <w:rFonts w:ascii="標楷體" w:eastAsia="標楷體" w:hAnsi="標楷體"/>
                <w:szCs w:val="24"/>
              </w:rPr>
            </w:pPr>
            <w:ins w:id="41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15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416" w:author="ST1" w:date="2020-07-29T17:44:00Z"/>
                <w:rFonts w:ascii="標楷體" w:eastAsia="標楷體" w:hAnsi="標楷體"/>
              </w:rPr>
            </w:pPr>
            <w:ins w:id="41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18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420" w:author="ST1" w:date="2020-07-29T17:44:00Z"/>
          <w:trPrChange w:id="421" w:author="ST1" w:date="2020-07-29T17:47:00Z">
            <w:trPr>
              <w:tblHeader/>
            </w:trPr>
          </w:trPrChange>
        </w:trPr>
        <w:tc>
          <w:tcPr>
            <w:tcW w:w="567" w:type="dxa"/>
            <w:tcPrChange w:id="422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2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24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425" w:author="ST1" w:date="2020-07-29T17:44:00Z"/>
                <w:rFonts w:ascii="標楷體" w:eastAsia="標楷體" w:hAnsi="標楷體"/>
                <w:color w:val="000000"/>
              </w:rPr>
            </w:pPr>
            <w:ins w:id="426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427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428" w:author="ST1" w:date="2020-07-29T17:44:00Z"/>
                <w:rFonts w:ascii="標楷體" w:eastAsia="標楷體" w:hAnsi="標楷體"/>
                <w:color w:val="000000"/>
              </w:rPr>
            </w:pPr>
            <w:ins w:id="429" w:author="ST1" w:date="2020-07-29T17:44:00Z">
              <w:r>
                <w:rPr>
                  <w:rFonts w:ascii="標楷體" w:eastAsia="標楷體" w:hAnsi="標楷體" w:hint="eastAsia"/>
                </w:rPr>
                <w:t>應收票據</w:t>
              </w:r>
              <w:proofErr w:type="gramStart"/>
              <w:r>
                <w:rPr>
                  <w:rFonts w:ascii="標楷體" w:eastAsia="標楷體" w:hAnsi="標楷體" w:hint="eastAsia"/>
                </w:rPr>
                <w:t>之帳齡分析</w:t>
              </w:r>
              <w:proofErr w:type="gramEnd"/>
              <w:r>
                <w:rPr>
                  <w:rFonts w:ascii="標楷體" w:eastAsia="標楷體" w:hAnsi="標楷體" w:hint="eastAsia"/>
                </w:rPr>
                <w:t>表</w:t>
              </w:r>
            </w:ins>
          </w:p>
        </w:tc>
        <w:tc>
          <w:tcPr>
            <w:tcW w:w="284" w:type="dxa"/>
            <w:tcPrChange w:id="430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431" w:author="ST1" w:date="2020-07-29T17:44:00Z"/>
                <w:rFonts w:ascii="標楷體" w:eastAsia="標楷體" w:hAnsi="標楷體"/>
                <w:szCs w:val="24"/>
              </w:rPr>
            </w:pPr>
            <w:ins w:id="43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33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434" w:author="ST1" w:date="2020-07-29T17:44:00Z"/>
                <w:rFonts w:ascii="標楷體" w:eastAsia="標楷體" w:hAnsi="標楷體"/>
              </w:rPr>
            </w:pPr>
            <w:ins w:id="43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36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437" w:author="ST1" w:date="2020-07-29T17:44:00Z"/>
                <w:rFonts w:ascii="標楷體" w:eastAsia="標楷體" w:hAnsi="標楷體"/>
              </w:rPr>
            </w:pPr>
            <w:ins w:id="43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39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44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41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442" w:author="ST1" w:date="2020-07-29T17:44:00Z"/>
                <w:rFonts w:ascii="標楷體" w:eastAsia="標楷體" w:hAnsi="標楷體"/>
                <w:szCs w:val="24"/>
              </w:rPr>
            </w:pPr>
            <w:ins w:id="44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44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445" w:author="ST1" w:date="2020-07-29T17:44:00Z"/>
                <w:rFonts w:ascii="標楷體" w:eastAsia="標楷體" w:hAnsi="標楷體"/>
                <w:szCs w:val="24"/>
              </w:rPr>
            </w:pPr>
            <w:ins w:id="44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47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448" w:author="ST1" w:date="2020-07-29T17:44:00Z"/>
                <w:rFonts w:ascii="標楷體" w:eastAsia="標楷體" w:hAnsi="標楷體"/>
                <w:szCs w:val="24"/>
              </w:rPr>
            </w:pPr>
            <w:ins w:id="44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50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451" w:author="ST1" w:date="2020-07-29T17:44:00Z"/>
                <w:rFonts w:ascii="標楷體" w:eastAsia="標楷體" w:hAnsi="標楷體"/>
              </w:rPr>
            </w:pPr>
            <w:ins w:id="45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53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45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455" w:author="ST1" w:date="2020-07-29T17:44:00Z"/>
          <w:trPrChange w:id="456" w:author="ST1" w:date="2020-07-29T17:47:00Z">
            <w:trPr>
              <w:tblHeader/>
            </w:trPr>
          </w:trPrChange>
        </w:trPr>
        <w:tc>
          <w:tcPr>
            <w:tcW w:w="567" w:type="dxa"/>
            <w:tcPrChange w:id="457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5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59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460" w:author="ST1" w:date="2020-07-29T17:44:00Z"/>
                <w:rFonts w:ascii="標楷體" w:eastAsia="標楷體" w:hAnsi="標楷體"/>
                <w:color w:val="000000"/>
              </w:rPr>
            </w:pPr>
            <w:ins w:id="461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462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463" w:author="ST1" w:date="2020-07-29T17:44:00Z"/>
                <w:rFonts w:ascii="標楷體" w:eastAsia="標楷體" w:hAnsi="標楷體"/>
                <w:color w:val="000000"/>
              </w:rPr>
            </w:pPr>
            <w:ins w:id="464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465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466" w:author="ST1" w:date="2020-07-29T17:44:00Z"/>
                <w:rFonts w:ascii="標楷體" w:eastAsia="標楷體" w:hAnsi="標楷體"/>
                <w:szCs w:val="24"/>
              </w:rPr>
            </w:pPr>
            <w:ins w:id="46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68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469" w:author="ST1" w:date="2020-07-29T17:44:00Z"/>
                <w:rFonts w:ascii="標楷體" w:eastAsia="標楷體" w:hAnsi="標楷體"/>
              </w:rPr>
            </w:pPr>
            <w:ins w:id="47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71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472" w:author="ST1" w:date="2020-07-29T17:44:00Z"/>
                <w:rFonts w:ascii="標楷體" w:eastAsia="標楷體" w:hAnsi="標楷體"/>
              </w:rPr>
            </w:pPr>
            <w:ins w:id="47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74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47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76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477" w:author="ST1" w:date="2020-07-29T17:44:00Z"/>
                <w:rFonts w:ascii="標楷體" w:eastAsia="標楷體" w:hAnsi="標楷體"/>
                <w:szCs w:val="24"/>
              </w:rPr>
            </w:pPr>
            <w:ins w:id="47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79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480" w:author="ST1" w:date="2020-07-29T17:44:00Z"/>
                <w:rFonts w:ascii="標楷體" w:eastAsia="標楷體" w:hAnsi="標楷體"/>
                <w:szCs w:val="24"/>
              </w:rPr>
            </w:pPr>
            <w:ins w:id="48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82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83" w:author="ST1" w:date="2020-07-29T17:44:00Z"/>
                <w:rFonts w:ascii="標楷體" w:eastAsia="標楷體" w:hAnsi="標楷體"/>
                <w:szCs w:val="24"/>
              </w:rPr>
            </w:pPr>
            <w:ins w:id="48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85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86" w:author="ST1" w:date="2020-07-29T17:44:00Z"/>
                <w:rFonts w:ascii="標楷體" w:eastAsia="標楷體" w:hAnsi="標楷體"/>
              </w:rPr>
            </w:pPr>
            <w:ins w:id="48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88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8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90" w:author="ST1" w:date="2020-07-29T17:44:00Z"/>
          <w:trPrChange w:id="491" w:author="ST1" w:date="2020-07-29T17:47:00Z">
            <w:trPr>
              <w:tblHeader/>
            </w:trPr>
          </w:trPrChange>
        </w:trPr>
        <w:tc>
          <w:tcPr>
            <w:tcW w:w="567" w:type="dxa"/>
            <w:tcPrChange w:id="492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9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94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95" w:author="ST1" w:date="2020-07-29T17:44:00Z"/>
                <w:rFonts w:ascii="標楷體" w:eastAsia="標楷體" w:hAnsi="標楷體"/>
                <w:color w:val="000000"/>
              </w:rPr>
            </w:pPr>
            <w:ins w:id="496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97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98" w:author="ST1" w:date="2020-07-29T17:44:00Z"/>
                <w:rFonts w:ascii="標楷體" w:eastAsia="標楷體" w:hAnsi="標楷體"/>
                <w:color w:val="000000"/>
              </w:rPr>
            </w:pPr>
            <w:ins w:id="499" w:author="ST1" w:date="2020-07-29T17:45:00Z">
              <w:r>
                <w:rPr>
                  <w:rFonts w:ascii="標楷體" w:eastAsia="標楷體" w:hAnsi="標楷體" w:hint="eastAsia"/>
                </w:rPr>
                <w:t>業務專辦照顧十八</w:t>
              </w:r>
              <w:proofErr w:type="gramStart"/>
              <w:r>
                <w:rPr>
                  <w:rFonts w:ascii="標楷體" w:eastAsia="標楷體" w:hAnsi="標楷體" w:hint="eastAsia"/>
                </w:rPr>
                <w:t>個</w:t>
              </w:r>
              <w:proofErr w:type="gramEnd"/>
              <w:r>
                <w:rPr>
                  <w:rFonts w:ascii="標楷體" w:eastAsia="標楷體" w:hAnsi="標楷體" w:hint="eastAsia"/>
                </w:rPr>
                <w:t>月明細表</w:t>
              </w:r>
            </w:ins>
          </w:p>
        </w:tc>
        <w:tc>
          <w:tcPr>
            <w:tcW w:w="284" w:type="dxa"/>
            <w:tcPrChange w:id="500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501" w:author="ST1" w:date="2020-07-29T17:44:00Z"/>
                <w:rFonts w:ascii="標楷體" w:eastAsia="標楷體" w:hAnsi="標楷體"/>
                <w:szCs w:val="24"/>
              </w:rPr>
            </w:pPr>
            <w:ins w:id="50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503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504" w:author="ST1" w:date="2020-07-29T17:44:00Z"/>
                <w:rFonts w:ascii="標楷體" w:eastAsia="標楷體" w:hAnsi="標楷體"/>
              </w:rPr>
            </w:pPr>
            <w:ins w:id="50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506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507" w:author="ST1" w:date="2020-07-29T17:44:00Z"/>
                <w:rFonts w:ascii="標楷體" w:eastAsia="標楷體" w:hAnsi="標楷體"/>
              </w:rPr>
            </w:pPr>
            <w:ins w:id="50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509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51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512" w:author="ST1" w:date="2020-07-29T17:44:00Z"/>
                <w:rFonts w:ascii="標楷體" w:eastAsia="標楷體" w:hAnsi="標楷體"/>
                <w:szCs w:val="24"/>
              </w:rPr>
            </w:pPr>
            <w:ins w:id="51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515" w:author="ST1" w:date="2020-07-29T17:44:00Z"/>
                <w:rFonts w:ascii="標楷體" w:eastAsia="標楷體" w:hAnsi="標楷體"/>
                <w:szCs w:val="24"/>
              </w:rPr>
            </w:pPr>
            <w:ins w:id="51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517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518" w:author="ST1" w:date="2020-07-29T17:44:00Z"/>
                <w:rFonts w:ascii="標楷體" w:eastAsia="標楷體" w:hAnsi="標楷體"/>
                <w:szCs w:val="24"/>
              </w:rPr>
            </w:pPr>
            <w:ins w:id="51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520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521" w:author="ST1" w:date="2020-07-29T17:44:00Z"/>
                <w:rFonts w:ascii="標楷體" w:eastAsia="標楷體" w:hAnsi="標楷體"/>
              </w:rPr>
            </w:pPr>
            <w:ins w:id="52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523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52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525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26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527" w:author="ST1" w:date="2020-09-23T15:21:00Z"/>
                <w:rFonts w:ascii="標楷體" w:eastAsia="標楷體" w:hAnsi="標楷體"/>
              </w:rPr>
            </w:pPr>
            <w:ins w:id="528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529" w:author="ST1" w:date="2020-09-23T15:21:00Z"/>
                <w:rFonts w:ascii="標楷體" w:eastAsia="標楷體" w:hAnsi="標楷體"/>
              </w:rPr>
            </w:pPr>
            <w:ins w:id="530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531" w:author="ST1" w:date="2020-09-23T15:23:00Z">
              <w:r>
                <w:rPr>
                  <w:rFonts w:ascii="標楷體" w:eastAsia="標楷體" w:hAnsi="標楷體" w:hint="eastAsia"/>
                </w:rPr>
                <w:t>本息對</w:t>
              </w:r>
              <w:proofErr w:type="gramStart"/>
              <w:r>
                <w:rPr>
                  <w:rFonts w:ascii="標楷體" w:eastAsia="標楷體" w:hAnsi="標楷體" w:hint="eastAsia"/>
                </w:rPr>
                <w:t>帳單暨繳息</w:t>
              </w:r>
              <w:proofErr w:type="gramEnd"/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532" w:author="ST1" w:date="2020-09-23T15:21:00Z"/>
                <w:rFonts w:ascii="標楷體" w:eastAsia="標楷體" w:hAnsi="標楷體"/>
                <w:szCs w:val="24"/>
              </w:rPr>
            </w:pPr>
            <w:ins w:id="533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534" w:author="ST1" w:date="2020-09-23T15:21:00Z"/>
                <w:rFonts w:ascii="標楷體" w:eastAsia="標楷體" w:hAnsi="標楷體"/>
              </w:rPr>
            </w:pPr>
            <w:ins w:id="535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536" w:author="ST1" w:date="2020-09-23T15:21:00Z"/>
                <w:rFonts w:ascii="標楷體" w:eastAsia="標楷體" w:hAnsi="標楷體"/>
              </w:rPr>
            </w:pPr>
            <w:ins w:id="537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538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539" w:author="ST1" w:date="2020-09-23T15:21:00Z"/>
                <w:rFonts w:ascii="標楷體" w:eastAsia="標楷體" w:hAnsi="標楷體"/>
                <w:szCs w:val="24"/>
              </w:rPr>
            </w:pPr>
            <w:ins w:id="540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541" w:author="ST1" w:date="2020-09-23T15:21:00Z"/>
                <w:rFonts w:ascii="標楷體" w:eastAsia="標楷體" w:hAnsi="標楷體"/>
                <w:szCs w:val="24"/>
              </w:rPr>
            </w:pPr>
            <w:ins w:id="54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543" w:author="ST1" w:date="2020-09-23T15:21:00Z"/>
                <w:rFonts w:ascii="標楷體" w:eastAsia="標楷體" w:hAnsi="標楷體"/>
                <w:szCs w:val="24"/>
              </w:rPr>
            </w:pPr>
            <w:ins w:id="544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545" w:author="ST1" w:date="2020-09-23T15:21:00Z"/>
                <w:rFonts w:ascii="標楷體" w:eastAsia="標楷體" w:hAnsi="標楷體"/>
              </w:rPr>
            </w:pPr>
            <w:ins w:id="546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547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548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49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550" w:author="ST1" w:date="2020-09-23T16:12:00Z"/>
                <w:rFonts w:ascii="標楷體" w:eastAsia="標楷體" w:hAnsi="標楷體"/>
              </w:rPr>
            </w:pPr>
            <w:ins w:id="551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552" w:author="ST1" w:date="2020-09-23T16:12:00Z"/>
                <w:rFonts w:ascii="標楷體" w:eastAsia="標楷體" w:hAnsi="標楷體"/>
              </w:rPr>
            </w:pPr>
            <w:ins w:id="553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554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555" w:author="ST1" w:date="2020-09-23T16:12:00Z"/>
                <w:rFonts w:ascii="標楷體" w:eastAsia="標楷體" w:hAnsi="標楷體"/>
                <w:szCs w:val="24"/>
              </w:rPr>
            </w:pPr>
            <w:ins w:id="556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557" w:author="ST1" w:date="2020-09-23T16:12:00Z"/>
                <w:rFonts w:ascii="標楷體" w:eastAsia="標楷體" w:hAnsi="標楷體"/>
              </w:rPr>
            </w:pPr>
            <w:ins w:id="558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559" w:author="ST1" w:date="2020-09-23T16:12:00Z"/>
                <w:rFonts w:ascii="標楷體" w:eastAsia="標楷體" w:hAnsi="標楷體"/>
              </w:rPr>
            </w:pPr>
            <w:ins w:id="560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561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562" w:author="ST1" w:date="2020-09-23T16:12:00Z"/>
                <w:rFonts w:ascii="標楷體" w:eastAsia="標楷體" w:hAnsi="標楷體"/>
                <w:szCs w:val="24"/>
              </w:rPr>
            </w:pPr>
            <w:ins w:id="563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564" w:author="ST1" w:date="2020-09-23T16:12:00Z"/>
                <w:rFonts w:ascii="標楷體" w:eastAsia="標楷體" w:hAnsi="標楷體"/>
                <w:szCs w:val="24"/>
              </w:rPr>
            </w:pPr>
            <w:ins w:id="56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566" w:author="ST1" w:date="2020-09-23T16:12:00Z"/>
                <w:rFonts w:ascii="標楷體" w:eastAsia="標楷體" w:hAnsi="標楷體"/>
                <w:szCs w:val="24"/>
              </w:rPr>
            </w:pPr>
            <w:ins w:id="567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568" w:author="ST1" w:date="2020-09-23T16:12:00Z"/>
                <w:rFonts w:ascii="標楷體" w:eastAsia="標楷體" w:hAnsi="標楷體"/>
              </w:rPr>
            </w:pPr>
            <w:ins w:id="569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570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571" w:author="ST1" w:date="2020-07-29T17:47:00Z">
            <w:trPr>
              <w:tblHeader/>
            </w:trPr>
          </w:trPrChange>
        </w:trPr>
        <w:tc>
          <w:tcPr>
            <w:tcW w:w="567" w:type="dxa"/>
            <w:tcPrChange w:id="572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3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574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575" w:author="ST1" w:date="2020-07-29T17:47:00Z">
            <w:trPr>
              <w:tblHeader/>
            </w:trPr>
          </w:trPrChange>
        </w:trPr>
        <w:tc>
          <w:tcPr>
            <w:tcW w:w="567" w:type="dxa"/>
            <w:tcPrChange w:id="576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7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578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579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80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81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82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83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84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85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6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87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88" w:author="ST1" w:date="2020-07-29T17:47:00Z">
            <w:trPr>
              <w:tblHeader/>
            </w:trPr>
          </w:trPrChange>
        </w:trPr>
        <w:tc>
          <w:tcPr>
            <w:tcW w:w="567" w:type="dxa"/>
            <w:tcPrChange w:id="589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90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91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92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93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94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95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96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97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98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99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00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601" w:author="ST1" w:date="2020-07-29T17:47:00Z">
            <w:trPr>
              <w:tblHeader/>
            </w:trPr>
          </w:trPrChange>
        </w:trPr>
        <w:tc>
          <w:tcPr>
            <w:tcW w:w="567" w:type="dxa"/>
            <w:tcPrChange w:id="602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03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604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605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06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07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08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09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10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11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12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13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614" w:author="ST1" w:date="2020-07-29T17:47:00Z">
            <w:trPr>
              <w:tblHeader/>
            </w:trPr>
          </w:trPrChange>
        </w:trPr>
        <w:tc>
          <w:tcPr>
            <w:tcW w:w="567" w:type="dxa"/>
            <w:tcPrChange w:id="615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6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617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618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19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20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21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22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23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24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25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26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627" w:author="ST1" w:date="2020-07-29T17:47:00Z">
            <w:trPr>
              <w:tblHeader/>
            </w:trPr>
          </w:trPrChange>
        </w:trPr>
        <w:tc>
          <w:tcPr>
            <w:tcW w:w="567" w:type="dxa"/>
            <w:tcPrChange w:id="628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9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630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631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32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33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34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35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36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37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38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39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640" w:author="ST1" w:date="2020-07-29T17:47:00Z">
            <w:trPr>
              <w:tblHeader/>
            </w:trPr>
          </w:trPrChange>
        </w:trPr>
        <w:tc>
          <w:tcPr>
            <w:tcW w:w="567" w:type="dxa"/>
            <w:tcPrChange w:id="641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42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643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644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45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46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47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48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49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50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51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52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653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654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655" w:name="_Toc90483370"/>
      <w:bookmarkStart w:id="656" w:name="_Toc133588274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655"/>
      <w:bookmarkEnd w:id="656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657" w:author="阿毛" w:date="2021-06-02T14:40:00Z"/>
          <w:rFonts w:ascii="標楷體" w:hAnsi="標楷體"/>
        </w:rPr>
      </w:pPr>
      <w:bookmarkStart w:id="658" w:name="_Toc133588275"/>
      <w:ins w:id="659" w:author="張金龍" w:date="2021-06-03T09:57:00Z">
        <w:r>
          <w:rPr>
            <w:rFonts w:ascii="標楷體" w:hAnsi="標楷體"/>
          </w:rPr>
          <w:t>L</w:t>
        </w:r>
      </w:ins>
      <w:ins w:id="660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  <w:bookmarkEnd w:id="658"/>
    </w:p>
    <w:p w14:paraId="2F19F950" w14:textId="77777777" w:rsidR="008D3BBA" w:rsidRDefault="008D3BBA">
      <w:pPr>
        <w:pStyle w:val="a"/>
        <w:rPr>
          <w:ins w:id="661" w:author="阿毛" w:date="2021-06-02T14:40:00Z"/>
        </w:rPr>
      </w:pPr>
      <w:ins w:id="662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4554A1">
        <w:trPr>
          <w:trHeight w:val="277"/>
          <w:ins w:id="66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4554A1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4554A1">
            <w:pPr>
              <w:rPr>
                <w:ins w:id="666" w:author="阿毛" w:date="2021-06-02T14:40:00Z"/>
                <w:rFonts w:ascii="標楷體" w:eastAsia="標楷體" w:hAnsi="標楷體"/>
              </w:rPr>
            </w:pPr>
            <w:ins w:id="667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4554A1">
        <w:trPr>
          <w:trHeight w:val="277"/>
          <w:ins w:id="66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4554A1">
            <w:pPr>
              <w:rPr>
                <w:ins w:id="669" w:author="阿毛" w:date="2021-06-02T14:40:00Z"/>
                <w:rFonts w:ascii="標楷體" w:eastAsia="標楷體" w:hAnsi="標楷體"/>
              </w:rPr>
            </w:pPr>
            <w:ins w:id="670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4554A1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4554A1">
        <w:trPr>
          <w:trHeight w:val="773"/>
          <w:ins w:id="67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4554A1">
            <w:pPr>
              <w:rPr>
                <w:ins w:id="674" w:author="阿毛" w:date="2021-06-02T14:40:00Z"/>
                <w:rFonts w:ascii="標楷體" w:eastAsia="標楷體" w:hAnsi="標楷體"/>
              </w:rPr>
            </w:pPr>
            <w:ins w:id="675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4554A1">
            <w:pPr>
              <w:rPr>
                <w:ins w:id="676" w:author="阿毛" w:date="2021-06-02T14:40:00Z"/>
                <w:rFonts w:ascii="標楷體" w:eastAsia="標楷體" w:hAnsi="標楷體"/>
              </w:rPr>
            </w:pPr>
            <w:ins w:id="677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4554A1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4554A1">
            <w:pPr>
              <w:rPr>
                <w:ins w:id="680" w:author="阿毛" w:date="2021-06-02T14:40:00Z"/>
                <w:rFonts w:ascii="標楷體" w:eastAsia="標楷體" w:hAnsi="標楷體"/>
              </w:rPr>
            </w:pPr>
            <w:ins w:id="681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4554A1">
            <w:pPr>
              <w:ind w:firstLineChars="100" w:firstLine="240"/>
              <w:rPr>
                <w:ins w:id="682" w:author="阿毛" w:date="2021-06-02T14:40:00Z"/>
                <w:rFonts w:ascii="標楷體" w:eastAsia="標楷體" w:hAnsi="標楷體"/>
              </w:rPr>
            </w:pPr>
            <w:ins w:id="683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4554A1">
        <w:trPr>
          <w:trHeight w:val="321"/>
          <w:ins w:id="68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4554A1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4554A1">
            <w:pPr>
              <w:rPr>
                <w:ins w:id="687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4554A1">
        <w:trPr>
          <w:trHeight w:val="1311"/>
          <w:ins w:id="68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4554A1">
            <w:pPr>
              <w:rPr>
                <w:ins w:id="689" w:author="阿毛" w:date="2021-06-02T14:40:00Z"/>
                <w:rFonts w:ascii="標楷體" w:eastAsia="標楷體" w:hAnsi="標楷體"/>
              </w:rPr>
            </w:pPr>
            <w:ins w:id="690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4554A1">
            <w:pPr>
              <w:rPr>
                <w:ins w:id="691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4554A1">
        <w:trPr>
          <w:trHeight w:val="278"/>
          <w:ins w:id="69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4554A1">
            <w:pPr>
              <w:rPr>
                <w:ins w:id="693" w:author="阿毛" w:date="2021-06-02T14:40:00Z"/>
                <w:rFonts w:ascii="標楷體" w:eastAsia="標楷體" w:hAnsi="標楷體"/>
              </w:rPr>
            </w:pPr>
            <w:ins w:id="694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156873AC" w:rsidR="00656FB9" w:rsidRPr="00362205" w:rsidRDefault="008D3BBA" w:rsidP="004554A1">
            <w:pPr>
              <w:rPr>
                <w:ins w:id="695" w:author="阿毛" w:date="2021-06-02T14:40:00Z"/>
                <w:rFonts w:ascii="標楷體" w:eastAsia="標楷體" w:hAnsi="標楷體"/>
              </w:rPr>
            </w:pPr>
            <w:ins w:id="696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4554A1">
        <w:trPr>
          <w:trHeight w:val="358"/>
          <w:ins w:id="69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4554A1">
            <w:pPr>
              <w:rPr>
                <w:ins w:id="698" w:author="阿毛" w:date="2021-06-02T14:40:00Z"/>
                <w:rFonts w:ascii="標楷體" w:eastAsia="標楷體" w:hAnsi="標楷體"/>
              </w:rPr>
            </w:pPr>
            <w:ins w:id="699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4554A1">
            <w:pPr>
              <w:widowControl/>
              <w:rPr>
                <w:ins w:id="700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4554A1">
        <w:trPr>
          <w:trHeight w:val="358"/>
          <w:ins w:id="7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4554A1">
            <w:pPr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4554A1">
            <w:pPr>
              <w:rPr>
                <w:ins w:id="704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705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706" w:author="阿毛" w:date="2021-06-02T14:40:00Z"/>
        </w:rPr>
      </w:pPr>
      <w:ins w:id="707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4554A1">
        <w:trPr>
          <w:ins w:id="708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4554A1">
            <w:pPr>
              <w:jc w:val="center"/>
              <w:rPr>
                <w:ins w:id="709" w:author="阿毛" w:date="2021-06-02T14:40:00Z"/>
                <w:rFonts w:ascii="標楷體" w:eastAsia="標楷體" w:hAnsi="標楷體"/>
              </w:rPr>
            </w:pPr>
            <w:ins w:id="710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4554A1">
            <w:pPr>
              <w:jc w:val="center"/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4554A1">
            <w:pPr>
              <w:jc w:val="center"/>
              <w:rPr>
                <w:ins w:id="713" w:author="阿毛" w:date="2021-06-02T14:40:00Z"/>
                <w:rFonts w:ascii="標楷體" w:eastAsia="標楷體" w:hAnsi="標楷體"/>
              </w:rPr>
            </w:pPr>
            <w:ins w:id="714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4554A1">
        <w:trPr>
          <w:ins w:id="715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4554A1">
            <w:pPr>
              <w:jc w:val="center"/>
              <w:rPr>
                <w:ins w:id="716" w:author="阿毛" w:date="2021-06-02T14:40:00Z"/>
                <w:rFonts w:ascii="標楷體" w:eastAsia="標楷體" w:hAnsi="標楷體"/>
              </w:rPr>
            </w:pPr>
            <w:ins w:id="717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4554A1">
            <w:pPr>
              <w:rPr>
                <w:ins w:id="718" w:author="阿毛" w:date="2021-06-02T14:40:00Z"/>
                <w:rFonts w:ascii="標楷體" w:eastAsia="標楷體" w:hAnsi="標楷體"/>
              </w:rPr>
            </w:pPr>
            <w:proofErr w:type="spellStart"/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4554A1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4554A1">
        <w:trPr>
          <w:ins w:id="722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4554A1">
            <w:pPr>
              <w:jc w:val="center"/>
              <w:rPr>
                <w:ins w:id="723" w:author="阿毛" w:date="2021-06-02T14:40:00Z"/>
                <w:rFonts w:ascii="標楷體" w:eastAsia="標楷體" w:hAnsi="標楷體"/>
              </w:rPr>
            </w:pPr>
            <w:ins w:id="72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4554A1">
            <w:pPr>
              <w:rPr>
                <w:ins w:id="725" w:author="阿毛" w:date="2021-06-02T14:40:00Z"/>
                <w:rFonts w:ascii="標楷體" w:eastAsia="標楷體" w:hAnsi="標楷體"/>
              </w:rPr>
            </w:pPr>
            <w:proofErr w:type="spellStart"/>
            <w:ins w:id="726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  <w:proofErr w:type="spellEnd"/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4554A1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4554A1">
        <w:trPr>
          <w:ins w:id="729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4554A1">
            <w:pPr>
              <w:jc w:val="center"/>
              <w:rPr>
                <w:ins w:id="730" w:author="阿毛" w:date="2021-06-02T14:40:00Z"/>
                <w:rFonts w:ascii="標楷體" w:eastAsia="標楷體" w:hAnsi="標楷體"/>
              </w:rPr>
            </w:pPr>
            <w:ins w:id="731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4554A1">
            <w:pPr>
              <w:rPr>
                <w:ins w:id="732" w:author="阿毛" w:date="2021-06-02T14:40:00Z"/>
                <w:rFonts w:ascii="標楷體" w:eastAsia="標楷體" w:hAnsi="標楷體"/>
              </w:rPr>
            </w:pPr>
            <w:proofErr w:type="spellStart"/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  <w:proofErr w:type="spellEnd"/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4554A1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4554A1">
        <w:trPr>
          <w:ins w:id="736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4554A1">
            <w:pPr>
              <w:jc w:val="center"/>
              <w:rPr>
                <w:ins w:id="737" w:author="阿毛" w:date="2021-06-02T14:40:00Z"/>
                <w:rFonts w:ascii="標楷體" w:eastAsia="標楷體" w:hAnsi="標楷體"/>
              </w:rPr>
            </w:pPr>
            <w:ins w:id="738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4554A1">
            <w:pPr>
              <w:rPr>
                <w:ins w:id="739" w:author="阿毛" w:date="2021-06-02T14:40:00Z"/>
                <w:rFonts w:ascii="標楷體" w:eastAsia="標楷體" w:hAnsi="標楷體"/>
              </w:rPr>
            </w:pPr>
            <w:proofErr w:type="spellStart"/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  <w:proofErr w:type="spellEnd"/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4554A1">
            <w:pPr>
              <w:rPr>
                <w:ins w:id="741" w:author="阿毛" w:date="2021-06-02T14:40:00Z"/>
                <w:rFonts w:ascii="標楷體" w:eastAsia="標楷體" w:hAnsi="標楷體"/>
              </w:rPr>
            </w:pPr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4554A1">
        <w:trPr>
          <w:ins w:id="743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4554A1">
            <w:pPr>
              <w:jc w:val="center"/>
              <w:rPr>
                <w:ins w:id="744" w:author="阿毛" w:date="2021-06-02T14:40:00Z"/>
                <w:rFonts w:ascii="標楷體" w:eastAsia="標楷體" w:hAnsi="標楷體"/>
              </w:rPr>
            </w:pPr>
            <w:ins w:id="745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4554A1">
            <w:pPr>
              <w:rPr>
                <w:ins w:id="746" w:author="阿毛" w:date="2021-06-02T14:40:00Z"/>
                <w:rFonts w:ascii="標楷體" w:eastAsia="標楷體" w:hAnsi="標楷體"/>
              </w:rPr>
            </w:pPr>
            <w:proofErr w:type="spellStart"/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  <w:proofErr w:type="spellEnd"/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4554A1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4554A1">
        <w:trPr>
          <w:ins w:id="750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4554A1">
            <w:pPr>
              <w:jc w:val="center"/>
              <w:rPr>
                <w:ins w:id="751" w:author="阿毛" w:date="2021-06-02T14:40:00Z"/>
                <w:rFonts w:ascii="標楷體" w:eastAsia="標楷體" w:hAnsi="標楷體"/>
              </w:rPr>
            </w:pPr>
            <w:ins w:id="752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4554A1">
            <w:pPr>
              <w:rPr>
                <w:ins w:id="753" w:author="阿毛" w:date="2021-06-02T14:40:00Z"/>
                <w:rFonts w:ascii="標楷體" w:eastAsia="標楷體" w:hAnsi="標楷體"/>
              </w:rPr>
            </w:pPr>
            <w:proofErr w:type="spellStart"/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  <w:proofErr w:type="spellEnd"/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4554A1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4554A1">
        <w:trPr>
          <w:ins w:id="757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4554A1">
            <w:pPr>
              <w:jc w:val="center"/>
              <w:rPr>
                <w:ins w:id="758" w:author="阿毛" w:date="2021-06-02T14:40:00Z"/>
                <w:rFonts w:ascii="標楷體" w:eastAsia="標楷體" w:hAnsi="標楷體"/>
              </w:rPr>
            </w:pPr>
            <w:ins w:id="759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4554A1">
            <w:pPr>
              <w:rPr>
                <w:ins w:id="760" w:author="阿毛" w:date="2021-06-02T14:40:00Z"/>
                <w:rFonts w:ascii="標楷體" w:eastAsia="標楷體" w:hAnsi="標楷體"/>
              </w:rPr>
            </w:pPr>
            <w:proofErr w:type="spellStart"/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  <w:proofErr w:type="spellEnd"/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4554A1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4554A1">
        <w:trPr>
          <w:ins w:id="764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4554A1">
            <w:pPr>
              <w:jc w:val="center"/>
              <w:rPr>
                <w:ins w:id="765" w:author="阿毛" w:date="2021-06-02T14:40:00Z"/>
                <w:rFonts w:ascii="標楷體" w:eastAsia="標楷體" w:hAnsi="標楷體"/>
              </w:rPr>
            </w:pPr>
            <w:ins w:id="766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4554A1">
            <w:pPr>
              <w:rPr>
                <w:ins w:id="767" w:author="阿毛" w:date="2021-06-02T14:40:00Z"/>
                <w:rFonts w:ascii="標楷體" w:eastAsia="標楷體" w:hAnsi="標楷體"/>
              </w:rPr>
            </w:pPr>
            <w:proofErr w:type="spellStart"/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  <w:proofErr w:type="spellEnd"/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4554A1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4554A1">
        <w:trPr>
          <w:ins w:id="771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4554A1">
            <w:pPr>
              <w:jc w:val="center"/>
              <w:rPr>
                <w:ins w:id="772" w:author="阿毛" w:date="2021-06-02T14:40:00Z"/>
                <w:rFonts w:ascii="標楷體" w:eastAsia="標楷體" w:hAnsi="標楷體"/>
              </w:rPr>
            </w:pPr>
            <w:ins w:id="773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4554A1">
            <w:pPr>
              <w:rPr>
                <w:ins w:id="774" w:author="阿毛" w:date="2021-06-02T14:40:00Z"/>
                <w:rFonts w:ascii="標楷體" w:eastAsia="標楷體" w:hAnsi="標楷體"/>
              </w:rPr>
            </w:pPr>
            <w:proofErr w:type="spellStart"/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  <w:proofErr w:type="spellEnd"/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4554A1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4554A1">
        <w:trPr>
          <w:ins w:id="778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4554A1">
            <w:pPr>
              <w:jc w:val="center"/>
              <w:rPr>
                <w:ins w:id="779" w:author="阿毛" w:date="2021-06-02T14:40:00Z"/>
                <w:rFonts w:ascii="標楷體" w:eastAsia="標楷體" w:hAnsi="標楷體"/>
              </w:rPr>
            </w:pPr>
            <w:ins w:id="780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4554A1">
            <w:pPr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4554A1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4554A1">
        <w:trPr>
          <w:ins w:id="785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4554A1">
            <w:pPr>
              <w:jc w:val="center"/>
              <w:rPr>
                <w:ins w:id="786" w:author="阿毛" w:date="2021-06-02T14:40:00Z"/>
                <w:rFonts w:ascii="標楷體" w:eastAsia="標楷體" w:hAnsi="標楷體"/>
              </w:rPr>
            </w:pPr>
            <w:ins w:id="787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4554A1">
            <w:pPr>
              <w:rPr>
                <w:ins w:id="788" w:author="阿毛" w:date="2021-06-02T14:40:00Z"/>
                <w:rFonts w:ascii="標楷體" w:eastAsia="標楷體" w:hAnsi="標楷體"/>
              </w:rPr>
            </w:pPr>
            <w:proofErr w:type="spellStart"/>
            <w:ins w:id="789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  <w:proofErr w:type="spellEnd"/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4554A1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4554A1">
        <w:trPr>
          <w:ins w:id="792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4554A1">
            <w:pPr>
              <w:jc w:val="center"/>
              <w:rPr>
                <w:ins w:id="793" w:author="阿毛" w:date="2021-06-02T14:40:00Z"/>
                <w:rFonts w:ascii="標楷體" w:eastAsia="標楷體" w:hAnsi="標楷體"/>
              </w:rPr>
            </w:pPr>
            <w:ins w:id="794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4554A1">
            <w:pPr>
              <w:rPr>
                <w:ins w:id="795" w:author="阿毛" w:date="2021-06-02T14:40:00Z"/>
                <w:rFonts w:ascii="標楷體" w:eastAsia="標楷體" w:hAnsi="標楷體"/>
              </w:rPr>
            </w:pPr>
            <w:proofErr w:type="spellStart"/>
            <w:ins w:id="79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  <w:proofErr w:type="spellEnd"/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4554A1">
            <w:pPr>
              <w:rPr>
                <w:ins w:id="797" w:author="阿毛" w:date="2021-06-02T14:40:00Z"/>
                <w:rFonts w:ascii="標楷體" w:eastAsia="標楷體" w:hAnsi="標楷體"/>
              </w:rPr>
            </w:pPr>
            <w:proofErr w:type="gramStart"/>
            <w:ins w:id="798" w:author="阿毛" w:date="2021-06-02T14:40:00Z">
              <w:r>
                <w:rPr>
                  <w:rFonts w:ascii="標楷體" w:eastAsia="標楷體" w:hAnsi="標楷體" w:hint="eastAsia"/>
                </w:rPr>
                <w:t>會計科子細目</w:t>
              </w:r>
              <w:proofErr w:type="gramEnd"/>
              <w:r>
                <w:rPr>
                  <w:rFonts w:ascii="標楷體" w:eastAsia="標楷體" w:hAnsi="標楷體" w:hint="eastAsia"/>
                </w:rPr>
                <w:t>設定檔</w:t>
              </w:r>
            </w:ins>
          </w:p>
        </w:tc>
      </w:tr>
      <w:tr w:rsidR="008D3BBA" w:rsidRPr="0022279A" w14:paraId="51880466" w14:textId="77777777" w:rsidTr="004554A1">
        <w:trPr>
          <w:ins w:id="799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4554A1">
            <w:pPr>
              <w:jc w:val="center"/>
              <w:rPr>
                <w:ins w:id="800" w:author="阿毛" w:date="2021-06-02T14:40:00Z"/>
                <w:rFonts w:ascii="標楷體" w:eastAsia="標楷體" w:hAnsi="標楷體"/>
              </w:rPr>
            </w:pPr>
            <w:ins w:id="801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4554A1">
            <w:pPr>
              <w:rPr>
                <w:ins w:id="802" w:author="阿毛" w:date="2021-06-02T14:40:00Z"/>
                <w:rFonts w:ascii="標楷體" w:eastAsia="標楷體" w:hAnsi="標楷體"/>
              </w:rPr>
            </w:pPr>
            <w:proofErr w:type="spellStart"/>
            <w:ins w:id="803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  <w:proofErr w:type="spellEnd"/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4554A1">
            <w:pPr>
              <w:rPr>
                <w:ins w:id="804" w:author="阿毛" w:date="2021-06-02T14:40:00Z"/>
                <w:rFonts w:ascii="標楷體" w:eastAsia="標楷體" w:hAnsi="標楷體"/>
              </w:rPr>
            </w:pPr>
            <w:ins w:id="805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4554A1">
        <w:trPr>
          <w:ins w:id="806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4554A1">
            <w:pPr>
              <w:jc w:val="center"/>
              <w:rPr>
                <w:ins w:id="807" w:author="阿毛" w:date="2021-06-02T14:40:00Z"/>
                <w:rFonts w:ascii="標楷體" w:eastAsia="標楷體" w:hAnsi="標楷體"/>
              </w:rPr>
            </w:pPr>
            <w:ins w:id="808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4554A1">
            <w:pPr>
              <w:rPr>
                <w:ins w:id="809" w:author="阿毛" w:date="2021-06-02T14:40:00Z"/>
                <w:rFonts w:ascii="標楷體" w:eastAsia="標楷體" w:hAnsi="標楷體"/>
              </w:rPr>
            </w:pPr>
            <w:proofErr w:type="spellStart"/>
            <w:ins w:id="81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  <w:proofErr w:type="spellEnd"/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4554A1">
            <w:pPr>
              <w:rPr>
                <w:ins w:id="811" w:author="阿毛" w:date="2021-06-02T14:40:00Z"/>
                <w:rFonts w:ascii="標楷體" w:eastAsia="標楷體" w:hAnsi="標楷體"/>
              </w:rPr>
            </w:pPr>
            <w:ins w:id="812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4554A1">
        <w:trPr>
          <w:ins w:id="813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4554A1">
            <w:pPr>
              <w:jc w:val="center"/>
              <w:rPr>
                <w:ins w:id="814" w:author="阿毛" w:date="2021-06-02T14:40:00Z"/>
                <w:rFonts w:ascii="標楷體" w:eastAsia="標楷體" w:hAnsi="標楷體"/>
              </w:rPr>
            </w:pPr>
            <w:ins w:id="815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4554A1">
            <w:pPr>
              <w:rPr>
                <w:ins w:id="816" w:author="阿毛" w:date="2021-06-02T14:40:00Z"/>
                <w:rFonts w:ascii="標楷體" w:eastAsia="標楷體" w:hAnsi="標楷體"/>
              </w:rPr>
            </w:pPr>
            <w:proofErr w:type="spellStart"/>
            <w:ins w:id="81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  <w:proofErr w:type="spellEnd"/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4554A1">
            <w:pPr>
              <w:rPr>
                <w:ins w:id="818" w:author="阿毛" w:date="2021-06-02T14:40:00Z"/>
                <w:rFonts w:ascii="標楷體" w:eastAsia="標楷體" w:hAnsi="標楷體"/>
              </w:rPr>
            </w:pPr>
            <w:ins w:id="819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4554A1">
        <w:trPr>
          <w:ins w:id="820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4554A1">
            <w:pPr>
              <w:jc w:val="center"/>
              <w:rPr>
                <w:ins w:id="821" w:author="阿毛" w:date="2021-06-02T14:40:00Z"/>
                <w:rFonts w:ascii="標楷體" w:eastAsia="標楷體" w:hAnsi="標楷體"/>
              </w:rPr>
            </w:pPr>
            <w:ins w:id="822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4554A1">
            <w:pPr>
              <w:rPr>
                <w:ins w:id="823" w:author="阿毛" w:date="2021-06-02T14:40:00Z"/>
                <w:rFonts w:ascii="標楷體" w:eastAsia="標楷體" w:hAnsi="標楷體"/>
              </w:rPr>
            </w:pPr>
            <w:proofErr w:type="spellStart"/>
            <w:ins w:id="82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  <w:proofErr w:type="spellEnd"/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4554A1">
            <w:pPr>
              <w:rPr>
                <w:ins w:id="825" w:author="阿毛" w:date="2021-06-02T14:40:00Z"/>
                <w:rFonts w:ascii="標楷體" w:eastAsia="標楷體" w:hAnsi="標楷體"/>
              </w:rPr>
            </w:pPr>
            <w:proofErr w:type="gramStart"/>
            <w:ins w:id="826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  <w:proofErr w:type="gramEnd"/>
            </w:ins>
          </w:p>
        </w:tc>
      </w:tr>
      <w:tr w:rsidR="008D3BBA" w:rsidRPr="0022279A" w14:paraId="25DA261E" w14:textId="77777777" w:rsidTr="004554A1">
        <w:trPr>
          <w:ins w:id="827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4554A1">
            <w:pPr>
              <w:jc w:val="center"/>
              <w:rPr>
                <w:ins w:id="828" w:author="阿毛" w:date="2021-06-02T14:40:00Z"/>
                <w:rFonts w:ascii="標楷體" w:eastAsia="標楷體" w:hAnsi="標楷體"/>
              </w:rPr>
            </w:pPr>
            <w:ins w:id="829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4554A1">
            <w:pPr>
              <w:rPr>
                <w:ins w:id="830" w:author="阿毛" w:date="2021-06-02T14:40:00Z"/>
                <w:rFonts w:ascii="標楷體" w:eastAsia="標楷體" w:hAnsi="標楷體"/>
              </w:rPr>
            </w:pPr>
            <w:proofErr w:type="spellStart"/>
            <w:ins w:id="83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  <w:proofErr w:type="spellEnd"/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4554A1">
            <w:pPr>
              <w:rPr>
                <w:ins w:id="832" w:author="阿毛" w:date="2021-06-02T14:40:00Z"/>
                <w:rFonts w:ascii="標楷體" w:eastAsia="標楷體" w:hAnsi="標楷體"/>
              </w:rPr>
            </w:pPr>
            <w:ins w:id="833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4554A1">
        <w:trPr>
          <w:ins w:id="834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4554A1">
            <w:pPr>
              <w:jc w:val="center"/>
              <w:rPr>
                <w:ins w:id="835" w:author="阿毛" w:date="2021-06-02T14:40:00Z"/>
                <w:rFonts w:ascii="標楷體" w:eastAsia="標楷體" w:hAnsi="標楷體"/>
              </w:rPr>
            </w:pPr>
            <w:ins w:id="836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4554A1">
            <w:pPr>
              <w:rPr>
                <w:ins w:id="837" w:author="阿毛" w:date="2021-06-02T14:40:00Z"/>
                <w:rFonts w:ascii="標楷體" w:eastAsia="標楷體" w:hAnsi="標楷體"/>
              </w:rPr>
            </w:pPr>
            <w:proofErr w:type="spellStart"/>
            <w:ins w:id="83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  <w:proofErr w:type="spellEnd"/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4554A1">
            <w:pPr>
              <w:rPr>
                <w:ins w:id="839" w:author="阿毛" w:date="2021-06-02T14:40:00Z"/>
                <w:rFonts w:ascii="標楷體" w:eastAsia="標楷體" w:hAnsi="標楷體"/>
              </w:rPr>
            </w:pPr>
            <w:ins w:id="840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4554A1">
        <w:trPr>
          <w:ins w:id="841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4554A1">
            <w:pPr>
              <w:jc w:val="center"/>
              <w:rPr>
                <w:ins w:id="842" w:author="阿毛" w:date="2021-06-02T14:40:00Z"/>
                <w:rFonts w:ascii="標楷體" w:eastAsia="標楷體" w:hAnsi="標楷體"/>
              </w:rPr>
            </w:pPr>
            <w:ins w:id="843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4554A1">
            <w:pPr>
              <w:rPr>
                <w:ins w:id="844" w:author="阿毛" w:date="2021-06-02T14:40:00Z"/>
                <w:rFonts w:ascii="標楷體" w:eastAsia="標楷體" w:hAnsi="標楷體"/>
              </w:rPr>
            </w:pPr>
            <w:proofErr w:type="spellStart"/>
            <w:ins w:id="84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  <w:proofErr w:type="spellEnd"/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4554A1">
            <w:pPr>
              <w:rPr>
                <w:ins w:id="846" w:author="阿毛" w:date="2021-06-02T14:40:00Z"/>
                <w:rFonts w:ascii="標楷體" w:eastAsia="標楷體" w:hAnsi="標楷體"/>
              </w:rPr>
            </w:pPr>
            <w:ins w:id="847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4554A1">
        <w:trPr>
          <w:ins w:id="848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4554A1">
            <w:pPr>
              <w:jc w:val="center"/>
              <w:rPr>
                <w:ins w:id="849" w:author="阿毛" w:date="2021-06-02T14:40:00Z"/>
                <w:rFonts w:ascii="標楷體" w:eastAsia="標楷體" w:hAnsi="標楷體"/>
              </w:rPr>
            </w:pPr>
            <w:ins w:id="850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4554A1">
            <w:pPr>
              <w:rPr>
                <w:ins w:id="851" w:author="阿毛" w:date="2021-06-02T14:40:00Z"/>
                <w:rFonts w:ascii="標楷體" w:eastAsia="標楷體" w:hAnsi="標楷體"/>
              </w:rPr>
            </w:pPr>
            <w:proofErr w:type="spellStart"/>
            <w:ins w:id="85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  <w:proofErr w:type="spellEnd"/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4554A1">
            <w:pPr>
              <w:rPr>
                <w:ins w:id="853" w:author="阿毛" w:date="2021-06-02T14:40:00Z"/>
                <w:rFonts w:ascii="標楷體" w:eastAsia="標楷體" w:hAnsi="標楷體"/>
              </w:rPr>
            </w:pPr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4554A1">
        <w:trPr>
          <w:ins w:id="855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4554A1">
            <w:pPr>
              <w:jc w:val="center"/>
              <w:rPr>
                <w:ins w:id="856" w:author="阿毛" w:date="2021-06-02T14:40:00Z"/>
                <w:rFonts w:ascii="標楷體" w:eastAsia="標楷體" w:hAnsi="標楷體"/>
              </w:rPr>
            </w:pPr>
            <w:ins w:id="857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4554A1">
            <w:pPr>
              <w:rPr>
                <w:ins w:id="858" w:author="阿毛" w:date="2021-06-02T14:40:00Z"/>
                <w:rFonts w:ascii="標楷體" w:eastAsia="標楷體" w:hAnsi="標楷體"/>
              </w:rPr>
            </w:pPr>
            <w:proofErr w:type="spellStart"/>
            <w:ins w:id="85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  <w:proofErr w:type="spellEnd"/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4554A1">
            <w:pPr>
              <w:rPr>
                <w:ins w:id="860" w:author="阿毛" w:date="2021-06-02T14:40:00Z"/>
                <w:rFonts w:ascii="標楷體" w:eastAsia="標楷體" w:hAnsi="標楷體"/>
              </w:rPr>
            </w:pPr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4554A1">
        <w:trPr>
          <w:ins w:id="862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4554A1">
            <w:pPr>
              <w:jc w:val="center"/>
              <w:rPr>
                <w:ins w:id="863" w:author="阿毛" w:date="2021-06-02T14:40:00Z"/>
                <w:rFonts w:ascii="標楷體" w:eastAsia="標楷體" w:hAnsi="標楷體"/>
              </w:rPr>
            </w:pPr>
            <w:ins w:id="86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4554A1">
            <w:pPr>
              <w:rPr>
                <w:ins w:id="865" w:author="阿毛" w:date="2021-06-02T14:40:00Z"/>
                <w:rFonts w:ascii="標楷體" w:eastAsia="標楷體" w:hAnsi="標楷體"/>
              </w:rPr>
            </w:pPr>
            <w:proofErr w:type="spellStart"/>
            <w:ins w:id="866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  <w:proofErr w:type="spellEnd"/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4554A1">
            <w:pPr>
              <w:rPr>
                <w:ins w:id="867" w:author="阿毛" w:date="2021-06-02T14:40:00Z"/>
                <w:rFonts w:ascii="標楷體" w:eastAsia="標楷體" w:hAnsi="標楷體"/>
              </w:rPr>
            </w:pPr>
            <w:ins w:id="868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4554A1">
        <w:trPr>
          <w:ins w:id="869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4554A1">
            <w:pPr>
              <w:jc w:val="center"/>
              <w:rPr>
                <w:ins w:id="870" w:author="阿毛" w:date="2021-06-02T14:40:00Z"/>
                <w:rFonts w:ascii="標楷體" w:eastAsia="標楷體" w:hAnsi="標楷體"/>
              </w:rPr>
            </w:pPr>
            <w:ins w:id="871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4554A1">
            <w:pPr>
              <w:rPr>
                <w:ins w:id="872" w:author="阿毛" w:date="2021-06-02T14:40:00Z"/>
                <w:rFonts w:ascii="標楷體" w:eastAsia="標楷體" w:hAnsi="標楷體"/>
              </w:rPr>
            </w:pPr>
            <w:proofErr w:type="spellStart"/>
            <w:ins w:id="87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  <w:proofErr w:type="spellEnd"/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4554A1">
            <w:pPr>
              <w:rPr>
                <w:ins w:id="874" w:author="阿毛" w:date="2021-06-02T14:40:00Z"/>
                <w:rFonts w:ascii="標楷體" w:eastAsia="標楷體" w:hAnsi="標楷體"/>
              </w:rPr>
            </w:pPr>
            <w:ins w:id="875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876" w:author="阿毛" w:date="2021-06-02T14:40:00Z"/>
        </w:rPr>
      </w:pPr>
      <w:ins w:id="877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878" w:author="阿毛" w:date="2021-06-02T14:40:00Z"/>
          <w:rFonts w:ascii="標楷體" w:hAnsi="標楷體"/>
        </w:rPr>
      </w:pPr>
      <w:ins w:id="879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880" w:author="阿毛" w:date="2021-06-02T14:40:00Z"/>
          <w:rFonts w:ascii="標楷體" w:hAnsi="標楷體"/>
        </w:rPr>
      </w:pPr>
      <w:ins w:id="881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882" w:author="阿毛" w:date="2021-06-02T14:40:00Z"/>
        </w:rPr>
      </w:pPr>
      <w:ins w:id="883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4554A1">
        <w:trPr>
          <w:ins w:id="88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4554A1">
            <w:pPr>
              <w:jc w:val="center"/>
              <w:rPr>
                <w:ins w:id="885" w:author="阿毛" w:date="2021-06-02T14:40:00Z"/>
                <w:rFonts w:ascii="標楷體" w:eastAsia="標楷體" w:hAnsi="標楷體"/>
              </w:rPr>
            </w:pPr>
            <w:ins w:id="886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4554A1">
            <w:pPr>
              <w:jc w:val="center"/>
              <w:rPr>
                <w:ins w:id="887" w:author="阿毛" w:date="2021-06-02T14:40:00Z"/>
                <w:rFonts w:ascii="標楷體" w:eastAsia="標楷體" w:hAnsi="標楷體"/>
              </w:rPr>
            </w:pPr>
            <w:ins w:id="88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4554A1">
            <w:pPr>
              <w:jc w:val="center"/>
              <w:rPr>
                <w:ins w:id="889" w:author="阿毛" w:date="2021-06-02T14:40:00Z"/>
                <w:rFonts w:ascii="標楷體" w:eastAsia="標楷體" w:hAnsi="標楷體"/>
              </w:rPr>
            </w:pPr>
            <w:ins w:id="89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4554A1">
        <w:trPr>
          <w:ins w:id="891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4554A1">
            <w:pPr>
              <w:jc w:val="center"/>
              <w:rPr>
                <w:ins w:id="892" w:author="阿毛" w:date="2021-06-02T14:40:00Z"/>
                <w:rFonts w:ascii="標楷體" w:eastAsia="標楷體" w:hAnsi="標楷體"/>
                <w:lang w:eastAsia="zh-HK"/>
              </w:rPr>
            </w:pPr>
            <w:ins w:id="893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4554A1">
            <w:pPr>
              <w:rPr>
                <w:ins w:id="894" w:author="阿毛" w:date="2021-06-02T14:40:00Z"/>
                <w:rFonts w:ascii="標楷體" w:eastAsia="標楷體" w:hAnsi="標楷體"/>
                <w:lang w:eastAsia="zh-HK"/>
              </w:rPr>
            </w:pPr>
            <w:ins w:id="89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4554A1">
            <w:pPr>
              <w:rPr>
                <w:ins w:id="896" w:author="阿毛" w:date="2021-06-02T14:40:00Z"/>
                <w:rFonts w:ascii="標楷體" w:eastAsia="標楷體" w:hAnsi="標楷體"/>
                <w:lang w:eastAsia="zh-HK"/>
              </w:rPr>
            </w:pPr>
            <w:ins w:id="89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4554A1">
            <w:pPr>
              <w:rPr>
                <w:ins w:id="898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99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900" w:author="阿毛" w:date="2021-06-02T16:32:00Z"/>
                <w:rFonts w:ascii="標楷體" w:eastAsia="標楷體" w:hAnsi="標楷體"/>
              </w:rPr>
            </w:pPr>
            <w:ins w:id="901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02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903" w:author="阿毛" w:date="2021-06-02T14:40:00Z"/>
                <w:rFonts w:ascii="標楷體" w:eastAsia="標楷體" w:hAnsi="標楷體"/>
                <w:lang w:eastAsia="zh-HK"/>
              </w:rPr>
              <w:pPrChange w:id="904" w:author="阿毛" w:date="2021-06-02T16:30:00Z">
                <w:pPr/>
              </w:pPrChange>
            </w:pPr>
            <w:ins w:id="905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06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</w:t>
              </w:r>
              <w:proofErr w:type="gramStart"/>
              <w:r w:rsidR="008741BD">
                <w:rPr>
                  <w:rFonts w:ascii="標楷體" w:eastAsia="標楷體" w:hAnsi="標楷體" w:hint="eastAsia"/>
                </w:rPr>
                <w:t>資料表查無</w:t>
              </w:r>
              <w:proofErr w:type="gramEnd"/>
              <w:r w:rsidR="008741BD">
                <w:rPr>
                  <w:rFonts w:ascii="標楷體" w:eastAsia="標楷體" w:hAnsi="標楷體" w:hint="eastAsia"/>
                </w:rPr>
                <w:t>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4554A1">
            <w:pPr>
              <w:rPr>
                <w:ins w:id="907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908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909" w:author="阿毛" w:date="2021-06-02T14:40:00Z"/>
                <w:rFonts w:ascii="標楷體" w:eastAsia="標楷體" w:hAnsi="標楷體"/>
                <w:lang w:eastAsia="zh-HK"/>
                <w:rPrChange w:id="910" w:author="阿毛" w:date="2021-06-02T16:22:00Z">
                  <w:rPr>
                    <w:ins w:id="911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912" w:author="阿毛" w:date="2021-06-02T16:22:00Z">
                <w:pPr/>
              </w:pPrChange>
            </w:pPr>
            <w:ins w:id="913" w:author="阿毛" w:date="2021-06-02T16:21:00Z">
              <w:r w:rsidRPr="0085585B">
                <w:rPr>
                  <w:rFonts w:ascii="標楷體" w:eastAsia="標楷體" w:hAnsi="標楷體"/>
                  <w:rPrChange w:id="914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915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916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4554A1">
            <w:pPr>
              <w:rPr>
                <w:ins w:id="917" w:author="阿毛" w:date="2021-06-02T14:40:00Z"/>
                <w:rFonts w:ascii="標楷體" w:eastAsia="標楷體" w:hAnsi="標楷體"/>
              </w:rPr>
            </w:pPr>
            <w:ins w:id="918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919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</w:t>
              </w:r>
              <w:proofErr w:type="spellStart"/>
              <w:r w:rsidR="008D3BBA">
                <w:rPr>
                  <w:rFonts w:ascii="標楷體" w:eastAsia="標楷體" w:hAnsi="標楷體" w:hint="eastAsia"/>
                </w:rPr>
                <w:t>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proofErr w:type="spellEnd"/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4554A1">
            <w:pPr>
              <w:rPr>
                <w:rFonts w:ascii="標楷體" w:eastAsia="標楷體" w:hAnsi="標楷體"/>
              </w:rPr>
            </w:pPr>
            <w:ins w:id="920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3307F930" w14:textId="6F2D83BE" w:rsidR="00656FB9" w:rsidRDefault="00656FB9" w:rsidP="004554A1">
            <w:pPr>
              <w:rPr>
                <w:ins w:id="921" w:author="阿毛" w:date="2021-06-02T14:40:00Z"/>
                <w:rFonts w:ascii="標楷體" w:eastAsia="標楷體" w:hAnsi="標楷體"/>
              </w:rPr>
            </w:pPr>
            <w:r w:rsidRPr="00656FB9">
              <w:rPr>
                <w:rFonts w:ascii="標楷體" w:eastAsia="標楷體" w:hAnsi="標楷體" w:hint="eastAsia"/>
                <w:highlight w:val="yellow"/>
              </w:rPr>
              <w:t>3.若此額度尚未撥款(</w:t>
            </w:r>
            <w:proofErr w:type="spellStart"/>
            <w:r w:rsidRPr="00656FB9">
              <w:rPr>
                <w:rFonts w:ascii="標楷體" w:eastAsia="標楷體" w:hAnsi="標楷體"/>
                <w:highlight w:val="yellow"/>
              </w:rPr>
              <w:t>FacMain.LastBormNo</w:t>
            </w:r>
            <w:proofErr w:type="spellEnd"/>
            <w:r w:rsidRPr="00656FB9">
              <w:rPr>
                <w:rFonts w:ascii="標楷體" w:eastAsia="標楷體" w:hAnsi="標楷體"/>
                <w:highlight w:val="yellow"/>
              </w:rPr>
              <w:t>==0)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且[指標利率代碼(</w:t>
            </w:r>
            <w:proofErr w:type="spellStart"/>
            <w:r w:rsidRPr="00656FB9">
              <w:rPr>
                <w:rFonts w:ascii="標楷體" w:eastAsia="標楷體" w:hAnsi="標楷體"/>
                <w:highlight w:val="yellow"/>
              </w:rPr>
              <w:t>FacMain.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B</w:t>
            </w:r>
            <w:r w:rsidRPr="00656FB9">
              <w:rPr>
                <w:rFonts w:ascii="標楷體" w:eastAsia="標楷體" w:hAnsi="標楷體"/>
                <w:highlight w:val="yellow"/>
              </w:rPr>
              <w:t>aseRateCode</w:t>
            </w:r>
            <w:proofErr w:type="spellEnd"/>
            <w:r w:rsidRPr="00656FB9">
              <w:rPr>
                <w:rFonts w:ascii="標楷體" w:eastAsia="標楷體" w:hAnsi="標楷體" w:hint="eastAsia"/>
                <w:highlight w:val="yellow"/>
              </w:rPr>
              <w:t>)]不為[99.自訂利率]更新[核准利率(</w:t>
            </w:r>
            <w:proofErr w:type="spellStart"/>
            <w:r w:rsidRPr="00656FB9">
              <w:rPr>
                <w:rFonts w:ascii="標楷體" w:eastAsia="標楷體" w:hAnsi="標楷體"/>
                <w:highlight w:val="yellow"/>
              </w:rPr>
              <w:t>FacMain.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A</w:t>
            </w:r>
            <w:r w:rsidRPr="00656FB9">
              <w:rPr>
                <w:rFonts w:ascii="標楷體" w:eastAsia="標楷體" w:hAnsi="標楷體"/>
                <w:highlight w:val="yellow"/>
              </w:rPr>
              <w:t>pproveRate</w:t>
            </w:r>
            <w:proofErr w:type="spellEnd"/>
            <w:r w:rsidRPr="00656FB9">
              <w:rPr>
                <w:rFonts w:ascii="標楷體" w:eastAsia="標楷體" w:hAnsi="標楷體" w:hint="eastAsia"/>
                <w:highlight w:val="yellow"/>
              </w:rPr>
              <w:t>)</w:t>
            </w:r>
            <w:r w:rsidRPr="00656FB9">
              <w:rPr>
                <w:rFonts w:ascii="標楷體" w:eastAsia="標楷體" w:hAnsi="標楷體"/>
                <w:highlight w:val="yellow"/>
              </w:rPr>
              <w:t>]=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[最新生效指標利率(</w:t>
            </w:r>
            <w:proofErr w:type="spellStart"/>
            <w:r w:rsidRPr="00656FB9">
              <w:rPr>
                <w:rFonts w:ascii="標楷體" w:eastAsia="標楷體" w:hAnsi="標楷體" w:hint="eastAsia"/>
                <w:highlight w:val="yellow"/>
              </w:rPr>
              <w:t>C</w:t>
            </w:r>
            <w:r w:rsidRPr="00656FB9">
              <w:rPr>
                <w:rFonts w:ascii="標楷體" w:eastAsia="標楷體" w:hAnsi="標楷體"/>
                <w:highlight w:val="yellow"/>
              </w:rPr>
              <w:t>dBaseRate.BaseRate</w:t>
            </w:r>
            <w:proofErr w:type="spellEnd"/>
            <w:r w:rsidRPr="00656FB9">
              <w:rPr>
                <w:rFonts w:ascii="標楷體" w:eastAsia="標楷體" w:hAnsi="標楷體" w:hint="eastAsia"/>
                <w:highlight w:val="yellow"/>
              </w:rPr>
              <w:t>)]+</w:t>
            </w:r>
            <w:r w:rsidRPr="00656FB9">
              <w:rPr>
                <w:rFonts w:ascii="標楷體" w:eastAsia="標楷體" w:hAnsi="標楷體"/>
                <w:highlight w:val="yellow"/>
              </w:rPr>
              <w:t>[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加碼利率(</w:t>
            </w:r>
            <w:proofErr w:type="spellStart"/>
            <w:r w:rsidRPr="00656FB9">
              <w:rPr>
                <w:rFonts w:ascii="標楷體" w:eastAsia="標楷體" w:hAnsi="標楷體" w:hint="eastAsia"/>
                <w:highlight w:val="yellow"/>
              </w:rPr>
              <w:t>F</w:t>
            </w:r>
            <w:r w:rsidRPr="00656FB9">
              <w:rPr>
                <w:rFonts w:ascii="標楷體" w:eastAsia="標楷體" w:hAnsi="標楷體"/>
                <w:highlight w:val="yellow"/>
              </w:rPr>
              <w:t>acMain.RateIncr</w:t>
            </w:r>
            <w:proofErr w:type="spellEnd"/>
            <w:r w:rsidRPr="00656FB9">
              <w:rPr>
                <w:rFonts w:ascii="標楷體" w:eastAsia="標楷體" w:hAnsi="標楷體" w:hint="eastAsia"/>
                <w:highlight w:val="yellow"/>
              </w:rPr>
              <w:t>)</w:t>
            </w:r>
            <w:r w:rsidRPr="00656FB9">
              <w:rPr>
                <w:rFonts w:ascii="標楷體" w:eastAsia="標楷體" w:hAnsi="標楷體"/>
                <w:highlight w:val="yellow"/>
              </w:rPr>
              <w:t>]</w:t>
            </w:r>
          </w:p>
          <w:p w14:paraId="425C7629" w14:textId="71A2E836" w:rsidR="008D3BBA" w:rsidRDefault="00656FB9" w:rsidP="004554A1">
            <w:pPr>
              <w:rPr>
                <w:ins w:id="922" w:author="阿毛" w:date="2021-06-02T14:42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ins w:id="923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705A49CC" w:rsidR="005A5E20" w:rsidRPr="009A3F96" w:rsidRDefault="00656FB9">
            <w:pPr>
              <w:ind w:left="240" w:hangingChars="100" w:hanging="240"/>
              <w:rPr>
                <w:ins w:id="924" w:author="阿毛" w:date="2021-06-02T14:40:00Z"/>
                <w:rFonts w:ascii="標楷體" w:eastAsia="標楷體" w:hAnsi="標楷體"/>
                <w:lang w:eastAsia="zh-HK"/>
              </w:rPr>
              <w:pPrChange w:id="925" w:author="阿毛" w:date="2021-06-02T14:43:00Z">
                <w:pPr/>
              </w:pPrChange>
            </w:pPr>
            <w:r>
              <w:rPr>
                <w:rFonts w:ascii="標楷體" w:eastAsia="標楷體" w:hAnsi="標楷體" w:hint="eastAsia"/>
              </w:rPr>
              <w:t>5</w:t>
            </w:r>
            <w:ins w:id="926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927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proofErr w:type="spellStart"/>
              <w:r w:rsidR="00630C5C">
                <w:rPr>
                  <w:rFonts w:ascii="標楷體" w:eastAsia="標楷體" w:hAnsi="標楷體"/>
                </w:rPr>
                <w:t>CustMain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proofErr w:type="gramStart"/>
            <w:ins w:id="928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</w:t>
              </w:r>
              <w:proofErr w:type="gramEnd"/>
              <w:r w:rsidR="00630C5C"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="00630C5C">
                <w:rPr>
                  <w:rFonts w:ascii="標楷體" w:eastAsia="標楷體" w:hAnsi="標楷體" w:hint="eastAsia"/>
                </w:rPr>
                <w:t>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929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930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931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932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933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4554A1">
        <w:trPr>
          <w:ins w:id="934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4554A1">
            <w:pPr>
              <w:jc w:val="center"/>
              <w:rPr>
                <w:ins w:id="935" w:author="阿毛" w:date="2021-06-02T14:40:00Z"/>
                <w:rFonts w:ascii="標楷體" w:eastAsia="標楷體" w:hAnsi="標楷體"/>
              </w:rPr>
            </w:pPr>
            <w:ins w:id="936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4554A1">
            <w:pPr>
              <w:rPr>
                <w:ins w:id="937" w:author="阿毛" w:date="2021-06-02T14:40:00Z"/>
                <w:rFonts w:ascii="標楷體" w:eastAsia="標楷體" w:hAnsi="標楷體"/>
                <w:lang w:eastAsia="zh-HK"/>
              </w:rPr>
            </w:pPr>
            <w:ins w:id="93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4554A1">
            <w:pPr>
              <w:rPr>
                <w:ins w:id="939" w:author="阿毛" w:date="2021-06-02T14:40:00Z"/>
                <w:rFonts w:ascii="標楷體" w:eastAsia="標楷體" w:hAnsi="標楷體"/>
                <w:lang w:eastAsia="zh-HK"/>
              </w:rPr>
            </w:pPr>
            <w:ins w:id="94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4554A1">
        <w:trPr>
          <w:ins w:id="941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4554A1">
            <w:pPr>
              <w:jc w:val="center"/>
              <w:rPr>
                <w:ins w:id="942" w:author="阿毛" w:date="2021-06-02T14:40:00Z"/>
                <w:rFonts w:ascii="標楷體" w:eastAsia="標楷體" w:hAnsi="標楷體"/>
              </w:rPr>
            </w:pPr>
            <w:ins w:id="943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4554A1">
            <w:pPr>
              <w:rPr>
                <w:ins w:id="944" w:author="阿毛" w:date="2021-06-02T14:40:00Z"/>
                <w:rFonts w:ascii="標楷體" w:eastAsia="標楷體" w:hAnsi="標楷體"/>
                <w:lang w:eastAsia="zh-HK"/>
              </w:rPr>
            </w:pPr>
            <w:ins w:id="94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4554A1">
            <w:pPr>
              <w:rPr>
                <w:ins w:id="946" w:author="阿毛" w:date="2021-06-02T14:40:00Z"/>
                <w:rFonts w:ascii="標楷體" w:eastAsia="標楷體" w:hAnsi="標楷體"/>
                <w:lang w:eastAsia="zh-HK"/>
              </w:rPr>
            </w:pPr>
            <w:ins w:id="94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948" w:author="阿毛" w:date="2021-06-02T14:40:00Z"/>
        </w:rPr>
      </w:pPr>
      <w:ins w:id="949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4554A1">
        <w:trPr>
          <w:trHeight w:val="388"/>
          <w:tblHeader/>
          <w:jc w:val="center"/>
          <w:ins w:id="950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4554A1">
            <w:pPr>
              <w:rPr>
                <w:ins w:id="951" w:author="阿毛" w:date="2021-06-02T14:40:00Z"/>
                <w:rFonts w:ascii="標楷體" w:eastAsia="標楷體" w:hAnsi="標楷體"/>
              </w:rPr>
            </w:pPr>
            <w:ins w:id="952" w:author="阿毛" w:date="2021-06-02T14:40:00Z">
              <w:r w:rsidRPr="00847BB7">
                <w:rPr>
                  <w:rFonts w:ascii="標楷體" w:eastAsia="標楷體" w:hAnsi="標楷體"/>
                </w:rPr>
                <w:t>序</w:t>
              </w:r>
              <w:r w:rsidRPr="00847BB7">
                <w:rPr>
                  <w:rFonts w:ascii="標楷體" w:eastAsia="標楷體" w:hAnsi="標楷體"/>
                </w:rPr>
                <w:lastRenderedPageBreak/>
                <w:t>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4554A1">
            <w:pPr>
              <w:rPr>
                <w:ins w:id="953" w:author="阿毛" w:date="2021-06-02T14:40:00Z"/>
                <w:rFonts w:ascii="標楷體" w:eastAsia="標楷體" w:hAnsi="標楷體"/>
              </w:rPr>
            </w:pPr>
            <w:ins w:id="954" w:author="阿毛" w:date="2021-06-02T14:40:00Z">
              <w:r w:rsidRPr="00847BB7">
                <w:rPr>
                  <w:rFonts w:ascii="標楷體" w:eastAsia="標楷體" w:hAnsi="標楷體"/>
                </w:rPr>
                <w:lastRenderedPageBreak/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4554A1">
            <w:pPr>
              <w:jc w:val="center"/>
              <w:rPr>
                <w:ins w:id="955" w:author="阿毛" w:date="2021-06-02T14:40:00Z"/>
                <w:rFonts w:ascii="標楷體" w:eastAsia="標楷體" w:hAnsi="標楷體"/>
              </w:rPr>
            </w:pPr>
            <w:ins w:id="956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4554A1">
            <w:pPr>
              <w:rPr>
                <w:ins w:id="957" w:author="阿毛" w:date="2021-06-02T14:40:00Z"/>
                <w:rFonts w:ascii="標楷體" w:eastAsia="標楷體" w:hAnsi="標楷體"/>
              </w:rPr>
            </w:pPr>
            <w:ins w:id="958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4554A1">
        <w:trPr>
          <w:trHeight w:val="244"/>
          <w:tblHeader/>
          <w:jc w:val="center"/>
          <w:ins w:id="959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4554A1">
            <w:pPr>
              <w:rPr>
                <w:ins w:id="96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4554A1">
            <w:pPr>
              <w:rPr>
                <w:ins w:id="96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4554A1">
            <w:pPr>
              <w:rPr>
                <w:ins w:id="962" w:author="阿毛" w:date="2021-06-02T14:40:00Z"/>
                <w:rFonts w:ascii="標楷體" w:eastAsia="標楷體" w:hAnsi="標楷體"/>
              </w:rPr>
            </w:pPr>
            <w:ins w:id="963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4554A1">
            <w:pPr>
              <w:rPr>
                <w:ins w:id="964" w:author="阿毛" w:date="2021-06-02T14:40:00Z"/>
                <w:rFonts w:ascii="標楷體" w:eastAsia="標楷體" w:hAnsi="標楷體"/>
              </w:rPr>
            </w:pPr>
            <w:ins w:id="965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4554A1">
            <w:pPr>
              <w:rPr>
                <w:ins w:id="966" w:author="阿毛" w:date="2021-06-02T14:40:00Z"/>
                <w:rFonts w:ascii="標楷體" w:eastAsia="標楷體" w:hAnsi="標楷體"/>
              </w:rPr>
            </w:pPr>
            <w:ins w:id="967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4554A1">
            <w:pPr>
              <w:rPr>
                <w:ins w:id="968" w:author="阿毛" w:date="2021-06-02T14:40:00Z"/>
                <w:rFonts w:ascii="標楷體" w:eastAsia="標楷體" w:hAnsi="標楷體"/>
              </w:rPr>
            </w:pPr>
            <w:proofErr w:type="gramStart"/>
            <w:ins w:id="969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4554A1">
            <w:pPr>
              <w:rPr>
                <w:ins w:id="970" w:author="阿毛" w:date="2021-06-02T14:40:00Z"/>
                <w:rFonts w:ascii="標楷體" w:eastAsia="標楷體" w:hAnsi="標楷體"/>
              </w:rPr>
            </w:pPr>
            <w:ins w:id="971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4554A1">
            <w:pPr>
              <w:rPr>
                <w:ins w:id="972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4554A1">
        <w:trPr>
          <w:trHeight w:val="244"/>
          <w:jc w:val="center"/>
          <w:ins w:id="973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4554A1">
            <w:pPr>
              <w:rPr>
                <w:ins w:id="97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4554A1">
            <w:pPr>
              <w:rPr>
                <w:ins w:id="975" w:author="阿毛" w:date="2021-06-02T14:40:00Z"/>
                <w:rFonts w:ascii="標楷體" w:eastAsia="標楷體" w:hAnsi="標楷體"/>
              </w:rPr>
            </w:pPr>
            <w:proofErr w:type="gramStart"/>
            <w:ins w:id="976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</w:t>
              </w:r>
              <w:proofErr w:type="gramEnd"/>
              <w:r w:rsidRPr="009A3F96">
                <w:rPr>
                  <w:rFonts w:ascii="標楷體" w:eastAsia="標楷體" w:hAnsi="標楷體" w:cs="細明體"/>
                  <w:kern w:val="0"/>
                </w:rPr>
                <w:t>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4554A1">
            <w:pPr>
              <w:rPr>
                <w:ins w:id="977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4554A1">
            <w:pPr>
              <w:rPr>
                <w:ins w:id="9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4554A1">
            <w:pPr>
              <w:rPr>
                <w:ins w:id="9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4554A1">
            <w:pPr>
              <w:rPr>
                <w:ins w:id="98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4554A1">
            <w:pPr>
              <w:jc w:val="center"/>
              <w:rPr>
                <w:ins w:id="981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4554A1">
            <w:pPr>
              <w:ind w:left="240" w:hangingChars="100" w:hanging="240"/>
              <w:rPr>
                <w:ins w:id="982" w:author="阿毛" w:date="2021-06-02T14:40:00Z"/>
                <w:rFonts w:ascii="標楷體" w:eastAsia="標楷體" w:hAnsi="標楷體"/>
              </w:rPr>
            </w:pPr>
            <w:ins w:id="983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4554A1">
        <w:trPr>
          <w:trHeight w:val="244"/>
          <w:jc w:val="center"/>
          <w:ins w:id="984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4554A1">
            <w:pPr>
              <w:rPr>
                <w:ins w:id="985" w:author="阿毛" w:date="2021-06-02T14:40:00Z"/>
                <w:rFonts w:ascii="標楷體" w:eastAsia="標楷體" w:hAnsi="標楷體"/>
              </w:rPr>
            </w:pPr>
            <w:ins w:id="986" w:author="阿毛" w:date="2021-06-02T14:40:00Z">
              <w:r w:rsidRPr="004A1F9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4554A1">
            <w:pPr>
              <w:rPr>
                <w:ins w:id="987" w:author="阿毛" w:date="2021-06-02T14:40:00Z"/>
                <w:rFonts w:ascii="標楷體" w:eastAsia="標楷體" w:hAnsi="標楷體"/>
                <w:lang w:eastAsia="zh-HK"/>
              </w:rPr>
            </w:pPr>
            <w:ins w:id="988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4554A1">
            <w:pPr>
              <w:rPr>
                <w:ins w:id="989" w:author="阿毛" w:date="2021-06-02T14:40:00Z"/>
                <w:rFonts w:ascii="標楷體" w:eastAsia="標楷體" w:hAnsi="標楷體"/>
              </w:rPr>
            </w:pPr>
            <w:ins w:id="990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4554A1">
            <w:pPr>
              <w:rPr>
                <w:ins w:id="99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4554A1">
            <w:pPr>
              <w:rPr>
                <w:ins w:id="9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4554A1">
            <w:pPr>
              <w:rPr>
                <w:ins w:id="993" w:author="阿毛" w:date="2021-06-02T14:40:00Z"/>
                <w:rFonts w:ascii="標楷體" w:eastAsia="標楷體" w:hAnsi="標楷體"/>
              </w:rPr>
            </w:pPr>
            <w:ins w:id="994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4554A1">
            <w:pPr>
              <w:jc w:val="center"/>
              <w:rPr>
                <w:ins w:id="995" w:author="阿毛" w:date="2021-06-02T14:40:00Z"/>
                <w:rFonts w:ascii="標楷體" w:eastAsia="標楷體" w:hAnsi="標楷體"/>
              </w:rPr>
            </w:pPr>
            <w:ins w:id="996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4554A1">
            <w:pPr>
              <w:ind w:left="240" w:hangingChars="100" w:hanging="240"/>
              <w:rPr>
                <w:ins w:id="997" w:author="阿毛" w:date="2021-06-02T14:40:00Z"/>
                <w:rFonts w:ascii="標楷體" w:eastAsia="標楷體" w:hAnsi="標楷體"/>
              </w:rPr>
            </w:pPr>
            <w:ins w:id="998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999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proofErr w:type="gramStart"/>
            <w:ins w:id="1000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1001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proofErr w:type="gramEnd"/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4554A1">
            <w:pPr>
              <w:ind w:left="240" w:hangingChars="100" w:hanging="240"/>
              <w:rPr>
                <w:ins w:id="1002" w:author="阿毛" w:date="2021-06-02T14:40:00Z"/>
                <w:rFonts w:ascii="標楷體" w:eastAsia="標楷體" w:hAnsi="標楷體"/>
              </w:rPr>
            </w:pPr>
            <w:ins w:id="1003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4554A1">
        <w:trPr>
          <w:trHeight w:val="244"/>
          <w:jc w:val="center"/>
          <w:ins w:id="1004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4554A1">
            <w:pPr>
              <w:rPr>
                <w:ins w:id="100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4554A1">
            <w:pPr>
              <w:rPr>
                <w:ins w:id="1006" w:author="阿毛" w:date="2021-06-02T14:40:00Z"/>
                <w:rFonts w:ascii="標楷體" w:eastAsia="標楷體" w:hAnsi="標楷體"/>
              </w:rPr>
            </w:pPr>
            <w:ins w:id="1007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4554A1">
            <w:pPr>
              <w:rPr>
                <w:ins w:id="100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4554A1">
            <w:pPr>
              <w:rPr>
                <w:ins w:id="1009" w:author="阿毛" w:date="2021-06-02T14:40:00Z"/>
                <w:rFonts w:ascii="標楷體" w:eastAsia="標楷體" w:hAnsi="標楷體"/>
              </w:rPr>
            </w:pPr>
            <w:ins w:id="1010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4554A1">
            <w:pPr>
              <w:rPr>
                <w:ins w:id="101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4554A1">
            <w:pPr>
              <w:rPr>
                <w:ins w:id="10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4554A1">
            <w:pPr>
              <w:rPr>
                <w:ins w:id="10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4554A1">
            <w:pPr>
              <w:jc w:val="center"/>
              <w:rPr>
                <w:ins w:id="10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4554A1">
            <w:pPr>
              <w:snapToGrid w:val="0"/>
              <w:rPr>
                <w:ins w:id="1015" w:author="阿毛" w:date="2021-06-02T14:40:00Z"/>
                <w:rFonts w:ascii="標楷體" w:eastAsia="標楷體" w:hAnsi="標楷體"/>
              </w:rPr>
            </w:pPr>
            <w:ins w:id="1016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1017" w:author="阿毛" w:date="2021-06-02T14:40:00Z"/>
        </w:rPr>
      </w:pPr>
      <w:ins w:id="1018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1019" w:author="阿毛" w:date="2021-06-02T14:40:00Z"/>
          <w:rFonts w:ascii="標楷體" w:eastAsia="標楷體" w:hAnsi="標楷體"/>
        </w:rPr>
      </w:pPr>
      <w:ins w:id="1020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1021" w:author="阿毛" w:date="2021-06-02T14:40:00Z"/>
          <w:rFonts w:ascii="標楷體" w:eastAsia="標楷體" w:hAnsi="標楷體"/>
        </w:rPr>
      </w:pPr>
    </w:p>
    <w:p w14:paraId="7FA1ADAB" w14:textId="12FF021E" w:rsidR="008D3BBA" w:rsidRDefault="008D3BBA">
      <w:pPr>
        <w:pStyle w:val="a"/>
        <w:rPr>
          <w:ins w:id="1022" w:author="楊智誠" w:date="2021-12-14T14:43:00Z"/>
        </w:rPr>
      </w:pPr>
      <w:ins w:id="1023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5C00FFBB" w14:textId="35CEF1A1" w:rsidR="00E5559C" w:rsidRPr="00E5559C" w:rsidRDefault="004554A1">
      <w:pPr>
        <w:rPr>
          <w:ins w:id="1024" w:author="阿毛" w:date="2021-06-02T14:40:00Z"/>
        </w:rPr>
        <w:pPrChange w:id="1025" w:author="楊智誠" w:date="2021-12-14T14:43:00Z">
          <w:pPr>
            <w:pStyle w:val="a"/>
          </w:pPr>
        </w:pPrChange>
      </w:pPr>
      <w:ins w:id="1026" w:author="楊智誠" w:date="2021-12-14T14:43:00Z">
        <w:r>
          <w:object w:dxaOrig="1520" w:dyaOrig="1033" w14:anchorId="7BB1D9F6">
            <v:shape id="_x0000_i1027" type="#_x0000_t75" style="width:76.2pt;height:51.6pt" o:ole="">
              <v:imagedata r:id="rId25" o:title=""/>
            </v:shape>
            <o:OLEObject Type="Embed" ProgID="Package" ShapeID="_x0000_i1027" DrawAspect="Icon" ObjectID="_1744201325" r:id="rId26"/>
          </w:object>
        </w:r>
      </w:ins>
    </w:p>
    <w:p w14:paraId="78906FF4" w14:textId="0B489DDF" w:rsidR="008D3BBA" w:rsidRDefault="008D3BBA" w:rsidP="008D3BBA">
      <w:pPr>
        <w:pStyle w:val="42"/>
        <w:spacing w:after="72"/>
        <w:ind w:leftChars="0" w:left="0"/>
        <w:rPr>
          <w:ins w:id="1027" w:author="阿毛" w:date="2021-06-02T14:40:00Z"/>
          <w:rFonts w:ascii="標楷體" w:hAnsi="標楷體"/>
        </w:rPr>
      </w:pPr>
      <w:ins w:id="1028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1029" w:author="阿毛" w:date="2021-06-02T14:40:00Z">
        <w:del w:id="1030" w:author="楊智誠" w:date="2021-12-14T14:43:00Z">
          <w:r w:rsidDel="00E5559C">
            <w:rPr>
              <w:rFonts w:ascii="標楷體" w:hAnsi="標楷體"/>
            </w:rPr>
            <w:object w:dxaOrig="1520" w:dyaOrig="1033" w14:anchorId="2B44832F">
              <v:shape id="_x0000_i1028" type="#_x0000_t75" style="width:76.2pt;height:51.6pt" o:ole="">
                <v:imagedata r:id="rId27" o:title=""/>
              </v:shape>
              <o:OLEObject Type="Embed" ProgID="Package" ShapeID="_x0000_i1028" DrawAspect="Icon" ObjectID="_1744201326" r:id="rId28"/>
            </w:object>
          </w:r>
        </w:del>
      </w:ins>
    </w:p>
    <w:p w14:paraId="5823E723" w14:textId="26824941" w:rsidR="008D3BBA" w:rsidRDefault="00DB4720" w:rsidP="008D3BBA">
      <w:pPr>
        <w:pStyle w:val="42"/>
        <w:spacing w:after="72"/>
        <w:ind w:leftChars="0" w:left="0"/>
        <w:rPr>
          <w:ins w:id="1031" w:author="楊智誠" w:date="2021-12-14T14:44:00Z"/>
          <w:rFonts w:ascii="標楷體" w:hAnsi="標楷體"/>
        </w:rPr>
      </w:pPr>
      <w:ins w:id="1032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F411CF9" wp14:editId="6C1B82DF">
              <wp:extent cx="6479540" cy="3990340"/>
              <wp:effectExtent l="0" t="0" r="0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90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033" w:author="阿毛" w:date="2021-06-02T14:40:00Z">
        <w:del w:id="1034" w:author="楊智誠" w:date="2021-12-14T14:43:00Z">
          <w:r w:rsidR="008D3BBA" w:rsidRPr="007C7203" w:rsidDel="00E5559C">
            <w:rPr>
              <w:rFonts w:ascii="標楷體" w:hAnsi="標楷體"/>
              <w:noProof/>
            </w:rPr>
            <w:drawing>
              <wp:inline distT="0" distB="0" distL="0" distR="0" wp14:anchorId="4D37FD8B" wp14:editId="494FBA35">
                <wp:extent cx="4686300" cy="3301628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AEDFAD5" w14:textId="2CE3AF5B" w:rsidR="00E5559C" w:rsidRDefault="00E5559C" w:rsidP="00E5559C">
      <w:pPr>
        <w:pStyle w:val="42"/>
        <w:spacing w:after="72"/>
        <w:ind w:leftChars="0" w:left="0"/>
        <w:rPr>
          <w:ins w:id="1035" w:author="楊智誠" w:date="2021-12-14T14:44:00Z"/>
          <w:rFonts w:ascii="標楷體" w:hAnsi="標楷體"/>
        </w:rPr>
      </w:pPr>
      <w:ins w:id="1036" w:author="楊智誠" w:date="2021-12-14T14:44:00Z">
        <w:r>
          <w:rPr>
            <w:rFonts w:ascii="標楷體" w:hAnsi="標楷體" w:hint="eastAsia"/>
          </w:rPr>
          <w:t>(</w:t>
        </w:r>
      </w:ins>
      <w:ins w:id="1037" w:author="楊智誠" w:date="2021-12-14T16:45:00Z">
        <w:r w:rsidR="00DB4720">
          <w:rPr>
            <w:rFonts w:ascii="標楷體" w:hAnsi="標楷體" w:hint="eastAsia"/>
          </w:rPr>
          <w:t>2</w:t>
        </w:r>
      </w:ins>
      <w:ins w:id="1038" w:author="楊智誠" w:date="2021-12-14T14:44:00Z">
        <w:r>
          <w:rPr>
            <w:rFonts w:ascii="標楷體" w:hAnsi="標楷體" w:hint="eastAsia"/>
          </w:rPr>
          <w:t>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(法人) </w:t>
        </w:r>
      </w:ins>
    </w:p>
    <w:p w14:paraId="308F8F87" w14:textId="15E5CA39" w:rsidR="00E5559C" w:rsidRPr="00E5559C" w:rsidRDefault="00DB4720" w:rsidP="008D3BBA">
      <w:pPr>
        <w:pStyle w:val="42"/>
        <w:spacing w:after="72"/>
        <w:ind w:leftChars="0" w:left="0"/>
        <w:rPr>
          <w:ins w:id="1039" w:author="阿毛" w:date="2021-06-02T14:40:00Z"/>
          <w:rFonts w:ascii="標楷體" w:hAnsi="標楷體"/>
        </w:rPr>
      </w:pPr>
      <w:ins w:id="1040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2B8BB1B8" wp14:editId="6F29DA69">
              <wp:extent cx="6479540" cy="4025265"/>
              <wp:effectExtent l="0" t="0" r="0" b="0"/>
              <wp:docPr id="39" name="圖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2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1041" w:author="阿毛" w:date="2021-06-02T14:40:00Z"/>
          <w:rFonts w:ascii="標楷體" w:eastAsia="標楷體" w:hAnsi="標楷體"/>
        </w:rPr>
      </w:pPr>
      <w:ins w:id="1042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06729D23" w:rsidR="008D3BBA" w:rsidDel="00E5559C" w:rsidRDefault="00DB4720" w:rsidP="008D3BBA">
      <w:pPr>
        <w:pStyle w:val="42"/>
        <w:spacing w:after="72"/>
        <w:ind w:leftChars="0" w:left="0"/>
        <w:rPr>
          <w:ins w:id="1043" w:author="阿毛" w:date="2021-06-02T14:40:00Z"/>
          <w:del w:id="1044" w:author="楊智誠" w:date="2021-12-14T14:43:00Z"/>
          <w:rFonts w:ascii="標楷體" w:hAnsi="標楷體" w:cs="Times New Roman"/>
          <w:kern w:val="2"/>
          <w:szCs w:val="24"/>
        </w:rPr>
      </w:pPr>
      <w:ins w:id="1045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B2CFDE1" wp14:editId="38148658">
              <wp:extent cx="6479540" cy="3540125"/>
              <wp:effectExtent l="0" t="0" r="0" b="3175"/>
              <wp:docPr id="40" name="圖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40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DB4720" w:rsidDel="00E5559C">
          <w:rPr>
            <w:rFonts w:ascii="標楷體" w:hAnsi="標楷體" w:hint="eastAsia"/>
          </w:rPr>
          <w:t xml:space="preserve"> </w:t>
        </w:r>
      </w:ins>
      <w:ins w:id="1046" w:author="阿毛" w:date="2021-06-02T14:40:00Z">
        <w:del w:id="1047" w:author="楊智誠" w:date="2021-12-14T14:43:00Z">
          <w:r w:rsidR="008D3BBA" w:rsidRPr="009A3F96" w:rsidDel="00E5559C">
            <w:rPr>
              <w:rFonts w:ascii="標楷體" w:hAnsi="標楷體" w:hint="eastAsia"/>
            </w:rPr>
            <w:delText>(2) 首次撥款審核資料表(法人)</w:delText>
          </w:r>
        </w:del>
      </w:ins>
      <w:del w:id="1048" w:author="楊智誠" w:date="2021-12-14T14:43:00Z">
        <w:r w:rsidR="008D3BBA" w:rsidDel="00E5559C">
          <w:rPr>
            <w:rFonts w:ascii="標楷體" w:hAnsi="標楷體"/>
          </w:rPr>
          <w:fldChar w:fldCharType="begin"/>
        </w:r>
        <w:r w:rsidR="008D3BBA" w:rsidDel="00E5559C">
          <w:rPr>
            <w:rFonts w:ascii="標楷體" w:hAnsi="標楷體"/>
          </w:rPr>
          <w:fldChar w:fldCharType="end"/>
        </w:r>
      </w:del>
      <w:ins w:id="1049" w:author="阿毛" w:date="2021-06-02T16:53:00Z">
        <w:del w:id="1050" w:author="楊智誠" w:date="2021-12-14T14:43:00Z">
          <w:r w:rsidR="00630C5C" w:rsidDel="00E5559C">
            <w:rPr>
              <w:rFonts w:ascii="標楷體" w:hAnsi="標楷體"/>
            </w:rPr>
            <w:object w:dxaOrig="1520" w:dyaOrig="1033" w14:anchorId="7D855192">
              <v:shape id="_x0000_i1029" type="#_x0000_t75" style="width:76.2pt;height:51.6pt" o:ole="">
                <v:imagedata r:id="rId33" o:title=""/>
              </v:shape>
              <o:OLEObject Type="Embed" ProgID="Package" ShapeID="_x0000_i1029" DrawAspect="Icon" ObjectID="_1744201327" r:id="rId34"/>
            </w:object>
          </w:r>
        </w:del>
      </w:ins>
      <w:ins w:id="1051" w:author="阿毛" w:date="2021-06-02T14:40:00Z">
        <w:del w:id="1052" w:author="楊智誠" w:date="2021-12-14T14:43:00Z">
          <w:r w:rsidR="008D3BBA" w:rsidRPr="009A3F96" w:rsidDel="00E5559C">
            <w:rPr>
              <w:rFonts w:ascii="標楷體" w:hAnsi="標楷體"/>
            </w:rPr>
            <w:delText xml:space="preserve"> </w:delText>
          </w:r>
        </w:del>
      </w:ins>
    </w:p>
    <w:p w14:paraId="034DA1C9" w14:textId="39D8F3E0" w:rsidR="008D3BBA" w:rsidRDefault="00630C5C" w:rsidP="00630C5C">
      <w:pPr>
        <w:pStyle w:val="42"/>
        <w:spacing w:after="72"/>
        <w:ind w:leftChars="0" w:left="0"/>
        <w:rPr>
          <w:ins w:id="1053" w:author="阿毛" w:date="2021-06-02T16:52:00Z"/>
        </w:rPr>
      </w:pPr>
      <w:ins w:id="1054" w:author="阿毛" w:date="2021-06-02T16:52:00Z">
        <w:del w:id="1055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555956A4" wp14:editId="5310B3F0">
                <wp:extent cx="4815789" cy="339852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7500" cy="339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24014B6" w14:textId="5E1A0805" w:rsidR="00630C5C" w:rsidRDefault="005B3945" w:rsidP="005B3945">
      <w:pPr>
        <w:pStyle w:val="3"/>
        <w:ind w:left="567"/>
      </w:pPr>
      <w:bookmarkStart w:id="1056" w:name="_Toc133588276"/>
      <w:r>
        <w:rPr>
          <w:rFonts w:hint="eastAsia"/>
        </w:rPr>
        <w:t>(2)L9130</w:t>
      </w:r>
      <w:r>
        <w:rPr>
          <w:rFonts w:hint="eastAsia"/>
        </w:rPr>
        <w:t>核心傳票媒體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產生作業</w:t>
      </w:r>
      <w:bookmarkEnd w:id="1056"/>
      <w:ins w:id="1057" w:author="阿毛" w:date="2021-06-02T16:52:00Z">
        <w:del w:id="1058" w:author="楊智誠" w:date="2021-12-14T14:43:00Z">
          <w:r w:rsidR="00630C5C" w:rsidRPr="00630C5C" w:rsidDel="00E5559C">
            <w:rPr>
              <w:noProof/>
            </w:rPr>
            <w:drawing>
              <wp:inline distT="0" distB="0" distL="0" distR="0" wp14:anchorId="285844B6" wp14:editId="7D2C3252">
                <wp:extent cx="4815205" cy="3275415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0437" cy="327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1CD664D" w14:textId="77777777" w:rsidR="005B3945" w:rsidRDefault="005B3945" w:rsidP="005B3945">
      <w:pPr>
        <w:pStyle w:val="a"/>
        <w:rPr>
          <w:ins w:id="1059" w:author="阿毛" w:date="2021-06-02T14:40:00Z"/>
        </w:rPr>
      </w:pPr>
      <w:ins w:id="1060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B3945" w:rsidRPr="00362205" w14:paraId="68FCBCC4" w14:textId="77777777" w:rsidTr="0097662F">
        <w:trPr>
          <w:trHeight w:val="277"/>
          <w:ins w:id="106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DA56B0" w14:textId="77777777" w:rsidR="005B3945" w:rsidRPr="00362205" w:rsidRDefault="005B3945" w:rsidP="0097662F">
            <w:pPr>
              <w:rPr>
                <w:ins w:id="1062" w:author="阿毛" w:date="2021-06-02T14:40:00Z"/>
                <w:rFonts w:ascii="標楷體" w:eastAsia="標楷體" w:hAnsi="標楷體"/>
              </w:rPr>
            </w:pPr>
            <w:ins w:id="1063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3C790D" w14:textId="23AE814A" w:rsidR="005B3945" w:rsidRPr="003B45A8" w:rsidRDefault="00D0790F" w:rsidP="0097662F">
            <w:pPr>
              <w:rPr>
                <w:ins w:id="1064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核心傳票媒體</w:t>
            </w:r>
            <w:proofErr w:type="gramStart"/>
            <w:r>
              <w:rPr>
                <w:rFonts w:ascii="標楷體" w:eastAsia="標楷體" w:hAnsi="標楷體" w:hint="eastAsia"/>
              </w:rPr>
              <w:t>檔</w:t>
            </w:r>
            <w:proofErr w:type="gramEnd"/>
            <w:r>
              <w:rPr>
                <w:rFonts w:ascii="標楷體" w:eastAsia="標楷體" w:hAnsi="標楷體" w:hint="eastAsia"/>
              </w:rPr>
              <w:t>產生作業</w:t>
            </w:r>
          </w:p>
        </w:tc>
      </w:tr>
      <w:tr w:rsidR="005B3945" w:rsidRPr="00A97C81" w14:paraId="50F1766F" w14:textId="77777777" w:rsidTr="0097662F">
        <w:trPr>
          <w:trHeight w:val="277"/>
          <w:ins w:id="106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28B43" w14:textId="77777777" w:rsidR="005B3945" w:rsidRPr="00A97C81" w:rsidRDefault="005B3945" w:rsidP="0097662F">
            <w:pPr>
              <w:rPr>
                <w:ins w:id="1066" w:author="阿毛" w:date="2021-06-02T14:40:00Z"/>
                <w:rFonts w:ascii="標楷體" w:eastAsia="標楷體" w:hAnsi="標楷體"/>
              </w:rPr>
            </w:pPr>
            <w:ins w:id="1067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055DF0" w14:textId="5CAED600" w:rsidR="005B3945" w:rsidRPr="00A97C81" w:rsidRDefault="005B3945" w:rsidP="0097662F">
            <w:pPr>
              <w:rPr>
                <w:ins w:id="1068" w:author="阿毛" w:date="2021-06-02T14:40:00Z"/>
                <w:rFonts w:ascii="標楷體" w:eastAsia="標楷體" w:hAnsi="標楷體"/>
              </w:rPr>
            </w:pPr>
          </w:p>
        </w:tc>
      </w:tr>
      <w:tr w:rsidR="005B3945" w:rsidRPr="00A97C81" w14:paraId="1AB33991" w14:textId="77777777" w:rsidTr="0097662F">
        <w:trPr>
          <w:trHeight w:val="773"/>
          <w:ins w:id="106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596DA5" w14:textId="77777777" w:rsidR="005B3945" w:rsidRPr="00A97C81" w:rsidRDefault="005B3945" w:rsidP="0097662F">
            <w:pPr>
              <w:rPr>
                <w:ins w:id="1070" w:author="阿毛" w:date="2021-06-02T14:40:00Z"/>
                <w:rFonts w:ascii="標楷體" w:eastAsia="標楷體" w:hAnsi="標楷體"/>
              </w:rPr>
            </w:pPr>
            <w:ins w:id="1071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288CED" w14:textId="35A7E70B" w:rsidR="005B3945" w:rsidRPr="006E3AAA" w:rsidRDefault="005B3945" w:rsidP="00D0790F">
            <w:pPr>
              <w:rPr>
                <w:ins w:id="1072" w:author="阿毛" w:date="2021-06-02T14:40:00Z"/>
                <w:rFonts w:ascii="標楷體" w:eastAsia="標楷體" w:hAnsi="標楷體"/>
              </w:rPr>
            </w:pPr>
            <w:ins w:id="1073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</w:ins>
            <w:r w:rsidR="007E1069">
              <w:rPr>
                <w:rFonts w:ascii="標楷體" w:eastAsia="標楷體" w:hAnsi="標楷體" w:hint="eastAsia"/>
              </w:rPr>
              <w:t>關帳、換日</w:t>
            </w:r>
            <w:ins w:id="1074" w:author="阿毛" w:date="2021-06-02T14:40:00Z"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</w:tc>
      </w:tr>
      <w:tr w:rsidR="005B3945" w:rsidRPr="00A97C81" w14:paraId="51434C46" w14:textId="77777777" w:rsidTr="0097662F">
        <w:trPr>
          <w:trHeight w:val="321"/>
          <w:ins w:id="107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B41E81" w14:textId="77777777" w:rsidR="005B3945" w:rsidRPr="00A97C81" w:rsidRDefault="005B3945" w:rsidP="0097662F">
            <w:pPr>
              <w:rPr>
                <w:ins w:id="1076" w:author="阿毛" w:date="2021-06-02T14:40:00Z"/>
                <w:rFonts w:ascii="標楷體" w:eastAsia="標楷體" w:hAnsi="標楷體"/>
              </w:rPr>
            </w:pPr>
            <w:ins w:id="1077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0328DB" w14:textId="77777777" w:rsidR="005B3945" w:rsidRPr="00A97C81" w:rsidRDefault="005B3945" w:rsidP="0097662F">
            <w:pPr>
              <w:rPr>
                <w:ins w:id="1078" w:author="阿毛" w:date="2021-06-02T14:40:00Z"/>
                <w:rFonts w:ascii="標楷體" w:eastAsia="標楷體" w:hAnsi="標楷體"/>
              </w:rPr>
            </w:pPr>
          </w:p>
        </w:tc>
      </w:tr>
      <w:tr w:rsidR="005B3945" w:rsidRPr="00A97C81" w14:paraId="58AEEFE9" w14:textId="77777777" w:rsidTr="0097662F">
        <w:trPr>
          <w:trHeight w:val="1311"/>
          <w:ins w:id="107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1F6CB" w14:textId="77777777" w:rsidR="005B3945" w:rsidRPr="00A97C81" w:rsidRDefault="005B3945" w:rsidP="0097662F">
            <w:pPr>
              <w:rPr>
                <w:ins w:id="1080" w:author="阿毛" w:date="2021-06-02T14:40:00Z"/>
                <w:rFonts w:ascii="標楷體" w:eastAsia="標楷體" w:hAnsi="標楷體"/>
              </w:rPr>
            </w:pPr>
            <w:ins w:id="1081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589AA" w14:textId="77777777" w:rsidR="005B3945" w:rsidRPr="00A97C81" w:rsidRDefault="005B3945" w:rsidP="0097662F">
            <w:pPr>
              <w:rPr>
                <w:ins w:id="1082" w:author="阿毛" w:date="2021-06-02T14:40:00Z"/>
                <w:rFonts w:ascii="標楷體" w:eastAsia="標楷體" w:hAnsi="標楷體"/>
              </w:rPr>
            </w:pPr>
          </w:p>
        </w:tc>
      </w:tr>
      <w:tr w:rsidR="007E1069" w:rsidRPr="00797D4A" w14:paraId="500D207C" w14:textId="77777777" w:rsidTr="0097662F">
        <w:trPr>
          <w:trHeight w:val="278"/>
          <w:ins w:id="108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369D7A" w14:textId="77777777" w:rsidR="007E1069" w:rsidRPr="00362205" w:rsidRDefault="007E1069" w:rsidP="007E1069">
            <w:pPr>
              <w:rPr>
                <w:ins w:id="1084" w:author="阿毛" w:date="2021-06-02T14:40:00Z"/>
                <w:rFonts w:ascii="標楷體" w:eastAsia="標楷體" w:hAnsi="標楷體"/>
              </w:rPr>
            </w:pPr>
            <w:ins w:id="1085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43760" w14:textId="5338E698" w:rsidR="007E1069" w:rsidRPr="00362205" w:rsidRDefault="007E1069" w:rsidP="007E1069">
            <w:pPr>
              <w:rPr>
                <w:ins w:id="1086" w:author="阿毛" w:date="2021-06-02T14:40:00Z"/>
                <w:rFonts w:ascii="標楷體" w:eastAsia="標楷體" w:hAnsi="標楷體"/>
              </w:rPr>
            </w:pPr>
            <w:ins w:id="1087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7E1069" w:rsidRPr="00362205" w14:paraId="3B622B51" w14:textId="77777777" w:rsidTr="0097662F">
        <w:trPr>
          <w:trHeight w:val="358"/>
          <w:ins w:id="108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4213F" w14:textId="77777777" w:rsidR="007E1069" w:rsidRPr="00362205" w:rsidRDefault="007E1069" w:rsidP="007E1069">
            <w:pPr>
              <w:rPr>
                <w:ins w:id="1089" w:author="阿毛" w:date="2021-06-02T14:40:00Z"/>
                <w:rFonts w:ascii="標楷體" w:eastAsia="標楷體" w:hAnsi="標楷體"/>
              </w:rPr>
            </w:pPr>
            <w:ins w:id="1090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9C2C75" w14:textId="77777777" w:rsidR="007E1069" w:rsidRPr="00F20817" w:rsidRDefault="007E1069" w:rsidP="007E1069">
            <w:pPr>
              <w:widowControl/>
              <w:rPr>
                <w:ins w:id="1091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7E1069" w:rsidRPr="00362205" w14:paraId="7554793B" w14:textId="77777777" w:rsidTr="0097662F">
        <w:trPr>
          <w:trHeight w:val="358"/>
          <w:ins w:id="109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249FB6" w14:textId="77777777" w:rsidR="007E1069" w:rsidRPr="00362205" w:rsidRDefault="007E1069" w:rsidP="007E1069">
            <w:pPr>
              <w:rPr>
                <w:ins w:id="1093" w:author="阿毛" w:date="2021-06-02T14:40:00Z"/>
                <w:rFonts w:ascii="標楷體" w:eastAsia="標楷體" w:hAnsi="標楷體"/>
              </w:rPr>
            </w:pPr>
            <w:ins w:id="109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0FE86D" w14:textId="77777777" w:rsidR="007E1069" w:rsidRPr="00362205" w:rsidRDefault="007E1069" w:rsidP="007E1069">
            <w:pPr>
              <w:rPr>
                <w:ins w:id="1095" w:author="阿毛" w:date="2021-06-02T14:40:00Z"/>
                <w:rFonts w:ascii="標楷體" w:eastAsia="標楷體" w:hAnsi="標楷體"/>
              </w:rPr>
            </w:pPr>
          </w:p>
        </w:tc>
      </w:tr>
    </w:tbl>
    <w:p w14:paraId="44BBD241" w14:textId="77777777" w:rsidR="005B3945" w:rsidRDefault="005B3945" w:rsidP="005B3945">
      <w:pPr>
        <w:rPr>
          <w:ins w:id="1096" w:author="阿毛" w:date="2021-06-02T14:40:00Z"/>
        </w:rPr>
      </w:pPr>
    </w:p>
    <w:p w14:paraId="1ACEB759" w14:textId="77777777" w:rsidR="00441A98" w:rsidRPr="005F1722" w:rsidRDefault="00441A98" w:rsidP="00441A98">
      <w:pPr>
        <w:pStyle w:val="a"/>
        <w:rPr>
          <w:ins w:id="1097" w:author="阿毛" w:date="2021-06-02T14:40:00Z"/>
        </w:rPr>
      </w:pPr>
      <w:ins w:id="1098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441A98" w:rsidRPr="0022279A" w14:paraId="34F2C6DF" w14:textId="77777777" w:rsidTr="0097662F">
        <w:trPr>
          <w:ins w:id="1099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075CA09C" w14:textId="77777777" w:rsidR="00441A98" w:rsidRPr="0022279A" w:rsidRDefault="00441A98" w:rsidP="0097662F">
            <w:pPr>
              <w:jc w:val="center"/>
              <w:rPr>
                <w:ins w:id="1100" w:author="阿毛" w:date="2021-06-02T14:40:00Z"/>
                <w:rFonts w:ascii="標楷體" w:eastAsia="標楷體" w:hAnsi="標楷體"/>
              </w:rPr>
            </w:pPr>
            <w:ins w:id="1101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078A3AE5" w14:textId="77777777" w:rsidR="00441A98" w:rsidRPr="0022279A" w:rsidRDefault="00441A98" w:rsidP="0097662F">
            <w:pPr>
              <w:jc w:val="center"/>
              <w:rPr>
                <w:ins w:id="1102" w:author="阿毛" w:date="2021-06-02T14:40:00Z"/>
                <w:rFonts w:ascii="標楷體" w:eastAsia="標楷體" w:hAnsi="標楷體"/>
              </w:rPr>
            </w:pPr>
            <w:ins w:id="1103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5D021BD6" w14:textId="77777777" w:rsidR="00441A98" w:rsidRPr="0022279A" w:rsidRDefault="00441A98" w:rsidP="0097662F">
            <w:pPr>
              <w:jc w:val="center"/>
              <w:rPr>
                <w:ins w:id="1104" w:author="阿毛" w:date="2021-06-02T14:40:00Z"/>
                <w:rFonts w:ascii="標楷體" w:eastAsia="標楷體" w:hAnsi="標楷體"/>
              </w:rPr>
            </w:pPr>
            <w:ins w:id="1105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441A98" w:rsidRPr="0022279A" w14:paraId="57BA8DDB" w14:textId="77777777" w:rsidTr="0097662F">
        <w:trPr>
          <w:ins w:id="1106" w:author="阿毛" w:date="2021-06-02T14:40:00Z"/>
        </w:trPr>
        <w:tc>
          <w:tcPr>
            <w:tcW w:w="952" w:type="dxa"/>
          </w:tcPr>
          <w:p w14:paraId="60C42297" w14:textId="77777777" w:rsidR="00441A98" w:rsidRPr="0022279A" w:rsidRDefault="00441A98" w:rsidP="0097662F">
            <w:pPr>
              <w:jc w:val="center"/>
              <w:rPr>
                <w:ins w:id="1107" w:author="阿毛" w:date="2021-06-02T14:40:00Z"/>
                <w:rFonts w:ascii="標楷體" w:eastAsia="標楷體" w:hAnsi="標楷體"/>
              </w:rPr>
            </w:pPr>
            <w:ins w:id="1108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5F6FE2EE" w14:textId="77777777" w:rsidR="00441A98" w:rsidRPr="0022279A" w:rsidRDefault="00441A98" w:rsidP="0097662F">
            <w:pPr>
              <w:rPr>
                <w:ins w:id="1109" w:author="阿毛" w:date="2021-06-02T14:40:00Z"/>
                <w:rFonts w:ascii="標楷體" w:eastAsia="標楷體" w:hAnsi="標楷體"/>
              </w:rPr>
            </w:pPr>
            <w:proofErr w:type="spellStart"/>
            <w:ins w:id="1110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</w:ins>
          </w:p>
        </w:tc>
        <w:tc>
          <w:tcPr>
            <w:tcW w:w="3828" w:type="dxa"/>
          </w:tcPr>
          <w:p w14:paraId="6261A9C3" w14:textId="77777777" w:rsidR="00441A98" w:rsidRPr="0022279A" w:rsidRDefault="00441A98" w:rsidP="0097662F">
            <w:pPr>
              <w:rPr>
                <w:ins w:id="1111" w:author="阿毛" w:date="2021-06-02T14:40:00Z"/>
                <w:rFonts w:ascii="標楷體" w:eastAsia="標楷體" w:hAnsi="標楷體"/>
              </w:rPr>
            </w:pPr>
            <w:ins w:id="1112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441A98" w:rsidRPr="0022279A" w14:paraId="0C700AFB" w14:textId="77777777" w:rsidTr="0097662F">
        <w:trPr>
          <w:ins w:id="1113" w:author="阿毛" w:date="2021-06-02T14:40:00Z"/>
        </w:trPr>
        <w:tc>
          <w:tcPr>
            <w:tcW w:w="952" w:type="dxa"/>
          </w:tcPr>
          <w:p w14:paraId="2AE0F99B" w14:textId="77777777" w:rsidR="00441A98" w:rsidRPr="0022279A" w:rsidRDefault="00441A98" w:rsidP="0097662F">
            <w:pPr>
              <w:jc w:val="center"/>
              <w:rPr>
                <w:ins w:id="1114" w:author="阿毛" w:date="2021-06-02T14:40:00Z"/>
                <w:rFonts w:ascii="標楷體" w:eastAsia="標楷體" w:hAnsi="標楷體"/>
              </w:rPr>
            </w:pPr>
            <w:ins w:id="1115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13D46A21" w14:textId="77777777" w:rsidR="00441A98" w:rsidRPr="0022279A" w:rsidRDefault="00441A98" w:rsidP="0097662F">
            <w:pPr>
              <w:rPr>
                <w:ins w:id="1116" w:author="阿毛" w:date="2021-06-02T14:40:00Z"/>
                <w:rFonts w:ascii="標楷體" w:eastAsia="標楷體" w:hAnsi="標楷體"/>
              </w:rPr>
            </w:pPr>
            <w:proofErr w:type="spellStart"/>
            <w:ins w:id="1117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  <w:proofErr w:type="spellEnd"/>
            </w:ins>
          </w:p>
        </w:tc>
        <w:tc>
          <w:tcPr>
            <w:tcW w:w="3828" w:type="dxa"/>
          </w:tcPr>
          <w:p w14:paraId="56F83E04" w14:textId="77777777" w:rsidR="00441A98" w:rsidRPr="0022279A" w:rsidRDefault="00441A98" w:rsidP="0097662F">
            <w:pPr>
              <w:rPr>
                <w:ins w:id="1118" w:author="阿毛" w:date="2021-06-02T14:40:00Z"/>
                <w:rFonts w:ascii="標楷體" w:eastAsia="標楷體" w:hAnsi="標楷體"/>
              </w:rPr>
            </w:pPr>
            <w:ins w:id="1119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441A98" w:rsidRPr="0022279A" w14:paraId="48328D03" w14:textId="77777777" w:rsidTr="0097662F">
        <w:trPr>
          <w:ins w:id="1120" w:author="阿毛" w:date="2021-06-02T14:40:00Z"/>
        </w:trPr>
        <w:tc>
          <w:tcPr>
            <w:tcW w:w="952" w:type="dxa"/>
          </w:tcPr>
          <w:p w14:paraId="4161E566" w14:textId="77777777" w:rsidR="00441A98" w:rsidRPr="0022279A" w:rsidRDefault="00441A98" w:rsidP="0097662F">
            <w:pPr>
              <w:jc w:val="center"/>
              <w:rPr>
                <w:ins w:id="1121" w:author="阿毛" w:date="2021-06-02T14:40:00Z"/>
                <w:rFonts w:ascii="標楷體" w:eastAsia="標楷體" w:hAnsi="標楷體"/>
              </w:rPr>
            </w:pPr>
            <w:ins w:id="1122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63AA45F5" w14:textId="77777777" w:rsidR="00441A98" w:rsidRPr="0022279A" w:rsidRDefault="00441A98" w:rsidP="0097662F">
            <w:pPr>
              <w:rPr>
                <w:ins w:id="1123" w:author="阿毛" w:date="2021-06-02T14:40:00Z"/>
                <w:rFonts w:ascii="標楷體" w:eastAsia="標楷體" w:hAnsi="標楷體"/>
              </w:rPr>
            </w:pPr>
            <w:proofErr w:type="spellStart"/>
            <w:ins w:id="1124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  <w:proofErr w:type="spellEnd"/>
            </w:ins>
          </w:p>
        </w:tc>
        <w:tc>
          <w:tcPr>
            <w:tcW w:w="3828" w:type="dxa"/>
          </w:tcPr>
          <w:p w14:paraId="164AA1EC" w14:textId="77777777" w:rsidR="00441A98" w:rsidRPr="0022279A" w:rsidRDefault="00441A98" w:rsidP="0097662F">
            <w:pPr>
              <w:rPr>
                <w:ins w:id="1125" w:author="阿毛" w:date="2021-06-02T14:40:00Z"/>
                <w:rFonts w:ascii="標楷體" w:eastAsia="標楷體" w:hAnsi="標楷體"/>
              </w:rPr>
            </w:pPr>
            <w:ins w:id="1126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</w:tbl>
    <w:p w14:paraId="0E47ACB5" w14:textId="77777777" w:rsidR="003C3DEE" w:rsidRDefault="003C3DEE" w:rsidP="003C3DEE">
      <w:pPr>
        <w:pStyle w:val="a"/>
        <w:numPr>
          <w:ilvl w:val="0"/>
          <w:numId w:val="0"/>
        </w:numPr>
      </w:pPr>
    </w:p>
    <w:p w14:paraId="20654962" w14:textId="2A2D22B1" w:rsidR="005B3945" w:rsidRPr="00362205" w:rsidRDefault="005B3945" w:rsidP="003C3DEE">
      <w:pPr>
        <w:pStyle w:val="a"/>
        <w:numPr>
          <w:ilvl w:val="0"/>
          <w:numId w:val="0"/>
        </w:numPr>
        <w:rPr>
          <w:ins w:id="1127" w:author="阿毛" w:date="2021-06-02T14:40:00Z"/>
        </w:rPr>
      </w:pPr>
      <w:ins w:id="1128" w:author="阿毛" w:date="2021-06-02T14:40:00Z">
        <w:r w:rsidRPr="00362205">
          <w:t>UI</w:t>
        </w:r>
        <w:r w:rsidRPr="00362205">
          <w:t>畫面</w:t>
        </w:r>
      </w:ins>
    </w:p>
    <w:p w14:paraId="68BCE8AD" w14:textId="77777777" w:rsidR="005B3945" w:rsidRDefault="005B3945" w:rsidP="005B3945">
      <w:pPr>
        <w:pStyle w:val="42"/>
        <w:spacing w:after="72"/>
        <w:ind w:leftChars="196" w:left="470"/>
        <w:rPr>
          <w:ins w:id="1129" w:author="阿毛" w:date="2021-06-02T14:40:00Z"/>
          <w:rFonts w:ascii="標楷體" w:hAnsi="標楷體"/>
        </w:rPr>
      </w:pPr>
      <w:ins w:id="1130" w:author="阿毛" w:date="2021-06-02T14:40:00Z">
        <w:r w:rsidRPr="00362205">
          <w:rPr>
            <w:rFonts w:ascii="標楷體" w:hAnsi="標楷體" w:hint="eastAsia"/>
          </w:rPr>
          <w:lastRenderedPageBreak/>
          <w:t>輸入畫面：</w:t>
        </w:r>
      </w:ins>
    </w:p>
    <w:p w14:paraId="323717E7" w14:textId="0857118F" w:rsidR="005B3945" w:rsidRPr="009A3F96" w:rsidRDefault="00D0790F" w:rsidP="005B3945">
      <w:pPr>
        <w:pStyle w:val="42"/>
        <w:spacing w:after="72"/>
        <w:ind w:leftChars="196" w:left="470"/>
        <w:rPr>
          <w:ins w:id="1131" w:author="阿毛" w:date="2021-06-02T14:40:00Z"/>
          <w:rFonts w:ascii="標楷體" w:hAnsi="標楷體"/>
        </w:rPr>
      </w:pPr>
      <w:r w:rsidRPr="00D0790F">
        <w:rPr>
          <w:rFonts w:ascii="標楷體" w:hAnsi="標楷體"/>
          <w:noProof/>
        </w:rPr>
        <w:drawing>
          <wp:inline distT="0" distB="0" distL="0" distR="0" wp14:anchorId="0F493D6B" wp14:editId="753C37EC">
            <wp:extent cx="6479540" cy="173926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7B5" w14:textId="77777777" w:rsidR="005B3945" w:rsidRDefault="005B3945" w:rsidP="005B3945">
      <w:pPr>
        <w:pStyle w:val="a"/>
        <w:rPr>
          <w:ins w:id="1132" w:author="阿毛" w:date="2021-06-02T14:40:00Z"/>
        </w:rPr>
      </w:pPr>
      <w:ins w:id="1133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B3945" w:rsidRPr="00F5236F" w14:paraId="3DDFF36F" w14:textId="77777777" w:rsidTr="0097662F">
        <w:trPr>
          <w:ins w:id="113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4A0BE59D" w14:textId="77777777" w:rsidR="005B3945" w:rsidRPr="00F5236F" w:rsidRDefault="005B3945" w:rsidP="0097662F">
            <w:pPr>
              <w:jc w:val="center"/>
              <w:rPr>
                <w:ins w:id="1135" w:author="阿毛" w:date="2021-06-02T14:40:00Z"/>
                <w:rFonts w:ascii="標楷體" w:eastAsia="標楷體" w:hAnsi="標楷體"/>
              </w:rPr>
            </w:pPr>
            <w:ins w:id="1136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5748DFA" w14:textId="77777777" w:rsidR="005B3945" w:rsidRPr="00F5236F" w:rsidRDefault="005B3945" w:rsidP="0097662F">
            <w:pPr>
              <w:jc w:val="center"/>
              <w:rPr>
                <w:ins w:id="1137" w:author="阿毛" w:date="2021-06-02T14:40:00Z"/>
                <w:rFonts w:ascii="標楷體" w:eastAsia="標楷體" w:hAnsi="標楷體"/>
              </w:rPr>
            </w:pPr>
            <w:ins w:id="113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237796C6" w14:textId="77777777" w:rsidR="005B3945" w:rsidRPr="00F5236F" w:rsidRDefault="005B3945" w:rsidP="0097662F">
            <w:pPr>
              <w:jc w:val="center"/>
              <w:rPr>
                <w:ins w:id="1139" w:author="阿毛" w:date="2021-06-02T14:40:00Z"/>
                <w:rFonts w:ascii="標楷體" w:eastAsia="標楷體" w:hAnsi="標楷體"/>
              </w:rPr>
            </w:pPr>
            <w:ins w:id="114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E1069" w:rsidRPr="00F5236F" w14:paraId="400A0A02" w14:textId="77777777" w:rsidTr="0097662F">
        <w:trPr>
          <w:ins w:id="1141" w:author="阿毛" w:date="2021-06-02T14:40:00Z"/>
        </w:trPr>
        <w:tc>
          <w:tcPr>
            <w:tcW w:w="851" w:type="dxa"/>
          </w:tcPr>
          <w:p w14:paraId="538ACA6E" w14:textId="77777777" w:rsidR="007E1069" w:rsidRPr="00F5236F" w:rsidRDefault="007E1069" w:rsidP="007E1069">
            <w:pPr>
              <w:jc w:val="center"/>
              <w:rPr>
                <w:ins w:id="1142" w:author="阿毛" w:date="2021-06-02T14:40:00Z"/>
                <w:rFonts w:ascii="標楷體" w:eastAsia="標楷體" w:hAnsi="標楷體"/>
                <w:lang w:eastAsia="zh-HK"/>
              </w:rPr>
            </w:pPr>
            <w:ins w:id="1143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0E84C763" w14:textId="77777777" w:rsidR="007E1069" w:rsidRDefault="007E1069" w:rsidP="007E1069">
            <w:pPr>
              <w:rPr>
                <w:ins w:id="1144" w:author="阿毛" w:date="2021-06-02T14:40:00Z"/>
                <w:rFonts w:ascii="標楷體" w:eastAsia="標楷體" w:hAnsi="標楷體"/>
                <w:lang w:eastAsia="zh-HK"/>
              </w:rPr>
            </w:pPr>
            <w:ins w:id="114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2CC20518" w14:textId="2C5A11C4" w:rsidR="007E1069" w:rsidRPr="00817021" w:rsidRDefault="007E1069">
            <w:pPr>
              <w:rPr>
                <w:ins w:id="1146" w:author="阿毛" w:date="2021-06-02T14:40:00Z"/>
                <w:rFonts w:ascii="標楷體" w:eastAsia="標楷體" w:hAnsi="標楷體"/>
                <w:lang w:eastAsia="zh-HK"/>
              </w:rPr>
            </w:pPr>
            <w:ins w:id="114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2A4A3A7E" w14:textId="77777777" w:rsidR="007E1069" w:rsidRDefault="007E1069" w:rsidP="007E1069">
            <w:pPr>
              <w:rPr>
                <w:ins w:id="1148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1149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7CB2C644" w14:textId="68C913BB" w:rsidR="007E1069" w:rsidRPr="0085585B" w:rsidRDefault="007E1069">
            <w:pPr>
              <w:ind w:left="240" w:hangingChars="100" w:hanging="240"/>
              <w:rPr>
                <w:ins w:id="1150" w:author="阿毛" w:date="2021-06-02T14:40:00Z"/>
                <w:rFonts w:ascii="標楷體" w:eastAsia="標楷體" w:hAnsi="標楷體"/>
                <w:lang w:eastAsia="zh-HK"/>
                <w:rPrChange w:id="1151" w:author="阿毛" w:date="2021-06-02T16:22:00Z">
                  <w:rPr>
                    <w:ins w:id="1152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1153" w:author="阿毛" w:date="2021-06-02T16:22:00Z">
                <w:pPr/>
              </w:pPrChange>
            </w:pPr>
            <w:ins w:id="1154" w:author="阿毛" w:date="2021-06-02T16:21:00Z">
              <w:r w:rsidRPr="0085585B">
                <w:rPr>
                  <w:rFonts w:ascii="標楷體" w:eastAsia="標楷體" w:hAnsi="標楷體"/>
                  <w:rPrChange w:id="1155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1156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</w:t>
              </w:r>
            </w:ins>
            <w:r>
              <w:rPr>
                <w:rFonts w:ascii="標楷體" w:eastAsia="標楷體" w:hAnsi="標楷體" w:hint="eastAsia"/>
              </w:rPr>
              <w:t>30總帳傳票媒體</w:t>
            </w:r>
            <w:proofErr w:type="gramStart"/>
            <w:r>
              <w:rPr>
                <w:rFonts w:ascii="標楷體" w:eastAsia="標楷體" w:hAnsi="標楷體" w:hint="eastAsia"/>
              </w:rPr>
              <w:t>檔</w:t>
            </w:r>
            <w:proofErr w:type="gramEnd"/>
            <w:r>
              <w:rPr>
                <w:rFonts w:ascii="標楷體" w:eastAsia="標楷體" w:hAnsi="標楷體" w:hint="eastAsia"/>
              </w:rPr>
              <w:t>產生</w:t>
            </w:r>
            <w:ins w:id="1157" w:author="阿毛" w:date="2021-06-02T16:22:00Z">
              <w:r>
                <w:rPr>
                  <w:rFonts w:ascii="標楷體" w:eastAsia="標楷體" w:hAnsi="標楷體" w:hint="eastAsia"/>
                </w:rPr>
                <w:t>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1158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1560DCF9" w14:textId="06EF1673" w:rsidR="007E1069" w:rsidRPr="009A3F96" w:rsidRDefault="007E1069">
            <w:pPr>
              <w:rPr>
                <w:ins w:id="1159" w:author="阿毛" w:date="2021-06-02T14:40:00Z"/>
                <w:rFonts w:ascii="標楷體" w:eastAsia="標楷體" w:hAnsi="標楷體"/>
                <w:lang w:eastAsia="zh-HK"/>
              </w:rPr>
            </w:pPr>
          </w:p>
        </w:tc>
      </w:tr>
      <w:tr w:rsidR="007E1069" w:rsidRPr="00F5236F" w14:paraId="47FF1E3B" w14:textId="77777777" w:rsidTr="0097662F">
        <w:trPr>
          <w:ins w:id="1160" w:author="阿毛" w:date="2021-06-02T14:40:00Z"/>
        </w:trPr>
        <w:tc>
          <w:tcPr>
            <w:tcW w:w="851" w:type="dxa"/>
          </w:tcPr>
          <w:p w14:paraId="5C2EC87D" w14:textId="77777777" w:rsidR="007E1069" w:rsidRDefault="007E1069" w:rsidP="007E1069">
            <w:pPr>
              <w:jc w:val="center"/>
              <w:rPr>
                <w:ins w:id="1161" w:author="阿毛" w:date="2021-06-02T14:40:00Z"/>
                <w:rFonts w:ascii="標楷體" w:eastAsia="標楷體" w:hAnsi="標楷體"/>
              </w:rPr>
            </w:pPr>
            <w:ins w:id="1162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09CE547B" w14:textId="77777777" w:rsidR="007E1069" w:rsidRDefault="007E1069" w:rsidP="007E1069">
            <w:pPr>
              <w:rPr>
                <w:ins w:id="1163" w:author="阿毛" w:date="2021-06-02T14:40:00Z"/>
                <w:rFonts w:ascii="標楷體" w:eastAsia="標楷體" w:hAnsi="標楷體"/>
                <w:lang w:eastAsia="zh-HK"/>
              </w:rPr>
            </w:pPr>
            <w:ins w:id="116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4B8BA9D5" w14:textId="77B689F7" w:rsidR="007E1069" w:rsidRDefault="007E1069" w:rsidP="007E1069">
            <w:pPr>
              <w:rPr>
                <w:ins w:id="1165" w:author="阿毛" w:date="2021-06-02T14:40:00Z"/>
                <w:rFonts w:ascii="標楷體" w:eastAsia="標楷體" w:hAnsi="標楷體"/>
                <w:lang w:eastAsia="zh-HK"/>
              </w:rPr>
            </w:pPr>
            <w:ins w:id="116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11BD59E5" w14:textId="77777777" w:rsidR="005B3945" w:rsidRDefault="005B3945" w:rsidP="005B3945">
      <w:pPr>
        <w:pStyle w:val="a"/>
      </w:pPr>
      <w:ins w:id="1167" w:author="阿毛" w:date="2021-06-02T14:40:00Z">
        <w:r>
          <w:t>輸入畫面資料說明</w:t>
        </w:r>
      </w:ins>
    </w:p>
    <w:p w14:paraId="7070D3EE" w14:textId="77777777" w:rsidR="004D548D" w:rsidRDefault="004D548D" w:rsidP="004D548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4D548D" w:rsidRPr="00847BB7" w14:paraId="5B1951D7" w14:textId="77777777" w:rsidTr="0097662F">
        <w:trPr>
          <w:trHeight w:val="388"/>
          <w:tblHeader/>
          <w:jc w:val="center"/>
          <w:ins w:id="1168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7A75175" w14:textId="77777777" w:rsidR="004D548D" w:rsidRPr="00847BB7" w:rsidRDefault="004D548D" w:rsidP="0097662F">
            <w:pPr>
              <w:rPr>
                <w:ins w:id="1169" w:author="阿毛" w:date="2021-06-02T14:40:00Z"/>
                <w:rFonts w:ascii="標楷體" w:eastAsia="標楷體" w:hAnsi="標楷體"/>
              </w:rPr>
            </w:pPr>
            <w:ins w:id="1170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68ECDB08" w14:textId="77777777" w:rsidR="004D548D" w:rsidRPr="00847BB7" w:rsidRDefault="004D548D" w:rsidP="0097662F">
            <w:pPr>
              <w:rPr>
                <w:ins w:id="1171" w:author="阿毛" w:date="2021-06-02T14:40:00Z"/>
                <w:rFonts w:ascii="標楷體" w:eastAsia="標楷體" w:hAnsi="標楷體"/>
              </w:rPr>
            </w:pPr>
            <w:ins w:id="1172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619BA08A" w14:textId="77777777" w:rsidR="004D548D" w:rsidRPr="00847BB7" w:rsidRDefault="004D548D" w:rsidP="0097662F">
            <w:pPr>
              <w:jc w:val="center"/>
              <w:rPr>
                <w:ins w:id="1173" w:author="阿毛" w:date="2021-06-02T14:40:00Z"/>
                <w:rFonts w:ascii="標楷體" w:eastAsia="標楷體" w:hAnsi="標楷體"/>
              </w:rPr>
            </w:pPr>
            <w:ins w:id="1174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A6AB7C9" w14:textId="77777777" w:rsidR="004D548D" w:rsidRPr="00847BB7" w:rsidRDefault="004D548D" w:rsidP="0097662F">
            <w:pPr>
              <w:rPr>
                <w:ins w:id="1175" w:author="阿毛" w:date="2021-06-02T14:40:00Z"/>
                <w:rFonts w:ascii="標楷體" w:eastAsia="標楷體" w:hAnsi="標楷體"/>
              </w:rPr>
            </w:pPr>
            <w:ins w:id="1176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4D548D" w:rsidRPr="00847BB7" w14:paraId="12573607" w14:textId="77777777" w:rsidTr="0097662F">
        <w:trPr>
          <w:trHeight w:val="244"/>
          <w:tblHeader/>
          <w:jc w:val="center"/>
          <w:ins w:id="1177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75658B4E" w14:textId="77777777" w:rsidR="004D548D" w:rsidRPr="00847BB7" w:rsidRDefault="004D548D" w:rsidP="0097662F">
            <w:pPr>
              <w:rPr>
                <w:ins w:id="11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39E263F" w14:textId="77777777" w:rsidR="004D548D" w:rsidRPr="00847BB7" w:rsidRDefault="004D548D" w:rsidP="0097662F">
            <w:pPr>
              <w:rPr>
                <w:ins w:id="11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752E22EA" w14:textId="77777777" w:rsidR="004D548D" w:rsidRPr="00847BB7" w:rsidRDefault="004D548D" w:rsidP="0097662F">
            <w:pPr>
              <w:rPr>
                <w:ins w:id="1180" w:author="阿毛" w:date="2021-06-02T14:40:00Z"/>
                <w:rFonts w:ascii="標楷體" w:eastAsia="標楷體" w:hAnsi="標楷體"/>
              </w:rPr>
            </w:pPr>
            <w:ins w:id="1181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5FE57A8" w14:textId="77777777" w:rsidR="004D548D" w:rsidRPr="00847BB7" w:rsidRDefault="004D548D" w:rsidP="0097662F">
            <w:pPr>
              <w:rPr>
                <w:ins w:id="1182" w:author="阿毛" w:date="2021-06-02T14:40:00Z"/>
                <w:rFonts w:ascii="標楷體" w:eastAsia="標楷體" w:hAnsi="標楷體"/>
              </w:rPr>
            </w:pPr>
            <w:ins w:id="1183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09758A32" w14:textId="77777777" w:rsidR="004D548D" w:rsidRPr="00847BB7" w:rsidRDefault="004D548D" w:rsidP="0097662F">
            <w:pPr>
              <w:rPr>
                <w:ins w:id="1184" w:author="阿毛" w:date="2021-06-02T14:40:00Z"/>
                <w:rFonts w:ascii="標楷體" w:eastAsia="標楷體" w:hAnsi="標楷體"/>
              </w:rPr>
            </w:pPr>
            <w:ins w:id="1185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7D43628C" w14:textId="77777777" w:rsidR="004D548D" w:rsidRPr="00847BB7" w:rsidRDefault="004D548D" w:rsidP="0097662F">
            <w:pPr>
              <w:rPr>
                <w:ins w:id="1186" w:author="阿毛" w:date="2021-06-02T14:40:00Z"/>
                <w:rFonts w:ascii="標楷體" w:eastAsia="標楷體" w:hAnsi="標楷體"/>
              </w:rPr>
            </w:pPr>
            <w:proofErr w:type="gramStart"/>
            <w:ins w:id="1187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1D289284" w14:textId="77777777" w:rsidR="004D548D" w:rsidRPr="00847BB7" w:rsidRDefault="004D548D" w:rsidP="0097662F">
            <w:pPr>
              <w:rPr>
                <w:ins w:id="1188" w:author="阿毛" w:date="2021-06-02T14:40:00Z"/>
                <w:rFonts w:ascii="標楷體" w:eastAsia="標楷體" w:hAnsi="標楷體"/>
              </w:rPr>
            </w:pPr>
            <w:ins w:id="1189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8899CF5" w14:textId="77777777" w:rsidR="004D548D" w:rsidRPr="00847BB7" w:rsidRDefault="004D548D" w:rsidP="0097662F">
            <w:pPr>
              <w:rPr>
                <w:ins w:id="1190" w:author="阿毛" w:date="2021-06-02T14:40:00Z"/>
                <w:rFonts w:ascii="標楷體" w:eastAsia="標楷體" w:hAnsi="標楷體"/>
              </w:rPr>
            </w:pPr>
          </w:p>
        </w:tc>
      </w:tr>
      <w:tr w:rsidR="004D548D" w:rsidRPr="004A1F92" w14:paraId="06FD9AE3" w14:textId="77777777" w:rsidTr="0097662F">
        <w:trPr>
          <w:trHeight w:val="244"/>
          <w:jc w:val="center"/>
          <w:ins w:id="1191" w:author="阿毛" w:date="2021-06-02T14:40:00Z"/>
        </w:trPr>
        <w:tc>
          <w:tcPr>
            <w:tcW w:w="456" w:type="dxa"/>
          </w:tcPr>
          <w:p w14:paraId="36C067E9" w14:textId="0502A223" w:rsidR="004D548D" w:rsidRPr="004A1F92" w:rsidRDefault="004D548D" w:rsidP="0097662F">
            <w:pPr>
              <w:rPr>
                <w:ins w:id="1192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1736" w:type="dxa"/>
          </w:tcPr>
          <w:p w14:paraId="0E5F266C" w14:textId="3EFD58AE" w:rsidR="004D548D" w:rsidRPr="004A1F92" w:rsidRDefault="00817021" w:rsidP="0097662F">
            <w:pPr>
              <w:rPr>
                <w:ins w:id="1193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602" w:type="dxa"/>
          </w:tcPr>
          <w:p w14:paraId="7351A95D" w14:textId="6060BD7D" w:rsidR="004D548D" w:rsidRPr="004A1F92" w:rsidRDefault="00817021" w:rsidP="0097662F">
            <w:pPr>
              <w:rPr>
                <w:ins w:id="1194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92" w:type="dxa"/>
          </w:tcPr>
          <w:p w14:paraId="1EDB5477" w14:textId="77777777" w:rsidR="004D548D" w:rsidRPr="004A1F92" w:rsidRDefault="004D548D" w:rsidP="0097662F">
            <w:pPr>
              <w:rPr>
                <w:ins w:id="119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F44207C" w14:textId="5155A504" w:rsidR="004D548D" w:rsidRPr="004A1F92" w:rsidRDefault="00817021" w:rsidP="0097662F">
            <w:pPr>
              <w:rPr>
                <w:ins w:id="119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23" w:type="dxa"/>
          </w:tcPr>
          <w:p w14:paraId="539F2B48" w14:textId="616ECC45" w:rsidR="004D548D" w:rsidRPr="004A1F92" w:rsidRDefault="00817021" w:rsidP="0097662F">
            <w:pPr>
              <w:rPr>
                <w:ins w:id="119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C4C5B20" w14:textId="72215700" w:rsidR="004D548D" w:rsidRPr="004A1F92" w:rsidRDefault="00817021" w:rsidP="0097662F">
            <w:pPr>
              <w:jc w:val="center"/>
              <w:rPr>
                <w:ins w:id="1198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21BCE957" w14:textId="77777777" w:rsidR="00817021" w:rsidRDefault="00817021" w:rsidP="008170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1.限輸入日期,檢核條件</w:t>
            </w:r>
          </w:p>
          <w:p w14:paraId="675083DF" w14:textId="77777777" w:rsidR="00817021" w:rsidRDefault="00817021" w:rsidP="008170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85098AB" w14:textId="16DFF6FA" w:rsidR="004D548D" w:rsidRPr="004A1F92" w:rsidRDefault="00817021" w:rsidP="00817021">
            <w:pPr>
              <w:ind w:left="240" w:hangingChars="100" w:hanging="240"/>
              <w:rPr>
                <w:ins w:id="1199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(2).日期格式/A(DATE,0)</w:t>
            </w:r>
          </w:p>
        </w:tc>
      </w:tr>
      <w:tr w:rsidR="004D548D" w:rsidRPr="004A1F92" w14:paraId="6833050B" w14:textId="77777777" w:rsidTr="0097662F">
        <w:trPr>
          <w:trHeight w:val="244"/>
          <w:jc w:val="center"/>
          <w:ins w:id="1200" w:author="阿毛" w:date="2021-06-02T14:40:00Z"/>
        </w:trPr>
        <w:tc>
          <w:tcPr>
            <w:tcW w:w="456" w:type="dxa"/>
          </w:tcPr>
          <w:p w14:paraId="4A2BA3DF" w14:textId="247CF516" w:rsidR="004D548D" w:rsidRPr="004A1F92" w:rsidRDefault="004D548D" w:rsidP="0097662F">
            <w:pPr>
              <w:rPr>
                <w:ins w:id="1201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</w:p>
        </w:tc>
        <w:tc>
          <w:tcPr>
            <w:tcW w:w="1736" w:type="dxa"/>
          </w:tcPr>
          <w:p w14:paraId="073A7EB4" w14:textId="5B42E362" w:rsidR="004D548D" w:rsidRPr="004A1F92" w:rsidRDefault="00817021" w:rsidP="0097662F">
            <w:pPr>
              <w:rPr>
                <w:ins w:id="1202" w:author="阿毛" w:date="2021-06-02T14:40:00Z"/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傳票批號</w:t>
            </w:r>
          </w:p>
        </w:tc>
        <w:tc>
          <w:tcPr>
            <w:tcW w:w="1602" w:type="dxa"/>
          </w:tcPr>
          <w:p w14:paraId="6A1B66F3" w14:textId="5D60D1E9" w:rsidR="004D548D" w:rsidRPr="004A1F92" w:rsidRDefault="00817021" w:rsidP="0097662F">
            <w:pPr>
              <w:rPr>
                <w:ins w:id="1203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</w:tcPr>
          <w:p w14:paraId="384974E2" w14:textId="77777777" w:rsidR="004D548D" w:rsidRPr="004A1F92" w:rsidRDefault="004D548D" w:rsidP="0097662F">
            <w:pPr>
              <w:rPr>
                <w:ins w:id="120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515DE8F" w14:textId="77777777" w:rsidR="004D548D" w:rsidRPr="004A1F92" w:rsidRDefault="004D548D" w:rsidP="0097662F">
            <w:pPr>
              <w:rPr>
                <w:ins w:id="120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30819B2" w14:textId="2FDA54E5" w:rsidR="004D548D" w:rsidRPr="004A1F92" w:rsidRDefault="00817021" w:rsidP="0097662F">
            <w:pPr>
              <w:rPr>
                <w:ins w:id="120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8CEA458" w14:textId="174954D8" w:rsidR="004D548D" w:rsidRPr="004A1F92" w:rsidRDefault="00817021" w:rsidP="0097662F">
            <w:pPr>
              <w:jc w:val="center"/>
              <w:rPr>
                <w:ins w:id="120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78EB141" w14:textId="0F53C521" w:rsidR="004D548D" w:rsidRPr="004A1F92" w:rsidRDefault="00817021" w:rsidP="00817021">
            <w:pPr>
              <w:rPr>
                <w:ins w:id="1208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1.限輸入數字,檢核條件:不可為空白/V(7)</w:t>
            </w:r>
          </w:p>
        </w:tc>
      </w:tr>
      <w:tr w:rsidR="004D548D" w:rsidRPr="004A1F92" w14:paraId="1B28E833" w14:textId="77777777" w:rsidTr="0097662F">
        <w:trPr>
          <w:trHeight w:val="244"/>
          <w:jc w:val="center"/>
          <w:ins w:id="1209" w:author="阿毛" w:date="2021-06-02T14:40:00Z"/>
        </w:trPr>
        <w:tc>
          <w:tcPr>
            <w:tcW w:w="456" w:type="dxa"/>
          </w:tcPr>
          <w:p w14:paraId="08556F8F" w14:textId="39FBE817" w:rsidR="004D548D" w:rsidRPr="004A1F92" w:rsidRDefault="004D548D" w:rsidP="0097662F">
            <w:pPr>
              <w:rPr>
                <w:ins w:id="1210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</w:p>
        </w:tc>
        <w:tc>
          <w:tcPr>
            <w:tcW w:w="1736" w:type="dxa"/>
          </w:tcPr>
          <w:p w14:paraId="77EE9A11" w14:textId="617B19AE" w:rsidR="004D548D" w:rsidRPr="004A1F92" w:rsidRDefault="00817021" w:rsidP="0097662F">
            <w:pPr>
              <w:rPr>
                <w:ins w:id="1211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核心傳票媒體上傳序號</w:t>
            </w:r>
          </w:p>
        </w:tc>
        <w:tc>
          <w:tcPr>
            <w:tcW w:w="1602" w:type="dxa"/>
          </w:tcPr>
          <w:p w14:paraId="179972EB" w14:textId="2094969A" w:rsidR="004D548D" w:rsidRPr="004A1F92" w:rsidRDefault="00817021" w:rsidP="0097662F">
            <w:pPr>
              <w:rPr>
                <w:ins w:id="1212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</w:tcPr>
          <w:p w14:paraId="74DA54D8" w14:textId="77777777" w:rsidR="004D548D" w:rsidRPr="004A1F92" w:rsidRDefault="004D548D" w:rsidP="0097662F">
            <w:pPr>
              <w:rPr>
                <w:ins w:id="12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6F5DA80" w14:textId="77777777" w:rsidR="004D548D" w:rsidRPr="004A1F92" w:rsidRDefault="004D548D" w:rsidP="0097662F">
            <w:pPr>
              <w:rPr>
                <w:ins w:id="12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50CC6067" w14:textId="2F325BEA" w:rsidR="004D548D" w:rsidRPr="004A1F92" w:rsidRDefault="00817021" w:rsidP="0097662F">
            <w:pPr>
              <w:rPr>
                <w:ins w:id="1215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B9B2BA8" w14:textId="79B53532" w:rsidR="004D548D" w:rsidRPr="004A1F92" w:rsidRDefault="00817021" w:rsidP="0097662F">
            <w:pPr>
              <w:jc w:val="center"/>
              <w:rPr>
                <w:ins w:id="121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1AE69683" w14:textId="1DD1D7F4" w:rsidR="004D548D" w:rsidRPr="004A1F92" w:rsidRDefault="00817021" w:rsidP="0097662F">
            <w:pPr>
              <w:snapToGrid w:val="0"/>
              <w:rPr>
                <w:ins w:id="121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1.限輸入數字,檢核條件:不可為空白/V(7)</w:t>
            </w:r>
          </w:p>
        </w:tc>
      </w:tr>
    </w:tbl>
    <w:p w14:paraId="1EB3D6F6" w14:textId="77777777" w:rsidR="004D548D" w:rsidRPr="004D548D" w:rsidRDefault="004D548D" w:rsidP="004D548D">
      <w:pPr>
        <w:rPr>
          <w:ins w:id="1218" w:author="阿毛" w:date="2021-06-02T14:40:00Z"/>
        </w:rPr>
      </w:pPr>
    </w:p>
    <w:p w14:paraId="479B686C" w14:textId="77777777" w:rsidR="005B3945" w:rsidRPr="009A3F96" w:rsidRDefault="005B3945" w:rsidP="005B3945">
      <w:pPr>
        <w:pStyle w:val="a"/>
        <w:rPr>
          <w:ins w:id="1219" w:author="阿毛" w:date="2021-06-02T14:40:00Z"/>
        </w:rPr>
      </w:pPr>
      <w:ins w:id="1220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3001CA7B" w14:textId="1BFC8DC9" w:rsidR="005B3945" w:rsidRDefault="003C3DEE" w:rsidP="005B3945">
      <w:pPr>
        <w:rPr>
          <w:ins w:id="1221" w:author="阿毛" w:date="2021-06-02T14:40:00Z"/>
          <w:rFonts w:ascii="標楷體" w:eastAsia="標楷體" w:hAnsi="標楷體"/>
        </w:rPr>
      </w:pPr>
      <w:r w:rsidRPr="003C3DEE">
        <w:rPr>
          <w:rFonts w:ascii="標楷體" w:eastAsia="標楷體" w:hAnsi="標楷體"/>
          <w:noProof/>
        </w:rPr>
        <w:drawing>
          <wp:inline distT="0" distB="0" distL="0" distR="0" wp14:anchorId="1F7CC32C" wp14:editId="105842E8">
            <wp:extent cx="5563082" cy="41913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D1">
        <w:rPr>
          <w:rFonts w:ascii="標楷體" w:eastAsia="標楷體" w:hAnsi="標楷體" w:hint="eastAsia"/>
        </w:rPr>
        <w:t xml:space="preserve"> </w:t>
      </w:r>
    </w:p>
    <w:p w14:paraId="4FC1A2F4" w14:textId="49364EF9" w:rsidR="005B3945" w:rsidRDefault="003C3DEE" w:rsidP="005B3945">
      <w:pPr>
        <w:rPr>
          <w:ins w:id="1222" w:author="阿毛" w:date="2021-06-02T14:40:00Z"/>
          <w:rFonts w:ascii="標楷體" w:eastAsia="標楷體" w:hAnsi="標楷體"/>
        </w:rPr>
      </w:pPr>
      <w:r w:rsidRPr="003C3DEE">
        <w:rPr>
          <w:rFonts w:ascii="標楷體" w:eastAsia="標楷體" w:hAnsi="標楷體"/>
          <w:noProof/>
        </w:rPr>
        <w:lastRenderedPageBreak/>
        <w:drawing>
          <wp:inline distT="0" distB="0" distL="0" distR="0" wp14:anchorId="43807582" wp14:editId="7FACE8E8">
            <wp:extent cx="6479540" cy="12312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56A" w14:textId="77777777" w:rsidR="005B3945" w:rsidRDefault="005B3945" w:rsidP="005B3945">
      <w:pPr>
        <w:pStyle w:val="a"/>
        <w:rPr>
          <w:ins w:id="1223" w:author="楊智誠" w:date="2021-12-14T14:43:00Z"/>
        </w:rPr>
      </w:pPr>
      <w:ins w:id="1224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019E608E" w14:textId="77777777" w:rsidR="005B3945" w:rsidRPr="005B3945" w:rsidRDefault="005B3945" w:rsidP="005B3945">
      <w:pPr>
        <w:rPr>
          <w:ins w:id="1225" w:author="阿毛" w:date="2021-06-02T14:40:00Z"/>
        </w:rPr>
      </w:pPr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1226" w:author="阿毛" w:date="2021-06-02T14:39:00Z"/>
          <w:rFonts w:ascii="標楷體" w:hAnsi="標楷體"/>
        </w:rPr>
        <w:pPrChange w:id="122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bookmarkStart w:id="1228" w:name="_Toc123139585"/>
      <w:del w:id="1229" w:author="阿毛" w:date="2021-06-02T14:38:00Z">
        <w:r w:rsidDel="008D3BBA">
          <w:rPr>
            <w:rFonts w:ascii="標楷體" w:hAnsi="標楷體"/>
          </w:rPr>
          <w:delText>L</w:delText>
        </w:r>
      </w:del>
      <w:del w:id="1230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1231" w:author="ST1" w:date="2021-05-06T13:52:00Z">
        <w:del w:id="1232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1233" w:author="智誠 楊" w:date="2021-05-03T17:29:00Z">
        <w:del w:id="1234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  <w:bookmarkEnd w:id="1228"/>
    </w:p>
    <w:p w14:paraId="6C2C1D2E" w14:textId="16F55AC7" w:rsidR="006F6710" w:rsidRPr="00B830D9" w:rsidDel="008D3BBA" w:rsidRDefault="006F6710">
      <w:pPr>
        <w:pStyle w:val="3"/>
        <w:rPr>
          <w:del w:id="1235" w:author="阿毛" w:date="2021-06-02T14:40:00Z"/>
        </w:rPr>
        <w:pPrChange w:id="1236" w:author="阿毛" w:date="2021-06-02T14:38:00Z">
          <w:pPr>
            <w:pStyle w:val="a"/>
          </w:pPr>
        </w:pPrChange>
      </w:pPr>
      <w:del w:id="1237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1238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1239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1240" w:author="阿毛" w:date="2021-06-02T14:40:00Z"/>
          <w:trPrChange w:id="1241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4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1243" w:author="阿毛" w:date="2021-06-02T14:40:00Z"/>
                <w:rFonts w:ascii="標楷體" w:eastAsia="標楷體" w:hAnsi="標楷體"/>
              </w:rPr>
            </w:pPr>
            <w:del w:id="1244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1245" w:author="阿毛" w:date="2021-06-02T14:40:00Z"/>
                <w:rFonts w:ascii="標楷體" w:eastAsia="標楷體" w:hAnsi="標楷體"/>
              </w:rPr>
            </w:pPr>
            <w:del w:id="1246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1247" w:author="阿毛" w:date="2021-06-02T14:40:00Z"/>
          <w:trPrChange w:id="1248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4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1250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1251" w:author="阿毛" w:date="2021-06-02T14:40:00Z"/>
          <w:trPrChange w:id="1252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5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1254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1255" w:author="阿毛" w:date="2021-06-02T14:40:00Z"/>
          <w:trPrChange w:id="1256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5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1258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1259" w:author="阿毛" w:date="2021-06-02T14:40:00Z"/>
          <w:trPrChange w:id="1260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1262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1263" w:author="阿毛" w:date="2021-06-02T14:40:00Z"/>
          <w:trPrChange w:id="1264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1266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1267" w:author="阿毛" w:date="2021-06-02T14:40:00Z"/>
          <w:trPrChange w:id="1268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270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271" w:author="阿毛" w:date="2021-06-02T14:40:00Z"/>
          <w:trPrChange w:id="1272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7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274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275" w:author="智誠 楊" w:date="2021-05-03T14:02:00Z"/>
          <w:del w:id="1276" w:author="阿毛" w:date="2021-06-02T14:40:00Z"/>
        </w:rPr>
      </w:pPr>
      <w:ins w:id="1277" w:author="智誠 楊" w:date="2021-05-03T14:02:00Z">
        <w:del w:id="1278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4554A1">
        <w:trPr>
          <w:trHeight w:val="277"/>
          <w:ins w:id="1279" w:author="智誠 楊" w:date="2021-05-03T14:02:00Z"/>
          <w:del w:id="128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4554A1">
            <w:pPr>
              <w:rPr>
                <w:ins w:id="1281" w:author="智誠 楊" w:date="2021-05-03T14:02:00Z"/>
                <w:del w:id="1282" w:author="阿毛" w:date="2021-06-02T14:40:00Z"/>
                <w:rFonts w:ascii="標楷體" w:eastAsia="標楷體" w:hAnsi="標楷體"/>
              </w:rPr>
            </w:pPr>
            <w:ins w:id="1283" w:author="智誠 楊" w:date="2021-05-03T14:02:00Z">
              <w:del w:id="1284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285" w:author="智誠 楊" w:date="2021-05-03T14:02:00Z"/>
                <w:del w:id="1286" w:author="阿毛" w:date="2021-06-02T14:40:00Z"/>
                <w:rFonts w:ascii="標楷體" w:eastAsia="標楷體" w:hAnsi="標楷體"/>
              </w:rPr>
            </w:pPr>
            <w:ins w:id="1287" w:author="智誠 楊" w:date="2021-05-03T14:04:00Z">
              <w:del w:id="128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4554A1">
        <w:trPr>
          <w:trHeight w:val="277"/>
          <w:ins w:id="1289" w:author="智誠 楊" w:date="2021-05-03T14:02:00Z"/>
          <w:del w:id="129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4554A1">
            <w:pPr>
              <w:rPr>
                <w:ins w:id="1291" w:author="智誠 楊" w:date="2021-05-03T14:02:00Z"/>
                <w:del w:id="1292" w:author="阿毛" w:date="2021-06-02T14:40:00Z"/>
                <w:rFonts w:ascii="標楷體" w:eastAsia="標楷體" w:hAnsi="標楷體"/>
              </w:rPr>
            </w:pPr>
            <w:ins w:id="1293" w:author="智誠 楊" w:date="2021-05-03T14:02:00Z">
              <w:del w:id="1294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4554A1">
            <w:pPr>
              <w:rPr>
                <w:ins w:id="1295" w:author="智誠 楊" w:date="2021-05-03T14:02:00Z"/>
                <w:del w:id="1296" w:author="阿毛" w:date="2021-06-02T14:40:00Z"/>
                <w:rFonts w:ascii="標楷體" w:eastAsia="標楷體" w:hAnsi="標楷體"/>
              </w:rPr>
            </w:pPr>
            <w:ins w:id="1297" w:author="智誠 楊" w:date="2021-05-03T14:04:00Z">
              <w:del w:id="129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4554A1">
        <w:trPr>
          <w:trHeight w:val="773"/>
          <w:ins w:id="1299" w:author="智誠 楊" w:date="2021-05-03T14:02:00Z"/>
          <w:del w:id="130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4554A1">
            <w:pPr>
              <w:rPr>
                <w:ins w:id="1301" w:author="智誠 楊" w:date="2021-05-03T14:02:00Z"/>
                <w:del w:id="1302" w:author="阿毛" w:date="2021-06-02T14:40:00Z"/>
                <w:rFonts w:ascii="標楷體" w:eastAsia="標楷體" w:hAnsi="標楷體"/>
              </w:rPr>
            </w:pPr>
            <w:ins w:id="1303" w:author="智誠 楊" w:date="2021-05-03T14:02:00Z">
              <w:del w:id="1304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4554A1">
            <w:pPr>
              <w:rPr>
                <w:ins w:id="1305" w:author="智誠 楊" w:date="2021-05-03T14:02:00Z"/>
                <w:del w:id="1306" w:author="阿毛" w:date="2021-06-02T14:40:00Z"/>
                <w:rFonts w:ascii="標楷體" w:eastAsia="標楷體" w:hAnsi="標楷體"/>
              </w:rPr>
            </w:pPr>
            <w:ins w:id="1307" w:author="智誠 楊" w:date="2021-05-03T14:02:00Z">
              <w:del w:id="1308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309" w:author="ST1" w:date="2021-05-06T13:53:00Z">
              <w:del w:id="1310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311" w:author="智誠 楊" w:date="2021-05-03T14:02:00Z">
              <w:del w:id="1312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313" w:author="智誠 楊" w:date="2021-05-03T14:07:00Z">
              <w:del w:id="131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4554A1">
            <w:pPr>
              <w:rPr>
                <w:ins w:id="1315" w:author="智誠 楊" w:date="2021-05-05T14:03:00Z"/>
                <w:del w:id="1316" w:author="阿毛" w:date="2021-06-02T14:40:00Z"/>
                <w:rFonts w:ascii="標楷體" w:eastAsia="標楷體" w:hAnsi="標楷體"/>
              </w:rPr>
            </w:pPr>
            <w:ins w:id="1317" w:author="智誠 楊" w:date="2021-05-03T14:02:00Z">
              <w:del w:id="1318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319" w:author="智誠 楊" w:date="2021-05-03T14:08:00Z">
              <w:del w:id="132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321" w:author="智誠 楊" w:date="2021-05-03T14:02:00Z">
              <w:del w:id="1322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323" w:author="智誠 楊" w:date="2021-05-05T13:34:00Z">
              <w:del w:id="1324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325" w:author="智誠 楊" w:date="2021-05-05T11:55:00Z">
              <w:del w:id="1326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327" w:author="智誠 楊" w:date="2021-05-05T13:34:00Z">
              <w:del w:id="1328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4554A1">
            <w:pPr>
              <w:rPr>
                <w:ins w:id="1329" w:author="智誠 楊" w:date="2021-05-05T14:04:00Z"/>
                <w:del w:id="1330" w:author="阿毛" w:date="2021-06-02T14:40:00Z"/>
                <w:rFonts w:ascii="標楷體" w:eastAsia="標楷體" w:hAnsi="標楷體"/>
              </w:rPr>
            </w:pPr>
            <w:ins w:id="1331" w:author="智誠 楊" w:date="2021-05-05T14:03:00Z">
              <w:del w:id="1332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333" w:author="智誠 楊" w:date="2021-05-05T14:04:00Z">
              <w:del w:id="133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335" w:author="智誠 楊" w:date="2021-05-03T14:02:00Z"/>
                <w:del w:id="1336" w:author="阿毛" w:date="2021-06-02T14:40:00Z"/>
                <w:rFonts w:ascii="標楷體" w:eastAsia="標楷體" w:hAnsi="標楷體"/>
              </w:rPr>
              <w:pPrChange w:id="1337" w:author="智誠 楊" w:date="2021-05-05T14:04:00Z">
                <w:pPr/>
              </w:pPrChange>
            </w:pPr>
            <w:ins w:id="1338" w:author="智誠 楊" w:date="2021-05-05T14:04:00Z">
              <w:del w:id="133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4554A1">
        <w:trPr>
          <w:trHeight w:val="321"/>
          <w:ins w:id="1340" w:author="智誠 楊" w:date="2021-05-03T14:02:00Z"/>
          <w:del w:id="134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4554A1">
            <w:pPr>
              <w:rPr>
                <w:ins w:id="1342" w:author="智誠 楊" w:date="2021-05-03T14:02:00Z"/>
                <w:del w:id="1343" w:author="阿毛" w:date="2021-06-02T14:40:00Z"/>
                <w:rFonts w:ascii="標楷體" w:eastAsia="標楷體" w:hAnsi="標楷體"/>
              </w:rPr>
            </w:pPr>
            <w:ins w:id="1344" w:author="智誠 楊" w:date="2021-05-03T14:02:00Z">
              <w:del w:id="1345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4554A1">
            <w:pPr>
              <w:rPr>
                <w:ins w:id="1346" w:author="智誠 楊" w:date="2021-05-03T14:02:00Z"/>
                <w:del w:id="1347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4554A1">
        <w:trPr>
          <w:trHeight w:val="1311"/>
          <w:ins w:id="1348" w:author="智誠 楊" w:date="2021-05-03T14:02:00Z"/>
          <w:del w:id="134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4554A1">
            <w:pPr>
              <w:rPr>
                <w:ins w:id="1350" w:author="智誠 楊" w:date="2021-05-03T14:02:00Z"/>
                <w:del w:id="1351" w:author="阿毛" w:date="2021-06-02T14:40:00Z"/>
                <w:rFonts w:ascii="標楷體" w:eastAsia="標楷體" w:hAnsi="標楷體"/>
              </w:rPr>
            </w:pPr>
            <w:ins w:id="1352" w:author="智誠 楊" w:date="2021-05-03T14:02:00Z">
              <w:del w:id="1353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4554A1">
            <w:pPr>
              <w:rPr>
                <w:ins w:id="1354" w:author="智誠 楊" w:date="2021-05-03T14:02:00Z"/>
                <w:del w:id="1355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4554A1">
        <w:trPr>
          <w:trHeight w:val="278"/>
          <w:ins w:id="1356" w:author="智誠 楊" w:date="2021-05-03T14:02:00Z"/>
          <w:del w:id="135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4554A1">
            <w:pPr>
              <w:rPr>
                <w:ins w:id="1358" w:author="智誠 楊" w:date="2021-05-03T14:02:00Z"/>
                <w:del w:id="1359" w:author="阿毛" w:date="2021-06-02T14:40:00Z"/>
                <w:rFonts w:ascii="標楷體" w:eastAsia="標楷體" w:hAnsi="標楷體"/>
              </w:rPr>
            </w:pPr>
            <w:ins w:id="1360" w:author="智誠 楊" w:date="2021-05-03T14:02:00Z">
              <w:del w:id="1361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362" w:author="智誠 楊" w:date="2021-05-05T13:33:00Z"/>
                <w:del w:id="1363" w:author="阿毛" w:date="2021-06-02T14:13:00Z"/>
                <w:rFonts w:ascii="標楷體" w:eastAsia="標楷體" w:hAnsi="標楷體"/>
              </w:rPr>
            </w:pPr>
            <w:ins w:id="1364" w:author="智誠 楊" w:date="2021-05-05T13:33:00Z">
              <w:del w:id="136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366" w:author="智誠 楊" w:date="2021-05-03T14:25:00Z">
              <w:del w:id="1367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368" w:author="智誠 楊" w:date="2021-05-03T14:02:00Z"/>
                <w:del w:id="1369" w:author="阿毛" w:date="2021-06-02T14:40:00Z"/>
                <w:rFonts w:ascii="標楷體" w:eastAsia="標楷體" w:hAnsi="標楷體"/>
              </w:rPr>
            </w:pPr>
            <w:ins w:id="1370" w:author="智誠 楊" w:date="2021-05-05T13:33:00Z">
              <w:del w:id="1371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372" w:author="智誠 楊" w:date="2021-05-05T13:35:00Z">
              <w:del w:id="1373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374" w:author="智誠 楊" w:date="2021-05-05T13:33:00Z">
              <w:del w:id="1375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376" w:author="智誠 楊" w:date="2021-05-05T13:35:00Z">
              <w:del w:id="1377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4554A1">
        <w:trPr>
          <w:trHeight w:val="358"/>
          <w:ins w:id="1378" w:author="智誠 楊" w:date="2021-05-03T14:02:00Z"/>
          <w:del w:id="137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4554A1">
            <w:pPr>
              <w:rPr>
                <w:ins w:id="1380" w:author="智誠 楊" w:date="2021-05-03T14:02:00Z"/>
                <w:del w:id="1381" w:author="阿毛" w:date="2021-06-02T14:40:00Z"/>
                <w:rFonts w:ascii="標楷體" w:eastAsia="標楷體" w:hAnsi="標楷體"/>
              </w:rPr>
            </w:pPr>
            <w:ins w:id="1382" w:author="智誠 楊" w:date="2021-05-03T14:02:00Z">
              <w:del w:id="1383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4554A1">
            <w:pPr>
              <w:widowControl/>
              <w:rPr>
                <w:ins w:id="1384" w:author="智誠 楊" w:date="2021-05-03T14:02:00Z"/>
                <w:del w:id="1385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386" w:author="智誠 楊" w:date="2021-05-05T11:49:00Z">
              <w:del w:id="1387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388" w:author="智誠 楊" w:date="2021-05-05T11:56:00Z">
              <w:del w:id="1389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390" w:author="智誠 楊" w:date="2021-05-03T14:05:00Z">
              <w:del w:id="1391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392" w:author="智誠 楊" w:date="2021-05-05T13:34:00Z">
              <w:del w:id="1393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394" w:author="ST1" w:date="2021-05-06T13:54:00Z">
              <w:del w:id="1395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396" w:author="智誠 楊" w:date="2021-05-03T14:05:00Z">
              <w:del w:id="1397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398" w:author="智誠 楊" w:date="2021-05-05T13:34:00Z">
              <w:del w:id="1399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4554A1">
        <w:trPr>
          <w:trHeight w:val="358"/>
          <w:ins w:id="1400" w:author="智誠 楊" w:date="2021-05-03T14:02:00Z"/>
          <w:del w:id="14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4554A1">
            <w:pPr>
              <w:rPr>
                <w:ins w:id="1402" w:author="智誠 楊" w:date="2021-05-03T14:02:00Z"/>
                <w:del w:id="1403" w:author="阿毛" w:date="2021-06-02T14:40:00Z"/>
                <w:rFonts w:ascii="標楷體" w:eastAsia="標楷體" w:hAnsi="標楷體"/>
              </w:rPr>
            </w:pPr>
            <w:ins w:id="1404" w:author="智誠 楊" w:date="2021-05-03T14:02:00Z">
              <w:del w:id="140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4554A1">
            <w:pPr>
              <w:rPr>
                <w:ins w:id="1406" w:author="智誠 楊" w:date="2021-05-03T14:02:00Z"/>
                <w:del w:id="1407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408" w:author="智誠 楊" w:date="2021-05-03T14:02:00Z"/>
          <w:del w:id="1409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410" w:author="智誠 楊" w:date="2021-05-03T14:02:00Z"/>
          <w:del w:id="1411" w:author="阿毛" w:date="2021-06-02T14:40:00Z"/>
        </w:rPr>
      </w:pPr>
      <w:ins w:id="1412" w:author="智誠 楊" w:date="2021-05-03T14:02:00Z">
        <w:del w:id="1413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4554A1">
        <w:trPr>
          <w:ins w:id="1414" w:author="智誠 楊" w:date="2021-05-03T14:02:00Z"/>
          <w:del w:id="1415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4554A1">
            <w:pPr>
              <w:jc w:val="center"/>
              <w:rPr>
                <w:ins w:id="1416" w:author="智誠 楊" w:date="2021-05-03T14:02:00Z"/>
                <w:del w:id="1417" w:author="阿毛" w:date="2021-06-02T14:40:00Z"/>
                <w:rFonts w:ascii="標楷體" w:eastAsia="標楷體" w:hAnsi="標楷體"/>
              </w:rPr>
            </w:pPr>
            <w:ins w:id="1418" w:author="智誠 楊" w:date="2021-05-03T14:02:00Z">
              <w:del w:id="1419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4554A1">
            <w:pPr>
              <w:jc w:val="center"/>
              <w:rPr>
                <w:ins w:id="1420" w:author="智誠 楊" w:date="2021-05-03T14:02:00Z"/>
                <w:del w:id="1421" w:author="阿毛" w:date="2021-06-02T14:40:00Z"/>
                <w:rFonts w:ascii="標楷體" w:eastAsia="標楷體" w:hAnsi="標楷體"/>
              </w:rPr>
            </w:pPr>
            <w:ins w:id="1422" w:author="智誠 楊" w:date="2021-05-03T14:02:00Z">
              <w:del w:id="1423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4554A1">
            <w:pPr>
              <w:jc w:val="center"/>
              <w:rPr>
                <w:ins w:id="1424" w:author="智誠 楊" w:date="2021-05-03T14:02:00Z"/>
                <w:del w:id="1425" w:author="阿毛" w:date="2021-06-02T14:40:00Z"/>
                <w:rFonts w:ascii="標楷體" w:eastAsia="標楷體" w:hAnsi="標楷體"/>
              </w:rPr>
            </w:pPr>
            <w:ins w:id="1426" w:author="智誠 楊" w:date="2021-05-03T14:02:00Z">
              <w:del w:id="1427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4554A1">
        <w:trPr>
          <w:ins w:id="1428" w:author="智誠 楊" w:date="2021-05-03T14:02:00Z"/>
          <w:del w:id="1429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4554A1">
            <w:pPr>
              <w:jc w:val="center"/>
              <w:rPr>
                <w:ins w:id="1430" w:author="智誠 楊" w:date="2021-05-03T14:02:00Z"/>
                <w:del w:id="1431" w:author="阿毛" w:date="2021-06-02T14:40:00Z"/>
                <w:rFonts w:ascii="標楷體" w:eastAsia="標楷體" w:hAnsi="標楷體"/>
              </w:rPr>
            </w:pPr>
            <w:ins w:id="1432" w:author="智誠 楊" w:date="2021-05-03T14:02:00Z">
              <w:del w:id="1433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4554A1">
            <w:pPr>
              <w:rPr>
                <w:ins w:id="1434" w:author="智誠 楊" w:date="2021-05-03T14:02:00Z"/>
                <w:del w:id="1435" w:author="阿毛" w:date="2021-06-02T14:40:00Z"/>
                <w:rFonts w:ascii="標楷體" w:eastAsia="標楷體" w:hAnsi="標楷體"/>
              </w:rPr>
            </w:pPr>
            <w:ins w:id="1436" w:author="智誠 楊" w:date="2021-05-03T14:09:00Z">
              <w:del w:id="143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4554A1">
            <w:pPr>
              <w:rPr>
                <w:ins w:id="1438" w:author="智誠 楊" w:date="2021-05-03T14:02:00Z"/>
                <w:del w:id="1439" w:author="阿毛" w:date="2021-06-02T14:40:00Z"/>
                <w:rFonts w:ascii="標楷體" w:eastAsia="標楷體" w:hAnsi="標楷體"/>
              </w:rPr>
            </w:pPr>
            <w:ins w:id="1440" w:author="智誠 楊" w:date="2021-05-03T14:09:00Z">
              <w:del w:id="144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442" w:author="智誠 楊" w:date="2021-05-03T14:02:00Z">
              <w:del w:id="144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4554A1">
        <w:trPr>
          <w:ins w:id="1444" w:author="智誠 楊" w:date="2021-05-03T14:02:00Z"/>
          <w:del w:id="1445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4554A1">
            <w:pPr>
              <w:jc w:val="center"/>
              <w:rPr>
                <w:ins w:id="1446" w:author="智誠 楊" w:date="2021-05-03T14:02:00Z"/>
                <w:del w:id="1447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4554A1">
            <w:pPr>
              <w:rPr>
                <w:ins w:id="1448" w:author="智誠 楊" w:date="2021-05-03T14:02:00Z"/>
                <w:del w:id="1449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4554A1">
            <w:pPr>
              <w:rPr>
                <w:ins w:id="1450" w:author="智誠 楊" w:date="2021-05-03T14:02:00Z"/>
                <w:del w:id="1451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4554A1">
        <w:trPr>
          <w:ins w:id="1452" w:author="智誠 楊" w:date="2021-05-03T14:02:00Z"/>
          <w:del w:id="1453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4554A1">
            <w:pPr>
              <w:jc w:val="center"/>
              <w:rPr>
                <w:ins w:id="1454" w:author="智誠 楊" w:date="2021-05-03T14:02:00Z"/>
                <w:del w:id="1455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4554A1">
            <w:pPr>
              <w:rPr>
                <w:ins w:id="1456" w:author="智誠 楊" w:date="2021-05-03T14:02:00Z"/>
                <w:del w:id="1457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4554A1">
            <w:pPr>
              <w:rPr>
                <w:ins w:id="1458" w:author="智誠 楊" w:date="2021-05-03T14:02:00Z"/>
                <w:del w:id="1459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460" w:author="智誠 楊" w:date="2021-05-03T14:02:00Z"/>
          <w:del w:id="1461" w:author="阿毛" w:date="2021-06-02T14:40:00Z"/>
        </w:rPr>
      </w:pPr>
      <w:ins w:id="1462" w:author="智誠 楊" w:date="2021-05-03T14:02:00Z">
        <w:del w:id="1463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464" w:author="智誠 楊" w:date="2021-05-03T14:02:00Z"/>
          <w:del w:id="1465" w:author="阿毛" w:date="2021-06-02T14:40:00Z"/>
          <w:rFonts w:ascii="標楷體" w:hAnsi="標楷體"/>
        </w:rPr>
      </w:pPr>
      <w:ins w:id="1466" w:author="智誠 楊" w:date="2021-05-03T14:02:00Z">
        <w:del w:id="1467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468" w:author="智誠 楊" w:date="2021-05-03T14:02:00Z"/>
          <w:del w:id="1469" w:author="阿毛" w:date="2021-06-02T14:40:00Z"/>
          <w:rFonts w:ascii="標楷體" w:hAnsi="標楷體"/>
          <w:rPrChange w:id="1470" w:author="智誠 楊" w:date="2021-05-03T14:11:00Z">
            <w:rPr>
              <w:ins w:id="1471" w:author="智誠 楊" w:date="2021-05-03T14:02:00Z"/>
              <w:del w:id="1472" w:author="阿毛" w:date="2021-06-02T14:40:00Z"/>
            </w:rPr>
          </w:rPrChange>
        </w:rPr>
        <w:pPrChange w:id="1473" w:author="智誠 楊" w:date="2021-05-03T14:11:00Z">
          <w:pPr/>
        </w:pPrChange>
      </w:pPr>
      <w:ins w:id="1474" w:author="智誠 楊" w:date="2021-05-14T10:09:00Z">
        <w:del w:id="1475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476" w:author="智誠 楊" w:date="2021-05-03T14:11:00Z"/>
          <w:del w:id="1477" w:author="阿毛" w:date="2021-06-02T14:40:00Z"/>
        </w:rPr>
      </w:pPr>
      <w:ins w:id="1478" w:author="智誠 楊" w:date="2021-05-03T14:11:00Z">
        <w:del w:id="1479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bookmarkStart w:id="1480" w:name="_Toc133588277"/>
    <w:bookmarkEnd w:id="1480"/>
    <w:p w14:paraId="6A94DB6D" w14:textId="3D997B77" w:rsidR="003B45A8" w:rsidRPr="00F5236F" w:rsidDel="008D3BBA" w:rsidRDefault="00144FEF" w:rsidP="003B45A8">
      <w:pPr>
        <w:rPr>
          <w:ins w:id="1481" w:author="智誠 楊" w:date="2021-05-03T14:11:00Z"/>
          <w:del w:id="1482" w:author="阿毛" w:date="2021-06-02T14:40:00Z"/>
        </w:rPr>
      </w:pPr>
      <w:r>
        <w:object w:dxaOrig="1520" w:dyaOrig="1035" w14:anchorId="44226364">
          <v:shape id="_x0000_i1030" type="#_x0000_t75" style="width:76.2pt;height:51.6pt" o:ole="">
            <v:imagedata r:id="rId17" o:title=""/>
          </v:shape>
          <o:OLEObject Type="Embed" ProgID="Package" ShapeID="_x0000_i1030" DrawAspect="Icon" ObjectID="_1744201328" r:id="rId40"/>
        </w:objec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4554A1">
        <w:trPr>
          <w:ins w:id="1483" w:author="智誠 楊" w:date="2021-05-03T14:11:00Z"/>
          <w:del w:id="148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4554A1">
            <w:pPr>
              <w:jc w:val="center"/>
              <w:rPr>
                <w:ins w:id="1485" w:author="智誠 楊" w:date="2021-05-03T14:11:00Z"/>
                <w:del w:id="1486" w:author="阿毛" w:date="2021-06-02T14:40:00Z"/>
                <w:rFonts w:ascii="標楷體" w:eastAsia="標楷體" w:hAnsi="標楷體"/>
              </w:rPr>
            </w:pPr>
            <w:ins w:id="1487" w:author="智誠 楊" w:date="2021-05-03T14:11:00Z">
              <w:del w:id="1488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4554A1">
            <w:pPr>
              <w:jc w:val="center"/>
              <w:rPr>
                <w:ins w:id="1489" w:author="智誠 楊" w:date="2021-05-03T14:11:00Z"/>
                <w:del w:id="1490" w:author="阿毛" w:date="2021-06-02T14:40:00Z"/>
                <w:rFonts w:ascii="標楷體" w:eastAsia="標楷體" w:hAnsi="標楷體"/>
              </w:rPr>
            </w:pPr>
            <w:ins w:id="1491" w:author="智誠 楊" w:date="2021-05-03T14:11:00Z">
              <w:del w:id="149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4554A1">
            <w:pPr>
              <w:jc w:val="center"/>
              <w:rPr>
                <w:ins w:id="1493" w:author="智誠 楊" w:date="2021-05-03T14:11:00Z"/>
                <w:del w:id="1494" w:author="阿毛" w:date="2021-06-02T14:40:00Z"/>
                <w:rFonts w:ascii="標楷體" w:eastAsia="標楷體" w:hAnsi="標楷體"/>
              </w:rPr>
            </w:pPr>
            <w:ins w:id="1495" w:author="智誠 楊" w:date="2021-05-03T14:11:00Z">
              <w:del w:id="149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4554A1">
        <w:trPr>
          <w:ins w:id="1497" w:author="智誠 楊" w:date="2021-05-03T14:11:00Z"/>
          <w:del w:id="1498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4554A1">
            <w:pPr>
              <w:jc w:val="center"/>
              <w:rPr>
                <w:ins w:id="1499" w:author="智誠 楊" w:date="2021-05-03T14:11:00Z"/>
                <w:del w:id="1500" w:author="阿毛" w:date="2021-06-02T14:40:00Z"/>
                <w:rFonts w:ascii="標楷體" w:eastAsia="標楷體" w:hAnsi="標楷體"/>
                <w:lang w:eastAsia="zh-HK"/>
              </w:rPr>
            </w:pPr>
            <w:ins w:id="1501" w:author="智誠 楊" w:date="2021-05-03T14:11:00Z">
              <w:del w:id="150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4554A1">
            <w:pPr>
              <w:rPr>
                <w:ins w:id="1503" w:author="智誠 楊" w:date="2021-05-03T14:11:00Z"/>
                <w:del w:id="1504" w:author="阿毛" w:date="2021-06-02T14:40:00Z"/>
                <w:rFonts w:ascii="標楷體" w:eastAsia="標楷體" w:hAnsi="標楷體"/>
                <w:lang w:eastAsia="zh-HK"/>
              </w:rPr>
            </w:pPr>
            <w:ins w:id="1505" w:author="智誠 楊" w:date="2021-05-03T14:15:00Z">
              <w:del w:id="150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4554A1">
            <w:pPr>
              <w:rPr>
                <w:ins w:id="1507" w:author="智誠 楊" w:date="2021-05-03T14:11:00Z"/>
                <w:del w:id="1508" w:author="阿毛" w:date="2021-06-02T14:40:00Z"/>
                <w:rFonts w:ascii="標楷體" w:eastAsia="標楷體" w:hAnsi="標楷體"/>
                <w:lang w:eastAsia="zh-HK"/>
              </w:rPr>
            </w:pPr>
            <w:ins w:id="1509" w:author="智誠 楊" w:date="2021-05-03T14:11:00Z">
              <w:del w:id="151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511" w:author="智誠 楊" w:date="2021-05-03T14:16:00Z">
              <w:del w:id="1512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4554A1">
        <w:trPr>
          <w:ins w:id="1513" w:author="智誠 楊" w:date="2021-05-03T14:11:00Z"/>
          <w:del w:id="1514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4554A1">
            <w:pPr>
              <w:jc w:val="center"/>
              <w:rPr>
                <w:ins w:id="1515" w:author="智誠 楊" w:date="2021-05-03T14:11:00Z"/>
                <w:del w:id="1516" w:author="阿毛" w:date="2021-06-02T14:40:00Z"/>
                <w:rFonts w:ascii="標楷體" w:eastAsia="標楷體" w:hAnsi="標楷體"/>
              </w:rPr>
            </w:pPr>
            <w:ins w:id="1517" w:author="智誠 楊" w:date="2021-05-03T14:11:00Z">
              <w:del w:id="151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4554A1">
            <w:pPr>
              <w:rPr>
                <w:ins w:id="1519" w:author="智誠 楊" w:date="2021-05-03T14:11:00Z"/>
                <w:del w:id="1520" w:author="阿毛" w:date="2021-06-02T14:40:00Z"/>
                <w:rFonts w:ascii="標楷體" w:eastAsia="標楷體" w:hAnsi="標楷體"/>
                <w:lang w:eastAsia="zh-HK"/>
              </w:rPr>
            </w:pPr>
            <w:ins w:id="1521" w:author="智誠 楊" w:date="2021-05-03T14:11:00Z">
              <w:del w:id="152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4554A1">
            <w:pPr>
              <w:rPr>
                <w:ins w:id="1523" w:author="智誠 楊" w:date="2021-05-03T14:11:00Z"/>
                <w:del w:id="1524" w:author="阿毛" w:date="2021-06-02T14:40:00Z"/>
                <w:rFonts w:ascii="標楷體" w:eastAsia="標楷體" w:hAnsi="標楷體"/>
                <w:lang w:eastAsia="zh-HK"/>
              </w:rPr>
            </w:pPr>
            <w:ins w:id="1525" w:author="智誠 楊" w:date="2021-05-03T14:11:00Z">
              <w:del w:id="152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4554A1">
        <w:trPr>
          <w:ins w:id="1527" w:author="智誠 楊" w:date="2021-05-03T14:11:00Z"/>
          <w:del w:id="1528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4554A1">
            <w:pPr>
              <w:jc w:val="center"/>
              <w:rPr>
                <w:ins w:id="1529" w:author="智誠 楊" w:date="2021-05-03T14:11:00Z"/>
                <w:del w:id="1530" w:author="阿毛" w:date="2021-06-02T14:40:00Z"/>
                <w:rFonts w:ascii="標楷體" w:eastAsia="標楷體" w:hAnsi="標楷體"/>
              </w:rPr>
            </w:pPr>
            <w:ins w:id="1531" w:author="智誠 楊" w:date="2021-05-03T14:11:00Z">
              <w:del w:id="153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4554A1">
            <w:pPr>
              <w:rPr>
                <w:ins w:id="1533" w:author="智誠 楊" w:date="2021-05-03T14:11:00Z"/>
                <w:del w:id="1534" w:author="阿毛" w:date="2021-06-02T14:40:00Z"/>
                <w:rFonts w:ascii="標楷體" w:eastAsia="標楷體" w:hAnsi="標楷體"/>
                <w:lang w:eastAsia="zh-HK"/>
              </w:rPr>
            </w:pPr>
            <w:ins w:id="1535" w:author="智誠 楊" w:date="2021-05-03T14:17:00Z">
              <w:del w:id="153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4554A1">
            <w:pPr>
              <w:rPr>
                <w:ins w:id="1537" w:author="智誠 楊" w:date="2021-05-03T14:11:00Z"/>
                <w:del w:id="1538" w:author="阿毛" w:date="2021-06-02T14:40:00Z"/>
                <w:rFonts w:ascii="標楷體" w:eastAsia="標楷體" w:hAnsi="標楷體"/>
                <w:lang w:eastAsia="zh-HK"/>
              </w:rPr>
            </w:pPr>
            <w:ins w:id="1539" w:author="智誠 楊" w:date="2021-05-03T14:17:00Z">
              <w:del w:id="154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541" w:author="智誠 楊" w:date="2021-05-03T14:18:00Z">
              <w:del w:id="154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543" w:author="智誠 楊" w:date="2021-05-03T14:18:00Z"/>
          <w:del w:id="1544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545" w:author="智誠 楊" w:date="2021-05-03T14:02:00Z"/>
          <w:del w:id="1546" w:author="阿毛" w:date="2021-06-02T14:40:00Z"/>
        </w:rPr>
      </w:pPr>
      <w:ins w:id="1547" w:author="智誠 楊" w:date="2021-05-03T14:02:00Z">
        <w:del w:id="1548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4554A1">
        <w:trPr>
          <w:trHeight w:val="388"/>
          <w:tblHeader/>
          <w:jc w:val="center"/>
          <w:ins w:id="1549" w:author="智誠 楊" w:date="2021-05-03T14:02:00Z"/>
          <w:del w:id="1550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4554A1">
            <w:pPr>
              <w:rPr>
                <w:ins w:id="1551" w:author="智誠 楊" w:date="2021-05-03T14:02:00Z"/>
                <w:del w:id="1552" w:author="阿毛" w:date="2021-06-02T14:40:00Z"/>
                <w:rFonts w:ascii="標楷體" w:eastAsia="標楷體" w:hAnsi="標楷體"/>
              </w:rPr>
            </w:pPr>
            <w:ins w:id="1553" w:author="智誠 楊" w:date="2021-05-03T14:02:00Z">
              <w:del w:id="155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4554A1">
            <w:pPr>
              <w:rPr>
                <w:ins w:id="1555" w:author="智誠 楊" w:date="2021-05-03T14:02:00Z"/>
                <w:del w:id="1556" w:author="阿毛" w:date="2021-06-02T14:40:00Z"/>
                <w:rFonts w:ascii="標楷體" w:eastAsia="標楷體" w:hAnsi="標楷體"/>
              </w:rPr>
            </w:pPr>
            <w:ins w:id="1557" w:author="智誠 楊" w:date="2021-05-03T14:02:00Z">
              <w:del w:id="155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4554A1">
            <w:pPr>
              <w:jc w:val="center"/>
              <w:rPr>
                <w:ins w:id="1559" w:author="智誠 楊" w:date="2021-05-03T14:02:00Z"/>
                <w:del w:id="1560" w:author="阿毛" w:date="2021-06-02T14:40:00Z"/>
                <w:rFonts w:ascii="標楷體" w:eastAsia="標楷體" w:hAnsi="標楷體"/>
              </w:rPr>
            </w:pPr>
            <w:ins w:id="1561" w:author="智誠 楊" w:date="2021-05-03T14:02:00Z">
              <w:del w:id="156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4554A1">
            <w:pPr>
              <w:rPr>
                <w:ins w:id="1563" w:author="智誠 楊" w:date="2021-05-03T14:02:00Z"/>
                <w:del w:id="1564" w:author="阿毛" w:date="2021-06-02T14:40:00Z"/>
                <w:rFonts w:ascii="標楷體" w:eastAsia="標楷體" w:hAnsi="標楷體"/>
              </w:rPr>
            </w:pPr>
            <w:ins w:id="1565" w:author="智誠 楊" w:date="2021-05-03T14:02:00Z">
              <w:del w:id="156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4554A1">
        <w:trPr>
          <w:trHeight w:val="244"/>
          <w:tblHeader/>
          <w:jc w:val="center"/>
          <w:ins w:id="1567" w:author="智誠 楊" w:date="2021-05-03T14:02:00Z"/>
          <w:del w:id="1568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4554A1">
            <w:pPr>
              <w:rPr>
                <w:ins w:id="1569" w:author="智誠 楊" w:date="2021-05-03T14:02:00Z"/>
                <w:del w:id="157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4554A1">
            <w:pPr>
              <w:rPr>
                <w:ins w:id="1571" w:author="智誠 楊" w:date="2021-05-03T14:02:00Z"/>
                <w:del w:id="157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4554A1">
            <w:pPr>
              <w:rPr>
                <w:ins w:id="1573" w:author="智誠 楊" w:date="2021-05-03T14:02:00Z"/>
                <w:del w:id="1574" w:author="阿毛" w:date="2021-06-02T14:40:00Z"/>
                <w:rFonts w:ascii="標楷體" w:eastAsia="標楷體" w:hAnsi="標楷體"/>
              </w:rPr>
            </w:pPr>
            <w:ins w:id="1575" w:author="智誠 楊" w:date="2021-05-03T14:02:00Z">
              <w:del w:id="1576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4554A1">
            <w:pPr>
              <w:rPr>
                <w:ins w:id="1577" w:author="智誠 楊" w:date="2021-05-03T14:02:00Z"/>
                <w:del w:id="1578" w:author="阿毛" w:date="2021-06-02T14:40:00Z"/>
                <w:rFonts w:ascii="標楷體" w:eastAsia="標楷體" w:hAnsi="標楷體"/>
              </w:rPr>
            </w:pPr>
            <w:ins w:id="1579" w:author="智誠 楊" w:date="2021-05-03T14:02:00Z">
              <w:del w:id="158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4554A1">
            <w:pPr>
              <w:rPr>
                <w:ins w:id="1581" w:author="智誠 楊" w:date="2021-05-03T14:02:00Z"/>
                <w:del w:id="1582" w:author="阿毛" w:date="2021-06-02T14:40:00Z"/>
                <w:rFonts w:ascii="標楷體" w:eastAsia="標楷體" w:hAnsi="標楷體"/>
              </w:rPr>
            </w:pPr>
            <w:ins w:id="1583" w:author="智誠 楊" w:date="2021-05-03T14:02:00Z">
              <w:del w:id="158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4554A1">
            <w:pPr>
              <w:rPr>
                <w:ins w:id="1585" w:author="智誠 楊" w:date="2021-05-03T14:02:00Z"/>
                <w:del w:id="1586" w:author="阿毛" w:date="2021-06-02T14:40:00Z"/>
                <w:rFonts w:ascii="標楷體" w:eastAsia="標楷體" w:hAnsi="標楷體"/>
              </w:rPr>
            </w:pPr>
            <w:ins w:id="1587" w:author="智誠 楊" w:date="2021-05-03T14:02:00Z">
              <w:del w:id="158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4554A1">
            <w:pPr>
              <w:rPr>
                <w:ins w:id="1589" w:author="智誠 楊" w:date="2021-05-03T14:02:00Z"/>
                <w:del w:id="1590" w:author="阿毛" w:date="2021-06-02T14:40:00Z"/>
                <w:rFonts w:ascii="標楷體" w:eastAsia="標楷體" w:hAnsi="標楷體"/>
              </w:rPr>
            </w:pPr>
            <w:ins w:id="1591" w:author="智誠 楊" w:date="2021-05-03T14:02:00Z">
              <w:del w:id="159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4554A1">
            <w:pPr>
              <w:rPr>
                <w:ins w:id="1593" w:author="智誠 楊" w:date="2021-05-03T14:02:00Z"/>
                <w:del w:id="1594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4554A1">
        <w:trPr>
          <w:trHeight w:val="244"/>
          <w:jc w:val="center"/>
          <w:ins w:id="1595" w:author="智誠 楊" w:date="2021-05-03T14:02:00Z"/>
          <w:del w:id="1596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4554A1">
            <w:pPr>
              <w:rPr>
                <w:ins w:id="1597" w:author="智誠 楊" w:date="2021-05-03T14:02:00Z"/>
                <w:del w:id="159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4554A1">
            <w:pPr>
              <w:rPr>
                <w:ins w:id="1599" w:author="智誠 楊" w:date="2021-05-03T14:02:00Z"/>
                <w:del w:id="1600" w:author="阿毛" w:date="2021-06-02T14:40:00Z"/>
                <w:rFonts w:ascii="標楷體" w:eastAsia="標楷體" w:hAnsi="標楷體"/>
              </w:rPr>
            </w:pPr>
            <w:ins w:id="1601" w:author="智誠 楊" w:date="2021-05-05T11:32:00Z">
              <w:del w:id="1602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603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604" w:author="智誠 楊" w:date="2021-05-05T11:33:00Z">
              <w:del w:id="1605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606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4554A1">
            <w:pPr>
              <w:rPr>
                <w:ins w:id="1607" w:author="智誠 楊" w:date="2021-05-03T14:02:00Z"/>
                <w:del w:id="1608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4554A1">
            <w:pPr>
              <w:rPr>
                <w:ins w:id="1609" w:author="智誠 楊" w:date="2021-05-03T14:02:00Z"/>
                <w:del w:id="161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4554A1">
            <w:pPr>
              <w:rPr>
                <w:ins w:id="1611" w:author="智誠 楊" w:date="2021-05-03T14:02:00Z"/>
                <w:del w:id="16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4554A1">
            <w:pPr>
              <w:rPr>
                <w:ins w:id="1613" w:author="智誠 楊" w:date="2021-05-03T14:02:00Z"/>
                <w:del w:id="16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4554A1">
            <w:pPr>
              <w:jc w:val="center"/>
              <w:rPr>
                <w:ins w:id="1615" w:author="智誠 楊" w:date="2021-05-03T14:02:00Z"/>
                <w:del w:id="1616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617" w:author="智誠 楊" w:date="2021-05-03T14:02:00Z"/>
                <w:del w:id="1618" w:author="阿毛" w:date="2021-06-02T14:40:00Z"/>
                <w:rFonts w:ascii="標楷體" w:eastAsia="標楷體" w:hAnsi="標楷體"/>
              </w:rPr>
              <w:pPrChange w:id="1619" w:author="智誠 楊" w:date="2021-05-03T14:20:00Z">
                <w:pPr/>
              </w:pPrChange>
            </w:pPr>
            <w:ins w:id="1620" w:author="智誠 楊" w:date="2021-05-05T11:32:00Z">
              <w:del w:id="162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622" w:author="智誠 楊" w:date="2021-05-05T11:33:00Z">
              <w:del w:id="1623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624" w:author="智誠 楊" w:date="2021-05-05T11:34:00Z">
              <w:del w:id="1625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4554A1">
        <w:trPr>
          <w:trHeight w:val="244"/>
          <w:jc w:val="center"/>
          <w:ins w:id="1626" w:author="智誠 楊" w:date="2021-05-05T11:31:00Z"/>
          <w:del w:id="1627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628" w:author="智誠 楊" w:date="2021-05-05T11:31:00Z"/>
                <w:del w:id="1629" w:author="阿毛" w:date="2021-06-02T14:40:00Z"/>
                <w:rFonts w:ascii="標楷體" w:eastAsia="標楷體" w:hAnsi="標楷體"/>
              </w:rPr>
            </w:pPr>
            <w:ins w:id="1630" w:author="智誠 楊" w:date="2021-05-05T11:31:00Z">
              <w:del w:id="163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632" w:author="智誠 楊" w:date="2021-05-05T11:31:00Z"/>
                <w:del w:id="1633" w:author="阿毛" w:date="2021-06-02T14:40:00Z"/>
                <w:rFonts w:ascii="標楷體" w:eastAsia="標楷體" w:hAnsi="標楷體"/>
                <w:lang w:eastAsia="zh-HK"/>
              </w:rPr>
            </w:pPr>
            <w:ins w:id="1634" w:author="智誠 楊" w:date="2021-05-05T11:31:00Z">
              <w:del w:id="1635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636" w:author="智誠 楊" w:date="2021-05-05T11:31:00Z"/>
                <w:del w:id="1637" w:author="阿毛" w:date="2021-06-02T14:40:00Z"/>
                <w:rFonts w:ascii="標楷體" w:eastAsia="標楷體" w:hAnsi="標楷體"/>
              </w:rPr>
            </w:pPr>
            <w:ins w:id="1638" w:author="智誠 楊" w:date="2021-05-14T09:12:00Z">
              <w:del w:id="163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640" w:author="智誠 楊" w:date="2021-05-05T11:31:00Z">
              <w:del w:id="1641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642" w:author="智誠 楊" w:date="2021-05-05T11:31:00Z"/>
                <w:del w:id="164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644" w:author="智誠 楊" w:date="2021-05-05T11:31:00Z"/>
                <w:del w:id="164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646" w:author="智誠 楊" w:date="2021-05-05T11:31:00Z"/>
                <w:del w:id="1647" w:author="阿毛" w:date="2021-06-02T14:40:00Z"/>
                <w:rFonts w:ascii="標楷體" w:eastAsia="標楷體" w:hAnsi="標楷體"/>
              </w:rPr>
            </w:pPr>
            <w:ins w:id="1648" w:author="智誠 楊" w:date="2021-05-05T11:31:00Z">
              <w:del w:id="1649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650" w:author="智誠 楊" w:date="2021-05-05T11:31:00Z"/>
                <w:del w:id="1651" w:author="阿毛" w:date="2021-06-02T14:40:00Z"/>
                <w:rFonts w:ascii="標楷體" w:eastAsia="標楷體" w:hAnsi="標楷體"/>
              </w:rPr>
            </w:pPr>
            <w:ins w:id="1652" w:author="智誠 楊" w:date="2021-05-05T11:31:00Z">
              <w:del w:id="165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654" w:author="智誠 楊" w:date="2021-05-14T09:44:00Z"/>
                <w:del w:id="1655" w:author="阿毛" w:date="2021-06-02T14:40:00Z"/>
                <w:rFonts w:ascii="標楷體" w:eastAsia="標楷體" w:hAnsi="標楷體"/>
              </w:rPr>
            </w:pPr>
            <w:ins w:id="1656" w:author="智誠 楊" w:date="2021-05-05T11:31:00Z">
              <w:del w:id="1657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658" w:author="智誠 楊" w:date="2021-05-05T11:31:00Z"/>
                <w:del w:id="1659" w:author="阿毛" w:date="2021-06-02T14:16:00Z"/>
                <w:rFonts w:ascii="標楷體" w:eastAsia="標楷體" w:hAnsi="標楷體"/>
              </w:rPr>
            </w:pPr>
            <w:ins w:id="1660" w:author="智誠 楊" w:date="2021-05-14T09:44:00Z">
              <w:del w:id="166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662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663" w:author="智誠 楊" w:date="2021-05-05T11:31:00Z"/>
                <w:del w:id="1664" w:author="阿毛" w:date="2021-06-02T14:40:00Z"/>
                <w:rFonts w:ascii="標楷體" w:eastAsia="標楷體" w:hAnsi="標楷體"/>
              </w:rPr>
            </w:pPr>
            <w:ins w:id="1665" w:author="智誠 楊" w:date="2021-05-14T09:44:00Z">
              <w:del w:id="1666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667" w:author="智誠 楊" w:date="2021-05-05T11:31:00Z">
              <w:del w:id="1668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669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4554A1">
        <w:trPr>
          <w:trHeight w:val="244"/>
          <w:jc w:val="center"/>
          <w:ins w:id="1670" w:author="智誠 楊" w:date="2021-05-03T14:02:00Z"/>
          <w:del w:id="1671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672" w:author="智誠 楊" w:date="2021-05-03T14:02:00Z"/>
                <w:del w:id="1673" w:author="阿毛" w:date="2021-06-02T14:40:00Z"/>
                <w:rFonts w:ascii="標楷體" w:eastAsia="標楷體" w:hAnsi="標楷體"/>
              </w:rPr>
            </w:pPr>
            <w:ins w:id="1674" w:author="ST1" w:date="2021-05-06T13:53:00Z">
              <w:del w:id="167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676" w:author="智誠 楊" w:date="2021-05-03T14:22:00Z"/>
                <w:del w:id="1677" w:author="阿毛" w:date="2021-06-02T14:40:00Z"/>
                <w:rFonts w:ascii="標楷體" w:eastAsia="標楷體" w:hAnsi="標楷體"/>
                <w:rPrChange w:id="1678" w:author="ST1" w:date="2021-05-06T13:53:00Z">
                  <w:rPr>
                    <w:ins w:id="1679" w:author="智誠 楊" w:date="2021-05-03T14:22:00Z"/>
                    <w:del w:id="1680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681" w:author="智誠 楊" w:date="2021-05-14T09:45:00Z">
              <w:del w:id="168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683" w:author="智誠 楊" w:date="2021-05-03T14:02:00Z"/>
                <w:del w:id="168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685" w:author="智誠 楊" w:date="2021-05-03T14:02:00Z"/>
                <w:del w:id="1686" w:author="阿毛" w:date="2021-06-02T14:40:00Z"/>
                <w:rFonts w:ascii="標楷體" w:eastAsia="標楷體" w:hAnsi="標楷體"/>
              </w:rPr>
            </w:pPr>
            <w:ins w:id="1687" w:author="智誠 楊" w:date="2021-05-03T14:21:00Z">
              <w:del w:id="1688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689" w:author="智誠 楊" w:date="2021-05-03T14:02:00Z"/>
                <w:del w:id="169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691" w:author="智誠 楊" w:date="2021-05-03T14:02:00Z"/>
                <w:del w:id="16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693" w:author="智誠 楊" w:date="2021-05-03T14:02:00Z"/>
                <w:del w:id="169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695" w:author="智誠 楊" w:date="2021-05-03T14:02:00Z"/>
                <w:del w:id="1696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697" w:author="智誠 楊" w:date="2021-05-03T14:02:00Z"/>
                <w:del w:id="1698" w:author="阿毛" w:date="2021-06-02T14:40:00Z"/>
                <w:rFonts w:ascii="標楷體" w:eastAsia="標楷體" w:hAnsi="標楷體"/>
              </w:rPr>
            </w:pPr>
            <w:ins w:id="1699" w:author="智誠 楊" w:date="2021-05-03T14:22:00Z">
              <w:del w:id="1700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701" w:author="智誠 楊" w:date="2021-05-03T14:23:00Z">
              <w:del w:id="1702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703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704" w:author="智誠 楊" w:date="2021-05-03T14:25:00Z"/>
          <w:del w:id="1705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E5559C" w:rsidDel="008D3BBA" w:rsidRDefault="00FE380C">
      <w:pPr>
        <w:pStyle w:val="a"/>
        <w:ind w:left="1440" w:hanging="480"/>
        <w:rPr>
          <w:ins w:id="1706" w:author="智誠 楊" w:date="2021-05-03T14:25:00Z"/>
          <w:del w:id="1707" w:author="阿毛" w:date="2021-06-02T14:40:00Z"/>
        </w:rPr>
        <w:pPrChange w:id="1708" w:author="智誠 楊" w:date="2021-05-05T11:35:00Z">
          <w:pPr/>
        </w:pPrChange>
      </w:pPr>
      <w:ins w:id="1709" w:author="智誠 楊" w:date="2021-05-03T14:25:00Z">
        <w:del w:id="1710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711" w:author="智誠 楊" w:date="2021-05-03T14:26:00Z">
        <w:del w:id="1712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713" w:author="智誠 楊" w:date="2021-05-03T14:25:00Z"/>
          <w:del w:id="1714" w:author="阿毛" w:date="2021-06-02T14:40:00Z"/>
          <w:rFonts w:ascii="標楷體" w:eastAsia="標楷體" w:hAnsi="標楷體"/>
        </w:rPr>
      </w:pPr>
      <w:ins w:id="1715" w:author="智誠 楊" w:date="2021-05-03T14:25:00Z">
        <w:del w:id="1716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717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718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719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720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721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722" w:author="阿毛" w:date="2021-06-02T14:40:00Z"/>
          <w:rFonts w:ascii="標楷體" w:eastAsia="標楷體" w:hAnsi="標楷體"/>
        </w:rPr>
      </w:pPr>
      <w:del w:id="1723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724" w:author="阿毛" w:date="2021-06-02T14:40:00Z"/>
          <w:rFonts w:ascii="標楷體" w:eastAsia="標楷體" w:hAnsi="標楷體"/>
        </w:rPr>
        <w:pPrChange w:id="1725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726" w:author="阿毛" w:date="2021-06-02T14:40:00Z"/>
        </w:rPr>
      </w:pPr>
      <w:del w:id="1727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728" w:author="阿毛" w:date="2021-06-02T14:40:00Z"/>
          <w:rFonts w:ascii="標楷體" w:hAnsi="標楷體"/>
        </w:rPr>
      </w:pPr>
      <w:del w:id="1729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730" w:author="阿毛" w:date="2021-06-02T14:40:00Z"/>
          <w:rFonts w:ascii="標楷體" w:eastAsia="標楷體" w:hAnsi="標楷體"/>
        </w:rPr>
      </w:pPr>
      <w:del w:id="1731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732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733" w:author="阿毛" w:date="2021-06-02T14:40:00Z"/>
        </w:rPr>
      </w:pPr>
      <w:del w:id="1734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735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736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737" w:author="阿毛" w:date="2021-06-02T14:40:00Z"/>
          <w:rFonts w:ascii="標楷體" w:hAnsi="標楷體"/>
        </w:rPr>
      </w:pPr>
      <w:del w:id="1738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739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740" w:author="智誠 楊" w:date="2021-05-03T14:30:00Z">
        <w:del w:id="1741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742" w:author="智誠 楊" w:date="2021-05-03T14:30:00Z">
        <w:del w:id="1743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31" type="#_x0000_t75" style="width:76.2pt;height:51.6pt" o:ole="">
                <v:imagedata r:id="rId27" o:title=""/>
              </v:shape>
              <o:OLEObject Type="Embed" ProgID="Package" ShapeID="_x0000_i1031" DrawAspect="Icon" ObjectID="_1744201329" r:id="rId42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744" w:author="阿毛" w:date="2021-06-02T14:40:00Z"/>
          <w:rFonts w:ascii="標楷體" w:hAnsi="標楷體"/>
        </w:rPr>
      </w:pPr>
      <w:ins w:id="1745" w:author="智誠 楊" w:date="2021-05-05T11:35:00Z">
        <w:del w:id="1746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747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32" type="#_x0000_t75" style="width:76.8pt;height:46.2pt" o:ole="">
              <v:imagedata r:id="rId43" o:title=""/>
            </v:shape>
            <o:OLEObject Type="Embed" ProgID="Acrobat.Document.DC" ShapeID="_x0000_i1032" DrawAspect="Icon" ObjectID="_1744201330" r:id="rId44"/>
          </w:object>
        </w:r>
      </w:del>
    </w:p>
    <w:p w14:paraId="3ADFA04A" w14:textId="2D221098" w:rsidR="00107CFA" w:rsidDel="008D3BBA" w:rsidRDefault="00107CFA">
      <w:pPr>
        <w:widowControl/>
        <w:rPr>
          <w:del w:id="1748" w:author="阿毛" w:date="2021-06-02T14:40:00Z"/>
          <w:rFonts w:ascii="標楷體" w:eastAsia="標楷體" w:hAnsi="標楷體"/>
        </w:rPr>
      </w:pPr>
    </w:p>
    <w:p w14:paraId="30150FF9" w14:textId="566E3AC3" w:rsidR="002D719D" w:rsidRPr="00E5559C" w:rsidDel="008D3BBA" w:rsidRDefault="002D719D">
      <w:pPr>
        <w:pStyle w:val="42"/>
        <w:spacing w:after="72"/>
        <w:ind w:leftChars="0" w:left="0"/>
        <w:rPr>
          <w:del w:id="1749" w:author="阿毛" w:date="2021-06-02T14:40:00Z"/>
          <w:rFonts w:ascii="標楷體" w:hAnsi="標楷體"/>
        </w:rPr>
        <w:pPrChange w:id="1750" w:author="阿毛" w:date="2021-06-02T14:38:00Z">
          <w:pPr/>
        </w:pPrChange>
      </w:pPr>
    </w:p>
    <w:p w14:paraId="33129C2C" w14:textId="3B67B9A9" w:rsidR="002D719D" w:rsidRPr="00E5559C" w:rsidDel="008D3BBA" w:rsidRDefault="00BA146D">
      <w:pPr>
        <w:pStyle w:val="42"/>
        <w:spacing w:after="72"/>
        <w:ind w:left="1133"/>
        <w:rPr>
          <w:del w:id="1751" w:author="阿毛" w:date="2021-06-02T14:40:00Z"/>
          <w:rFonts w:ascii="標楷體" w:hAnsi="標楷體"/>
        </w:rPr>
        <w:pPrChange w:id="1752" w:author="阿毛" w:date="2021-06-02T14:38:00Z">
          <w:pPr/>
        </w:pPrChange>
      </w:pPr>
      <w:del w:id="1753" w:author="阿毛" w:date="2021-06-02T14:40:00Z">
        <w:r w:rsidRPr="00E5559C" w:rsidDel="008D3BBA">
          <w:rPr>
            <w:rFonts w:ascii="標楷體" w:hAnsi="標楷體"/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754" w:author="阿毛" w:date="2021-06-02T14:40:00Z"/>
          <w:rFonts w:ascii="標楷體" w:hAnsi="標楷體"/>
          <w:rPrChange w:id="1755" w:author="阿毛" w:date="2021-06-02T14:32:00Z">
            <w:rPr>
              <w:del w:id="1756" w:author="阿毛" w:date="2021-06-02T14:40:00Z"/>
            </w:rPr>
          </w:rPrChange>
        </w:rPr>
        <w:pPrChange w:id="1757" w:author="阿毛" w:date="2021-06-02T14:38:00Z">
          <w:pPr/>
        </w:pPrChange>
      </w:pPr>
    </w:p>
    <w:p w14:paraId="574AB77E" w14:textId="2C18708A" w:rsidR="00FE380C" w:rsidRPr="00E5559C" w:rsidDel="008D3BBA" w:rsidRDefault="00FE380C">
      <w:pPr>
        <w:pStyle w:val="42"/>
        <w:spacing w:after="72"/>
        <w:ind w:left="1133"/>
        <w:rPr>
          <w:ins w:id="1758" w:author="智誠 楊" w:date="2021-05-03T14:29:00Z"/>
          <w:del w:id="1759" w:author="阿毛" w:date="2021-06-02T14:37:00Z"/>
          <w:rFonts w:ascii="標楷體" w:hAnsi="標楷體"/>
          <w:sz w:val="32"/>
          <w:szCs w:val="20"/>
        </w:rPr>
        <w:pPrChange w:id="1760" w:author="阿毛" w:date="2021-06-02T14:38:00Z">
          <w:pPr>
            <w:widowControl/>
          </w:pPr>
        </w:pPrChange>
      </w:pPr>
    </w:p>
    <w:p w14:paraId="0F26F530" w14:textId="1C68412A" w:rsidR="002A4A20" w:rsidRPr="00E5559C" w:rsidDel="007154E3" w:rsidRDefault="002A4A20">
      <w:pPr>
        <w:pStyle w:val="42"/>
        <w:spacing w:after="72"/>
        <w:ind w:left="1133"/>
        <w:rPr>
          <w:del w:id="1761" w:author="阿毛" w:date="2021-05-21T17:49:00Z"/>
          <w:rFonts w:ascii="標楷體" w:hAnsi="標楷體"/>
        </w:rPr>
        <w:pPrChange w:id="176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763" w:author="阿毛" w:date="2021-05-21T17:49:00Z">
        <w:r w:rsidRPr="00E5559C" w:rsidDel="007154E3">
          <w:rPr>
            <w:rFonts w:ascii="標楷體" w:hAnsi="標楷體"/>
          </w:rPr>
          <w:delText>L9</w:delText>
        </w:r>
        <w:r w:rsidR="00BD5283" w:rsidRPr="00E5559C" w:rsidDel="007154E3">
          <w:rPr>
            <w:rFonts w:ascii="標楷體" w:hAnsi="標楷體"/>
          </w:rPr>
          <w:delText>130</w:delText>
        </w:r>
        <w:r w:rsidRPr="00E5559C" w:rsidDel="007154E3">
          <w:rPr>
            <w:rFonts w:ascii="標楷體" w:hAnsi="標楷體" w:hint="eastAsia"/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764" w:author="阿毛" w:date="2021-05-21T17:49:00Z"/>
          <w:rFonts w:ascii="標楷體" w:hAnsi="標楷體"/>
          <w:rPrChange w:id="1765" w:author="阿毛" w:date="2021-06-02T14:32:00Z">
            <w:rPr>
              <w:del w:id="1766" w:author="阿毛" w:date="2021-05-21T17:49:00Z"/>
            </w:rPr>
          </w:rPrChange>
        </w:rPr>
        <w:pPrChange w:id="1767" w:author="阿毛" w:date="2021-06-02T14:38:00Z">
          <w:pPr>
            <w:pStyle w:val="a"/>
          </w:pPr>
        </w:pPrChange>
      </w:pPr>
      <w:del w:id="1768" w:author="阿毛" w:date="2021-05-21T17:49:00Z">
        <w:r w:rsidRPr="008D3BBA" w:rsidDel="007154E3">
          <w:rPr>
            <w:rFonts w:ascii="標楷體" w:hAnsi="標楷體" w:hint="eastAsia"/>
            <w:rPrChange w:id="1769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7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771" w:author="阿毛" w:date="2021-05-21T17:49:00Z"/>
                <w:rFonts w:ascii="標楷體" w:hAnsi="標楷體"/>
              </w:rPr>
              <w:pPrChange w:id="1772" w:author="阿毛" w:date="2021-06-02T14:38:00Z">
                <w:pPr/>
              </w:pPrChange>
            </w:pPr>
            <w:del w:id="177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774" w:author="阿毛" w:date="2021-05-21T17:49:00Z"/>
                <w:rFonts w:ascii="標楷體" w:hAnsi="標楷體"/>
              </w:rPr>
              <w:pPrChange w:id="1775" w:author="阿毛" w:date="2021-06-02T14:38:00Z">
                <w:pPr/>
              </w:pPrChange>
            </w:pPr>
            <w:del w:id="1776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7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778" w:author="阿毛" w:date="2021-05-21T17:49:00Z"/>
                <w:rFonts w:ascii="標楷體" w:hAnsi="標楷體"/>
              </w:rPr>
              <w:pPrChange w:id="1779" w:author="阿毛" w:date="2021-06-02T14:38:00Z">
                <w:pPr/>
              </w:pPrChange>
            </w:pPr>
            <w:del w:id="1780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781" w:author="阿毛" w:date="2021-05-21T17:49:00Z"/>
                <w:rFonts w:ascii="標楷體" w:hAnsi="標楷體"/>
              </w:rPr>
              <w:pPrChange w:id="1782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7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784" w:author="阿毛" w:date="2021-05-21T17:49:00Z"/>
                <w:rFonts w:ascii="標楷體" w:hAnsi="標楷體"/>
              </w:rPr>
              <w:pPrChange w:id="1785" w:author="阿毛" w:date="2021-06-02T14:38:00Z">
                <w:pPr/>
              </w:pPrChange>
            </w:pPr>
            <w:del w:id="178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787" w:author="阿毛" w:date="2021-05-21T17:49:00Z"/>
                <w:rFonts w:ascii="標楷體" w:hAnsi="標楷體"/>
              </w:rPr>
              <w:pPrChange w:id="1788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7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790" w:author="阿毛" w:date="2021-05-21T17:49:00Z"/>
                <w:rFonts w:ascii="標楷體" w:hAnsi="標楷體"/>
              </w:rPr>
              <w:pPrChange w:id="1791" w:author="阿毛" w:date="2021-06-02T14:38:00Z">
                <w:pPr/>
              </w:pPrChange>
            </w:pPr>
            <w:del w:id="1792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793" w:author="阿毛" w:date="2021-05-21T17:49:00Z"/>
                <w:rFonts w:ascii="標楷體" w:hAnsi="標楷體"/>
              </w:rPr>
              <w:pPrChange w:id="1794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7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796" w:author="阿毛" w:date="2021-05-21T17:49:00Z"/>
                <w:rFonts w:ascii="標楷體" w:hAnsi="標楷體"/>
              </w:rPr>
              <w:pPrChange w:id="1797" w:author="阿毛" w:date="2021-06-02T14:38:00Z">
                <w:pPr/>
              </w:pPrChange>
            </w:pPr>
            <w:del w:id="1798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799" w:author="阿毛" w:date="2021-05-21T17:49:00Z"/>
                <w:rFonts w:ascii="標楷體" w:hAnsi="標楷體"/>
              </w:rPr>
              <w:pPrChange w:id="1800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8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802" w:author="阿毛" w:date="2021-05-21T17:49:00Z"/>
                <w:rFonts w:ascii="標楷體" w:hAnsi="標楷體"/>
              </w:rPr>
              <w:pPrChange w:id="1803" w:author="阿毛" w:date="2021-06-02T14:38:00Z">
                <w:pPr/>
              </w:pPrChange>
            </w:pPr>
            <w:del w:id="180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805" w:author="阿毛" w:date="2021-05-21T17:49:00Z"/>
                <w:rFonts w:ascii="標楷體" w:hAnsi="標楷體"/>
              </w:rPr>
              <w:pPrChange w:id="1806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8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808" w:author="阿毛" w:date="2021-05-21T17:49:00Z"/>
                <w:rFonts w:ascii="標楷體" w:hAnsi="標楷體"/>
              </w:rPr>
              <w:pPrChange w:id="1809" w:author="阿毛" w:date="2021-06-02T14:38:00Z">
                <w:pPr/>
              </w:pPrChange>
            </w:pPr>
            <w:del w:id="1810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811" w:author="阿毛" w:date="2021-05-21T17:49:00Z"/>
                <w:rFonts w:ascii="標楷體" w:hAnsi="標楷體"/>
              </w:rPr>
              <w:pPrChange w:id="1812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8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814" w:author="阿毛" w:date="2021-05-21T17:49:00Z"/>
                <w:rFonts w:ascii="標楷體" w:hAnsi="標楷體"/>
              </w:rPr>
              <w:pPrChange w:id="1815" w:author="阿毛" w:date="2021-06-02T14:38:00Z">
                <w:pPr/>
              </w:pPrChange>
            </w:pPr>
            <w:del w:id="181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817" w:author="阿毛" w:date="2021-05-21T17:49:00Z"/>
                <w:rFonts w:ascii="標楷體" w:hAnsi="標楷體"/>
              </w:rPr>
              <w:pPrChange w:id="1818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819" w:author="阿毛" w:date="2021-05-21T17:49:00Z"/>
          <w:rFonts w:ascii="標楷體" w:hAnsi="標楷體"/>
        </w:rPr>
        <w:pPrChange w:id="1820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821" w:author="阿毛" w:date="2021-05-21T17:49:00Z"/>
          <w:rFonts w:ascii="標楷體" w:hAnsi="標楷體"/>
        </w:rPr>
        <w:pPrChange w:id="1822" w:author="阿毛" w:date="2021-06-02T14:38:00Z">
          <w:pPr>
            <w:widowControl/>
          </w:pPr>
        </w:pPrChange>
      </w:pPr>
      <w:del w:id="182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824" w:author="阿毛" w:date="2021-05-21T17:49:00Z"/>
          <w:rFonts w:ascii="標楷體" w:hAnsi="標楷體"/>
        </w:rPr>
        <w:pPrChange w:id="1825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826" w:author="阿毛" w:date="2021-05-21T17:49:00Z"/>
        </w:rPr>
        <w:pPrChange w:id="1827" w:author="阿毛" w:date="2021-06-02T14:38:00Z">
          <w:pPr>
            <w:pStyle w:val="a"/>
          </w:pPr>
        </w:pPrChange>
      </w:pPr>
      <w:del w:id="1828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829" w:author="阿毛" w:date="2021-05-21T17:49:00Z"/>
          <w:rFonts w:ascii="標楷體" w:hAnsi="標楷體"/>
        </w:rPr>
      </w:pPr>
      <w:del w:id="1830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831" w:author="阿毛" w:date="2021-05-21T17:49:00Z"/>
          <w:rFonts w:ascii="標楷體" w:hAnsi="標楷體"/>
        </w:rPr>
        <w:pPrChange w:id="1832" w:author="阿毛" w:date="2021-06-02T14:38:00Z">
          <w:pPr/>
        </w:pPrChange>
      </w:pPr>
      <w:del w:id="1833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834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835" w:author="阿毛" w:date="2021-05-21T17:49:00Z"/>
        </w:rPr>
        <w:pPrChange w:id="1836" w:author="阿毛" w:date="2021-06-02T14:38:00Z">
          <w:pPr>
            <w:pStyle w:val="a"/>
          </w:pPr>
        </w:pPrChange>
      </w:pPr>
      <w:del w:id="1837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838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839" w:author="阿毛" w:date="2021-05-21T17:49:00Z"/>
                <w:rFonts w:ascii="標楷體" w:hAnsi="標楷體"/>
              </w:rPr>
              <w:pPrChange w:id="1840" w:author="阿毛" w:date="2021-06-02T14:38:00Z">
                <w:pPr/>
              </w:pPrChange>
            </w:pPr>
            <w:del w:id="1841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842" w:author="阿毛" w:date="2021-05-21T17:49:00Z"/>
                <w:rFonts w:ascii="標楷體" w:hAnsi="標楷體"/>
              </w:rPr>
              <w:pPrChange w:id="1843" w:author="阿毛" w:date="2021-06-02T14:38:00Z">
                <w:pPr/>
              </w:pPrChange>
            </w:pPr>
            <w:del w:id="1844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845" w:author="阿毛" w:date="2021-05-21T17:49:00Z"/>
                <w:rFonts w:ascii="標楷體" w:hAnsi="標楷體"/>
              </w:rPr>
              <w:pPrChange w:id="1846" w:author="阿毛" w:date="2021-06-02T14:38:00Z">
                <w:pPr>
                  <w:jc w:val="center"/>
                </w:pPr>
              </w:pPrChange>
            </w:pPr>
            <w:del w:id="1847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848" w:author="阿毛" w:date="2021-05-21T17:49:00Z"/>
                <w:rFonts w:ascii="標楷體" w:hAnsi="標楷體"/>
              </w:rPr>
              <w:pPrChange w:id="1849" w:author="阿毛" w:date="2021-06-02T14:38:00Z">
                <w:pPr/>
              </w:pPrChange>
            </w:pPr>
            <w:del w:id="1850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851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852" w:author="阿毛" w:date="2021-05-21T17:49:00Z"/>
                <w:rFonts w:ascii="標楷體" w:hAnsi="標楷體"/>
              </w:rPr>
              <w:pPrChange w:id="1853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854" w:author="阿毛" w:date="2021-05-21T17:49:00Z"/>
                <w:rFonts w:ascii="標楷體" w:hAnsi="標楷體"/>
              </w:rPr>
              <w:pPrChange w:id="1855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856" w:author="阿毛" w:date="2021-05-21T17:49:00Z"/>
                <w:rFonts w:ascii="標楷體" w:hAnsi="標楷體"/>
              </w:rPr>
              <w:pPrChange w:id="1857" w:author="阿毛" w:date="2021-06-02T14:38:00Z">
                <w:pPr/>
              </w:pPrChange>
            </w:pPr>
            <w:del w:id="185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859" w:author="阿毛" w:date="2021-05-21T17:49:00Z"/>
                <w:rFonts w:ascii="標楷體" w:hAnsi="標楷體"/>
              </w:rPr>
              <w:pPrChange w:id="1860" w:author="阿毛" w:date="2021-06-02T14:38:00Z">
                <w:pPr/>
              </w:pPrChange>
            </w:pPr>
            <w:del w:id="1861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862" w:author="阿毛" w:date="2021-05-21T17:49:00Z"/>
                <w:rFonts w:ascii="標楷體" w:hAnsi="標楷體"/>
              </w:rPr>
              <w:pPrChange w:id="1863" w:author="阿毛" w:date="2021-06-02T14:38:00Z">
                <w:pPr/>
              </w:pPrChange>
            </w:pPr>
            <w:del w:id="1864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865" w:author="阿毛" w:date="2021-05-21T17:49:00Z"/>
                <w:rFonts w:ascii="標楷體" w:hAnsi="標楷體"/>
              </w:rPr>
              <w:pPrChange w:id="1866" w:author="阿毛" w:date="2021-06-02T14:38:00Z">
                <w:pPr/>
              </w:pPrChange>
            </w:pPr>
            <w:del w:id="1867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868" w:author="阿毛" w:date="2021-05-21T17:49:00Z"/>
                <w:rFonts w:ascii="標楷體" w:hAnsi="標楷體"/>
              </w:rPr>
              <w:pPrChange w:id="1869" w:author="阿毛" w:date="2021-06-02T14:38:00Z">
                <w:pPr/>
              </w:pPrChange>
            </w:pPr>
            <w:del w:id="1870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871" w:author="阿毛" w:date="2021-05-21T17:49:00Z"/>
                <w:rFonts w:ascii="標楷體" w:hAnsi="標楷體"/>
              </w:rPr>
              <w:pPrChange w:id="1872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873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874" w:author="阿毛" w:date="2021-05-21T17:49:00Z"/>
                <w:rFonts w:ascii="標楷體" w:hAnsi="標楷體"/>
              </w:rPr>
              <w:pPrChange w:id="1875" w:author="阿毛" w:date="2021-06-02T14:38:00Z">
                <w:pPr/>
              </w:pPrChange>
            </w:pPr>
            <w:del w:id="1876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877" w:author="阿毛" w:date="2021-05-21T17:49:00Z"/>
                <w:rFonts w:ascii="標楷體" w:hAnsi="標楷體"/>
              </w:rPr>
              <w:pPrChange w:id="1878" w:author="阿毛" w:date="2021-06-02T14:38:00Z">
                <w:pPr/>
              </w:pPrChange>
            </w:pPr>
            <w:del w:id="1879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880" w:author="阿毛" w:date="2021-05-21T17:49:00Z"/>
                <w:rFonts w:ascii="標楷體" w:hAnsi="標楷體"/>
                <w:lang w:eastAsia="zh-HK"/>
              </w:rPr>
              <w:pPrChange w:id="1881" w:author="阿毛" w:date="2021-06-02T14:38:00Z">
                <w:pPr/>
              </w:pPrChange>
            </w:pPr>
            <w:del w:id="1882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883" w:author="阿毛" w:date="2021-05-21T17:49:00Z"/>
                <w:rFonts w:ascii="標楷體" w:hAnsi="標楷體"/>
              </w:rPr>
              <w:pPrChange w:id="1884" w:author="阿毛" w:date="2021-06-02T14:38:00Z">
                <w:pPr/>
              </w:pPrChange>
            </w:pPr>
            <w:del w:id="188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886" w:author="阿毛" w:date="2021-05-21T17:49:00Z"/>
                <w:rFonts w:ascii="標楷體" w:hAnsi="標楷體"/>
              </w:rPr>
              <w:pPrChange w:id="188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888" w:author="阿毛" w:date="2021-05-21T17:49:00Z"/>
                <w:rFonts w:ascii="標楷體" w:hAnsi="標楷體"/>
              </w:rPr>
              <w:pPrChange w:id="1889" w:author="阿毛" w:date="2021-06-02T14:38:00Z">
                <w:pPr/>
              </w:pPrChange>
            </w:pPr>
            <w:del w:id="1890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891" w:author="阿毛" w:date="2021-05-21T17:49:00Z"/>
                <w:rFonts w:ascii="標楷體" w:hAnsi="標楷體"/>
              </w:rPr>
              <w:pPrChange w:id="1892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893" w:author="阿毛" w:date="2021-05-21T17:49:00Z"/>
                <w:rFonts w:ascii="標楷體" w:hAnsi="標楷體"/>
              </w:rPr>
              <w:pPrChange w:id="1894" w:author="阿毛" w:date="2021-06-02T14:38:00Z">
                <w:pPr/>
              </w:pPrChange>
            </w:pPr>
            <w:del w:id="189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896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897" w:author="阿毛" w:date="2021-05-21T17:49:00Z"/>
                <w:rFonts w:ascii="標楷體" w:hAnsi="標楷體"/>
              </w:rPr>
              <w:pPrChange w:id="1898" w:author="阿毛" w:date="2021-06-02T14:38:00Z">
                <w:pPr/>
              </w:pPrChange>
            </w:pPr>
            <w:del w:id="1899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900" w:author="阿毛" w:date="2021-05-21T17:49:00Z"/>
                <w:rFonts w:ascii="標楷體" w:hAnsi="標楷體"/>
              </w:rPr>
              <w:pPrChange w:id="1901" w:author="阿毛" w:date="2021-06-02T14:38:00Z">
                <w:pPr/>
              </w:pPrChange>
            </w:pPr>
            <w:del w:id="1902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903" w:author="阿毛" w:date="2021-05-21T17:49:00Z"/>
                <w:rFonts w:ascii="標楷體" w:hAnsi="標楷體"/>
              </w:rPr>
              <w:pPrChange w:id="1904" w:author="阿毛" w:date="2021-06-02T14:38:00Z">
                <w:pPr/>
              </w:pPrChange>
            </w:pPr>
            <w:del w:id="1905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906" w:author="阿毛" w:date="2021-05-21T17:49:00Z"/>
                <w:rFonts w:ascii="標楷體" w:hAnsi="標楷體"/>
              </w:rPr>
              <w:pPrChange w:id="1907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908" w:author="阿毛" w:date="2021-05-21T17:49:00Z"/>
                <w:rFonts w:ascii="標楷體" w:hAnsi="標楷體"/>
              </w:rPr>
              <w:pPrChange w:id="190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910" w:author="阿毛" w:date="2021-05-21T17:49:00Z"/>
                <w:rFonts w:ascii="標楷體" w:hAnsi="標楷體"/>
              </w:rPr>
              <w:pPrChange w:id="1911" w:author="阿毛" w:date="2021-06-02T14:38:00Z">
                <w:pPr/>
              </w:pPrChange>
            </w:pPr>
            <w:del w:id="1912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913" w:author="阿毛" w:date="2021-05-21T17:49:00Z"/>
                <w:rFonts w:ascii="標楷體" w:hAnsi="標楷體"/>
              </w:rPr>
              <w:pPrChange w:id="191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915" w:author="阿毛" w:date="2021-05-21T17:49:00Z"/>
                <w:rFonts w:ascii="標楷體" w:hAnsi="標楷體"/>
              </w:rPr>
              <w:pPrChange w:id="1916" w:author="阿毛" w:date="2021-06-02T14:38:00Z">
                <w:pPr/>
              </w:pPrChange>
            </w:pPr>
            <w:del w:id="191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918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919" w:author="阿毛" w:date="2021-05-21T17:49:00Z"/>
                <w:rFonts w:ascii="標楷體" w:hAnsi="標楷體"/>
              </w:rPr>
              <w:pPrChange w:id="1920" w:author="阿毛" w:date="2021-06-02T14:38:00Z">
                <w:pPr/>
              </w:pPrChange>
            </w:pPr>
            <w:del w:id="1921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922" w:author="阿毛" w:date="2021-05-21T17:49:00Z"/>
                <w:rFonts w:ascii="標楷體" w:hAnsi="標楷體"/>
              </w:rPr>
              <w:pPrChange w:id="1923" w:author="阿毛" w:date="2021-06-02T14:38:00Z">
                <w:pPr/>
              </w:pPrChange>
            </w:pPr>
            <w:del w:id="1924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925" w:author="阿毛" w:date="2021-05-21T17:49:00Z"/>
                <w:rFonts w:ascii="標楷體" w:hAnsi="標楷體"/>
              </w:rPr>
              <w:pPrChange w:id="1926" w:author="阿毛" w:date="2021-06-02T14:38:00Z">
                <w:pPr/>
              </w:pPrChange>
            </w:pPr>
            <w:del w:id="1927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928" w:author="阿毛" w:date="2021-05-21T17:49:00Z"/>
                <w:rFonts w:ascii="標楷體" w:hAnsi="標楷體"/>
              </w:rPr>
              <w:pPrChange w:id="1929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930" w:author="阿毛" w:date="2021-05-21T17:49:00Z"/>
                <w:rFonts w:ascii="標楷體" w:hAnsi="標楷體"/>
              </w:rPr>
              <w:pPrChange w:id="1931" w:author="阿毛" w:date="2021-06-02T14:38:00Z">
                <w:pPr/>
              </w:pPrChange>
            </w:pPr>
            <w:del w:id="193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933" w:author="阿毛" w:date="2021-05-21T17:49:00Z"/>
                <w:rFonts w:ascii="標楷體" w:hAnsi="標楷體"/>
              </w:rPr>
              <w:pPrChange w:id="1934" w:author="阿毛" w:date="2021-06-02T14:38:00Z">
                <w:pPr/>
              </w:pPrChange>
            </w:pPr>
            <w:del w:id="1935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936" w:author="阿毛" w:date="2021-05-21T17:49:00Z"/>
                <w:rFonts w:ascii="標楷體" w:hAnsi="標楷體"/>
              </w:rPr>
              <w:pPrChange w:id="193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938" w:author="阿毛" w:date="2021-05-21T17:49:00Z"/>
                <w:rFonts w:ascii="標楷體" w:hAnsi="標楷體"/>
              </w:rPr>
              <w:pPrChange w:id="1939" w:author="阿毛" w:date="2021-06-02T14:38:00Z">
                <w:pPr/>
              </w:pPrChange>
            </w:pPr>
            <w:del w:id="194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941" w:author="阿毛" w:date="2021-05-21T17:49:00Z"/>
                <w:rFonts w:ascii="標楷體" w:hAnsi="標楷體"/>
              </w:rPr>
              <w:pPrChange w:id="1942" w:author="阿毛" w:date="2021-06-02T14:38:00Z">
                <w:pPr/>
              </w:pPrChange>
            </w:pPr>
            <w:del w:id="1943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944" w:author="阿毛" w:date="2021-05-21T17:49:00Z"/>
                <w:rFonts w:ascii="標楷體" w:hAnsi="標楷體"/>
              </w:rPr>
              <w:pPrChange w:id="1945" w:author="阿毛" w:date="2021-06-02T14:38:00Z">
                <w:pPr/>
              </w:pPrChange>
            </w:pPr>
            <w:del w:id="1946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947" w:author="阿毛" w:date="2021-05-21T17:49:00Z"/>
                <w:rFonts w:ascii="標楷體" w:hAnsi="標楷體"/>
              </w:rPr>
              <w:pPrChange w:id="1948" w:author="阿毛" w:date="2021-06-02T14:38:00Z">
                <w:pPr/>
              </w:pPrChange>
            </w:pPr>
            <w:del w:id="1949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950" w:author="阿毛" w:date="2021-05-21T17:49:00Z"/>
        </w:rPr>
        <w:pPrChange w:id="1951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952" w:author="阿毛" w:date="2021-05-21T17:49:00Z"/>
          <w:rFonts w:ascii="標楷體" w:hAnsi="標楷體"/>
        </w:rPr>
        <w:pPrChange w:id="1953" w:author="阿毛" w:date="2021-06-02T14:38:00Z">
          <w:pPr>
            <w:pStyle w:val="42"/>
            <w:spacing w:after="72"/>
            <w:ind w:leftChars="0" w:left="0"/>
          </w:pPr>
        </w:pPrChange>
      </w:pPr>
      <w:del w:id="195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955" w:author="阿毛" w:date="2021-05-21T17:49:00Z"/>
          <w:rFonts w:ascii="標楷體" w:hAnsi="標楷體"/>
        </w:rPr>
        <w:pPrChange w:id="1956" w:author="阿毛" w:date="2021-06-02T14:38:00Z">
          <w:pPr>
            <w:pStyle w:val="42"/>
            <w:spacing w:after="72"/>
            <w:ind w:leftChars="0" w:left="0"/>
          </w:pPr>
        </w:pPrChange>
      </w:pPr>
      <w:del w:id="1957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958" w:author="阿毛" w:date="2021-05-21T17:49:00Z"/>
        </w:rPr>
        <w:pPrChange w:id="1959" w:author="阿毛" w:date="2021-06-02T14:38:00Z">
          <w:pPr>
            <w:pStyle w:val="42"/>
            <w:spacing w:after="72"/>
            <w:ind w:leftChars="0" w:left="0"/>
          </w:pPr>
        </w:pPrChange>
      </w:pPr>
      <w:del w:id="1960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961" w:author="阿毛" w:date="2021-05-21T17:49:00Z"/>
        </w:rPr>
        <w:pPrChange w:id="1962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963" w:author="阿毛" w:date="2021-05-21T17:49:00Z"/>
          <w:rFonts w:ascii="標楷體" w:hAnsi="標楷體"/>
        </w:rPr>
        <w:pPrChange w:id="196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965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966" w:author="阿毛" w:date="2021-05-21T17:49:00Z"/>
        </w:rPr>
        <w:pPrChange w:id="1967" w:author="阿毛" w:date="2021-06-02T14:38:00Z">
          <w:pPr>
            <w:pStyle w:val="a"/>
          </w:pPr>
        </w:pPrChange>
      </w:pPr>
      <w:del w:id="1968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9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970" w:author="阿毛" w:date="2021-05-21T17:49:00Z"/>
                <w:rFonts w:ascii="標楷體" w:hAnsi="標楷體"/>
              </w:rPr>
              <w:pPrChange w:id="1971" w:author="阿毛" w:date="2021-06-02T14:38:00Z">
                <w:pPr/>
              </w:pPrChange>
            </w:pPr>
            <w:del w:id="197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973" w:author="阿毛" w:date="2021-05-21T17:49:00Z"/>
                <w:rFonts w:ascii="標楷體" w:hAnsi="標楷體"/>
              </w:rPr>
              <w:pPrChange w:id="1974" w:author="阿毛" w:date="2021-06-02T14:38:00Z">
                <w:pPr/>
              </w:pPrChange>
            </w:pPr>
            <w:del w:id="1975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9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977" w:author="阿毛" w:date="2021-05-21T17:49:00Z"/>
                <w:rFonts w:ascii="標楷體" w:hAnsi="標楷體"/>
              </w:rPr>
              <w:pPrChange w:id="1978" w:author="阿毛" w:date="2021-06-02T14:38:00Z">
                <w:pPr/>
              </w:pPrChange>
            </w:pPr>
            <w:del w:id="1979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980" w:author="阿毛" w:date="2021-05-21T17:49:00Z"/>
                <w:rFonts w:ascii="標楷體" w:hAnsi="標楷體"/>
              </w:rPr>
              <w:pPrChange w:id="1981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9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983" w:author="阿毛" w:date="2021-05-21T17:49:00Z"/>
                <w:rFonts w:ascii="標楷體" w:hAnsi="標楷體"/>
              </w:rPr>
              <w:pPrChange w:id="1984" w:author="阿毛" w:date="2021-06-02T14:38:00Z">
                <w:pPr/>
              </w:pPrChange>
            </w:pPr>
            <w:del w:id="198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986" w:author="阿毛" w:date="2021-05-21T17:49:00Z"/>
                <w:rFonts w:ascii="標楷體" w:hAnsi="標楷體"/>
              </w:rPr>
              <w:pPrChange w:id="1987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9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989" w:author="阿毛" w:date="2021-05-21T17:49:00Z"/>
                <w:rFonts w:ascii="標楷體" w:hAnsi="標楷體"/>
              </w:rPr>
              <w:pPrChange w:id="1990" w:author="阿毛" w:date="2021-06-02T14:38:00Z">
                <w:pPr/>
              </w:pPrChange>
            </w:pPr>
            <w:del w:id="1991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992" w:author="阿毛" w:date="2021-05-21T17:49:00Z"/>
                <w:rFonts w:ascii="標楷體" w:hAnsi="標楷體"/>
              </w:rPr>
              <w:pPrChange w:id="1993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9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995" w:author="阿毛" w:date="2021-05-21T17:49:00Z"/>
                <w:rFonts w:ascii="標楷體" w:hAnsi="標楷體"/>
              </w:rPr>
              <w:pPrChange w:id="1996" w:author="阿毛" w:date="2021-06-02T14:38:00Z">
                <w:pPr/>
              </w:pPrChange>
            </w:pPr>
            <w:del w:id="1997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998" w:author="阿毛" w:date="2021-05-21T17:49:00Z"/>
                <w:rFonts w:ascii="標楷體" w:hAnsi="標楷體"/>
              </w:rPr>
              <w:pPrChange w:id="1999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20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2001" w:author="阿毛" w:date="2021-05-21T17:49:00Z"/>
                <w:rFonts w:ascii="標楷體" w:hAnsi="標楷體"/>
              </w:rPr>
              <w:pPrChange w:id="2002" w:author="阿毛" w:date="2021-06-02T14:38:00Z">
                <w:pPr/>
              </w:pPrChange>
            </w:pPr>
            <w:del w:id="200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2004" w:author="阿毛" w:date="2021-05-21T17:49:00Z"/>
                <w:rFonts w:ascii="標楷體" w:hAnsi="標楷體"/>
              </w:rPr>
              <w:pPrChange w:id="2005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20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2007" w:author="阿毛" w:date="2021-05-21T17:49:00Z"/>
                <w:rFonts w:ascii="標楷體" w:hAnsi="標楷體"/>
              </w:rPr>
              <w:pPrChange w:id="2008" w:author="阿毛" w:date="2021-06-02T14:38:00Z">
                <w:pPr/>
              </w:pPrChange>
            </w:pPr>
            <w:del w:id="2009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2010" w:author="阿毛" w:date="2021-05-21T17:49:00Z"/>
                <w:rFonts w:ascii="標楷體" w:hAnsi="標楷體"/>
              </w:rPr>
              <w:pPrChange w:id="2011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20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2013" w:author="阿毛" w:date="2021-05-21T17:49:00Z"/>
                <w:rFonts w:ascii="標楷體" w:hAnsi="標楷體"/>
              </w:rPr>
              <w:pPrChange w:id="2014" w:author="阿毛" w:date="2021-06-02T14:38:00Z">
                <w:pPr/>
              </w:pPrChange>
            </w:pPr>
            <w:del w:id="201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2016" w:author="阿毛" w:date="2021-05-21T17:49:00Z"/>
                <w:rFonts w:ascii="標楷體" w:hAnsi="標楷體"/>
              </w:rPr>
              <w:pPrChange w:id="2017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2018" w:author="阿毛" w:date="2021-05-21T17:49:00Z"/>
          <w:rFonts w:ascii="標楷體" w:hAnsi="標楷體"/>
        </w:rPr>
        <w:pPrChange w:id="2019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2020" w:author="阿毛" w:date="2021-05-21T17:49:00Z"/>
          <w:rFonts w:ascii="標楷體" w:hAnsi="標楷體"/>
        </w:rPr>
        <w:pPrChange w:id="2021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2022" w:author="阿毛" w:date="2021-05-21T17:49:00Z"/>
          <w:rFonts w:ascii="標楷體" w:hAnsi="標楷體"/>
        </w:rPr>
        <w:pPrChange w:id="2023" w:author="阿毛" w:date="2021-06-02T14:38:00Z">
          <w:pPr>
            <w:widowControl/>
          </w:pPr>
        </w:pPrChange>
      </w:pPr>
      <w:del w:id="202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2025" w:author="阿毛" w:date="2021-05-21T17:49:00Z"/>
          <w:rFonts w:ascii="標楷體" w:hAnsi="標楷體"/>
        </w:rPr>
        <w:pPrChange w:id="2026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2027" w:author="阿毛" w:date="2021-05-21T17:49:00Z"/>
        </w:rPr>
        <w:pPrChange w:id="2028" w:author="阿毛" w:date="2021-06-02T14:38:00Z">
          <w:pPr>
            <w:pStyle w:val="a"/>
          </w:pPr>
        </w:pPrChange>
      </w:pPr>
      <w:del w:id="2029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2030" w:author="阿毛" w:date="2021-05-21T17:49:00Z"/>
          <w:rFonts w:ascii="標楷體" w:hAnsi="標楷體"/>
        </w:rPr>
      </w:pPr>
      <w:del w:id="2031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2032" w:author="阿毛" w:date="2021-05-21T17:49:00Z"/>
          <w:rFonts w:ascii="標楷體" w:hAnsi="標楷體"/>
        </w:rPr>
        <w:pPrChange w:id="2033" w:author="阿毛" w:date="2021-06-02T14:38:00Z">
          <w:pPr/>
        </w:pPrChange>
      </w:pPr>
      <w:del w:id="2034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2035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2036" w:author="阿毛" w:date="2021-05-21T17:49:00Z"/>
        </w:rPr>
        <w:pPrChange w:id="2037" w:author="阿毛" w:date="2021-06-02T14:38:00Z">
          <w:pPr>
            <w:pStyle w:val="a"/>
          </w:pPr>
        </w:pPrChange>
      </w:pPr>
      <w:del w:id="2038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2039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2040" w:author="阿毛" w:date="2021-05-21T17:49:00Z"/>
                <w:rFonts w:ascii="標楷體" w:hAnsi="標楷體"/>
              </w:rPr>
              <w:pPrChange w:id="2041" w:author="阿毛" w:date="2021-06-02T14:38:00Z">
                <w:pPr/>
              </w:pPrChange>
            </w:pPr>
            <w:del w:id="2042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2043" w:author="阿毛" w:date="2021-05-21T17:49:00Z"/>
                <w:rFonts w:ascii="標楷體" w:hAnsi="標楷體"/>
              </w:rPr>
              <w:pPrChange w:id="2044" w:author="阿毛" w:date="2021-06-02T14:38:00Z">
                <w:pPr/>
              </w:pPrChange>
            </w:pPr>
            <w:del w:id="2045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2046" w:author="阿毛" w:date="2021-05-21T17:49:00Z"/>
                <w:rFonts w:ascii="標楷體" w:hAnsi="標楷體"/>
              </w:rPr>
              <w:pPrChange w:id="2047" w:author="阿毛" w:date="2021-06-02T14:38:00Z">
                <w:pPr>
                  <w:jc w:val="center"/>
                </w:pPr>
              </w:pPrChange>
            </w:pPr>
            <w:del w:id="2048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2049" w:author="阿毛" w:date="2021-05-21T17:49:00Z"/>
                <w:rFonts w:ascii="標楷體" w:hAnsi="標楷體"/>
              </w:rPr>
              <w:pPrChange w:id="2050" w:author="阿毛" w:date="2021-06-02T14:38:00Z">
                <w:pPr/>
              </w:pPrChange>
            </w:pPr>
            <w:del w:id="2051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2052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2053" w:author="阿毛" w:date="2021-05-21T17:49:00Z"/>
                <w:rFonts w:ascii="標楷體" w:hAnsi="標楷體"/>
              </w:rPr>
              <w:pPrChange w:id="2054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2055" w:author="阿毛" w:date="2021-05-21T17:49:00Z"/>
                <w:rFonts w:ascii="標楷體" w:hAnsi="標楷體"/>
              </w:rPr>
              <w:pPrChange w:id="2056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2057" w:author="阿毛" w:date="2021-05-21T17:49:00Z"/>
                <w:rFonts w:ascii="標楷體" w:hAnsi="標楷體"/>
              </w:rPr>
              <w:pPrChange w:id="2058" w:author="阿毛" w:date="2021-06-02T14:38:00Z">
                <w:pPr/>
              </w:pPrChange>
            </w:pPr>
            <w:del w:id="205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2060" w:author="阿毛" w:date="2021-05-21T17:49:00Z"/>
                <w:rFonts w:ascii="標楷體" w:hAnsi="標楷體"/>
              </w:rPr>
              <w:pPrChange w:id="2061" w:author="阿毛" w:date="2021-06-02T14:38:00Z">
                <w:pPr/>
              </w:pPrChange>
            </w:pPr>
            <w:del w:id="2062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2063" w:author="阿毛" w:date="2021-05-21T17:49:00Z"/>
                <w:rFonts w:ascii="標楷體" w:hAnsi="標楷體"/>
              </w:rPr>
              <w:pPrChange w:id="2064" w:author="阿毛" w:date="2021-06-02T14:38:00Z">
                <w:pPr/>
              </w:pPrChange>
            </w:pPr>
            <w:del w:id="2065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2066" w:author="阿毛" w:date="2021-05-21T17:49:00Z"/>
                <w:rFonts w:ascii="標楷體" w:hAnsi="標楷體"/>
              </w:rPr>
              <w:pPrChange w:id="2067" w:author="阿毛" w:date="2021-06-02T14:38:00Z">
                <w:pPr/>
              </w:pPrChange>
            </w:pPr>
            <w:del w:id="2068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2069" w:author="阿毛" w:date="2021-05-21T17:49:00Z"/>
                <w:rFonts w:ascii="標楷體" w:hAnsi="標楷體"/>
              </w:rPr>
              <w:pPrChange w:id="2070" w:author="阿毛" w:date="2021-06-02T14:38:00Z">
                <w:pPr/>
              </w:pPrChange>
            </w:pPr>
            <w:del w:id="2071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2072" w:author="阿毛" w:date="2021-05-21T17:49:00Z"/>
                <w:rFonts w:ascii="標楷體" w:hAnsi="標楷體"/>
              </w:rPr>
              <w:pPrChange w:id="2073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2074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2075" w:author="阿毛" w:date="2021-05-21T17:49:00Z"/>
                <w:rFonts w:ascii="標楷體" w:hAnsi="標楷體"/>
              </w:rPr>
              <w:pPrChange w:id="2076" w:author="阿毛" w:date="2021-06-02T14:38:00Z">
                <w:pPr/>
              </w:pPrChange>
            </w:pPr>
            <w:del w:id="2077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2078" w:author="阿毛" w:date="2021-05-21T17:49:00Z"/>
                <w:rFonts w:ascii="標楷體" w:hAnsi="標楷體"/>
              </w:rPr>
              <w:pPrChange w:id="2079" w:author="阿毛" w:date="2021-06-02T14:38:00Z">
                <w:pPr/>
              </w:pPrChange>
            </w:pPr>
            <w:del w:id="2080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2081" w:author="阿毛" w:date="2021-05-21T17:49:00Z"/>
                <w:rFonts w:ascii="標楷體" w:hAnsi="標楷體"/>
                <w:lang w:eastAsia="zh-HK"/>
              </w:rPr>
              <w:pPrChange w:id="2082" w:author="阿毛" w:date="2021-06-02T14:38:00Z">
                <w:pPr/>
              </w:pPrChange>
            </w:pPr>
            <w:del w:id="2083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2084" w:author="阿毛" w:date="2021-05-21T17:49:00Z"/>
                <w:rFonts w:ascii="標楷體" w:hAnsi="標楷體"/>
              </w:rPr>
              <w:pPrChange w:id="2085" w:author="阿毛" w:date="2021-06-02T14:38:00Z">
                <w:pPr/>
              </w:pPrChange>
            </w:pPr>
            <w:del w:id="2086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2087" w:author="阿毛" w:date="2021-05-21T17:49:00Z"/>
                <w:rFonts w:ascii="標楷體" w:hAnsi="標楷體"/>
              </w:rPr>
              <w:pPrChange w:id="208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2089" w:author="阿毛" w:date="2021-05-21T17:49:00Z"/>
                <w:rFonts w:ascii="標楷體" w:hAnsi="標楷體"/>
              </w:rPr>
              <w:pPrChange w:id="2090" w:author="阿毛" w:date="2021-06-02T14:38:00Z">
                <w:pPr/>
              </w:pPrChange>
            </w:pPr>
            <w:del w:id="2091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2092" w:author="阿毛" w:date="2021-05-21T17:49:00Z"/>
                <w:rFonts w:ascii="標楷體" w:hAnsi="標楷體"/>
              </w:rPr>
              <w:pPrChange w:id="2093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2094" w:author="阿毛" w:date="2021-05-21T17:49:00Z"/>
                <w:rFonts w:ascii="標楷體" w:hAnsi="標楷體"/>
              </w:rPr>
              <w:pPrChange w:id="2095" w:author="阿毛" w:date="2021-06-02T14:38:00Z">
                <w:pPr/>
              </w:pPrChange>
            </w:pPr>
            <w:del w:id="2096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2097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2098" w:author="阿毛" w:date="2021-05-21T17:49:00Z"/>
                <w:rFonts w:ascii="標楷體" w:hAnsi="標楷體"/>
              </w:rPr>
              <w:pPrChange w:id="2099" w:author="阿毛" w:date="2021-06-02T14:38:00Z">
                <w:pPr/>
              </w:pPrChange>
            </w:pPr>
            <w:del w:id="2100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2101" w:author="阿毛" w:date="2021-05-21T17:49:00Z"/>
                <w:rFonts w:ascii="標楷體" w:hAnsi="標楷體"/>
              </w:rPr>
              <w:pPrChange w:id="2102" w:author="阿毛" w:date="2021-06-02T14:38:00Z">
                <w:pPr/>
              </w:pPrChange>
            </w:pPr>
            <w:del w:id="2103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2104" w:author="阿毛" w:date="2021-05-21T17:49:00Z"/>
                <w:rFonts w:ascii="標楷體" w:hAnsi="標楷體"/>
              </w:rPr>
              <w:pPrChange w:id="2105" w:author="阿毛" w:date="2021-06-02T14:38:00Z">
                <w:pPr/>
              </w:pPrChange>
            </w:pPr>
            <w:del w:id="2106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2107" w:author="阿毛" w:date="2021-05-21T17:49:00Z"/>
                <w:rFonts w:ascii="標楷體" w:hAnsi="標楷體"/>
              </w:rPr>
              <w:pPrChange w:id="2108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2109" w:author="阿毛" w:date="2021-05-21T17:49:00Z"/>
                <w:rFonts w:ascii="標楷體" w:hAnsi="標楷體"/>
              </w:rPr>
              <w:pPrChange w:id="211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2111" w:author="阿毛" w:date="2021-05-21T17:49:00Z"/>
                <w:rFonts w:ascii="標楷體" w:hAnsi="標楷體"/>
              </w:rPr>
              <w:pPrChange w:id="2112" w:author="阿毛" w:date="2021-06-02T14:38:00Z">
                <w:pPr/>
              </w:pPrChange>
            </w:pPr>
            <w:del w:id="2113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2114" w:author="阿毛" w:date="2021-05-21T17:49:00Z"/>
                <w:rFonts w:ascii="標楷體" w:hAnsi="標楷體"/>
              </w:rPr>
              <w:pPrChange w:id="2115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2116" w:author="阿毛" w:date="2021-05-21T17:49:00Z"/>
                <w:rFonts w:ascii="標楷體" w:hAnsi="標楷體"/>
              </w:rPr>
              <w:pPrChange w:id="2117" w:author="阿毛" w:date="2021-06-02T14:38:00Z">
                <w:pPr/>
              </w:pPrChange>
            </w:pPr>
            <w:del w:id="2118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2119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2120" w:author="阿毛" w:date="2021-05-21T17:49:00Z"/>
                <w:rFonts w:ascii="標楷體" w:hAnsi="標楷體"/>
              </w:rPr>
              <w:pPrChange w:id="2121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2122" w:author="阿毛" w:date="2021-05-21T17:49:00Z"/>
                <w:rFonts w:ascii="標楷體" w:hAnsi="標楷體"/>
              </w:rPr>
              <w:pPrChange w:id="2123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2124" w:author="阿毛" w:date="2021-05-21T17:49:00Z"/>
                <w:rFonts w:ascii="標楷體" w:hAnsi="標楷體"/>
              </w:rPr>
              <w:pPrChange w:id="2125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2128" w:author="阿毛" w:date="2021-05-21T17:49:00Z"/>
                <w:rFonts w:ascii="標楷體" w:hAnsi="標楷體"/>
              </w:rPr>
              <w:pPrChange w:id="212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2130" w:author="阿毛" w:date="2021-05-21T17:49:00Z"/>
                <w:rFonts w:ascii="標楷體" w:hAnsi="標楷體"/>
              </w:rPr>
              <w:pPrChange w:id="213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2134" w:author="阿毛" w:date="2021-05-21T17:49:00Z"/>
                <w:rFonts w:ascii="標楷體" w:hAnsi="標楷體"/>
              </w:rPr>
              <w:pPrChange w:id="2135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2136" w:author="阿毛" w:date="2021-05-21T17:49:00Z"/>
          <w:rFonts w:ascii="標楷體" w:hAnsi="標楷體"/>
        </w:rPr>
        <w:pPrChange w:id="2137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2138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2139" w:author="阿毛" w:date="2021-05-21T17:49:00Z"/>
          <w:rFonts w:ascii="標楷體" w:hAnsi="標楷體"/>
        </w:rPr>
        <w:pPrChange w:id="2140" w:author="阿毛" w:date="2021-06-02T14:38:00Z">
          <w:pPr>
            <w:pStyle w:val="42"/>
            <w:spacing w:after="72"/>
            <w:ind w:leftChars="0" w:left="0"/>
          </w:pPr>
        </w:pPrChange>
      </w:pPr>
      <w:del w:id="214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2142" w:author="阿毛" w:date="2021-05-21T17:49:00Z"/>
          <w:rFonts w:ascii="標楷體" w:hAnsi="標楷體"/>
        </w:rPr>
        <w:pPrChange w:id="2143" w:author="阿毛" w:date="2021-06-02T14:38:00Z">
          <w:pPr>
            <w:pStyle w:val="42"/>
            <w:spacing w:after="72"/>
            <w:ind w:leftChars="0" w:left="0"/>
          </w:pPr>
        </w:pPrChange>
      </w:pPr>
      <w:del w:id="214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3" type="#_x0000_t75" style="width:69pt;height:42pt" o:ole="">
              <v:imagedata r:id="rId47" o:title=""/>
            </v:shape>
            <o:OLEObject Type="Embed" ProgID="Acrobat.Document.DC" ShapeID="_x0000_i1033" DrawAspect="Icon" ObjectID="_1744201331" r:id="rId48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2145" w:author="阿毛" w:date="2021-05-21T17:49:00Z"/>
        </w:rPr>
        <w:pPrChange w:id="2146" w:author="阿毛" w:date="2021-06-02T14:38:00Z">
          <w:pPr/>
        </w:pPrChange>
      </w:pPr>
      <w:del w:id="2147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2148" w:author="阿毛" w:date="2021-05-21T17:49:00Z"/>
        </w:rPr>
        <w:pPrChange w:id="2149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2150" w:author="阿毛" w:date="2021-05-21T17:49:00Z"/>
          <w:rFonts w:ascii="標楷體" w:hAnsi="標楷體"/>
        </w:rPr>
        <w:pPrChange w:id="215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152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2153" w:author="阿毛" w:date="2021-05-21T17:49:00Z"/>
        </w:rPr>
        <w:pPrChange w:id="2154" w:author="阿毛" w:date="2021-06-02T14:38:00Z">
          <w:pPr>
            <w:pStyle w:val="a"/>
          </w:pPr>
        </w:pPrChange>
      </w:pPr>
      <w:del w:id="2155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21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2157" w:author="阿毛" w:date="2021-05-21T17:49:00Z"/>
                <w:rFonts w:ascii="標楷體" w:hAnsi="標楷體"/>
              </w:rPr>
              <w:pPrChange w:id="2158" w:author="阿毛" w:date="2021-06-02T14:38:00Z">
                <w:pPr/>
              </w:pPrChange>
            </w:pPr>
            <w:del w:id="215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2160" w:author="阿毛" w:date="2021-05-21T17:49:00Z"/>
                <w:rFonts w:ascii="標楷體" w:hAnsi="標楷體"/>
              </w:rPr>
              <w:pPrChange w:id="2161" w:author="阿毛" w:date="2021-06-02T14:38:00Z">
                <w:pPr/>
              </w:pPrChange>
            </w:pPr>
            <w:del w:id="2162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21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2164" w:author="阿毛" w:date="2021-05-21T17:49:00Z"/>
                <w:rFonts w:ascii="標楷體" w:hAnsi="標楷體"/>
              </w:rPr>
              <w:pPrChange w:id="2165" w:author="阿毛" w:date="2021-06-02T14:38:00Z">
                <w:pPr/>
              </w:pPrChange>
            </w:pPr>
            <w:del w:id="2166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2167" w:author="阿毛" w:date="2021-05-21T17:49:00Z"/>
                <w:rFonts w:ascii="標楷體" w:hAnsi="標楷體"/>
              </w:rPr>
              <w:pPrChange w:id="2168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21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2170" w:author="阿毛" w:date="2021-05-21T17:49:00Z"/>
                <w:rFonts w:ascii="標楷體" w:hAnsi="標楷體"/>
              </w:rPr>
              <w:pPrChange w:id="2171" w:author="阿毛" w:date="2021-06-02T14:38:00Z">
                <w:pPr/>
              </w:pPrChange>
            </w:pPr>
            <w:del w:id="217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2173" w:author="阿毛" w:date="2021-05-21T17:49:00Z"/>
                <w:rFonts w:ascii="標楷體" w:hAnsi="標楷體"/>
              </w:rPr>
              <w:pPrChange w:id="2174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21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2176" w:author="阿毛" w:date="2021-05-21T17:49:00Z"/>
                <w:rFonts w:ascii="標楷體" w:hAnsi="標楷體"/>
              </w:rPr>
              <w:pPrChange w:id="2177" w:author="阿毛" w:date="2021-06-02T14:38:00Z">
                <w:pPr/>
              </w:pPrChange>
            </w:pPr>
            <w:del w:id="2178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2179" w:author="阿毛" w:date="2021-05-21T17:49:00Z"/>
                <w:rFonts w:ascii="標楷體" w:hAnsi="標楷體"/>
              </w:rPr>
              <w:pPrChange w:id="2180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21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2182" w:author="阿毛" w:date="2021-05-21T17:49:00Z"/>
                <w:rFonts w:ascii="標楷體" w:hAnsi="標楷體"/>
              </w:rPr>
              <w:pPrChange w:id="2183" w:author="阿毛" w:date="2021-06-02T14:38:00Z">
                <w:pPr/>
              </w:pPrChange>
            </w:pPr>
            <w:del w:id="2184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2185" w:author="阿毛" w:date="2021-05-21T17:49:00Z"/>
                <w:rFonts w:ascii="標楷體" w:hAnsi="標楷體"/>
              </w:rPr>
              <w:pPrChange w:id="2186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21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2188" w:author="阿毛" w:date="2021-05-21T17:49:00Z"/>
                <w:rFonts w:ascii="標楷體" w:hAnsi="標楷體"/>
              </w:rPr>
              <w:pPrChange w:id="2189" w:author="阿毛" w:date="2021-06-02T14:38:00Z">
                <w:pPr/>
              </w:pPrChange>
            </w:pPr>
            <w:del w:id="219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2191" w:author="阿毛" w:date="2021-05-21T17:49:00Z"/>
                <w:rFonts w:ascii="標楷體" w:hAnsi="標楷體"/>
              </w:rPr>
              <w:pPrChange w:id="2192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21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2194" w:author="阿毛" w:date="2021-05-21T17:49:00Z"/>
                <w:rFonts w:ascii="標楷體" w:hAnsi="標楷體"/>
              </w:rPr>
              <w:pPrChange w:id="2195" w:author="阿毛" w:date="2021-06-02T14:38:00Z">
                <w:pPr/>
              </w:pPrChange>
            </w:pPr>
            <w:del w:id="2196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2197" w:author="阿毛" w:date="2021-05-21T17:49:00Z"/>
                <w:rFonts w:ascii="標楷體" w:hAnsi="標楷體"/>
              </w:rPr>
              <w:pPrChange w:id="2198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21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2200" w:author="阿毛" w:date="2021-05-21T17:49:00Z"/>
                <w:rFonts w:ascii="標楷體" w:hAnsi="標楷體"/>
              </w:rPr>
              <w:pPrChange w:id="2201" w:author="阿毛" w:date="2021-06-02T14:38:00Z">
                <w:pPr/>
              </w:pPrChange>
            </w:pPr>
            <w:del w:id="220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2203" w:author="阿毛" w:date="2021-05-21T17:49:00Z"/>
                <w:rFonts w:ascii="標楷體" w:hAnsi="標楷體"/>
              </w:rPr>
              <w:pPrChange w:id="2204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2205" w:author="阿毛" w:date="2021-05-21T17:49:00Z"/>
          <w:rFonts w:ascii="標楷體" w:hAnsi="標楷體"/>
        </w:rPr>
        <w:pPrChange w:id="2206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2207" w:author="阿毛" w:date="2021-05-21T17:49:00Z"/>
          <w:rFonts w:ascii="標楷體" w:hAnsi="標楷體"/>
        </w:rPr>
        <w:pPrChange w:id="2208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2209" w:author="阿毛" w:date="2021-05-21T17:49:00Z"/>
          <w:rFonts w:ascii="標楷體" w:hAnsi="標楷體"/>
        </w:rPr>
        <w:pPrChange w:id="2210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2211" w:author="阿毛" w:date="2021-05-21T17:49:00Z"/>
          <w:rFonts w:ascii="標楷體" w:hAnsi="標楷體"/>
        </w:rPr>
        <w:pPrChange w:id="2212" w:author="阿毛" w:date="2021-06-02T14:38:00Z">
          <w:pPr>
            <w:widowControl/>
          </w:pPr>
        </w:pPrChange>
      </w:pPr>
      <w:del w:id="221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2214" w:author="阿毛" w:date="2021-05-21T17:49:00Z"/>
          <w:rFonts w:ascii="標楷體" w:hAnsi="標楷體"/>
        </w:rPr>
        <w:pPrChange w:id="2215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2216" w:author="阿毛" w:date="2021-05-21T17:49:00Z"/>
        </w:rPr>
        <w:pPrChange w:id="2217" w:author="阿毛" w:date="2021-06-02T14:38:00Z">
          <w:pPr>
            <w:pStyle w:val="a"/>
          </w:pPr>
        </w:pPrChange>
      </w:pPr>
      <w:del w:id="2218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2219" w:author="阿毛" w:date="2021-05-21T17:49:00Z"/>
          <w:rFonts w:ascii="標楷體" w:hAnsi="標楷體"/>
        </w:rPr>
      </w:pPr>
      <w:del w:id="2220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2221" w:author="阿毛" w:date="2021-05-21T17:49:00Z"/>
          <w:rFonts w:ascii="標楷體" w:hAnsi="標楷體"/>
        </w:rPr>
        <w:pPrChange w:id="2222" w:author="阿毛" w:date="2021-06-02T14:38:00Z">
          <w:pPr/>
        </w:pPrChange>
      </w:pPr>
      <w:del w:id="2223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2224" w:author="阿毛" w:date="2021-05-21T17:49:00Z"/>
          <w:rFonts w:ascii="標楷體" w:hAnsi="標楷體"/>
        </w:rPr>
        <w:pPrChange w:id="2225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2226" w:author="阿毛" w:date="2021-05-21T17:49:00Z"/>
        </w:rPr>
        <w:pPrChange w:id="2227" w:author="阿毛" w:date="2021-06-02T14:38:00Z">
          <w:pPr>
            <w:pStyle w:val="a"/>
          </w:pPr>
        </w:pPrChange>
      </w:pPr>
      <w:del w:id="2228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2229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2230" w:author="阿毛" w:date="2021-05-21T17:49:00Z"/>
                <w:rFonts w:ascii="標楷體" w:hAnsi="標楷體"/>
              </w:rPr>
              <w:pPrChange w:id="2231" w:author="阿毛" w:date="2021-06-02T14:38:00Z">
                <w:pPr/>
              </w:pPrChange>
            </w:pPr>
            <w:del w:id="2232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2233" w:author="阿毛" w:date="2021-05-21T17:49:00Z"/>
                <w:rFonts w:ascii="標楷體" w:hAnsi="標楷體"/>
              </w:rPr>
              <w:pPrChange w:id="2234" w:author="阿毛" w:date="2021-06-02T14:38:00Z">
                <w:pPr/>
              </w:pPrChange>
            </w:pPr>
            <w:del w:id="2235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2236" w:author="阿毛" w:date="2021-05-21T17:49:00Z"/>
                <w:rFonts w:ascii="標楷體" w:hAnsi="標楷體"/>
              </w:rPr>
              <w:pPrChange w:id="2237" w:author="阿毛" w:date="2021-06-02T14:38:00Z">
                <w:pPr>
                  <w:jc w:val="center"/>
                </w:pPr>
              </w:pPrChange>
            </w:pPr>
            <w:del w:id="2238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2239" w:author="阿毛" w:date="2021-05-21T17:49:00Z"/>
                <w:rFonts w:ascii="標楷體" w:hAnsi="標楷體"/>
              </w:rPr>
              <w:pPrChange w:id="2240" w:author="阿毛" w:date="2021-06-02T14:38:00Z">
                <w:pPr/>
              </w:pPrChange>
            </w:pPr>
            <w:del w:id="2241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2242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2243" w:author="阿毛" w:date="2021-05-21T17:49:00Z"/>
                <w:rFonts w:ascii="標楷體" w:hAnsi="標楷體"/>
              </w:rPr>
              <w:pPrChange w:id="2244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2245" w:author="阿毛" w:date="2021-05-21T17:49:00Z"/>
                <w:rFonts w:ascii="標楷體" w:hAnsi="標楷體"/>
              </w:rPr>
              <w:pPrChange w:id="2246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2247" w:author="阿毛" w:date="2021-05-21T17:49:00Z"/>
                <w:rFonts w:ascii="標楷體" w:hAnsi="標楷體"/>
              </w:rPr>
              <w:pPrChange w:id="2248" w:author="阿毛" w:date="2021-06-02T14:38:00Z">
                <w:pPr/>
              </w:pPrChange>
            </w:pPr>
            <w:del w:id="224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2250" w:author="阿毛" w:date="2021-05-21T17:49:00Z"/>
                <w:rFonts w:ascii="標楷體" w:hAnsi="標楷體"/>
              </w:rPr>
              <w:pPrChange w:id="2251" w:author="阿毛" w:date="2021-06-02T14:38:00Z">
                <w:pPr/>
              </w:pPrChange>
            </w:pPr>
            <w:del w:id="2252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253" w:author="阿毛" w:date="2021-05-21T17:49:00Z"/>
                <w:rFonts w:ascii="標楷體" w:hAnsi="標楷體"/>
              </w:rPr>
              <w:pPrChange w:id="2254" w:author="阿毛" w:date="2021-06-02T14:38:00Z">
                <w:pPr/>
              </w:pPrChange>
            </w:pPr>
            <w:del w:id="2255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256" w:author="阿毛" w:date="2021-05-21T17:49:00Z"/>
                <w:rFonts w:ascii="標楷體" w:hAnsi="標楷體"/>
              </w:rPr>
              <w:pPrChange w:id="2257" w:author="阿毛" w:date="2021-06-02T14:38:00Z">
                <w:pPr/>
              </w:pPrChange>
            </w:pPr>
            <w:del w:id="2258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259" w:author="阿毛" w:date="2021-05-21T17:49:00Z"/>
                <w:rFonts w:ascii="標楷體" w:hAnsi="標楷體"/>
              </w:rPr>
              <w:pPrChange w:id="2260" w:author="阿毛" w:date="2021-06-02T14:38:00Z">
                <w:pPr/>
              </w:pPrChange>
            </w:pPr>
            <w:del w:id="2261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262" w:author="阿毛" w:date="2021-05-21T17:49:00Z"/>
                <w:rFonts w:ascii="標楷體" w:hAnsi="標楷體"/>
              </w:rPr>
              <w:pPrChange w:id="2263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264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265" w:author="阿毛" w:date="2021-05-21T17:49:00Z"/>
                <w:rFonts w:ascii="標楷體" w:hAnsi="標楷體"/>
              </w:rPr>
              <w:pPrChange w:id="2266" w:author="阿毛" w:date="2021-06-02T14:38:00Z">
                <w:pPr/>
              </w:pPrChange>
            </w:pPr>
            <w:del w:id="2267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268" w:author="阿毛" w:date="2021-05-21T17:49:00Z"/>
                <w:rFonts w:ascii="標楷體" w:hAnsi="標楷體"/>
              </w:rPr>
              <w:pPrChange w:id="2269" w:author="阿毛" w:date="2021-06-02T14:38:00Z">
                <w:pPr/>
              </w:pPrChange>
            </w:pPr>
            <w:del w:id="2270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271" w:author="阿毛" w:date="2021-05-21T17:49:00Z"/>
                <w:rFonts w:ascii="標楷體" w:hAnsi="標楷體"/>
                <w:lang w:eastAsia="zh-HK"/>
              </w:rPr>
              <w:pPrChange w:id="2272" w:author="阿毛" w:date="2021-06-02T14:38:00Z">
                <w:pPr/>
              </w:pPrChange>
            </w:pPr>
            <w:del w:id="2273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274" w:author="阿毛" w:date="2021-05-21T17:49:00Z"/>
                <w:rFonts w:ascii="標楷體" w:hAnsi="標楷體"/>
              </w:rPr>
              <w:pPrChange w:id="2275" w:author="阿毛" w:date="2021-06-02T14:38:00Z">
                <w:pPr/>
              </w:pPrChange>
            </w:pPr>
            <w:del w:id="227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277" w:author="阿毛" w:date="2021-05-21T17:49:00Z"/>
                <w:rFonts w:ascii="標楷體" w:hAnsi="標楷體"/>
              </w:rPr>
              <w:pPrChange w:id="227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279" w:author="阿毛" w:date="2021-05-21T17:49:00Z"/>
                <w:rFonts w:ascii="標楷體" w:hAnsi="標楷體"/>
              </w:rPr>
              <w:pPrChange w:id="2280" w:author="阿毛" w:date="2021-06-02T14:38:00Z">
                <w:pPr/>
              </w:pPrChange>
            </w:pPr>
            <w:del w:id="2281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282" w:author="阿毛" w:date="2021-05-21T17:49:00Z"/>
                <w:rFonts w:ascii="標楷體" w:hAnsi="標楷體"/>
              </w:rPr>
              <w:pPrChange w:id="2283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284" w:author="阿毛" w:date="2021-05-21T17:49:00Z"/>
                <w:rFonts w:ascii="標楷體" w:hAnsi="標楷體"/>
              </w:rPr>
              <w:pPrChange w:id="2285" w:author="阿毛" w:date="2021-06-02T14:38:00Z">
                <w:pPr/>
              </w:pPrChange>
            </w:pPr>
            <w:del w:id="228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287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288" w:author="阿毛" w:date="2021-05-21T17:49:00Z"/>
                <w:rFonts w:ascii="標楷體" w:hAnsi="標楷體"/>
              </w:rPr>
              <w:pPrChange w:id="2289" w:author="阿毛" w:date="2021-06-02T14:38:00Z">
                <w:pPr/>
              </w:pPrChange>
            </w:pPr>
            <w:del w:id="2290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291" w:author="阿毛" w:date="2021-05-21T17:49:00Z"/>
                <w:rFonts w:ascii="標楷體" w:hAnsi="標楷體"/>
              </w:rPr>
              <w:pPrChange w:id="2292" w:author="阿毛" w:date="2021-06-02T14:38:00Z">
                <w:pPr/>
              </w:pPrChange>
            </w:pPr>
            <w:del w:id="2293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294" w:author="阿毛" w:date="2021-05-21T17:49:00Z"/>
                <w:rFonts w:ascii="標楷體" w:hAnsi="標楷體"/>
              </w:rPr>
              <w:pPrChange w:id="2295" w:author="阿毛" w:date="2021-06-02T14:38:00Z">
                <w:pPr/>
              </w:pPrChange>
            </w:pPr>
            <w:del w:id="2296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297" w:author="阿毛" w:date="2021-05-21T17:49:00Z"/>
                <w:rFonts w:ascii="標楷體" w:hAnsi="標楷體"/>
              </w:rPr>
              <w:pPrChange w:id="2298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299" w:author="阿毛" w:date="2021-05-21T17:49:00Z"/>
                <w:rFonts w:ascii="標楷體" w:hAnsi="標楷體"/>
              </w:rPr>
              <w:pPrChange w:id="230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301" w:author="阿毛" w:date="2021-05-21T17:49:00Z"/>
                <w:rFonts w:ascii="標楷體" w:hAnsi="標楷體"/>
              </w:rPr>
              <w:pPrChange w:id="2302" w:author="阿毛" w:date="2021-06-02T14:38:00Z">
                <w:pPr/>
              </w:pPrChange>
            </w:pPr>
            <w:del w:id="2303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304" w:author="阿毛" w:date="2021-05-21T17:49:00Z"/>
                <w:rFonts w:ascii="標楷體" w:hAnsi="標楷體"/>
              </w:rPr>
              <w:pPrChange w:id="230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306" w:author="阿毛" w:date="2021-05-21T17:49:00Z"/>
                <w:rFonts w:ascii="標楷體" w:hAnsi="標楷體"/>
              </w:rPr>
              <w:pPrChange w:id="2307" w:author="阿毛" w:date="2021-06-02T14:38:00Z">
                <w:pPr/>
              </w:pPrChange>
            </w:pPr>
            <w:del w:id="230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309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310" w:author="阿毛" w:date="2021-05-21T17:49:00Z"/>
                <w:rFonts w:ascii="標楷體" w:hAnsi="標楷體"/>
              </w:rPr>
              <w:pPrChange w:id="2311" w:author="阿毛" w:date="2021-06-02T14:38:00Z">
                <w:pPr/>
              </w:pPrChange>
            </w:pPr>
            <w:del w:id="2312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313" w:author="阿毛" w:date="2021-05-21T17:49:00Z"/>
                <w:rFonts w:ascii="標楷體" w:hAnsi="標楷體"/>
              </w:rPr>
              <w:pPrChange w:id="2314" w:author="阿毛" w:date="2021-06-02T14:38:00Z">
                <w:pPr/>
              </w:pPrChange>
            </w:pPr>
            <w:del w:id="2315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316" w:author="阿毛" w:date="2021-05-21T17:49:00Z"/>
                <w:rFonts w:ascii="標楷體" w:hAnsi="標楷體"/>
              </w:rPr>
              <w:pPrChange w:id="2317" w:author="阿毛" w:date="2021-06-02T14:38:00Z">
                <w:pPr/>
              </w:pPrChange>
            </w:pPr>
            <w:del w:id="2318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319" w:author="阿毛" w:date="2021-05-21T17:49:00Z"/>
                <w:rFonts w:ascii="標楷體" w:hAnsi="標楷體"/>
              </w:rPr>
              <w:pPrChange w:id="232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321" w:author="阿毛" w:date="2021-05-21T17:49:00Z"/>
                <w:rFonts w:ascii="標楷體" w:hAnsi="標楷體"/>
              </w:rPr>
              <w:pPrChange w:id="2322" w:author="阿毛" w:date="2021-06-02T14:38:00Z">
                <w:pPr/>
              </w:pPrChange>
            </w:pPr>
            <w:del w:id="232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324" w:author="阿毛" w:date="2021-05-21T17:49:00Z"/>
                <w:rFonts w:ascii="標楷體" w:hAnsi="標楷體"/>
              </w:rPr>
              <w:pPrChange w:id="2325" w:author="阿毛" w:date="2021-06-02T14:38:00Z">
                <w:pPr/>
              </w:pPrChange>
            </w:pPr>
            <w:del w:id="2326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327" w:author="阿毛" w:date="2021-05-21T17:49:00Z"/>
                <w:rFonts w:ascii="標楷體" w:hAnsi="標楷體"/>
              </w:rPr>
              <w:pPrChange w:id="232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329" w:author="阿毛" w:date="2021-05-21T17:49:00Z"/>
                <w:rFonts w:ascii="標楷體" w:hAnsi="標楷體"/>
              </w:rPr>
              <w:pPrChange w:id="2330" w:author="阿毛" w:date="2021-06-02T14:38:00Z">
                <w:pPr/>
              </w:pPrChange>
            </w:pPr>
            <w:del w:id="233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332" w:author="阿毛" w:date="2021-05-21T17:49:00Z"/>
                <w:rFonts w:ascii="標楷體" w:hAnsi="標楷體"/>
              </w:rPr>
              <w:pPrChange w:id="2333" w:author="阿毛" w:date="2021-06-02T14:38:00Z">
                <w:pPr/>
              </w:pPrChange>
            </w:pPr>
            <w:del w:id="2334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335" w:author="阿毛" w:date="2021-05-21T17:49:00Z"/>
                <w:rFonts w:ascii="標楷體" w:hAnsi="標楷體"/>
              </w:rPr>
              <w:pPrChange w:id="2336" w:author="阿毛" w:date="2021-06-02T14:38:00Z">
                <w:pPr/>
              </w:pPrChange>
            </w:pPr>
            <w:del w:id="2337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338" w:author="阿毛" w:date="2021-05-21T17:49:00Z"/>
                <w:rFonts w:ascii="標楷體" w:hAnsi="標楷體"/>
              </w:rPr>
              <w:pPrChange w:id="2339" w:author="阿毛" w:date="2021-06-02T14:38:00Z">
                <w:pPr/>
              </w:pPrChange>
            </w:pPr>
            <w:del w:id="2340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341" w:author="阿毛" w:date="2021-05-21T17:49:00Z"/>
        </w:rPr>
        <w:pPrChange w:id="2342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343" w:author="阿毛" w:date="2021-05-21T17:49:00Z"/>
          <w:rFonts w:ascii="標楷體" w:hAnsi="標楷體"/>
        </w:rPr>
        <w:pPrChange w:id="2344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345" w:author="阿毛" w:date="2021-05-21T17:49:00Z"/>
        </w:rPr>
        <w:pPrChange w:id="2346" w:author="阿毛" w:date="2021-06-02T14:38:00Z">
          <w:pPr/>
        </w:pPrChange>
      </w:pPr>
      <w:del w:id="234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348" w:author="阿毛" w:date="2021-05-21T17:49:00Z"/>
        </w:rPr>
        <w:pPrChange w:id="2349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350" w:author="阿毛" w:date="2021-05-21T17:49:00Z"/>
          <w:rFonts w:ascii="標楷體" w:hAnsi="標楷體"/>
        </w:rPr>
        <w:pPrChange w:id="235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352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353" w:author="阿毛" w:date="2021-05-21T17:49:00Z"/>
        </w:rPr>
        <w:pPrChange w:id="2354" w:author="阿毛" w:date="2021-06-02T14:38:00Z">
          <w:pPr>
            <w:pStyle w:val="a"/>
          </w:pPr>
        </w:pPrChange>
      </w:pPr>
      <w:del w:id="2355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3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357" w:author="阿毛" w:date="2021-05-21T17:49:00Z"/>
                <w:rFonts w:ascii="標楷體" w:hAnsi="標楷體"/>
              </w:rPr>
              <w:pPrChange w:id="2358" w:author="阿毛" w:date="2021-06-02T14:38:00Z">
                <w:pPr/>
              </w:pPrChange>
            </w:pPr>
            <w:del w:id="235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360" w:author="阿毛" w:date="2021-05-21T17:49:00Z"/>
                <w:rFonts w:ascii="標楷體" w:hAnsi="標楷體"/>
              </w:rPr>
              <w:pPrChange w:id="2361" w:author="阿毛" w:date="2021-06-02T14:38:00Z">
                <w:pPr/>
              </w:pPrChange>
            </w:pPr>
            <w:del w:id="2362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363" w:author="阿毛" w:date="2021-05-21T17:49:00Z"/>
                <w:rFonts w:ascii="標楷體" w:hAnsi="標楷體"/>
              </w:rPr>
              <w:pPrChange w:id="2364" w:author="阿毛" w:date="2021-06-02T14:38:00Z">
                <w:pPr/>
              </w:pPrChange>
            </w:pPr>
            <w:del w:id="2365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366" w:author="阿毛" w:date="2021-05-21T17:49:00Z"/>
                <w:rFonts w:ascii="標楷體" w:hAnsi="標楷體"/>
              </w:rPr>
              <w:pPrChange w:id="2367" w:author="阿毛" w:date="2021-06-02T14:38:00Z">
                <w:pPr/>
              </w:pPrChange>
            </w:pPr>
            <w:del w:id="2368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369" w:author="阿毛" w:date="2021-05-21T17:49:00Z"/>
                <w:rFonts w:ascii="標楷體" w:hAnsi="標楷體"/>
              </w:rPr>
              <w:pPrChange w:id="2370" w:author="阿毛" w:date="2021-06-02T14:38:00Z">
                <w:pPr/>
              </w:pPrChange>
            </w:pPr>
            <w:del w:id="2371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3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373" w:author="阿毛" w:date="2021-05-21T17:49:00Z"/>
                <w:rFonts w:ascii="標楷體" w:hAnsi="標楷體"/>
              </w:rPr>
              <w:pPrChange w:id="2374" w:author="阿毛" w:date="2021-06-02T14:38:00Z">
                <w:pPr/>
              </w:pPrChange>
            </w:pPr>
            <w:del w:id="2375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376" w:author="阿毛" w:date="2021-05-21T17:49:00Z"/>
                <w:rFonts w:ascii="標楷體" w:hAnsi="標楷體"/>
              </w:rPr>
              <w:pPrChange w:id="2377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3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379" w:author="阿毛" w:date="2021-05-21T17:49:00Z"/>
                <w:rFonts w:ascii="標楷體" w:hAnsi="標楷體"/>
              </w:rPr>
              <w:pPrChange w:id="2380" w:author="阿毛" w:date="2021-06-02T14:38:00Z">
                <w:pPr/>
              </w:pPrChange>
            </w:pPr>
            <w:del w:id="238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382" w:author="阿毛" w:date="2021-05-21T17:49:00Z"/>
                <w:rFonts w:ascii="標楷體" w:hAnsi="標楷體"/>
              </w:rPr>
              <w:pPrChange w:id="2383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3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385" w:author="阿毛" w:date="2021-05-21T17:49:00Z"/>
                <w:rFonts w:ascii="標楷體" w:hAnsi="標楷體"/>
              </w:rPr>
              <w:pPrChange w:id="2386" w:author="阿毛" w:date="2021-06-02T14:38:00Z">
                <w:pPr/>
              </w:pPrChange>
            </w:pPr>
            <w:del w:id="2387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388" w:author="阿毛" w:date="2021-05-21T17:49:00Z"/>
                <w:rFonts w:ascii="標楷體" w:hAnsi="標楷體"/>
              </w:rPr>
              <w:pPrChange w:id="2389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3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391" w:author="阿毛" w:date="2021-05-21T17:49:00Z"/>
                <w:rFonts w:ascii="標楷體" w:hAnsi="標楷體"/>
              </w:rPr>
              <w:pPrChange w:id="2392" w:author="阿毛" w:date="2021-06-02T14:38:00Z">
                <w:pPr/>
              </w:pPrChange>
            </w:pPr>
            <w:del w:id="2393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394" w:author="阿毛" w:date="2021-05-21T17:49:00Z"/>
                <w:rFonts w:ascii="標楷體" w:hAnsi="標楷體"/>
              </w:rPr>
              <w:pPrChange w:id="2395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3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397" w:author="阿毛" w:date="2021-05-21T17:49:00Z"/>
                <w:rFonts w:ascii="標楷體" w:hAnsi="標楷體"/>
              </w:rPr>
              <w:pPrChange w:id="2398" w:author="阿毛" w:date="2021-06-02T14:38:00Z">
                <w:pPr/>
              </w:pPrChange>
            </w:pPr>
            <w:del w:id="239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400" w:author="阿毛" w:date="2021-05-21T17:49:00Z"/>
                <w:rFonts w:ascii="標楷體" w:hAnsi="標楷體"/>
              </w:rPr>
              <w:pPrChange w:id="2401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4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403" w:author="阿毛" w:date="2021-05-21T17:49:00Z"/>
                <w:rFonts w:ascii="標楷體" w:hAnsi="標楷體"/>
              </w:rPr>
              <w:pPrChange w:id="2404" w:author="阿毛" w:date="2021-06-02T14:38:00Z">
                <w:pPr/>
              </w:pPrChange>
            </w:pPr>
            <w:del w:id="2405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406" w:author="阿毛" w:date="2021-05-21T17:49:00Z"/>
                <w:rFonts w:ascii="標楷體" w:hAnsi="標楷體"/>
              </w:rPr>
              <w:pPrChange w:id="2407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4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409" w:author="阿毛" w:date="2021-05-21T17:49:00Z"/>
                <w:rFonts w:ascii="標楷體" w:hAnsi="標楷體"/>
              </w:rPr>
              <w:pPrChange w:id="2410" w:author="阿毛" w:date="2021-06-02T14:38:00Z">
                <w:pPr/>
              </w:pPrChange>
            </w:pPr>
            <w:del w:id="241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412" w:author="阿毛" w:date="2021-05-21T17:49:00Z"/>
                <w:rFonts w:ascii="標楷體" w:hAnsi="標楷體"/>
              </w:rPr>
              <w:pPrChange w:id="2413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414" w:author="阿毛" w:date="2021-05-21T17:49:00Z"/>
          <w:rFonts w:ascii="標楷體" w:hAnsi="標楷體"/>
        </w:rPr>
        <w:pPrChange w:id="2415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416" w:author="阿毛" w:date="2021-05-21T17:49:00Z"/>
          <w:rFonts w:ascii="標楷體" w:hAnsi="標楷體"/>
        </w:rPr>
        <w:pPrChange w:id="2417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418" w:author="阿毛" w:date="2021-05-21T17:49:00Z"/>
          <w:rFonts w:ascii="標楷體" w:hAnsi="標楷體"/>
        </w:rPr>
        <w:pPrChange w:id="2419" w:author="阿毛" w:date="2021-06-02T14:38:00Z">
          <w:pPr>
            <w:widowControl/>
          </w:pPr>
        </w:pPrChange>
      </w:pPr>
      <w:del w:id="242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421" w:author="阿毛" w:date="2021-05-21T17:49:00Z"/>
          <w:rFonts w:ascii="標楷體" w:hAnsi="標楷體"/>
        </w:rPr>
        <w:pPrChange w:id="2422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423" w:author="阿毛" w:date="2021-05-21T17:49:00Z"/>
        </w:rPr>
        <w:pPrChange w:id="2424" w:author="阿毛" w:date="2021-06-02T14:38:00Z">
          <w:pPr>
            <w:pStyle w:val="a"/>
          </w:pPr>
        </w:pPrChange>
      </w:pPr>
      <w:del w:id="2425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426" w:author="阿毛" w:date="2021-05-21T17:49:00Z"/>
          <w:rFonts w:ascii="標楷體" w:hAnsi="標楷體"/>
        </w:rPr>
      </w:pPr>
      <w:del w:id="2427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428" w:author="阿毛" w:date="2021-05-21T17:49:00Z"/>
          <w:rFonts w:ascii="標楷體" w:hAnsi="標楷體"/>
        </w:rPr>
        <w:pPrChange w:id="2429" w:author="阿毛" w:date="2021-06-02T14:38:00Z">
          <w:pPr/>
        </w:pPrChange>
      </w:pPr>
      <w:del w:id="2430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431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432" w:author="阿毛" w:date="2021-05-21T17:49:00Z"/>
          <w:rFonts w:ascii="標楷體" w:hAnsi="標楷體"/>
        </w:rPr>
        <w:pPrChange w:id="2433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434" w:author="阿毛" w:date="2021-05-21T17:49:00Z"/>
        </w:rPr>
        <w:pPrChange w:id="2435" w:author="阿毛" w:date="2021-06-02T14:38:00Z">
          <w:pPr>
            <w:pStyle w:val="a"/>
          </w:pPr>
        </w:pPrChange>
      </w:pPr>
      <w:del w:id="2436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437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438" w:author="阿毛" w:date="2021-05-21T17:49:00Z"/>
                <w:rFonts w:ascii="標楷體" w:hAnsi="標楷體"/>
              </w:rPr>
              <w:pPrChange w:id="2439" w:author="阿毛" w:date="2021-06-02T14:38:00Z">
                <w:pPr/>
              </w:pPrChange>
            </w:pPr>
            <w:del w:id="2440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441" w:author="阿毛" w:date="2021-05-21T17:49:00Z"/>
                <w:rFonts w:ascii="標楷體" w:hAnsi="標楷體"/>
              </w:rPr>
              <w:pPrChange w:id="2442" w:author="阿毛" w:date="2021-06-02T14:38:00Z">
                <w:pPr/>
              </w:pPrChange>
            </w:pPr>
            <w:del w:id="2443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444" w:author="阿毛" w:date="2021-05-21T17:49:00Z"/>
                <w:rFonts w:ascii="標楷體" w:hAnsi="標楷體"/>
              </w:rPr>
              <w:pPrChange w:id="2445" w:author="阿毛" w:date="2021-06-02T14:38:00Z">
                <w:pPr>
                  <w:jc w:val="center"/>
                </w:pPr>
              </w:pPrChange>
            </w:pPr>
            <w:del w:id="2446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447" w:author="阿毛" w:date="2021-05-21T17:49:00Z"/>
                <w:rFonts w:ascii="標楷體" w:hAnsi="標楷體"/>
              </w:rPr>
              <w:pPrChange w:id="2448" w:author="阿毛" w:date="2021-06-02T14:38:00Z">
                <w:pPr/>
              </w:pPrChange>
            </w:pPr>
            <w:del w:id="2449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450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451" w:author="阿毛" w:date="2021-05-21T17:49:00Z"/>
                <w:rFonts w:ascii="標楷體" w:hAnsi="標楷體"/>
              </w:rPr>
              <w:pPrChange w:id="2452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453" w:author="阿毛" w:date="2021-05-21T17:49:00Z"/>
                <w:rFonts w:ascii="標楷體" w:hAnsi="標楷體"/>
              </w:rPr>
              <w:pPrChange w:id="2454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455" w:author="阿毛" w:date="2021-05-21T17:49:00Z"/>
                <w:rFonts w:ascii="標楷體" w:hAnsi="標楷體"/>
              </w:rPr>
              <w:pPrChange w:id="2456" w:author="阿毛" w:date="2021-06-02T14:38:00Z">
                <w:pPr/>
              </w:pPrChange>
            </w:pPr>
            <w:del w:id="245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458" w:author="阿毛" w:date="2021-05-21T17:49:00Z"/>
                <w:rFonts w:ascii="標楷體" w:hAnsi="標楷體"/>
              </w:rPr>
              <w:pPrChange w:id="2459" w:author="阿毛" w:date="2021-06-02T14:38:00Z">
                <w:pPr/>
              </w:pPrChange>
            </w:pPr>
            <w:del w:id="2460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461" w:author="阿毛" w:date="2021-05-21T17:49:00Z"/>
                <w:rFonts w:ascii="標楷體" w:hAnsi="標楷體"/>
              </w:rPr>
              <w:pPrChange w:id="2462" w:author="阿毛" w:date="2021-06-02T14:38:00Z">
                <w:pPr/>
              </w:pPrChange>
            </w:pPr>
            <w:del w:id="2463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464" w:author="阿毛" w:date="2021-05-21T17:49:00Z"/>
                <w:rFonts w:ascii="標楷體" w:hAnsi="標楷體"/>
              </w:rPr>
              <w:pPrChange w:id="2465" w:author="阿毛" w:date="2021-06-02T14:38:00Z">
                <w:pPr/>
              </w:pPrChange>
            </w:pPr>
            <w:del w:id="2466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467" w:author="阿毛" w:date="2021-05-21T17:49:00Z"/>
                <w:rFonts w:ascii="標楷體" w:hAnsi="標楷體"/>
              </w:rPr>
              <w:pPrChange w:id="2468" w:author="阿毛" w:date="2021-06-02T14:38:00Z">
                <w:pPr/>
              </w:pPrChange>
            </w:pPr>
            <w:del w:id="2469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470" w:author="阿毛" w:date="2021-05-21T17:49:00Z"/>
                <w:rFonts w:ascii="標楷體" w:hAnsi="標楷體"/>
              </w:rPr>
              <w:pPrChange w:id="2471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472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473" w:author="阿毛" w:date="2021-05-21T17:49:00Z"/>
                <w:rFonts w:ascii="標楷體" w:hAnsi="標楷體"/>
              </w:rPr>
              <w:pPrChange w:id="2474" w:author="阿毛" w:date="2021-06-02T14:38:00Z">
                <w:pPr/>
              </w:pPrChange>
            </w:pPr>
            <w:del w:id="2475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476" w:author="阿毛" w:date="2021-05-21T17:49:00Z"/>
                <w:rFonts w:ascii="標楷體" w:hAnsi="標楷體"/>
              </w:rPr>
              <w:pPrChange w:id="2477" w:author="阿毛" w:date="2021-06-02T14:38:00Z">
                <w:pPr/>
              </w:pPrChange>
            </w:pPr>
            <w:del w:id="2478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479" w:author="阿毛" w:date="2021-05-21T17:49:00Z"/>
                <w:rFonts w:ascii="標楷體" w:hAnsi="標楷體"/>
                <w:lang w:eastAsia="zh-HK"/>
              </w:rPr>
              <w:pPrChange w:id="2480" w:author="阿毛" w:date="2021-06-02T14:38:00Z">
                <w:pPr/>
              </w:pPrChange>
            </w:pPr>
            <w:del w:id="2481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482" w:author="阿毛" w:date="2021-05-21T17:49:00Z"/>
                <w:rFonts w:ascii="標楷體" w:hAnsi="標楷體"/>
              </w:rPr>
              <w:pPrChange w:id="2483" w:author="阿毛" w:date="2021-06-02T14:38:00Z">
                <w:pPr/>
              </w:pPrChange>
            </w:pPr>
            <w:del w:id="2484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485" w:author="阿毛" w:date="2021-05-21T17:49:00Z"/>
                <w:rFonts w:ascii="標楷體" w:hAnsi="標楷體"/>
              </w:rPr>
              <w:pPrChange w:id="248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487" w:author="阿毛" w:date="2021-05-21T17:49:00Z"/>
                <w:rFonts w:ascii="標楷體" w:hAnsi="標楷體"/>
              </w:rPr>
              <w:pPrChange w:id="2488" w:author="阿毛" w:date="2021-06-02T14:38:00Z">
                <w:pPr/>
              </w:pPrChange>
            </w:pPr>
            <w:del w:id="2489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490" w:author="阿毛" w:date="2021-05-21T17:49:00Z"/>
                <w:rFonts w:ascii="標楷體" w:hAnsi="標楷體"/>
              </w:rPr>
              <w:pPrChange w:id="249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492" w:author="阿毛" w:date="2021-05-21T17:49:00Z"/>
                <w:rFonts w:ascii="標楷體" w:hAnsi="標楷體"/>
              </w:rPr>
              <w:pPrChange w:id="2493" w:author="阿毛" w:date="2021-06-02T14:38:00Z">
                <w:pPr/>
              </w:pPrChange>
            </w:pPr>
            <w:del w:id="2494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495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496" w:author="阿毛" w:date="2021-05-21T17:49:00Z"/>
                <w:rFonts w:ascii="標楷體" w:hAnsi="標楷體"/>
              </w:rPr>
              <w:pPrChange w:id="2497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498" w:author="阿毛" w:date="2021-05-21T17:49:00Z"/>
                <w:rFonts w:ascii="標楷體" w:hAnsi="標楷體"/>
              </w:rPr>
              <w:pPrChange w:id="2499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500" w:author="阿毛" w:date="2021-05-21T17:49:00Z"/>
                <w:rFonts w:ascii="標楷體" w:hAnsi="標楷體"/>
              </w:rPr>
              <w:pPrChange w:id="2501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502" w:author="阿毛" w:date="2021-05-21T17:49:00Z"/>
                <w:rFonts w:ascii="標楷體" w:hAnsi="標楷體"/>
              </w:rPr>
              <w:pPrChange w:id="250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504" w:author="阿毛" w:date="2021-05-21T17:49:00Z"/>
                <w:rFonts w:ascii="標楷體" w:hAnsi="標楷體"/>
              </w:rPr>
              <w:pPrChange w:id="250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506" w:author="阿毛" w:date="2021-05-21T17:49:00Z"/>
                <w:rFonts w:ascii="標楷體" w:hAnsi="標楷體"/>
              </w:rPr>
              <w:pPrChange w:id="250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508" w:author="阿毛" w:date="2021-05-21T17:49:00Z"/>
                <w:rFonts w:ascii="標楷體" w:hAnsi="標楷體"/>
              </w:rPr>
              <w:pPrChange w:id="250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510" w:author="阿毛" w:date="2021-05-21T17:49:00Z"/>
                <w:rFonts w:ascii="標楷體" w:hAnsi="標楷體"/>
              </w:rPr>
              <w:pPrChange w:id="2511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512" w:author="阿毛" w:date="2021-05-21T17:49:00Z"/>
        </w:rPr>
        <w:pPrChange w:id="2513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514" w:author="阿毛" w:date="2021-05-21T17:49:00Z"/>
          <w:rFonts w:ascii="標楷體" w:hAnsi="標楷體"/>
        </w:rPr>
        <w:pPrChange w:id="2515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516" w:author="阿毛" w:date="2021-05-21T17:49:00Z"/>
          <w:rFonts w:ascii="標楷體" w:hAnsi="標楷體"/>
        </w:rPr>
        <w:pPrChange w:id="2517" w:author="阿毛" w:date="2021-06-02T14:38:00Z">
          <w:pPr>
            <w:pStyle w:val="42"/>
            <w:spacing w:after="72"/>
            <w:ind w:leftChars="0" w:left="0"/>
          </w:pPr>
        </w:pPrChange>
      </w:pPr>
      <w:del w:id="251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519" w:author="阿毛" w:date="2021-05-21T17:49:00Z"/>
          <w:rFonts w:ascii="標楷體" w:hAnsi="標楷體"/>
        </w:rPr>
        <w:pPrChange w:id="2520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521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522" w:author="阿毛" w:date="2021-05-21T17:49:00Z"/>
          <w:rFonts w:ascii="標楷體" w:hAnsi="標楷體"/>
        </w:rPr>
      </w:pPr>
      <w:del w:id="252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524" w:author="阿毛" w:date="2021-05-21T17:49:00Z"/>
        </w:rPr>
        <w:pPrChange w:id="2525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526" w:author="阿毛" w:date="2021-05-21T17:49:00Z"/>
          <w:rFonts w:ascii="標楷體" w:hAnsi="標楷體"/>
        </w:rPr>
        <w:pPrChange w:id="252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528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529" w:author="阿毛" w:date="2021-05-21T17:49:00Z"/>
        </w:rPr>
        <w:pPrChange w:id="2530" w:author="阿毛" w:date="2021-06-02T14:38:00Z">
          <w:pPr>
            <w:pStyle w:val="a"/>
          </w:pPr>
        </w:pPrChange>
      </w:pPr>
      <w:del w:id="2531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5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533" w:author="阿毛" w:date="2021-05-21T17:49:00Z"/>
                <w:rFonts w:ascii="標楷體" w:hAnsi="標楷體"/>
              </w:rPr>
              <w:pPrChange w:id="2534" w:author="阿毛" w:date="2021-06-02T14:38:00Z">
                <w:pPr/>
              </w:pPrChange>
            </w:pPr>
            <w:del w:id="253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536" w:author="阿毛" w:date="2021-05-21T17:49:00Z"/>
                <w:rFonts w:ascii="標楷體" w:hAnsi="標楷體"/>
              </w:rPr>
              <w:pPrChange w:id="2537" w:author="阿毛" w:date="2021-06-02T14:38:00Z">
                <w:pPr/>
              </w:pPrChange>
            </w:pPr>
            <w:del w:id="2538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539" w:author="阿毛" w:date="2021-05-21T17:49:00Z"/>
                <w:rFonts w:ascii="標楷體" w:hAnsi="標楷體"/>
              </w:rPr>
              <w:pPrChange w:id="2540" w:author="阿毛" w:date="2021-06-02T14:38:00Z">
                <w:pPr/>
              </w:pPrChange>
            </w:pPr>
            <w:del w:id="2541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542" w:author="阿毛" w:date="2021-05-21T17:49:00Z"/>
                <w:rFonts w:ascii="標楷體" w:hAnsi="標楷體"/>
              </w:rPr>
              <w:pPrChange w:id="2543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544" w:author="阿毛" w:date="2021-05-21T17:49:00Z"/>
                <w:rFonts w:ascii="標楷體" w:hAnsi="標楷體"/>
              </w:rPr>
              <w:pPrChange w:id="2545" w:author="阿毛" w:date="2021-06-02T14:38:00Z">
                <w:pPr/>
              </w:pPrChange>
            </w:pPr>
            <w:del w:id="254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547" w:author="阿毛" w:date="2021-05-21T17:49:00Z"/>
                <w:rFonts w:ascii="標楷體" w:hAnsi="標楷體"/>
              </w:rPr>
              <w:pPrChange w:id="2548" w:author="阿毛" w:date="2021-06-02T14:38:00Z">
                <w:pPr/>
              </w:pPrChange>
            </w:pPr>
            <w:del w:id="2549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550" w:author="阿毛" w:date="2021-05-21T17:49:00Z"/>
                <w:rFonts w:ascii="標楷體" w:hAnsi="標楷體"/>
              </w:rPr>
              <w:pPrChange w:id="2551" w:author="阿毛" w:date="2021-06-02T14:38:00Z">
                <w:pPr>
                  <w:ind w:firstLineChars="200" w:firstLine="480"/>
                </w:pPr>
              </w:pPrChange>
            </w:pPr>
            <w:del w:id="2552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553" w:author="阿毛" w:date="2021-05-21T17:49:00Z"/>
                <w:rFonts w:ascii="標楷體" w:hAnsi="標楷體"/>
              </w:rPr>
              <w:pPrChange w:id="2554" w:author="阿毛" w:date="2021-06-02T14:38:00Z">
                <w:pPr/>
              </w:pPrChange>
            </w:pPr>
            <w:del w:id="2555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556" w:author="阿毛" w:date="2021-05-21T17:49:00Z"/>
                <w:rFonts w:ascii="標楷體" w:hAnsi="標楷體"/>
              </w:rPr>
              <w:pPrChange w:id="2557" w:author="阿毛" w:date="2021-06-02T14:38:00Z">
                <w:pPr/>
              </w:pPrChange>
            </w:pPr>
            <w:del w:id="2558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559" w:author="阿毛" w:date="2021-05-21T17:49:00Z"/>
                <w:rFonts w:ascii="標楷體" w:hAnsi="標楷體"/>
              </w:rPr>
              <w:pPrChange w:id="2560" w:author="阿毛" w:date="2021-06-02T14:38:00Z">
                <w:pPr/>
              </w:pPrChange>
            </w:pPr>
            <w:del w:id="256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562" w:author="阿毛" w:date="2021-05-21T17:49:00Z"/>
                <w:rFonts w:ascii="標楷體" w:hAnsi="標楷體"/>
              </w:rPr>
              <w:pPrChange w:id="2563" w:author="阿毛" w:date="2021-06-02T14:38:00Z">
                <w:pPr/>
              </w:pPrChange>
            </w:pPr>
            <w:del w:id="2564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565" w:author="阿毛" w:date="2021-05-21T17:49:00Z"/>
                <w:rFonts w:ascii="標楷體" w:hAnsi="標楷體"/>
              </w:rPr>
              <w:pPrChange w:id="2566" w:author="阿毛" w:date="2021-06-02T14:38:00Z">
                <w:pPr>
                  <w:ind w:firstLineChars="200" w:firstLine="480"/>
                </w:pPr>
              </w:pPrChange>
            </w:pPr>
            <w:del w:id="2567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568" w:author="阿毛" w:date="2021-05-21T17:49:00Z"/>
                <w:rFonts w:ascii="標楷體" w:hAnsi="標楷體"/>
              </w:rPr>
              <w:pPrChange w:id="2569" w:author="阿毛" w:date="2021-06-02T14:38:00Z">
                <w:pPr/>
              </w:pPrChange>
            </w:pPr>
            <w:del w:id="257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571" w:author="阿毛" w:date="2021-05-21T17:49:00Z"/>
                <w:rFonts w:ascii="標楷體" w:hAnsi="標楷體"/>
              </w:rPr>
              <w:pPrChange w:id="2572" w:author="阿毛" w:date="2021-06-02T14:38:00Z">
                <w:pPr/>
              </w:pPrChange>
            </w:pPr>
            <w:del w:id="2573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574" w:author="阿毛" w:date="2021-05-21T17:49:00Z"/>
                <w:rFonts w:ascii="標楷體" w:hAnsi="標楷體"/>
              </w:rPr>
              <w:pPrChange w:id="2575" w:author="阿毛" w:date="2021-06-02T14:38:00Z">
                <w:pPr/>
              </w:pPrChange>
            </w:pPr>
            <w:del w:id="2576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577" w:author="阿毛" w:date="2021-05-21T17:49:00Z"/>
                <w:rFonts w:ascii="標楷體" w:hAnsi="標楷體"/>
              </w:rPr>
              <w:pPrChange w:id="2578" w:author="阿毛" w:date="2021-06-02T14:38:00Z">
                <w:pPr/>
              </w:pPrChange>
            </w:pPr>
            <w:del w:id="2579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5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581" w:author="阿毛" w:date="2021-05-21T17:49:00Z"/>
                <w:rFonts w:ascii="標楷體" w:hAnsi="標楷體"/>
              </w:rPr>
              <w:pPrChange w:id="2582" w:author="阿毛" w:date="2021-06-02T14:38:00Z">
                <w:pPr/>
              </w:pPrChange>
            </w:pPr>
            <w:del w:id="2583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584" w:author="阿毛" w:date="2021-05-21T17:49:00Z"/>
                <w:rFonts w:ascii="標楷體" w:hAnsi="標楷體"/>
              </w:rPr>
              <w:pPrChange w:id="2585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5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587" w:author="阿毛" w:date="2021-05-21T17:49:00Z"/>
                <w:rFonts w:ascii="標楷體" w:hAnsi="標楷體"/>
              </w:rPr>
              <w:pPrChange w:id="2588" w:author="阿毛" w:date="2021-06-02T14:38:00Z">
                <w:pPr/>
              </w:pPrChange>
            </w:pPr>
            <w:del w:id="258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590" w:author="阿毛" w:date="2021-05-21T17:49:00Z"/>
                <w:rFonts w:ascii="標楷體" w:hAnsi="標楷體"/>
              </w:rPr>
              <w:pPrChange w:id="2591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5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593" w:author="阿毛" w:date="2021-05-21T17:49:00Z"/>
                <w:rFonts w:ascii="標楷體" w:hAnsi="標楷體"/>
              </w:rPr>
              <w:pPrChange w:id="2594" w:author="阿毛" w:date="2021-06-02T14:38:00Z">
                <w:pPr/>
              </w:pPrChange>
            </w:pPr>
            <w:del w:id="2595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596" w:author="阿毛" w:date="2021-05-21T17:49:00Z"/>
                <w:rFonts w:ascii="標楷體" w:hAnsi="標楷體"/>
              </w:rPr>
              <w:pPrChange w:id="2597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5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599" w:author="阿毛" w:date="2021-05-21T17:49:00Z"/>
                <w:rFonts w:ascii="標楷體" w:hAnsi="標楷體"/>
              </w:rPr>
              <w:pPrChange w:id="2600" w:author="阿毛" w:date="2021-06-02T14:38:00Z">
                <w:pPr/>
              </w:pPrChange>
            </w:pPr>
            <w:del w:id="2601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602" w:author="阿毛" w:date="2021-05-21T17:49:00Z"/>
                <w:rFonts w:ascii="標楷體" w:hAnsi="標楷體"/>
              </w:rPr>
              <w:pPrChange w:id="2603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6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605" w:author="阿毛" w:date="2021-05-21T17:49:00Z"/>
                <w:rFonts w:ascii="標楷體" w:hAnsi="標楷體"/>
              </w:rPr>
              <w:pPrChange w:id="2606" w:author="阿毛" w:date="2021-06-02T14:38:00Z">
                <w:pPr/>
              </w:pPrChange>
            </w:pPr>
            <w:del w:id="260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608" w:author="阿毛" w:date="2021-05-21T17:49:00Z"/>
                <w:rFonts w:ascii="標楷體" w:hAnsi="標楷體"/>
              </w:rPr>
              <w:pPrChange w:id="2609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6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611" w:author="阿毛" w:date="2021-05-21T17:49:00Z"/>
                <w:rFonts w:ascii="標楷體" w:hAnsi="標楷體"/>
              </w:rPr>
              <w:pPrChange w:id="2612" w:author="阿毛" w:date="2021-06-02T14:38:00Z">
                <w:pPr/>
              </w:pPrChange>
            </w:pPr>
            <w:del w:id="2613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614" w:author="阿毛" w:date="2021-05-21T17:49:00Z"/>
                <w:rFonts w:ascii="標楷體" w:hAnsi="標楷體"/>
              </w:rPr>
              <w:pPrChange w:id="2615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6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617" w:author="阿毛" w:date="2021-05-21T17:49:00Z"/>
                <w:rFonts w:ascii="標楷體" w:hAnsi="標楷體"/>
              </w:rPr>
              <w:pPrChange w:id="2618" w:author="阿毛" w:date="2021-06-02T14:38:00Z">
                <w:pPr/>
              </w:pPrChange>
            </w:pPr>
            <w:del w:id="261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620" w:author="阿毛" w:date="2021-05-21T17:49:00Z"/>
                <w:rFonts w:ascii="標楷體" w:hAnsi="標楷體"/>
              </w:rPr>
              <w:pPrChange w:id="2621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622" w:author="阿毛" w:date="2021-05-21T17:49:00Z"/>
          <w:rFonts w:ascii="標楷體" w:hAnsi="標楷體"/>
        </w:rPr>
        <w:pPrChange w:id="2623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624" w:author="阿毛" w:date="2021-05-21T17:49:00Z"/>
          <w:rFonts w:ascii="標楷體" w:hAnsi="標楷體"/>
        </w:rPr>
        <w:pPrChange w:id="2625" w:author="阿毛" w:date="2021-06-02T14:38:00Z">
          <w:pPr/>
        </w:pPrChange>
      </w:pPr>
      <w:del w:id="262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627" w:author="阿毛" w:date="2021-05-21T17:49:00Z"/>
        </w:rPr>
        <w:pPrChange w:id="2628" w:author="阿毛" w:date="2021-06-02T14:38:00Z">
          <w:pPr>
            <w:pStyle w:val="a"/>
          </w:pPr>
        </w:pPrChange>
      </w:pPr>
      <w:del w:id="2629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630" w:author="阿毛" w:date="2021-05-21T17:49:00Z"/>
          <w:rFonts w:ascii="標楷體" w:hAnsi="標楷體"/>
        </w:rPr>
      </w:pPr>
      <w:del w:id="2631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632" w:author="阿毛" w:date="2021-05-21T17:49:00Z"/>
          <w:rFonts w:ascii="標楷體" w:hAnsi="標楷體"/>
        </w:rPr>
        <w:pPrChange w:id="2633" w:author="阿毛" w:date="2021-06-02T14:38:00Z">
          <w:pPr/>
        </w:pPrChange>
      </w:pPr>
      <w:del w:id="2634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635" w:author="阿毛" w:date="2021-05-21T17:49:00Z"/>
        </w:rPr>
        <w:pPrChange w:id="2636" w:author="阿毛" w:date="2021-06-02T14:38:00Z">
          <w:pPr>
            <w:pStyle w:val="a"/>
          </w:pPr>
        </w:pPrChange>
      </w:pPr>
      <w:del w:id="2637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638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639" w:author="阿毛" w:date="2021-05-21T17:49:00Z"/>
                <w:rFonts w:ascii="標楷體" w:hAnsi="標楷體"/>
              </w:rPr>
              <w:pPrChange w:id="2640" w:author="阿毛" w:date="2021-06-02T14:38:00Z">
                <w:pPr/>
              </w:pPrChange>
            </w:pPr>
            <w:del w:id="2641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642" w:author="阿毛" w:date="2021-05-21T17:49:00Z"/>
                <w:rFonts w:ascii="標楷體" w:hAnsi="標楷體"/>
              </w:rPr>
              <w:pPrChange w:id="2643" w:author="阿毛" w:date="2021-06-02T14:38:00Z">
                <w:pPr/>
              </w:pPrChange>
            </w:pPr>
            <w:del w:id="2644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645" w:author="阿毛" w:date="2021-05-21T17:49:00Z"/>
                <w:rFonts w:ascii="標楷體" w:hAnsi="標楷體"/>
              </w:rPr>
              <w:pPrChange w:id="2646" w:author="阿毛" w:date="2021-06-02T14:38:00Z">
                <w:pPr>
                  <w:jc w:val="center"/>
                </w:pPr>
              </w:pPrChange>
            </w:pPr>
            <w:del w:id="2647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648" w:author="阿毛" w:date="2021-05-21T17:49:00Z"/>
                <w:rFonts w:ascii="標楷體" w:hAnsi="標楷體"/>
              </w:rPr>
              <w:pPrChange w:id="2649" w:author="阿毛" w:date="2021-06-02T14:38:00Z">
                <w:pPr/>
              </w:pPrChange>
            </w:pPr>
            <w:del w:id="2650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651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652" w:author="阿毛" w:date="2021-05-21T17:49:00Z"/>
                <w:rFonts w:ascii="標楷體" w:hAnsi="標楷體"/>
              </w:rPr>
              <w:pPrChange w:id="2653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654" w:author="阿毛" w:date="2021-05-21T17:49:00Z"/>
                <w:rFonts w:ascii="標楷體" w:hAnsi="標楷體"/>
              </w:rPr>
              <w:pPrChange w:id="2655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656" w:author="阿毛" w:date="2021-05-21T17:49:00Z"/>
                <w:rFonts w:ascii="標楷體" w:hAnsi="標楷體"/>
              </w:rPr>
              <w:pPrChange w:id="2657" w:author="阿毛" w:date="2021-06-02T14:38:00Z">
                <w:pPr/>
              </w:pPrChange>
            </w:pPr>
            <w:del w:id="265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659" w:author="阿毛" w:date="2021-05-21T17:49:00Z"/>
                <w:rFonts w:ascii="標楷體" w:hAnsi="標楷體"/>
              </w:rPr>
              <w:pPrChange w:id="2660" w:author="阿毛" w:date="2021-06-02T14:38:00Z">
                <w:pPr/>
              </w:pPrChange>
            </w:pPr>
            <w:del w:id="2661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662" w:author="阿毛" w:date="2021-05-21T17:49:00Z"/>
                <w:rFonts w:ascii="標楷體" w:hAnsi="標楷體"/>
              </w:rPr>
              <w:pPrChange w:id="2663" w:author="阿毛" w:date="2021-06-02T14:38:00Z">
                <w:pPr/>
              </w:pPrChange>
            </w:pPr>
            <w:del w:id="2664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665" w:author="阿毛" w:date="2021-05-21T17:49:00Z"/>
                <w:rFonts w:ascii="標楷體" w:hAnsi="標楷體"/>
              </w:rPr>
              <w:pPrChange w:id="2666" w:author="阿毛" w:date="2021-06-02T14:38:00Z">
                <w:pPr/>
              </w:pPrChange>
            </w:pPr>
            <w:del w:id="2667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668" w:author="阿毛" w:date="2021-05-21T17:49:00Z"/>
                <w:rFonts w:ascii="標楷體" w:hAnsi="標楷體"/>
              </w:rPr>
              <w:pPrChange w:id="2669" w:author="阿毛" w:date="2021-06-02T14:38:00Z">
                <w:pPr/>
              </w:pPrChange>
            </w:pPr>
            <w:del w:id="2670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671" w:author="阿毛" w:date="2021-05-21T17:49:00Z"/>
                <w:rFonts w:ascii="標楷體" w:hAnsi="標楷體"/>
              </w:rPr>
              <w:pPrChange w:id="2672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673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674" w:author="阿毛" w:date="2021-05-21T17:49:00Z"/>
                <w:rFonts w:ascii="標楷體" w:hAnsi="標楷體"/>
              </w:rPr>
              <w:pPrChange w:id="2675" w:author="阿毛" w:date="2021-06-02T14:38:00Z">
                <w:pPr/>
              </w:pPrChange>
            </w:pPr>
            <w:del w:id="2676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677" w:author="阿毛" w:date="2021-05-21T17:49:00Z"/>
                <w:rFonts w:ascii="標楷體" w:hAnsi="標楷體"/>
              </w:rPr>
              <w:pPrChange w:id="2678" w:author="阿毛" w:date="2021-06-02T14:38:00Z">
                <w:pPr/>
              </w:pPrChange>
            </w:pPr>
            <w:del w:id="2679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680" w:author="阿毛" w:date="2021-05-21T17:49:00Z"/>
                <w:rFonts w:ascii="標楷體" w:hAnsi="標楷體"/>
              </w:rPr>
              <w:pPrChange w:id="2681" w:author="阿毛" w:date="2021-06-02T14:38:00Z">
                <w:pPr/>
              </w:pPrChange>
            </w:pPr>
            <w:del w:id="2682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683" w:author="阿毛" w:date="2021-05-21T17:49:00Z"/>
                <w:rFonts w:ascii="標楷體" w:hAnsi="標楷體"/>
              </w:rPr>
              <w:pPrChange w:id="268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685" w:author="阿毛" w:date="2021-05-21T17:49:00Z"/>
                <w:rFonts w:ascii="標楷體" w:hAnsi="標楷體"/>
              </w:rPr>
              <w:pPrChange w:id="268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687" w:author="阿毛" w:date="2021-05-21T17:49:00Z"/>
                <w:rFonts w:ascii="標楷體" w:hAnsi="標楷體"/>
              </w:rPr>
              <w:pPrChange w:id="2688" w:author="阿毛" w:date="2021-06-02T14:38:00Z">
                <w:pPr/>
              </w:pPrChange>
            </w:pPr>
            <w:del w:id="2689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690" w:author="阿毛" w:date="2021-05-21T17:49:00Z"/>
                <w:rFonts w:ascii="標楷體" w:hAnsi="標楷體"/>
              </w:rPr>
              <w:pPrChange w:id="2691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692" w:author="阿毛" w:date="2021-05-21T17:49:00Z"/>
                <w:rFonts w:ascii="標楷體" w:hAnsi="標楷體"/>
              </w:rPr>
              <w:pPrChange w:id="2693" w:author="阿毛" w:date="2021-06-02T14:38:00Z">
                <w:pPr/>
              </w:pPrChange>
            </w:pPr>
            <w:del w:id="2694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695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696" w:author="阿毛" w:date="2021-05-21T17:49:00Z"/>
                <w:rFonts w:ascii="標楷體" w:hAnsi="標楷體"/>
              </w:rPr>
              <w:pPrChange w:id="2697" w:author="阿毛" w:date="2021-06-02T14:38:00Z">
                <w:pPr/>
              </w:pPrChange>
            </w:pPr>
            <w:del w:id="2698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699" w:author="阿毛" w:date="2021-05-21T17:49:00Z"/>
                <w:rFonts w:ascii="標楷體" w:hAnsi="標楷體"/>
              </w:rPr>
              <w:pPrChange w:id="2700" w:author="阿毛" w:date="2021-06-02T14:38:00Z">
                <w:pPr/>
              </w:pPrChange>
            </w:pPr>
            <w:del w:id="2701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702" w:author="阿毛" w:date="2021-05-21T17:49:00Z"/>
                <w:rFonts w:ascii="標楷體" w:hAnsi="標楷體"/>
              </w:rPr>
              <w:pPrChange w:id="2703" w:author="阿毛" w:date="2021-06-02T14:38:00Z">
                <w:pPr/>
              </w:pPrChange>
            </w:pPr>
            <w:del w:id="270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705" w:author="阿毛" w:date="2021-05-21T17:49:00Z"/>
                <w:rFonts w:ascii="標楷體" w:hAnsi="標楷體"/>
                <w:lang w:eastAsia="zh-HK"/>
              </w:rPr>
              <w:pPrChange w:id="2706" w:author="阿毛" w:date="2021-06-02T14:38:00Z">
                <w:pPr/>
              </w:pPrChange>
            </w:pPr>
            <w:del w:id="2707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708" w:author="阿毛" w:date="2021-05-21T17:49:00Z"/>
                <w:rFonts w:ascii="標楷體" w:hAnsi="標楷體"/>
              </w:rPr>
              <w:pPrChange w:id="270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710" w:author="阿毛" w:date="2021-05-21T17:49:00Z"/>
                <w:rFonts w:ascii="標楷體" w:hAnsi="標楷體"/>
              </w:rPr>
              <w:pPrChange w:id="2711" w:author="阿毛" w:date="2021-06-02T14:38:00Z">
                <w:pPr/>
              </w:pPrChange>
            </w:pPr>
            <w:del w:id="2712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713" w:author="阿毛" w:date="2021-05-21T17:49:00Z"/>
                <w:rFonts w:ascii="標楷體" w:hAnsi="標楷體"/>
              </w:rPr>
              <w:pPrChange w:id="2714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715" w:author="阿毛" w:date="2021-05-21T17:49:00Z"/>
                <w:rFonts w:ascii="標楷體" w:hAnsi="標楷體"/>
              </w:rPr>
              <w:pPrChange w:id="2716" w:author="阿毛" w:date="2021-06-02T14:38:00Z">
                <w:pPr/>
              </w:pPrChange>
            </w:pPr>
            <w:del w:id="2717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718" w:author="阿毛" w:date="2021-05-21T17:49:00Z"/>
                <w:rFonts w:ascii="標楷體" w:hAnsi="標楷體"/>
              </w:rPr>
              <w:pPrChange w:id="2719" w:author="阿毛" w:date="2021-06-02T14:38:00Z">
                <w:pPr/>
              </w:pPrChange>
            </w:pPr>
            <w:del w:id="2720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721" w:author="阿毛" w:date="2021-05-21T17:49:00Z"/>
                <w:rFonts w:ascii="標楷體" w:hAnsi="標楷體"/>
              </w:rPr>
              <w:pPrChange w:id="2722" w:author="阿毛" w:date="2021-06-02T14:38:00Z">
                <w:pPr/>
              </w:pPrChange>
            </w:pPr>
            <w:del w:id="2723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724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725" w:author="阿毛" w:date="2021-05-21T17:49:00Z"/>
                <w:rFonts w:ascii="標楷體" w:hAnsi="標楷體"/>
              </w:rPr>
              <w:pPrChange w:id="2726" w:author="阿毛" w:date="2021-06-02T14:38:00Z">
                <w:pPr/>
              </w:pPrChange>
            </w:pPr>
            <w:del w:id="2727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728" w:author="阿毛" w:date="2021-05-21T17:49:00Z"/>
                <w:rFonts w:ascii="標楷體" w:hAnsi="標楷體"/>
              </w:rPr>
              <w:pPrChange w:id="2729" w:author="阿毛" w:date="2021-06-02T14:38:00Z">
                <w:pPr/>
              </w:pPrChange>
            </w:pPr>
            <w:del w:id="2730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731" w:author="阿毛" w:date="2021-05-21T17:49:00Z"/>
                <w:rFonts w:ascii="標楷體" w:hAnsi="標楷體" w:cs="新細明體"/>
              </w:rPr>
              <w:pPrChange w:id="2732" w:author="阿毛" w:date="2021-06-02T14:38:00Z">
                <w:pPr/>
              </w:pPrChange>
            </w:pPr>
            <w:del w:id="2733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734" w:author="阿毛" w:date="2021-05-21T17:49:00Z"/>
                <w:rFonts w:ascii="標楷體" w:hAnsi="標楷體"/>
              </w:rPr>
              <w:pPrChange w:id="2735" w:author="阿毛" w:date="2021-06-02T14:38:00Z">
                <w:pPr/>
              </w:pPrChange>
            </w:pPr>
            <w:del w:id="2736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737" w:author="阿毛" w:date="2021-05-21T17:49:00Z"/>
                <w:rFonts w:ascii="標楷體" w:hAnsi="標楷體"/>
              </w:rPr>
              <w:pPrChange w:id="2738" w:author="阿毛" w:date="2021-06-02T14:38:00Z">
                <w:pPr/>
              </w:pPrChange>
            </w:pPr>
            <w:del w:id="2739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740" w:author="阿毛" w:date="2021-05-21T17:49:00Z"/>
                <w:rFonts w:ascii="標楷體" w:hAnsi="標楷體"/>
              </w:rPr>
              <w:pPrChange w:id="274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742" w:author="阿毛" w:date="2021-05-21T17:49:00Z"/>
                <w:rFonts w:ascii="標楷體" w:hAnsi="標楷體"/>
              </w:rPr>
              <w:pPrChange w:id="2743" w:author="阿毛" w:date="2021-06-02T14:38:00Z">
                <w:pPr/>
              </w:pPrChange>
            </w:pPr>
            <w:del w:id="2744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745" w:author="阿毛" w:date="2021-05-21T17:49:00Z"/>
                <w:rFonts w:ascii="標楷體" w:hAnsi="標楷體"/>
              </w:rPr>
              <w:pPrChange w:id="2746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747" w:author="阿毛" w:date="2021-05-21T17:49:00Z"/>
                <w:rFonts w:ascii="標楷體" w:hAnsi="標楷體"/>
              </w:rPr>
              <w:pPrChange w:id="2748" w:author="阿毛" w:date="2021-06-02T14:38:00Z">
                <w:pPr/>
              </w:pPrChange>
            </w:pPr>
            <w:del w:id="2749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750" w:author="阿毛" w:date="2021-05-21T17:49:00Z"/>
                <w:rFonts w:ascii="標楷體" w:hAnsi="標楷體" w:cs="新細明體"/>
              </w:rPr>
              <w:pPrChange w:id="2751" w:author="阿毛" w:date="2021-06-02T14:38:00Z">
                <w:pPr>
                  <w:ind w:left="240" w:hangingChars="100" w:hanging="240"/>
                </w:pPr>
              </w:pPrChange>
            </w:pPr>
            <w:del w:id="2752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753" w:author="阿毛" w:date="2021-05-21T17:49:00Z"/>
                <w:rFonts w:ascii="標楷體" w:hAnsi="標楷體"/>
              </w:rPr>
              <w:pPrChange w:id="2754" w:author="阿毛" w:date="2021-06-02T14:38:00Z">
                <w:pPr>
                  <w:ind w:left="240" w:hangingChars="100" w:hanging="240"/>
                </w:pPr>
              </w:pPrChange>
            </w:pPr>
            <w:del w:id="2755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756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757" w:author="阿毛" w:date="2021-05-21T17:49:00Z"/>
                <w:rFonts w:ascii="標楷體" w:hAnsi="標楷體"/>
              </w:rPr>
              <w:pPrChange w:id="2758" w:author="阿毛" w:date="2021-06-02T14:38:00Z">
                <w:pPr/>
              </w:pPrChange>
            </w:pPr>
            <w:del w:id="2759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760" w:author="阿毛" w:date="2021-05-21T17:49:00Z"/>
                <w:rFonts w:ascii="標楷體" w:hAnsi="標楷體"/>
              </w:rPr>
              <w:pPrChange w:id="2761" w:author="阿毛" w:date="2021-06-02T14:38:00Z">
                <w:pPr/>
              </w:pPrChange>
            </w:pPr>
            <w:del w:id="2762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763" w:author="阿毛" w:date="2021-05-21T17:49:00Z"/>
                <w:rFonts w:ascii="標楷體" w:hAnsi="標楷體"/>
              </w:rPr>
              <w:pPrChange w:id="2764" w:author="阿毛" w:date="2021-06-02T14:38:00Z">
                <w:pPr/>
              </w:pPrChange>
            </w:pPr>
            <w:del w:id="2765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766" w:author="阿毛" w:date="2021-05-21T17:49:00Z"/>
                <w:rFonts w:ascii="標楷體" w:hAnsi="標楷體"/>
              </w:rPr>
              <w:pPrChange w:id="2767" w:author="阿毛" w:date="2021-06-02T14:38:00Z">
                <w:pPr/>
              </w:pPrChange>
            </w:pPr>
            <w:del w:id="2768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769" w:author="阿毛" w:date="2021-05-21T17:49:00Z"/>
                <w:rFonts w:ascii="標楷體" w:hAnsi="標楷體"/>
              </w:rPr>
              <w:pPrChange w:id="277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771" w:author="阿毛" w:date="2021-05-21T17:49:00Z"/>
                <w:rFonts w:ascii="標楷體" w:hAnsi="標楷體"/>
              </w:rPr>
              <w:pPrChange w:id="2772" w:author="阿毛" w:date="2021-06-02T14:38:00Z">
                <w:pPr/>
              </w:pPrChange>
            </w:pPr>
            <w:del w:id="2773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774" w:author="阿毛" w:date="2021-05-21T17:49:00Z"/>
                <w:rFonts w:ascii="標楷體" w:hAnsi="標楷體"/>
              </w:rPr>
              <w:pPrChange w:id="2775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776" w:author="阿毛" w:date="2021-05-21T17:49:00Z"/>
                <w:rFonts w:ascii="標楷體" w:hAnsi="標楷體"/>
              </w:rPr>
              <w:pPrChange w:id="2777" w:author="阿毛" w:date="2021-06-02T14:38:00Z">
                <w:pPr/>
              </w:pPrChange>
            </w:pPr>
            <w:del w:id="2778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779" w:author="阿毛" w:date="2021-05-21T17:49:00Z"/>
                <w:rFonts w:ascii="標楷體" w:hAnsi="標楷體"/>
              </w:rPr>
              <w:pPrChange w:id="2780" w:author="阿毛" w:date="2021-06-02T14:38:00Z">
                <w:pPr/>
              </w:pPrChange>
            </w:pPr>
            <w:del w:id="2781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782" w:author="阿毛" w:date="2021-05-21T17:49:00Z"/>
                <w:rFonts w:ascii="標楷體" w:hAnsi="標楷體"/>
              </w:rPr>
              <w:pPrChange w:id="2783" w:author="阿毛" w:date="2021-06-02T14:38:00Z">
                <w:pPr/>
              </w:pPrChange>
            </w:pPr>
            <w:del w:id="2784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785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786" w:author="阿毛" w:date="2021-05-21T17:49:00Z"/>
                <w:rFonts w:ascii="標楷體" w:hAnsi="標楷體"/>
              </w:rPr>
              <w:pPrChange w:id="2787" w:author="阿毛" w:date="2021-06-02T14:38:00Z">
                <w:pPr/>
              </w:pPrChange>
            </w:pPr>
            <w:del w:id="2788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789" w:author="阿毛" w:date="2021-05-21T17:49:00Z"/>
                <w:rFonts w:ascii="標楷體" w:hAnsi="標楷體"/>
              </w:rPr>
              <w:pPrChange w:id="2790" w:author="阿毛" w:date="2021-06-02T14:38:00Z">
                <w:pPr/>
              </w:pPrChange>
            </w:pPr>
            <w:del w:id="2791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792" w:author="阿毛" w:date="2021-05-21T17:49:00Z"/>
                <w:rFonts w:ascii="標楷體" w:hAnsi="標楷體"/>
              </w:rPr>
              <w:pPrChange w:id="2793" w:author="阿毛" w:date="2021-06-02T14:38:00Z">
                <w:pPr/>
              </w:pPrChange>
            </w:pPr>
            <w:del w:id="2794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795" w:author="阿毛" w:date="2021-05-21T17:49:00Z"/>
                <w:rFonts w:ascii="標楷體" w:hAnsi="標楷體"/>
              </w:rPr>
              <w:pPrChange w:id="2796" w:author="阿毛" w:date="2021-06-02T14:38:00Z">
                <w:pPr/>
              </w:pPrChange>
            </w:pPr>
            <w:del w:id="2797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798" w:author="阿毛" w:date="2021-05-21T17:49:00Z"/>
                <w:rFonts w:ascii="標楷體" w:hAnsi="標楷體"/>
              </w:rPr>
              <w:pPrChange w:id="279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800" w:author="阿毛" w:date="2021-05-21T17:49:00Z"/>
                <w:rFonts w:ascii="標楷體" w:hAnsi="標楷體"/>
              </w:rPr>
              <w:pPrChange w:id="2801" w:author="阿毛" w:date="2021-06-02T14:38:00Z">
                <w:pPr/>
              </w:pPrChange>
            </w:pPr>
            <w:del w:id="2802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803" w:author="阿毛" w:date="2021-05-21T17:49:00Z"/>
                <w:rFonts w:ascii="標楷體" w:hAnsi="標楷體"/>
              </w:rPr>
              <w:pPrChange w:id="2804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805" w:author="阿毛" w:date="2021-05-21T17:49:00Z"/>
                <w:rFonts w:ascii="標楷體" w:hAnsi="標楷體"/>
              </w:rPr>
              <w:pPrChange w:id="2806" w:author="阿毛" w:date="2021-06-02T14:38:00Z">
                <w:pPr/>
              </w:pPrChange>
            </w:pPr>
            <w:del w:id="2807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808" w:author="阿毛" w:date="2021-05-21T17:49:00Z"/>
                <w:rFonts w:ascii="標楷體" w:hAnsi="標楷體"/>
              </w:rPr>
              <w:pPrChange w:id="2809" w:author="阿毛" w:date="2021-06-02T14:38:00Z">
                <w:pPr/>
              </w:pPrChange>
            </w:pPr>
            <w:del w:id="2810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811" w:author="阿毛" w:date="2021-05-21T17:49:00Z"/>
                <w:rFonts w:ascii="標楷體" w:hAnsi="標楷體"/>
              </w:rPr>
              <w:pPrChange w:id="2812" w:author="阿毛" w:date="2021-06-02T14:38:00Z">
                <w:pPr/>
              </w:pPrChange>
            </w:pPr>
            <w:del w:id="2813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814" w:author="阿毛" w:date="2021-05-21T17:49:00Z"/>
                <w:rFonts w:ascii="標楷體" w:hAnsi="標楷體"/>
              </w:rPr>
              <w:pPrChange w:id="2815" w:author="阿毛" w:date="2021-06-02T14:38:00Z">
                <w:pPr/>
              </w:pPrChange>
            </w:pPr>
            <w:del w:id="2816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817" w:author="阿毛" w:date="2021-05-21T17:49:00Z"/>
                <w:rFonts w:ascii="標楷體" w:hAnsi="標楷體"/>
              </w:rPr>
              <w:pPrChange w:id="2818" w:author="阿毛" w:date="2021-06-02T14:38:00Z">
                <w:pPr/>
              </w:pPrChange>
            </w:pPr>
            <w:del w:id="2819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820" w:author="阿毛" w:date="2021-05-21T17:49:00Z"/>
          <w:rFonts w:ascii="標楷體" w:hAnsi="標楷體"/>
        </w:rPr>
        <w:pPrChange w:id="2821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822" w:author="阿毛" w:date="2021-05-21T17:49:00Z"/>
          <w:rFonts w:ascii="標楷體" w:hAnsi="標楷體"/>
          <w:szCs w:val="24"/>
        </w:rPr>
        <w:pPrChange w:id="2823" w:author="阿毛" w:date="2021-06-02T14:38:00Z">
          <w:pPr>
            <w:pStyle w:val="42"/>
            <w:spacing w:after="72"/>
            <w:ind w:leftChars="0" w:left="0"/>
          </w:pPr>
        </w:pPrChange>
      </w:pPr>
      <w:del w:id="2824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825" w:author="阿毛" w:date="2021-05-21T17:49:00Z"/>
          <w:rFonts w:ascii="標楷體" w:hAnsi="標楷體"/>
          <w:szCs w:val="24"/>
        </w:rPr>
        <w:pPrChange w:id="2826" w:author="阿毛" w:date="2021-06-02T14:38:00Z">
          <w:pPr>
            <w:pStyle w:val="42"/>
            <w:spacing w:after="72"/>
            <w:ind w:leftChars="0" w:left="0"/>
          </w:pPr>
        </w:pPrChange>
      </w:pPr>
      <w:del w:id="2827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828" w:author="阿毛" w:date="2021-05-21T17:49:00Z"/>
          <w:rFonts w:ascii="標楷體" w:hAnsi="標楷體"/>
          <w:szCs w:val="24"/>
        </w:rPr>
        <w:pPrChange w:id="2829" w:author="阿毛" w:date="2021-06-02T14:38:00Z">
          <w:pPr>
            <w:pStyle w:val="42"/>
            <w:spacing w:after="72"/>
            <w:ind w:leftChars="0" w:left="0"/>
          </w:pPr>
        </w:pPrChange>
      </w:pPr>
      <w:del w:id="2830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831" w:author="阿毛" w:date="2021-05-21T17:49:00Z"/>
          <w:rFonts w:ascii="標楷體" w:hAnsi="標楷體"/>
        </w:rPr>
        <w:pPrChange w:id="2832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833" w:author="阿毛" w:date="2021-05-21T17:49:00Z"/>
          <w:rFonts w:ascii="標楷體" w:hAnsi="標楷體"/>
        </w:rPr>
        <w:pPrChange w:id="283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835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836" w:author="阿毛" w:date="2021-05-21T17:49:00Z"/>
        </w:rPr>
        <w:pPrChange w:id="2837" w:author="阿毛" w:date="2021-06-02T14:38:00Z">
          <w:pPr>
            <w:pStyle w:val="a"/>
          </w:pPr>
        </w:pPrChange>
      </w:pPr>
      <w:del w:id="283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8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840" w:author="阿毛" w:date="2021-05-21T17:49:00Z"/>
                <w:rFonts w:ascii="標楷體" w:hAnsi="標楷體"/>
              </w:rPr>
              <w:pPrChange w:id="2841" w:author="阿毛" w:date="2021-06-02T14:38:00Z">
                <w:pPr/>
              </w:pPrChange>
            </w:pPr>
            <w:del w:id="284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843" w:author="阿毛" w:date="2021-05-21T17:49:00Z"/>
                <w:rFonts w:ascii="標楷體" w:hAnsi="標楷體"/>
              </w:rPr>
              <w:pPrChange w:id="2844" w:author="阿毛" w:date="2021-06-02T14:38:00Z">
                <w:pPr/>
              </w:pPrChange>
            </w:pPr>
            <w:del w:id="2845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846" w:author="阿毛" w:date="2021-05-21T17:49:00Z"/>
                <w:rFonts w:ascii="標楷體" w:hAnsi="標楷體"/>
              </w:rPr>
              <w:pPrChange w:id="2847" w:author="阿毛" w:date="2021-06-02T14:38:00Z">
                <w:pPr/>
              </w:pPrChange>
            </w:pPr>
            <w:del w:id="2848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849" w:author="阿毛" w:date="2021-05-21T17:49:00Z"/>
                <w:rFonts w:ascii="標楷體" w:hAnsi="標楷體"/>
              </w:rPr>
              <w:pPrChange w:id="2850" w:author="阿毛" w:date="2021-06-02T14:38:00Z">
                <w:pPr/>
              </w:pPrChange>
            </w:pPr>
            <w:del w:id="2851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852" w:author="阿毛" w:date="2021-05-21T17:49:00Z"/>
                <w:rFonts w:ascii="標楷體" w:hAnsi="標楷體"/>
              </w:rPr>
              <w:pPrChange w:id="2853" w:author="阿毛" w:date="2021-06-02T14:38:00Z">
                <w:pPr>
                  <w:ind w:firstLineChars="100" w:firstLine="240"/>
                </w:pPr>
              </w:pPrChange>
            </w:pPr>
            <w:del w:id="2854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855" w:author="阿毛" w:date="2021-05-21T17:49:00Z"/>
                <w:rFonts w:ascii="標楷體" w:hAnsi="標楷體"/>
              </w:rPr>
              <w:pPrChange w:id="2856" w:author="阿毛" w:date="2021-06-02T14:38:00Z">
                <w:pPr>
                  <w:ind w:firstLineChars="100" w:firstLine="240"/>
                </w:pPr>
              </w:pPrChange>
            </w:pPr>
            <w:del w:id="2857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858" w:author="阿毛" w:date="2021-05-21T17:49:00Z"/>
                <w:rFonts w:ascii="標楷體" w:hAnsi="標楷體"/>
              </w:rPr>
              <w:pPrChange w:id="2859" w:author="阿毛" w:date="2021-06-02T14:38:00Z">
                <w:pPr>
                  <w:ind w:firstLineChars="100" w:firstLine="240"/>
                </w:pPr>
              </w:pPrChange>
            </w:pPr>
            <w:del w:id="2860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8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862" w:author="阿毛" w:date="2021-05-21T17:49:00Z"/>
                <w:rFonts w:ascii="標楷體" w:hAnsi="標楷體"/>
              </w:rPr>
              <w:pPrChange w:id="2863" w:author="阿毛" w:date="2021-06-02T14:38:00Z">
                <w:pPr/>
              </w:pPrChange>
            </w:pPr>
            <w:del w:id="2864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865" w:author="阿毛" w:date="2021-05-21T17:49:00Z"/>
                <w:rFonts w:ascii="標楷體" w:hAnsi="標楷體"/>
              </w:rPr>
              <w:pPrChange w:id="2866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8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868" w:author="阿毛" w:date="2021-05-21T17:49:00Z"/>
                <w:rFonts w:ascii="標楷體" w:hAnsi="標楷體"/>
              </w:rPr>
              <w:pPrChange w:id="2869" w:author="阿毛" w:date="2021-06-02T14:38:00Z">
                <w:pPr/>
              </w:pPrChange>
            </w:pPr>
            <w:del w:id="287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871" w:author="阿毛" w:date="2021-05-21T17:49:00Z"/>
                <w:rFonts w:ascii="標楷體" w:hAnsi="標楷體"/>
              </w:rPr>
              <w:pPrChange w:id="2872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8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874" w:author="阿毛" w:date="2021-05-21T17:49:00Z"/>
                <w:rFonts w:ascii="標楷體" w:hAnsi="標楷體"/>
              </w:rPr>
              <w:pPrChange w:id="2875" w:author="阿毛" w:date="2021-06-02T14:38:00Z">
                <w:pPr/>
              </w:pPrChange>
            </w:pPr>
            <w:del w:id="2876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877" w:author="阿毛" w:date="2021-05-21T17:49:00Z"/>
                <w:rFonts w:ascii="標楷體" w:hAnsi="標楷體"/>
              </w:rPr>
              <w:pPrChange w:id="2878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8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880" w:author="阿毛" w:date="2021-05-21T17:49:00Z"/>
                <w:rFonts w:ascii="標楷體" w:hAnsi="標楷體"/>
              </w:rPr>
              <w:pPrChange w:id="2881" w:author="阿毛" w:date="2021-06-02T14:38:00Z">
                <w:pPr/>
              </w:pPrChange>
            </w:pPr>
            <w:del w:id="2882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883" w:author="阿毛" w:date="2021-05-21T17:49:00Z"/>
                <w:rFonts w:ascii="標楷體" w:hAnsi="標楷體"/>
              </w:rPr>
              <w:pPrChange w:id="2884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8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886" w:author="阿毛" w:date="2021-05-21T17:49:00Z"/>
                <w:rFonts w:ascii="標楷體" w:hAnsi="標楷體"/>
              </w:rPr>
              <w:pPrChange w:id="2887" w:author="阿毛" w:date="2021-06-02T14:38:00Z">
                <w:pPr/>
              </w:pPrChange>
            </w:pPr>
            <w:del w:id="288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889" w:author="阿毛" w:date="2021-05-21T17:49:00Z"/>
                <w:rFonts w:ascii="標楷體" w:hAnsi="標楷體"/>
              </w:rPr>
              <w:pPrChange w:id="2890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8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892" w:author="阿毛" w:date="2021-05-21T17:49:00Z"/>
                <w:rFonts w:ascii="標楷體" w:hAnsi="標楷體"/>
              </w:rPr>
              <w:pPrChange w:id="2893" w:author="阿毛" w:date="2021-06-02T14:38:00Z">
                <w:pPr/>
              </w:pPrChange>
            </w:pPr>
            <w:del w:id="2894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895" w:author="阿毛" w:date="2021-05-21T17:49:00Z"/>
                <w:rFonts w:ascii="標楷體" w:hAnsi="標楷體"/>
              </w:rPr>
              <w:pPrChange w:id="2896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8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898" w:author="阿毛" w:date="2021-05-21T17:49:00Z"/>
                <w:rFonts w:ascii="標楷體" w:hAnsi="標楷體"/>
              </w:rPr>
              <w:pPrChange w:id="2899" w:author="阿毛" w:date="2021-06-02T14:38:00Z">
                <w:pPr/>
              </w:pPrChange>
            </w:pPr>
            <w:del w:id="290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901" w:author="阿毛" w:date="2021-05-21T17:49:00Z"/>
                <w:rFonts w:ascii="標楷體" w:hAnsi="標楷體"/>
              </w:rPr>
              <w:pPrChange w:id="2902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903" w:author="阿毛" w:date="2021-05-21T17:49:00Z"/>
          <w:rFonts w:ascii="標楷體" w:hAnsi="標楷體"/>
        </w:rPr>
        <w:pPrChange w:id="2904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905" w:author="阿毛" w:date="2021-05-21T17:49:00Z"/>
          <w:rFonts w:ascii="標楷體" w:hAnsi="標楷體"/>
        </w:rPr>
        <w:pPrChange w:id="2906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907" w:author="阿毛" w:date="2021-05-21T17:49:00Z"/>
          <w:rFonts w:ascii="標楷體" w:hAnsi="標楷體"/>
        </w:rPr>
        <w:pPrChange w:id="2908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909" w:author="阿毛" w:date="2021-05-21T17:49:00Z"/>
          <w:rFonts w:ascii="標楷體" w:hAnsi="標楷體"/>
        </w:rPr>
        <w:pPrChange w:id="2910" w:author="阿毛" w:date="2021-06-02T14:38:00Z">
          <w:pPr>
            <w:widowControl/>
          </w:pPr>
        </w:pPrChange>
      </w:pPr>
      <w:del w:id="291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912" w:author="阿毛" w:date="2021-05-21T17:49:00Z"/>
          <w:rFonts w:ascii="標楷體" w:hAnsi="標楷體"/>
        </w:rPr>
        <w:pPrChange w:id="2913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914" w:author="阿毛" w:date="2021-05-21T17:49:00Z"/>
        </w:rPr>
        <w:pPrChange w:id="2915" w:author="阿毛" w:date="2021-06-02T14:38:00Z">
          <w:pPr>
            <w:pStyle w:val="a"/>
          </w:pPr>
        </w:pPrChange>
      </w:pPr>
      <w:del w:id="291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917" w:author="阿毛" w:date="2021-05-21T17:49:00Z"/>
          <w:rFonts w:ascii="標楷體" w:hAnsi="標楷體"/>
        </w:rPr>
        <w:pPrChange w:id="291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91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920" w:author="阿毛" w:date="2021-05-21T17:49:00Z"/>
        </w:rPr>
        <w:pPrChange w:id="2921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922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923" w:author="阿毛" w:date="2021-05-21T17:49:00Z"/>
        </w:rPr>
        <w:pPrChange w:id="2924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925" w:author="阿毛" w:date="2021-05-21T17:49:00Z"/>
        </w:rPr>
        <w:pPrChange w:id="2926" w:author="阿毛" w:date="2021-06-02T14:38:00Z">
          <w:pPr>
            <w:pStyle w:val="a"/>
          </w:pPr>
        </w:pPrChange>
      </w:pPr>
      <w:del w:id="292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928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929" w:author="阿毛" w:date="2021-05-21T17:49:00Z"/>
              </w:rPr>
              <w:pPrChange w:id="2930" w:author="阿毛" w:date="2021-06-02T14:38:00Z">
                <w:pPr/>
              </w:pPrChange>
            </w:pPr>
            <w:del w:id="2931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932" w:author="阿毛" w:date="2021-05-21T17:49:00Z"/>
              </w:rPr>
              <w:pPrChange w:id="2933" w:author="阿毛" w:date="2021-06-02T14:38:00Z">
                <w:pPr/>
              </w:pPrChange>
            </w:pPr>
            <w:del w:id="2934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935" w:author="阿毛" w:date="2021-05-21T17:49:00Z"/>
              </w:rPr>
              <w:pPrChange w:id="2936" w:author="阿毛" w:date="2021-06-02T14:38:00Z">
                <w:pPr>
                  <w:jc w:val="center"/>
                </w:pPr>
              </w:pPrChange>
            </w:pPr>
            <w:del w:id="2937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938" w:author="阿毛" w:date="2021-05-21T17:49:00Z"/>
              </w:rPr>
              <w:pPrChange w:id="2939" w:author="阿毛" w:date="2021-06-02T14:38:00Z">
                <w:pPr/>
              </w:pPrChange>
            </w:pPr>
            <w:del w:id="2940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941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942" w:author="阿毛" w:date="2021-05-21T17:49:00Z"/>
              </w:rPr>
              <w:pPrChange w:id="2943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944" w:author="阿毛" w:date="2021-05-21T17:49:00Z"/>
              </w:rPr>
              <w:pPrChange w:id="2945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946" w:author="阿毛" w:date="2021-05-21T17:49:00Z"/>
              </w:rPr>
              <w:pPrChange w:id="2947" w:author="阿毛" w:date="2021-06-02T14:38:00Z">
                <w:pPr/>
              </w:pPrChange>
            </w:pPr>
            <w:del w:id="294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949" w:author="阿毛" w:date="2021-05-21T17:49:00Z"/>
              </w:rPr>
              <w:pPrChange w:id="2950" w:author="阿毛" w:date="2021-06-02T14:38:00Z">
                <w:pPr/>
              </w:pPrChange>
            </w:pPr>
            <w:del w:id="2951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952" w:author="阿毛" w:date="2021-05-21T17:49:00Z"/>
              </w:rPr>
              <w:pPrChange w:id="2953" w:author="阿毛" w:date="2021-06-02T14:38:00Z">
                <w:pPr/>
              </w:pPrChange>
            </w:pPr>
            <w:del w:id="2954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955" w:author="阿毛" w:date="2021-05-21T17:49:00Z"/>
              </w:rPr>
              <w:pPrChange w:id="2956" w:author="阿毛" w:date="2021-06-02T14:38:00Z">
                <w:pPr/>
              </w:pPrChange>
            </w:pPr>
            <w:del w:id="2957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958" w:author="阿毛" w:date="2021-05-21T17:49:00Z"/>
              </w:rPr>
              <w:pPrChange w:id="2959" w:author="阿毛" w:date="2021-06-02T14:38:00Z">
                <w:pPr/>
              </w:pPrChange>
            </w:pPr>
            <w:del w:id="2960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961" w:author="阿毛" w:date="2021-05-21T17:49:00Z"/>
              </w:rPr>
              <w:pPrChange w:id="2962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963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964" w:author="阿毛" w:date="2021-05-21T17:49:00Z"/>
                <w:rFonts w:ascii="標楷體" w:hAnsi="標楷體"/>
              </w:rPr>
              <w:pPrChange w:id="2965" w:author="阿毛" w:date="2021-06-02T14:38:00Z">
                <w:pPr/>
              </w:pPrChange>
            </w:pPr>
            <w:del w:id="2966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967" w:author="阿毛" w:date="2021-05-21T17:49:00Z"/>
                <w:rFonts w:ascii="標楷體" w:hAnsi="標楷體"/>
              </w:rPr>
              <w:pPrChange w:id="2968" w:author="阿毛" w:date="2021-06-02T14:38:00Z">
                <w:pPr/>
              </w:pPrChange>
            </w:pPr>
            <w:del w:id="2969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970" w:author="阿毛" w:date="2021-05-21T17:49:00Z"/>
                <w:rFonts w:ascii="標楷體" w:hAnsi="標楷體" w:cs="新細明體"/>
              </w:rPr>
              <w:pPrChange w:id="2971" w:author="阿毛" w:date="2021-06-02T14:38:00Z">
                <w:pPr/>
              </w:pPrChange>
            </w:pPr>
            <w:del w:id="2972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973" w:author="阿毛" w:date="2021-05-21T17:49:00Z"/>
                <w:rFonts w:ascii="標楷體" w:hAnsi="標楷體"/>
              </w:rPr>
              <w:pPrChange w:id="2974" w:author="阿毛" w:date="2021-06-02T14:38:00Z">
                <w:pPr/>
              </w:pPrChange>
            </w:pPr>
            <w:del w:id="297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976" w:author="阿毛" w:date="2021-05-21T17:49:00Z"/>
                <w:rFonts w:ascii="標楷體" w:hAnsi="標楷體"/>
              </w:rPr>
              <w:pPrChange w:id="2977" w:author="阿毛" w:date="2021-06-02T14:38:00Z">
                <w:pPr/>
              </w:pPrChange>
            </w:pPr>
            <w:del w:id="297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979" w:author="阿毛" w:date="2021-05-21T17:49:00Z"/>
                <w:rFonts w:ascii="標楷體" w:hAnsi="標楷體"/>
              </w:rPr>
              <w:pPrChange w:id="2980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981" w:author="阿毛" w:date="2021-05-21T17:49:00Z"/>
                <w:rFonts w:ascii="標楷體" w:hAnsi="標楷體"/>
              </w:rPr>
              <w:pPrChange w:id="2982" w:author="阿毛" w:date="2021-06-02T14:38:00Z">
                <w:pPr/>
              </w:pPrChange>
            </w:pPr>
            <w:del w:id="2983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984" w:author="阿毛" w:date="2021-05-21T17:49:00Z"/>
                <w:rFonts w:ascii="標楷體" w:hAnsi="標楷體"/>
              </w:rPr>
              <w:pPrChange w:id="2985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986" w:author="阿毛" w:date="2021-05-21T17:49:00Z"/>
                <w:rFonts w:ascii="標楷體" w:hAnsi="標楷體"/>
              </w:rPr>
              <w:pPrChange w:id="2987" w:author="阿毛" w:date="2021-06-02T14:38:00Z">
                <w:pPr/>
              </w:pPrChange>
            </w:pPr>
            <w:del w:id="2988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989" w:author="阿毛" w:date="2021-05-21T17:49:00Z"/>
                <w:rFonts w:ascii="標楷體" w:hAnsi="標楷體" w:cs="新細明體"/>
              </w:rPr>
              <w:pPrChange w:id="2990" w:author="阿毛" w:date="2021-06-02T14:38:00Z">
                <w:pPr>
                  <w:ind w:left="240" w:hangingChars="100" w:hanging="240"/>
                </w:pPr>
              </w:pPrChange>
            </w:pPr>
            <w:del w:id="299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992" w:author="阿毛" w:date="2021-05-21T17:49:00Z"/>
                <w:rFonts w:ascii="標楷體" w:hAnsi="標楷體"/>
              </w:rPr>
              <w:pPrChange w:id="2993" w:author="阿毛" w:date="2021-06-02T14:38:00Z">
                <w:pPr>
                  <w:ind w:left="240" w:hangingChars="100" w:hanging="240"/>
                </w:pPr>
              </w:pPrChange>
            </w:pPr>
            <w:del w:id="2994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995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996" w:author="阿毛" w:date="2021-05-21T17:49:00Z"/>
                <w:rFonts w:ascii="標楷體" w:hAnsi="標楷體"/>
              </w:rPr>
              <w:pPrChange w:id="2997" w:author="阿毛" w:date="2021-06-02T14:38:00Z">
                <w:pPr/>
              </w:pPrChange>
            </w:pPr>
            <w:del w:id="2998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999" w:author="阿毛" w:date="2021-05-21T17:49:00Z"/>
                <w:rFonts w:ascii="標楷體" w:hAnsi="標楷體"/>
              </w:rPr>
              <w:pPrChange w:id="3000" w:author="阿毛" w:date="2021-06-02T14:38:00Z">
                <w:pPr/>
              </w:pPrChange>
            </w:pPr>
            <w:del w:id="300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3002" w:author="阿毛" w:date="2021-05-21T17:49:00Z"/>
                <w:rFonts w:ascii="標楷體" w:hAnsi="標楷體"/>
              </w:rPr>
              <w:pPrChange w:id="3003" w:author="阿毛" w:date="2021-06-02T14:38:00Z">
                <w:pPr/>
              </w:pPrChange>
            </w:pPr>
            <w:del w:id="3004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3005" w:author="阿毛" w:date="2021-05-21T17:49:00Z"/>
                <w:rFonts w:ascii="標楷體" w:hAnsi="標楷體"/>
              </w:rPr>
              <w:pPrChange w:id="3006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3007" w:author="阿毛" w:date="2021-05-21T17:49:00Z"/>
                <w:rFonts w:ascii="標楷體" w:hAnsi="標楷體"/>
              </w:rPr>
              <w:pPrChange w:id="3008" w:author="阿毛" w:date="2021-06-02T14:38:00Z">
                <w:pPr/>
              </w:pPrChange>
            </w:pPr>
            <w:del w:id="3009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3010" w:author="阿毛" w:date="2021-05-21T17:49:00Z"/>
                <w:rFonts w:ascii="標楷體" w:hAnsi="標楷體"/>
              </w:rPr>
              <w:pPrChange w:id="3011" w:author="阿毛" w:date="2021-06-02T14:38:00Z">
                <w:pPr/>
              </w:pPrChange>
            </w:pPr>
            <w:del w:id="3012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3013" w:author="阿毛" w:date="2021-05-21T17:49:00Z"/>
                <w:rFonts w:ascii="標楷體" w:hAnsi="標楷體"/>
              </w:rPr>
              <w:pPrChange w:id="3014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3015" w:author="阿毛" w:date="2021-05-21T17:49:00Z"/>
                <w:rFonts w:ascii="標楷體" w:hAnsi="標楷體"/>
              </w:rPr>
              <w:pPrChange w:id="3016" w:author="阿毛" w:date="2021-06-02T14:38:00Z">
                <w:pPr/>
              </w:pPrChange>
            </w:pPr>
            <w:del w:id="3017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3018" w:author="阿毛" w:date="2021-05-21T17:49:00Z"/>
                <w:rFonts w:ascii="標楷體" w:hAnsi="標楷體"/>
              </w:rPr>
              <w:pPrChange w:id="3019" w:author="阿毛" w:date="2021-06-02T14:38:00Z">
                <w:pPr/>
              </w:pPrChange>
            </w:pPr>
            <w:del w:id="3020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3021" w:author="阿毛" w:date="2021-05-21T17:49:00Z"/>
                <w:rFonts w:ascii="標楷體" w:hAnsi="標楷體"/>
              </w:rPr>
              <w:pPrChange w:id="3022" w:author="阿毛" w:date="2021-06-02T14:38:00Z">
                <w:pPr/>
              </w:pPrChange>
            </w:pPr>
            <w:del w:id="3023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3024" w:author="阿毛" w:date="2021-05-21T17:49:00Z"/>
                <w:rFonts w:ascii="標楷體" w:hAnsi="標楷體"/>
              </w:rPr>
              <w:pPrChange w:id="3025" w:author="阿毛" w:date="2021-06-02T14:38:00Z">
                <w:pPr/>
              </w:pPrChange>
            </w:pPr>
            <w:del w:id="3026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3027" w:author="阿毛" w:date="2021-05-21T17:49:00Z"/>
        </w:rPr>
        <w:pPrChange w:id="3028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3029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3030" w:author="阿毛" w:date="2021-05-21T17:49:00Z"/>
          <w:rFonts w:ascii="標楷體" w:hAnsi="標楷體"/>
        </w:rPr>
        <w:pPrChange w:id="3031" w:author="阿毛" w:date="2021-06-02T14:38:00Z">
          <w:pPr>
            <w:pStyle w:val="42"/>
            <w:spacing w:after="72"/>
            <w:ind w:leftChars="0" w:left="0"/>
          </w:pPr>
        </w:pPrChange>
      </w:pPr>
      <w:del w:id="3032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3033" w:author="阿毛" w:date="2021-05-21T17:49:00Z"/>
          <w:rFonts w:ascii="標楷體" w:hAnsi="標楷體"/>
        </w:rPr>
      </w:pPr>
      <w:del w:id="3034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3035" w:author="阿毛" w:date="2021-05-21T17:49:00Z"/>
          <w:rFonts w:ascii="標楷體" w:hAnsi="標楷體"/>
        </w:rPr>
      </w:pPr>
      <w:del w:id="3036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3037" w:author="阿毛" w:date="2021-05-21T17:49:00Z"/>
          <w:rFonts w:ascii="標楷體" w:hAnsi="標楷體"/>
        </w:rPr>
        <w:pPrChange w:id="3038" w:author="阿毛" w:date="2021-06-02T14:38:00Z">
          <w:pPr>
            <w:pStyle w:val="42"/>
            <w:spacing w:after="72"/>
            <w:ind w:leftChars="0" w:left="0"/>
          </w:pPr>
        </w:pPrChange>
      </w:pPr>
      <w:del w:id="3039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4" type="#_x0000_t75" style="width:76.8pt;height:46.2pt" o:ole="">
              <v:imagedata r:id="rId53" o:title=""/>
            </v:shape>
            <o:OLEObject Type="Embed" ProgID="Acrobat.Document.DC" ShapeID="_x0000_i1034" DrawAspect="Icon" ObjectID="_1744201332" r:id="rId54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5" type="#_x0000_t75" style="width:76.8pt;height:46.2pt" o:ole="">
              <v:imagedata r:id="rId55" o:title=""/>
            </v:shape>
            <o:OLEObject Type="Embed" ProgID="Acrobat.Document.DC" ShapeID="_x0000_i1035" DrawAspect="Icon" ObjectID="_1744201333" r:id="rId56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3040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3041" w:author="阿毛" w:date="2021-05-21T17:49:00Z"/>
          <w:rFonts w:ascii="標楷體" w:hAnsi="標楷體"/>
        </w:rPr>
        <w:pPrChange w:id="304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04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3044" w:author="阿毛" w:date="2021-05-21T17:49:00Z"/>
        </w:rPr>
        <w:pPrChange w:id="3045" w:author="阿毛" w:date="2021-06-02T14:38:00Z">
          <w:pPr>
            <w:pStyle w:val="a"/>
          </w:pPr>
        </w:pPrChange>
      </w:pPr>
      <w:del w:id="304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30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3048" w:author="阿毛" w:date="2021-05-21T17:49:00Z"/>
                <w:rFonts w:ascii="標楷體" w:hAnsi="標楷體"/>
              </w:rPr>
              <w:pPrChange w:id="3049" w:author="阿毛" w:date="2021-06-02T14:38:00Z">
                <w:pPr/>
              </w:pPrChange>
            </w:pPr>
            <w:del w:id="305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3051" w:author="阿毛" w:date="2021-05-21T17:49:00Z"/>
                <w:rFonts w:ascii="標楷體" w:hAnsi="標楷體"/>
              </w:rPr>
              <w:pPrChange w:id="3052" w:author="阿毛" w:date="2021-06-02T14:38:00Z">
                <w:pPr/>
              </w:pPrChange>
            </w:pPr>
            <w:del w:id="3053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3054" w:author="阿毛" w:date="2021-05-21T17:49:00Z"/>
                <w:rFonts w:ascii="標楷體" w:hAnsi="標楷體"/>
              </w:rPr>
              <w:pPrChange w:id="3055" w:author="阿毛" w:date="2021-06-02T14:38:00Z">
                <w:pPr/>
              </w:pPrChange>
            </w:pPr>
            <w:del w:id="3056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3057" w:author="阿毛" w:date="2021-05-21T17:49:00Z"/>
                <w:rFonts w:ascii="標楷體" w:hAnsi="標楷體"/>
              </w:rPr>
              <w:pPrChange w:id="3058" w:author="阿毛" w:date="2021-06-02T14:38:00Z">
                <w:pPr>
                  <w:ind w:firstLineChars="100" w:firstLine="240"/>
                </w:pPr>
              </w:pPrChange>
            </w:pPr>
            <w:del w:id="3059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3060" w:author="阿毛" w:date="2021-05-21T17:49:00Z"/>
                <w:rFonts w:ascii="標楷體" w:hAnsi="標楷體"/>
              </w:rPr>
              <w:pPrChange w:id="3061" w:author="阿毛" w:date="2021-06-02T14:38:00Z">
                <w:pPr/>
              </w:pPrChange>
            </w:pPr>
            <w:del w:id="3062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30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3064" w:author="阿毛" w:date="2021-05-21T17:49:00Z"/>
                <w:rFonts w:ascii="標楷體" w:hAnsi="標楷體"/>
              </w:rPr>
              <w:pPrChange w:id="3065" w:author="阿毛" w:date="2021-06-02T14:38:00Z">
                <w:pPr/>
              </w:pPrChange>
            </w:pPr>
            <w:del w:id="306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3067" w:author="阿毛" w:date="2021-05-21T17:49:00Z"/>
                <w:rFonts w:ascii="標楷體" w:hAnsi="標楷體"/>
              </w:rPr>
              <w:pPrChange w:id="3068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30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3070" w:author="阿毛" w:date="2021-05-21T17:49:00Z"/>
                <w:rFonts w:ascii="標楷體" w:hAnsi="標楷體"/>
              </w:rPr>
              <w:pPrChange w:id="3071" w:author="阿毛" w:date="2021-06-02T14:38:00Z">
                <w:pPr/>
              </w:pPrChange>
            </w:pPr>
            <w:del w:id="307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3073" w:author="阿毛" w:date="2021-05-21T17:49:00Z"/>
                <w:rFonts w:ascii="標楷體" w:hAnsi="標楷體"/>
              </w:rPr>
              <w:pPrChange w:id="3074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30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3076" w:author="阿毛" w:date="2021-05-21T17:49:00Z"/>
                <w:rFonts w:ascii="標楷體" w:hAnsi="標楷體"/>
              </w:rPr>
              <w:pPrChange w:id="3077" w:author="阿毛" w:date="2021-06-02T14:38:00Z">
                <w:pPr/>
              </w:pPrChange>
            </w:pPr>
            <w:del w:id="307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3079" w:author="阿毛" w:date="2021-05-21T17:49:00Z"/>
                <w:rFonts w:ascii="標楷體" w:hAnsi="標楷體"/>
              </w:rPr>
              <w:pPrChange w:id="3080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30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3082" w:author="阿毛" w:date="2021-05-21T17:49:00Z"/>
                <w:rFonts w:ascii="標楷體" w:hAnsi="標楷體"/>
              </w:rPr>
              <w:pPrChange w:id="3083" w:author="阿毛" w:date="2021-06-02T14:38:00Z">
                <w:pPr/>
              </w:pPrChange>
            </w:pPr>
            <w:del w:id="308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3085" w:author="阿毛" w:date="2021-05-21T17:49:00Z"/>
                <w:rFonts w:ascii="標楷體" w:hAnsi="標楷體"/>
              </w:rPr>
              <w:pPrChange w:id="3086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30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3088" w:author="阿毛" w:date="2021-05-21T17:49:00Z"/>
                <w:rFonts w:ascii="標楷體" w:hAnsi="標楷體"/>
              </w:rPr>
              <w:pPrChange w:id="3089" w:author="阿毛" w:date="2021-06-02T14:38:00Z">
                <w:pPr/>
              </w:pPrChange>
            </w:pPr>
            <w:del w:id="309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3091" w:author="阿毛" w:date="2021-05-21T17:49:00Z"/>
                <w:rFonts w:ascii="標楷體" w:hAnsi="標楷體"/>
              </w:rPr>
              <w:pPrChange w:id="3092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30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3094" w:author="阿毛" w:date="2021-05-21T17:49:00Z"/>
                <w:rFonts w:ascii="標楷體" w:hAnsi="標楷體"/>
              </w:rPr>
              <w:pPrChange w:id="3095" w:author="阿毛" w:date="2021-06-02T14:38:00Z">
                <w:pPr/>
              </w:pPrChange>
            </w:pPr>
            <w:del w:id="309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3097" w:author="阿毛" w:date="2021-05-21T17:49:00Z"/>
                <w:rFonts w:ascii="標楷體" w:hAnsi="標楷體"/>
              </w:rPr>
              <w:pPrChange w:id="3098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30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3100" w:author="阿毛" w:date="2021-05-21T17:49:00Z"/>
                <w:rFonts w:ascii="標楷體" w:hAnsi="標楷體"/>
              </w:rPr>
              <w:pPrChange w:id="3101" w:author="阿毛" w:date="2021-06-02T14:38:00Z">
                <w:pPr/>
              </w:pPrChange>
            </w:pPr>
            <w:del w:id="310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3103" w:author="阿毛" w:date="2021-05-21T17:49:00Z"/>
                <w:rFonts w:ascii="標楷體" w:hAnsi="標楷體"/>
              </w:rPr>
              <w:pPrChange w:id="3104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3105" w:author="阿毛" w:date="2021-05-21T17:49:00Z"/>
          <w:rFonts w:ascii="標楷體" w:hAnsi="標楷體"/>
        </w:rPr>
        <w:pPrChange w:id="3106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3107" w:author="阿毛" w:date="2021-05-21T17:49:00Z"/>
          <w:rFonts w:ascii="標楷體" w:hAnsi="標楷體"/>
        </w:rPr>
        <w:pPrChange w:id="3108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3109" w:author="阿毛" w:date="2021-05-21T17:49:00Z"/>
          <w:rFonts w:ascii="標楷體" w:hAnsi="標楷體"/>
        </w:rPr>
        <w:pPrChange w:id="3110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3111" w:author="阿毛" w:date="2021-05-21T17:49:00Z"/>
          <w:rFonts w:ascii="標楷體" w:hAnsi="標楷體"/>
        </w:rPr>
        <w:pPrChange w:id="3112" w:author="阿毛" w:date="2021-06-02T14:38:00Z">
          <w:pPr>
            <w:widowControl/>
          </w:pPr>
        </w:pPrChange>
      </w:pPr>
      <w:del w:id="311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3114" w:author="阿毛" w:date="2021-05-21T17:49:00Z"/>
          <w:rFonts w:ascii="標楷體" w:hAnsi="標楷體"/>
        </w:rPr>
        <w:pPrChange w:id="3115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3116" w:author="阿毛" w:date="2021-05-21T17:49:00Z"/>
        </w:rPr>
        <w:pPrChange w:id="3117" w:author="阿毛" w:date="2021-06-02T14:38:00Z">
          <w:pPr>
            <w:pStyle w:val="a"/>
          </w:pPr>
        </w:pPrChange>
      </w:pPr>
      <w:del w:id="311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3119" w:author="阿毛" w:date="2021-05-21T17:49:00Z"/>
          <w:rFonts w:ascii="標楷體" w:hAnsi="標楷體"/>
        </w:rPr>
        <w:pPrChange w:id="3120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312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3122" w:author="阿毛" w:date="2021-05-21T17:49:00Z"/>
          <w:rFonts w:ascii="新細明體" w:cs="新細明體"/>
          <w:sz w:val="22"/>
          <w:lang w:val="zh-TW"/>
        </w:rPr>
        <w:pPrChange w:id="3123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3124" w:author="阿毛" w:date="2021-05-21T17:49:00Z"/>
          <w:rFonts w:ascii="新細明體" w:cs="新細明體"/>
          <w:sz w:val="22"/>
          <w:lang w:val="zh-TW"/>
        </w:rPr>
        <w:pPrChange w:id="3125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26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3127" w:author="阿毛" w:date="2021-05-21T17:49:00Z"/>
          <w:rFonts w:ascii="新細明體" w:cs="新細明體"/>
          <w:sz w:val="22"/>
          <w:lang w:val="zh-TW"/>
        </w:rPr>
        <w:pPrChange w:id="3128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29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3130" w:author="阿毛" w:date="2021-05-21T17:49:00Z"/>
          <w:rFonts w:ascii="新細明體" w:cs="新細明體"/>
          <w:sz w:val="22"/>
          <w:lang w:val="zh-TW"/>
        </w:rPr>
        <w:pPrChange w:id="3131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3132" w:author="阿毛" w:date="2021-05-21T17:49:00Z"/>
          <w:rFonts w:ascii="標楷體" w:hAnsi="標楷體" w:cs="新細明體"/>
          <w:lang w:val="zh-TW"/>
        </w:rPr>
        <w:pPrChange w:id="3133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34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3135" w:author="阿毛" w:date="2021-05-21T17:49:00Z"/>
          <w:lang w:val="zh-TW"/>
        </w:rPr>
        <w:pPrChange w:id="3136" w:author="阿毛" w:date="2021-06-02T14:38:00Z">
          <w:pPr/>
        </w:pPrChange>
      </w:pPr>
      <w:del w:id="3137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3138" w:author="阿毛" w:date="2021-05-21T17:49:00Z"/>
          <w:lang w:val="zh-TW"/>
        </w:rPr>
        <w:pPrChange w:id="3139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3140" w:author="阿毛" w:date="2021-05-21T17:49:00Z"/>
          <w:lang w:val="zh-TW"/>
        </w:rPr>
        <w:pPrChange w:id="3141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3142" w:author="阿毛" w:date="2021-05-21T17:49:00Z"/>
          <w:lang w:val="zh-TW"/>
        </w:rPr>
        <w:pPrChange w:id="3143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3144" w:author="阿毛" w:date="2021-05-21T17:49:00Z"/>
        </w:rPr>
        <w:pPrChange w:id="3145" w:author="阿毛" w:date="2021-06-02T14:38:00Z">
          <w:pPr>
            <w:widowControl/>
          </w:pPr>
        </w:pPrChange>
      </w:pPr>
      <w:del w:id="3146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3147" w:author="阿毛" w:date="2021-05-21T17:49:00Z"/>
        </w:rPr>
        <w:pPrChange w:id="3148" w:author="阿毛" w:date="2021-06-02T14:38:00Z">
          <w:pPr>
            <w:pStyle w:val="a"/>
          </w:pPr>
        </w:pPrChange>
      </w:pPr>
      <w:del w:id="3149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3150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3151" w:author="阿毛" w:date="2021-05-21T17:49:00Z"/>
                <w:rFonts w:ascii="標楷體" w:hAnsi="標楷體"/>
              </w:rPr>
              <w:pPrChange w:id="3152" w:author="阿毛" w:date="2021-06-02T14:38:00Z">
                <w:pPr/>
              </w:pPrChange>
            </w:pPr>
            <w:del w:id="3153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3154" w:author="阿毛" w:date="2021-05-21T17:49:00Z"/>
                <w:rFonts w:ascii="標楷體" w:hAnsi="標楷體"/>
              </w:rPr>
              <w:pPrChange w:id="3155" w:author="阿毛" w:date="2021-06-02T14:38:00Z">
                <w:pPr/>
              </w:pPrChange>
            </w:pPr>
            <w:del w:id="3156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3157" w:author="阿毛" w:date="2021-05-21T17:49:00Z"/>
                <w:rFonts w:ascii="標楷體" w:hAnsi="標楷體"/>
              </w:rPr>
              <w:pPrChange w:id="3158" w:author="阿毛" w:date="2021-06-02T14:38:00Z">
                <w:pPr>
                  <w:jc w:val="center"/>
                </w:pPr>
              </w:pPrChange>
            </w:pPr>
            <w:del w:id="3159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3160" w:author="阿毛" w:date="2021-05-21T17:49:00Z"/>
                <w:rFonts w:ascii="標楷體" w:hAnsi="標楷體"/>
              </w:rPr>
              <w:pPrChange w:id="3161" w:author="阿毛" w:date="2021-06-02T14:38:00Z">
                <w:pPr/>
              </w:pPrChange>
            </w:pPr>
            <w:del w:id="3162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3163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3164" w:author="阿毛" w:date="2021-05-21T17:49:00Z"/>
                <w:rFonts w:ascii="標楷體" w:hAnsi="標楷體"/>
              </w:rPr>
              <w:pPrChange w:id="3165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3166" w:author="阿毛" w:date="2021-05-21T17:49:00Z"/>
                <w:rFonts w:ascii="標楷體" w:hAnsi="標楷體"/>
              </w:rPr>
              <w:pPrChange w:id="3167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3168" w:author="阿毛" w:date="2021-05-21T17:49:00Z"/>
              </w:rPr>
              <w:pPrChange w:id="3169" w:author="阿毛" w:date="2021-06-02T14:38:00Z">
                <w:pPr/>
              </w:pPrChange>
            </w:pPr>
            <w:del w:id="317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  <w:del w:id="3173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  <w:del w:id="3176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  <w:del w:id="3179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3180" w:author="阿毛" w:date="2021-05-21T17:49:00Z"/>
                <w:rFonts w:ascii="標楷體" w:hAnsi="標楷體"/>
              </w:rPr>
              <w:pPrChange w:id="3181" w:author="阿毛" w:date="2021-06-02T14:38:00Z">
                <w:pPr/>
              </w:pPrChange>
            </w:pPr>
            <w:del w:id="3182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3183" w:author="阿毛" w:date="2021-05-21T17:49:00Z"/>
                <w:rFonts w:ascii="標楷體" w:hAnsi="標楷體"/>
              </w:rPr>
              <w:pPrChange w:id="3184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3185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3186" w:author="阿毛" w:date="2021-05-21T17:49:00Z"/>
                <w:rFonts w:ascii="標楷體" w:hAnsi="標楷體"/>
              </w:rPr>
              <w:pPrChange w:id="3187" w:author="阿毛" w:date="2021-06-02T14:38:00Z">
                <w:pPr/>
              </w:pPrChange>
            </w:pPr>
            <w:del w:id="3188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3189" w:author="阿毛" w:date="2021-05-21T17:49:00Z"/>
                <w:rFonts w:ascii="標楷體" w:hAnsi="標楷體"/>
              </w:rPr>
              <w:pPrChange w:id="3190" w:author="阿毛" w:date="2021-06-02T14:38:00Z">
                <w:pPr/>
              </w:pPrChange>
            </w:pPr>
            <w:del w:id="3191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3192" w:author="阿毛" w:date="2021-05-21T17:49:00Z"/>
              </w:rPr>
              <w:pPrChange w:id="3193" w:author="阿毛" w:date="2021-06-02T14:38:00Z">
                <w:pPr/>
              </w:pPrChange>
            </w:pPr>
            <w:del w:id="3194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3195" w:author="阿毛" w:date="2021-05-21T17:49:00Z"/>
                <w:rFonts w:ascii="標楷體" w:hAnsi="標楷體"/>
              </w:rPr>
              <w:pPrChange w:id="3196" w:author="阿毛" w:date="2021-06-02T14:38:00Z">
                <w:pPr/>
              </w:pPrChange>
            </w:pPr>
            <w:del w:id="3197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3198" w:author="阿毛" w:date="2021-05-21T17:49:00Z"/>
                <w:rFonts w:ascii="標楷體" w:hAnsi="標楷體"/>
              </w:rPr>
              <w:pPrChange w:id="3199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3200" w:author="阿毛" w:date="2021-05-21T17:49:00Z"/>
                <w:rFonts w:ascii="標楷體" w:hAnsi="標楷體"/>
              </w:rPr>
              <w:pPrChange w:id="3201" w:author="阿毛" w:date="2021-06-02T14:38:00Z">
                <w:pPr/>
              </w:pPrChange>
            </w:pPr>
            <w:del w:id="3202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3203" w:author="阿毛" w:date="2021-05-21T17:49:00Z"/>
                <w:rFonts w:ascii="標楷體" w:hAnsi="標楷體"/>
              </w:rPr>
              <w:pPrChange w:id="3204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3205" w:author="阿毛" w:date="2021-05-21T17:49:00Z"/>
                <w:rFonts w:ascii="標楷體" w:hAnsi="標楷體"/>
              </w:rPr>
              <w:pPrChange w:id="3206" w:author="阿毛" w:date="2021-06-02T14:38:00Z">
                <w:pPr/>
              </w:pPrChange>
            </w:pPr>
            <w:del w:id="3207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3208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3209" w:author="阿毛" w:date="2021-05-21T17:49:00Z"/>
                <w:rFonts w:ascii="標楷體" w:hAnsi="標楷體"/>
              </w:rPr>
              <w:pPrChange w:id="3210" w:author="阿毛" w:date="2021-06-02T14:38:00Z">
                <w:pPr/>
              </w:pPrChange>
            </w:pPr>
            <w:del w:id="3211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3212" w:author="阿毛" w:date="2021-05-21T17:49:00Z"/>
                <w:rFonts w:ascii="標楷體" w:hAnsi="標楷體"/>
              </w:rPr>
              <w:pPrChange w:id="3213" w:author="阿毛" w:date="2021-06-02T14:38:00Z">
                <w:pPr/>
              </w:pPrChange>
            </w:pPr>
            <w:del w:id="3214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3215" w:author="阿毛" w:date="2021-05-21T17:49:00Z"/>
                <w:rFonts w:ascii="標楷體" w:hAnsi="標楷體" w:cs="新細明體"/>
              </w:rPr>
              <w:pPrChange w:id="3216" w:author="阿毛" w:date="2021-06-02T14:38:00Z">
                <w:pPr/>
              </w:pPrChange>
            </w:pPr>
            <w:del w:id="3217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3218" w:author="阿毛" w:date="2021-05-21T17:49:00Z"/>
                <w:rFonts w:ascii="標楷體" w:hAnsi="標楷體" w:cs="新細明體"/>
              </w:rPr>
              <w:pPrChange w:id="3219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3220" w:author="阿毛" w:date="2021-05-21T17:49:00Z"/>
                <w:rFonts w:ascii="標楷體" w:hAnsi="標楷體"/>
              </w:rPr>
              <w:pPrChange w:id="3221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3222" w:author="阿毛" w:date="2021-05-21T17:49:00Z"/>
                <w:rFonts w:ascii="標楷體" w:hAnsi="標楷體"/>
              </w:rPr>
              <w:pPrChange w:id="3223" w:author="阿毛" w:date="2021-06-02T14:38:00Z">
                <w:pPr/>
              </w:pPrChange>
            </w:pPr>
            <w:del w:id="3224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3225" w:author="阿毛" w:date="2021-05-21T17:49:00Z"/>
                <w:rFonts w:ascii="標楷體" w:hAnsi="標楷體"/>
              </w:rPr>
              <w:pPrChange w:id="3226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3227" w:author="阿毛" w:date="2021-05-21T17:49:00Z"/>
                <w:rFonts w:ascii="標楷體" w:hAnsi="標楷體"/>
              </w:rPr>
              <w:pPrChange w:id="3228" w:author="阿毛" w:date="2021-06-02T14:38:00Z">
                <w:pPr/>
              </w:pPrChange>
            </w:pPr>
            <w:del w:id="3229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3230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3231" w:author="阿毛" w:date="2021-05-21T17:49:00Z"/>
                <w:rFonts w:ascii="標楷體" w:hAnsi="標楷體"/>
              </w:rPr>
              <w:pPrChange w:id="3232" w:author="阿毛" w:date="2021-06-02T14:38:00Z">
                <w:pPr/>
              </w:pPrChange>
            </w:pPr>
            <w:del w:id="3233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3234" w:author="阿毛" w:date="2021-05-21T17:49:00Z"/>
                <w:rFonts w:ascii="標楷體" w:hAnsi="標楷體"/>
              </w:rPr>
              <w:pPrChange w:id="3235" w:author="阿毛" w:date="2021-06-02T14:38:00Z">
                <w:pPr/>
              </w:pPrChange>
            </w:pPr>
            <w:del w:id="3236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3237" w:author="阿毛" w:date="2021-05-21T17:49:00Z"/>
                <w:rFonts w:ascii="標楷體" w:hAnsi="標楷體"/>
              </w:rPr>
              <w:pPrChange w:id="3238" w:author="阿毛" w:date="2021-06-02T14:38:00Z">
                <w:pPr/>
              </w:pPrChange>
            </w:pPr>
            <w:del w:id="3239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3240" w:author="阿毛" w:date="2021-05-21T17:49:00Z"/>
                <w:rFonts w:ascii="標楷體" w:hAnsi="標楷體"/>
              </w:rPr>
              <w:pPrChange w:id="3241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3242" w:author="阿毛" w:date="2021-05-21T17:49:00Z"/>
                <w:rFonts w:ascii="標楷體" w:hAnsi="標楷體"/>
              </w:rPr>
              <w:pPrChange w:id="3243" w:author="阿毛" w:date="2021-06-02T14:38:00Z">
                <w:pPr/>
              </w:pPrChange>
            </w:pPr>
            <w:del w:id="3244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3245" w:author="阿毛" w:date="2021-05-21T17:49:00Z"/>
                <w:rFonts w:ascii="標楷體" w:hAnsi="標楷體"/>
              </w:rPr>
              <w:pPrChange w:id="3246" w:author="阿毛" w:date="2021-06-02T14:38:00Z">
                <w:pPr/>
              </w:pPrChange>
            </w:pPr>
            <w:del w:id="324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3248" w:author="阿毛" w:date="2021-05-21T17:49:00Z"/>
                <w:rFonts w:ascii="標楷體" w:hAnsi="標楷體"/>
              </w:rPr>
              <w:pPrChange w:id="324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3250" w:author="阿毛" w:date="2021-05-21T17:49:00Z"/>
                <w:rFonts w:ascii="標楷體" w:hAnsi="標楷體"/>
              </w:rPr>
              <w:pPrChange w:id="3251" w:author="阿毛" w:date="2021-06-02T14:38:00Z">
                <w:pPr/>
              </w:pPrChange>
            </w:pPr>
            <w:del w:id="3252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253" w:author="阿毛" w:date="2021-05-21T17:49:00Z"/>
                <w:rFonts w:ascii="標楷體" w:hAnsi="標楷體"/>
              </w:rPr>
              <w:pPrChange w:id="3254" w:author="阿毛" w:date="2021-06-02T14:38:00Z">
                <w:pPr/>
              </w:pPrChange>
            </w:pPr>
            <w:del w:id="3255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256" w:author="阿毛" w:date="2021-05-21T17:49:00Z"/>
                <w:rFonts w:ascii="標楷體" w:hAnsi="標楷體"/>
              </w:rPr>
              <w:pPrChange w:id="3257" w:author="阿毛" w:date="2021-06-02T14:38:00Z">
                <w:pPr/>
              </w:pPrChange>
            </w:pPr>
            <w:del w:id="3258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259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260" w:author="阿毛" w:date="2021-05-21T17:49:00Z"/>
                <w:rFonts w:ascii="標楷體" w:hAnsi="標楷體"/>
              </w:rPr>
              <w:pPrChange w:id="3261" w:author="阿毛" w:date="2021-06-02T14:38:00Z">
                <w:pPr/>
              </w:pPrChange>
            </w:pPr>
            <w:del w:id="3262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263" w:author="阿毛" w:date="2021-05-21T17:49:00Z"/>
                <w:rFonts w:ascii="標楷體" w:hAnsi="標楷體"/>
                <w:lang w:eastAsia="zh-HK"/>
              </w:rPr>
              <w:pPrChange w:id="3264" w:author="阿毛" w:date="2021-06-02T14:38:00Z">
                <w:pPr/>
              </w:pPrChange>
            </w:pPr>
            <w:del w:id="326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266" w:author="阿毛" w:date="2021-05-21T17:49:00Z"/>
                <w:rFonts w:ascii="標楷體" w:hAnsi="標楷體"/>
              </w:rPr>
              <w:pPrChange w:id="3267" w:author="阿毛" w:date="2021-06-02T14:38:00Z">
                <w:pPr/>
              </w:pPrChange>
            </w:pPr>
            <w:del w:id="326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269" w:author="阿毛" w:date="2021-05-21T17:49:00Z"/>
                <w:rFonts w:ascii="標楷體" w:hAnsi="標楷體"/>
              </w:rPr>
              <w:pPrChange w:id="3270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271" w:author="阿毛" w:date="2021-05-21T17:49:00Z"/>
                <w:rFonts w:ascii="標楷體" w:hAnsi="標楷體"/>
              </w:rPr>
              <w:pPrChange w:id="3272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273" w:author="阿毛" w:date="2021-05-21T17:49:00Z"/>
                <w:rFonts w:ascii="標楷體" w:hAnsi="標楷體"/>
              </w:rPr>
              <w:pPrChange w:id="3274" w:author="阿毛" w:date="2021-06-02T14:38:00Z">
                <w:pPr/>
              </w:pPrChange>
            </w:pPr>
            <w:del w:id="3275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276" w:author="阿毛" w:date="2021-05-21T17:49:00Z"/>
                <w:rFonts w:ascii="標楷體" w:hAnsi="標楷體"/>
              </w:rPr>
              <w:pPrChange w:id="3277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278" w:author="阿毛" w:date="2021-05-21T17:49:00Z"/>
                <w:rFonts w:ascii="標楷體" w:hAnsi="標楷體"/>
              </w:rPr>
              <w:pPrChange w:id="3279" w:author="阿毛" w:date="2021-06-02T14:38:00Z">
                <w:pPr/>
              </w:pPrChange>
            </w:pPr>
            <w:del w:id="3280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281" w:author="阿毛" w:date="2021-05-21T17:49:00Z"/>
                <w:rFonts w:ascii="標楷體" w:hAnsi="標楷體" w:cs="新細明體"/>
              </w:rPr>
              <w:pPrChange w:id="3282" w:author="阿毛" w:date="2021-06-02T14:38:00Z">
                <w:pPr>
                  <w:ind w:left="240" w:hangingChars="100" w:hanging="240"/>
                </w:pPr>
              </w:pPrChange>
            </w:pPr>
            <w:del w:id="3283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284" w:author="阿毛" w:date="2021-05-21T17:49:00Z"/>
                <w:rFonts w:ascii="標楷體" w:hAnsi="標楷體"/>
              </w:rPr>
              <w:pPrChange w:id="3285" w:author="阿毛" w:date="2021-06-02T14:38:00Z">
                <w:pPr>
                  <w:ind w:left="240" w:hangingChars="100" w:hanging="240"/>
                </w:pPr>
              </w:pPrChange>
            </w:pPr>
            <w:del w:id="3286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287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288" w:author="阿毛" w:date="2021-05-21T17:49:00Z"/>
                <w:rFonts w:ascii="標楷體" w:hAnsi="標楷體"/>
              </w:rPr>
              <w:pPrChange w:id="3289" w:author="阿毛" w:date="2021-06-02T14:38:00Z">
                <w:pPr/>
              </w:pPrChange>
            </w:pPr>
            <w:del w:id="3290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291" w:author="阿毛" w:date="2021-05-21T17:49:00Z"/>
                <w:rFonts w:ascii="標楷體" w:hAnsi="標楷體"/>
                <w:lang w:eastAsia="zh-HK"/>
              </w:rPr>
              <w:pPrChange w:id="3292" w:author="阿毛" w:date="2021-06-02T14:38:00Z">
                <w:pPr/>
              </w:pPrChange>
            </w:pPr>
            <w:del w:id="3293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294" w:author="阿毛" w:date="2021-05-21T17:49:00Z"/>
                <w:rFonts w:ascii="標楷體" w:hAnsi="標楷體"/>
              </w:rPr>
              <w:pPrChange w:id="3295" w:author="阿毛" w:date="2021-06-02T14:38:00Z">
                <w:pPr/>
              </w:pPrChange>
            </w:pPr>
            <w:del w:id="329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297" w:author="阿毛" w:date="2021-05-21T17:49:00Z"/>
                <w:rFonts w:ascii="標楷體" w:hAnsi="標楷體"/>
              </w:rPr>
              <w:pPrChange w:id="3298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299" w:author="阿毛" w:date="2021-05-21T17:49:00Z"/>
                <w:rFonts w:ascii="標楷體" w:hAnsi="標楷體"/>
              </w:rPr>
              <w:pPrChange w:id="3300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301" w:author="阿毛" w:date="2021-05-21T17:49:00Z"/>
                <w:rFonts w:ascii="標楷體" w:hAnsi="標楷體"/>
              </w:rPr>
              <w:pPrChange w:id="3302" w:author="阿毛" w:date="2021-06-02T14:38:00Z">
                <w:pPr/>
              </w:pPrChange>
            </w:pPr>
            <w:del w:id="3303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304" w:author="阿毛" w:date="2021-05-21T17:49:00Z"/>
                <w:rFonts w:ascii="標楷體" w:hAnsi="標楷體"/>
              </w:rPr>
              <w:pPrChange w:id="3305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306" w:author="阿毛" w:date="2021-05-21T17:49:00Z"/>
                <w:rFonts w:ascii="標楷體" w:hAnsi="標楷體"/>
              </w:rPr>
              <w:pPrChange w:id="3307" w:author="阿毛" w:date="2021-06-02T14:38:00Z">
                <w:pPr/>
              </w:pPrChange>
            </w:pPr>
            <w:del w:id="3308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309" w:author="阿毛" w:date="2021-05-21T17:49:00Z"/>
                <w:rFonts w:ascii="標楷體" w:hAnsi="標楷體" w:cs="新細明體"/>
              </w:rPr>
              <w:pPrChange w:id="3310" w:author="阿毛" w:date="2021-06-02T14:38:00Z">
                <w:pPr>
                  <w:ind w:left="240" w:hangingChars="100" w:hanging="240"/>
                </w:pPr>
              </w:pPrChange>
            </w:pPr>
            <w:del w:id="3311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312" w:author="阿毛" w:date="2021-05-21T17:49:00Z"/>
                <w:rFonts w:ascii="標楷體" w:hAnsi="標楷體"/>
              </w:rPr>
              <w:pPrChange w:id="3313" w:author="阿毛" w:date="2021-06-02T14:38:00Z">
                <w:pPr>
                  <w:ind w:left="240" w:hangingChars="100" w:hanging="240"/>
                </w:pPr>
              </w:pPrChange>
            </w:pPr>
            <w:del w:id="3314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315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316" w:author="阿毛" w:date="2021-05-21T17:49:00Z"/>
                <w:rFonts w:ascii="標楷體" w:hAnsi="標楷體"/>
              </w:rPr>
              <w:pPrChange w:id="3317" w:author="阿毛" w:date="2021-06-02T14:38:00Z">
                <w:pPr/>
              </w:pPrChange>
            </w:pPr>
            <w:del w:id="3318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319" w:author="阿毛" w:date="2021-05-21T17:49:00Z"/>
                <w:rFonts w:ascii="標楷體" w:hAnsi="標楷體"/>
                <w:lang w:eastAsia="zh-HK"/>
              </w:rPr>
              <w:pPrChange w:id="3320" w:author="阿毛" w:date="2021-06-02T14:38:00Z">
                <w:pPr/>
              </w:pPrChange>
            </w:pPr>
            <w:del w:id="3321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322" w:author="阿毛" w:date="2021-05-21T17:49:00Z"/>
                <w:rFonts w:ascii="標楷體" w:hAnsi="標楷體"/>
              </w:rPr>
              <w:pPrChange w:id="3323" w:author="阿毛" w:date="2021-06-02T14:38:00Z">
                <w:pPr/>
              </w:pPrChange>
            </w:pPr>
            <w:del w:id="3324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325" w:author="阿毛" w:date="2021-05-21T17:49:00Z"/>
                <w:rFonts w:ascii="標楷體" w:hAnsi="標楷體"/>
              </w:rPr>
              <w:pPrChange w:id="3326" w:author="阿毛" w:date="2021-06-02T14:38:00Z">
                <w:pPr/>
              </w:pPrChange>
            </w:pPr>
            <w:del w:id="3327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328" w:author="阿毛" w:date="2021-05-21T17:49:00Z"/>
                <w:rFonts w:ascii="標楷體" w:hAnsi="標楷體"/>
              </w:rPr>
              <w:pPrChange w:id="3329" w:author="阿毛" w:date="2021-06-02T14:38:00Z">
                <w:pPr/>
              </w:pPrChange>
            </w:pPr>
            <w:del w:id="3330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331" w:author="阿毛" w:date="2021-05-21T17:49:00Z"/>
                <w:rFonts w:ascii="標楷體" w:hAnsi="標楷體"/>
              </w:rPr>
              <w:pPrChange w:id="3332" w:author="阿毛" w:date="2021-06-02T14:38:00Z">
                <w:pPr/>
              </w:pPrChange>
            </w:pPr>
            <w:del w:id="3333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334" w:author="阿毛" w:date="2021-05-21T17:49:00Z"/>
                <w:rFonts w:ascii="標楷體" w:hAnsi="標楷體"/>
              </w:rPr>
              <w:pPrChange w:id="3335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336" w:author="阿毛" w:date="2021-05-21T17:49:00Z"/>
                <w:rFonts w:ascii="標楷體" w:hAnsi="標楷體"/>
              </w:rPr>
              <w:pPrChange w:id="3337" w:author="阿毛" w:date="2021-06-02T14:38:00Z">
                <w:pPr/>
              </w:pPrChange>
            </w:pPr>
            <w:del w:id="3338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339" w:author="阿毛" w:date="2021-05-21T17:49:00Z"/>
                <w:rFonts w:ascii="標楷體" w:hAnsi="標楷體"/>
              </w:rPr>
              <w:pPrChange w:id="3340" w:author="阿毛" w:date="2021-06-02T14:38:00Z">
                <w:pPr/>
              </w:pPrChange>
            </w:pPr>
            <w:del w:id="334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342" w:author="阿毛" w:date="2021-05-21T17:49:00Z"/>
                <w:rFonts w:ascii="標楷體" w:hAnsi="標楷體"/>
              </w:rPr>
              <w:pPrChange w:id="3343" w:author="阿毛" w:date="2021-06-02T14:38:00Z">
                <w:pPr/>
              </w:pPrChange>
            </w:pPr>
            <w:del w:id="334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345" w:author="阿毛" w:date="2021-05-21T17:49:00Z"/>
                <w:rFonts w:ascii="標楷體" w:hAnsi="標楷體"/>
              </w:rPr>
              <w:pPrChange w:id="3346" w:author="阿毛" w:date="2021-06-02T14:38:00Z">
                <w:pPr/>
              </w:pPrChange>
            </w:pPr>
            <w:del w:id="334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348" w:author="阿毛" w:date="2021-05-21T17:49:00Z"/>
                <w:rFonts w:ascii="標楷體" w:hAnsi="標楷體"/>
              </w:rPr>
              <w:pPrChange w:id="3349" w:author="阿毛" w:date="2021-06-02T14:38:00Z">
                <w:pPr/>
              </w:pPrChange>
            </w:pPr>
            <w:del w:id="335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351" w:author="阿毛" w:date="2021-05-21T17:49:00Z"/>
                <w:rFonts w:ascii="標楷體" w:hAnsi="標楷體"/>
              </w:rPr>
              <w:pPrChange w:id="3352" w:author="阿毛" w:date="2021-06-02T14:38:00Z">
                <w:pPr/>
              </w:pPrChange>
            </w:pPr>
            <w:del w:id="335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354" w:author="阿毛" w:date="2021-05-21T17:49:00Z"/>
                <w:rFonts w:ascii="標楷體" w:hAnsi="標楷體"/>
              </w:rPr>
              <w:pPrChange w:id="3355" w:author="阿毛" w:date="2021-06-02T14:38:00Z">
                <w:pPr/>
              </w:pPrChange>
            </w:pPr>
            <w:del w:id="335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357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358" w:author="阿毛" w:date="2021-05-21T17:49:00Z"/>
                <w:rFonts w:ascii="標楷體" w:hAnsi="標楷體"/>
              </w:rPr>
              <w:pPrChange w:id="3359" w:author="阿毛" w:date="2021-06-02T14:38:00Z">
                <w:pPr/>
              </w:pPrChange>
            </w:pPr>
            <w:del w:id="3360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361" w:author="阿毛" w:date="2021-05-21T17:49:00Z"/>
                <w:rFonts w:ascii="標楷體" w:hAnsi="標楷體"/>
                <w:lang w:eastAsia="zh-HK"/>
              </w:rPr>
              <w:pPrChange w:id="3362" w:author="阿毛" w:date="2021-06-02T14:38:00Z">
                <w:pPr/>
              </w:pPrChange>
            </w:pPr>
            <w:del w:id="3363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364" w:author="阿毛" w:date="2021-05-21T17:49:00Z"/>
                <w:rFonts w:ascii="標楷體" w:hAnsi="標楷體"/>
              </w:rPr>
              <w:pPrChange w:id="3365" w:author="阿毛" w:date="2021-06-02T14:38:00Z">
                <w:pPr/>
              </w:pPrChange>
            </w:pPr>
            <w:del w:id="3366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367" w:author="阿毛" w:date="2021-05-21T17:49:00Z"/>
                <w:rFonts w:ascii="標楷體" w:hAnsi="標楷體"/>
              </w:rPr>
              <w:pPrChange w:id="3368" w:author="阿毛" w:date="2021-06-02T14:38:00Z">
                <w:pPr/>
              </w:pPrChange>
            </w:pPr>
            <w:del w:id="3369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370" w:author="阿毛" w:date="2021-05-21T17:49:00Z"/>
                <w:rFonts w:ascii="標楷體" w:hAnsi="標楷體"/>
              </w:rPr>
              <w:pPrChange w:id="3371" w:author="阿毛" w:date="2021-06-02T14:38:00Z">
                <w:pPr/>
              </w:pPrChange>
            </w:pPr>
            <w:del w:id="3372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373" w:author="阿毛" w:date="2021-05-21T17:49:00Z"/>
                <w:rFonts w:ascii="標楷體" w:hAnsi="標楷體"/>
              </w:rPr>
              <w:pPrChange w:id="3374" w:author="阿毛" w:date="2021-06-02T14:38:00Z">
                <w:pPr/>
              </w:pPrChange>
            </w:pPr>
            <w:del w:id="3375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376" w:author="阿毛" w:date="2021-05-21T17:49:00Z"/>
                <w:rFonts w:ascii="標楷體" w:hAnsi="標楷體"/>
              </w:rPr>
              <w:pPrChange w:id="3377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378" w:author="阿毛" w:date="2021-05-21T17:49:00Z"/>
                <w:rFonts w:ascii="標楷體" w:hAnsi="標楷體"/>
              </w:rPr>
              <w:pPrChange w:id="3379" w:author="阿毛" w:date="2021-06-02T14:38:00Z">
                <w:pPr/>
              </w:pPrChange>
            </w:pPr>
            <w:del w:id="3380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381" w:author="阿毛" w:date="2021-05-21T17:49:00Z"/>
                <w:rFonts w:ascii="標楷體" w:hAnsi="標楷體"/>
              </w:rPr>
              <w:pPrChange w:id="3382" w:author="阿毛" w:date="2021-06-02T14:38:00Z">
                <w:pPr/>
              </w:pPrChange>
            </w:pPr>
            <w:del w:id="338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384" w:author="阿毛" w:date="2021-05-21T17:49:00Z"/>
                <w:rFonts w:ascii="標楷體" w:hAnsi="標楷體"/>
              </w:rPr>
              <w:pPrChange w:id="3385" w:author="阿毛" w:date="2021-06-02T14:38:00Z">
                <w:pPr/>
              </w:pPrChange>
            </w:pPr>
            <w:del w:id="338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387" w:author="阿毛" w:date="2021-05-21T17:49:00Z"/>
                <w:rFonts w:ascii="標楷體" w:hAnsi="標楷體"/>
              </w:rPr>
              <w:pPrChange w:id="3388" w:author="阿毛" w:date="2021-06-02T14:38:00Z">
                <w:pPr/>
              </w:pPrChange>
            </w:pPr>
            <w:del w:id="338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390" w:author="阿毛" w:date="2021-05-21T17:49:00Z"/>
          <w:rFonts w:ascii="標楷體" w:hAnsi="標楷體"/>
        </w:rPr>
        <w:pPrChange w:id="3391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392" w:author="阿毛" w:date="2021-05-21T17:49:00Z"/>
          <w:rFonts w:ascii="標楷體" w:hAnsi="標楷體"/>
        </w:rPr>
        <w:pPrChange w:id="3393" w:author="阿毛" w:date="2021-06-02T14:38:00Z">
          <w:pPr>
            <w:pStyle w:val="42"/>
            <w:spacing w:after="72"/>
            <w:ind w:leftChars="0" w:left="0"/>
          </w:pPr>
        </w:pPrChange>
      </w:pPr>
      <w:del w:id="339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395" w:author="阿毛" w:date="2021-05-21T17:49:00Z"/>
          <w:rFonts w:ascii="標楷體" w:hAnsi="標楷體"/>
        </w:rPr>
        <w:pPrChange w:id="3396" w:author="阿毛" w:date="2021-06-02T14:38:00Z">
          <w:pPr>
            <w:pStyle w:val="42"/>
            <w:spacing w:after="72"/>
            <w:ind w:leftChars="0" w:left="0"/>
          </w:pPr>
        </w:pPrChange>
      </w:pPr>
      <w:del w:id="3397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6" type="#_x0000_t75" style="width:75.6pt;height:46.2pt" o:ole="">
              <v:imagedata r:id="rId59" o:title=""/>
            </v:shape>
            <o:OLEObject Type="Embed" ProgID="Acrobat.Document.DC" ShapeID="_x0000_i1036" DrawAspect="Icon" ObjectID="_1744201334" r:id="rId60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398" w:author="阿毛" w:date="2021-05-21T17:49:00Z"/>
          <w:rFonts w:ascii="標楷體" w:hAnsi="標楷體"/>
        </w:rPr>
        <w:pPrChange w:id="339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400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401" w:author="阿毛" w:date="2021-05-21T17:49:00Z"/>
        </w:rPr>
        <w:pPrChange w:id="3402" w:author="阿毛" w:date="2021-06-02T14:38:00Z">
          <w:pPr>
            <w:pStyle w:val="a"/>
          </w:pPr>
        </w:pPrChange>
      </w:pPr>
      <w:del w:id="340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4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405" w:author="阿毛" w:date="2021-05-21T17:49:00Z"/>
                <w:rFonts w:ascii="標楷體" w:hAnsi="標楷體"/>
              </w:rPr>
              <w:pPrChange w:id="3406" w:author="阿毛" w:date="2021-06-02T14:38:00Z">
                <w:pPr/>
              </w:pPrChange>
            </w:pPr>
            <w:del w:id="340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408" w:author="阿毛" w:date="2021-05-21T17:49:00Z"/>
                <w:rFonts w:ascii="標楷體" w:hAnsi="標楷體"/>
              </w:rPr>
              <w:pPrChange w:id="3409" w:author="阿毛" w:date="2021-06-02T14:38:00Z">
                <w:pPr/>
              </w:pPrChange>
            </w:pPr>
            <w:del w:id="3410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411" w:author="阿毛" w:date="2021-05-21T17:49:00Z"/>
                <w:rFonts w:ascii="標楷體" w:hAnsi="標楷體"/>
              </w:rPr>
              <w:pPrChange w:id="3412" w:author="阿毛" w:date="2021-06-02T14:38:00Z">
                <w:pPr/>
              </w:pPrChange>
            </w:pPr>
            <w:del w:id="3413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414" w:author="阿毛" w:date="2021-05-21T17:49:00Z"/>
                <w:rFonts w:ascii="標楷體" w:hAnsi="標楷體"/>
              </w:rPr>
              <w:pPrChange w:id="3415" w:author="阿毛" w:date="2021-06-02T14:38:00Z">
                <w:pPr/>
              </w:pPrChange>
            </w:pPr>
            <w:del w:id="3416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4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418" w:author="阿毛" w:date="2021-05-21T17:49:00Z"/>
                <w:rFonts w:ascii="標楷體" w:hAnsi="標楷體"/>
              </w:rPr>
              <w:pPrChange w:id="3419" w:author="阿毛" w:date="2021-06-02T14:38:00Z">
                <w:pPr/>
              </w:pPrChange>
            </w:pPr>
            <w:del w:id="342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421" w:author="阿毛" w:date="2021-05-21T17:49:00Z"/>
                <w:rFonts w:ascii="標楷體" w:hAnsi="標楷體"/>
              </w:rPr>
              <w:pPrChange w:id="3422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4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424" w:author="阿毛" w:date="2021-05-21T17:49:00Z"/>
                <w:rFonts w:ascii="標楷體" w:hAnsi="標楷體"/>
              </w:rPr>
              <w:pPrChange w:id="3425" w:author="阿毛" w:date="2021-06-02T14:38:00Z">
                <w:pPr/>
              </w:pPrChange>
            </w:pPr>
            <w:del w:id="342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427" w:author="阿毛" w:date="2021-05-21T17:49:00Z"/>
                <w:rFonts w:ascii="標楷體" w:hAnsi="標楷體"/>
              </w:rPr>
              <w:pPrChange w:id="3428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4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430" w:author="阿毛" w:date="2021-05-21T17:49:00Z"/>
                <w:rFonts w:ascii="標楷體" w:hAnsi="標楷體"/>
              </w:rPr>
              <w:pPrChange w:id="3431" w:author="阿毛" w:date="2021-06-02T14:38:00Z">
                <w:pPr/>
              </w:pPrChange>
            </w:pPr>
            <w:del w:id="343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433" w:author="阿毛" w:date="2021-05-21T17:49:00Z"/>
                <w:rFonts w:ascii="標楷體" w:hAnsi="標楷體"/>
              </w:rPr>
              <w:pPrChange w:id="3434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4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436" w:author="阿毛" w:date="2021-05-21T17:49:00Z"/>
                <w:rFonts w:ascii="標楷體" w:hAnsi="標楷體"/>
              </w:rPr>
              <w:pPrChange w:id="3437" w:author="阿毛" w:date="2021-06-02T14:38:00Z">
                <w:pPr/>
              </w:pPrChange>
            </w:pPr>
            <w:del w:id="343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439" w:author="阿毛" w:date="2021-05-21T17:49:00Z"/>
                <w:rFonts w:ascii="標楷體" w:hAnsi="標楷體"/>
              </w:rPr>
              <w:pPrChange w:id="3440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4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442" w:author="阿毛" w:date="2021-05-21T17:49:00Z"/>
                <w:rFonts w:ascii="標楷體" w:hAnsi="標楷體"/>
              </w:rPr>
              <w:pPrChange w:id="3443" w:author="阿毛" w:date="2021-06-02T14:38:00Z">
                <w:pPr/>
              </w:pPrChange>
            </w:pPr>
            <w:del w:id="344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445" w:author="阿毛" w:date="2021-05-21T17:49:00Z"/>
                <w:rFonts w:ascii="標楷體" w:hAnsi="標楷體"/>
              </w:rPr>
              <w:pPrChange w:id="3446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4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448" w:author="阿毛" w:date="2021-05-21T17:49:00Z"/>
                <w:rFonts w:ascii="標楷體" w:hAnsi="標楷體"/>
              </w:rPr>
              <w:pPrChange w:id="3449" w:author="阿毛" w:date="2021-06-02T14:38:00Z">
                <w:pPr/>
              </w:pPrChange>
            </w:pPr>
            <w:del w:id="3450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451" w:author="阿毛" w:date="2021-05-21T17:49:00Z"/>
                <w:rFonts w:ascii="標楷體" w:hAnsi="標楷體"/>
              </w:rPr>
              <w:pPrChange w:id="3452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4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454" w:author="阿毛" w:date="2021-05-21T17:49:00Z"/>
                <w:rFonts w:ascii="標楷體" w:hAnsi="標楷體"/>
              </w:rPr>
              <w:pPrChange w:id="3455" w:author="阿毛" w:date="2021-06-02T14:38:00Z">
                <w:pPr/>
              </w:pPrChange>
            </w:pPr>
            <w:del w:id="345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457" w:author="阿毛" w:date="2021-05-21T17:49:00Z"/>
                <w:rFonts w:ascii="標楷體" w:hAnsi="標楷體"/>
              </w:rPr>
              <w:pPrChange w:id="3458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459" w:author="阿毛" w:date="2021-05-21T17:49:00Z"/>
          <w:rFonts w:ascii="標楷體" w:hAnsi="標楷體"/>
        </w:rPr>
        <w:pPrChange w:id="3460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461" w:author="阿毛" w:date="2021-05-21T17:49:00Z"/>
        </w:rPr>
        <w:pPrChange w:id="3462" w:author="阿毛" w:date="2021-06-02T14:38:00Z">
          <w:pPr>
            <w:pStyle w:val="a"/>
          </w:pPr>
        </w:pPrChange>
      </w:pPr>
      <w:del w:id="346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464" w:author="阿毛" w:date="2021-05-21T17:49:00Z"/>
          <w:rFonts w:ascii="標楷體" w:hAnsi="標楷體"/>
        </w:rPr>
        <w:pPrChange w:id="346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46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467" w:author="阿毛" w:date="2021-05-21T17:49:00Z"/>
          <w:rFonts w:ascii="新細明體" w:cs="新細明體"/>
          <w:sz w:val="22"/>
          <w:lang w:val="zh-TW"/>
        </w:rPr>
        <w:pPrChange w:id="3468" w:author="阿毛" w:date="2021-06-02T14:38:00Z">
          <w:pPr>
            <w:autoSpaceDE w:val="0"/>
            <w:autoSpaceDN w:val="0"/>
            <w:adjustRightInd w:val="0"/>
          </w:pPr>
        </w:pPrChange>
      </w:pPr>
      <w:del w:id="3469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470" w:author="阿毛" w:date="2021-05-21T17:49:00Z"/>
        </w:rPr>
        <w:pPrChange w:id="3471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472" w:author="阿毛" w:date="2021-05-21T17:49:00Z"/>
        </w:rPr>
        <w:pPrChange w:id="3473" w:author="阿毛" w:date="2021-06-02T14:38:00Z">
          <w:pPr>
            <w:pStyle w:val="a"/>
          </w:pPr>
        </w:pPrChange>
      </w:pPr>
      <w:del w:id="347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475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476" w:author="阿毛" w:date="2021-05-21T17:49:00Z"/>
                <w:rFonts w:ascii="標楷體" w:hAnsi="標楷體"/>
              </w:rPr>
              <w:pPrChange w:id="3477" w:author="阿毛" w:date="2021-06-02T14:38:00Z">
                <w:pPr/>
              </w:pPrChange>
            </w:pPr>
            <w:del w:id="3478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479" w:author="阿毛" w:date="2021-05-21T17:49:00Z"/>
                <w:rFonts w:ascii="標楷體" w:hAnsi="標楷體"/>
              </w:rPr>
              <w:pPrChange w:id="3480" w:author="阿毛" w:date="2021-06-02T14:38:00Z">
                <w:pPr/>
              </w:pPrChange>
            </w:pPr>
            <w:del w:id="3481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482" w:author="阿毛" w:date="2021-05-21T17:49:00Z"/>
                <w:rFonts w:ascii="標楷體" w:hAnsi="標楷體"/>
              </w:rPr>
              <w:pPrChange w:id="3483" w:author="阿毛" w:date="2021-06-02T14:38:00Z">
                <w:pPr>
                  <w:jc w:val="center"/>
                </w:pPr>
              </w:pPrChange>
            </w:pPr>
            <w:del w:id="3484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485" w:author="阿毛" w:date="2021-05-21T17:49:00Z"/>
                <w:rFonts w:ascii="標楷體" w:hAnsi="標楷體"/>
              </w:rPr>
              <w:pPrChange w:id="3486" w:author="阿毛" w:date="2021-06-02T14:38:00Z">
                <w:pPr/>
              </w:pPrChange>
            </w:pPr>
            <w:del w:id="3487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488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489" w:author="阿毛" w:date="2021-05-21T17:49:00Z"/>
                <w:rFonts w:ascii="標楷體" w:hAnsi="標楷體"/>
              </w:rPr>
              <w:pPrChange w:id="3490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491" w:author="阿毛" w:date="2021-05-21T17:49:00Z"/>
                <w:rFonts w:ascii="標楷體" w:hAnsi="標楷體"/>
              </w:rPr>
              <w:pPrChange w:id="3492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493" w:author="阿毛" w:date="2021-05-21T17:49:00Z"/>
                <w:rFonts w:ascii="標楷體" w:hAnsi="標楷體"/>
              </w:rPr>
              <w:pPrChange w:id="3494" w:author="阿毛" w:date="2021-06-02T14:38:00Z">
                <w:pPr/>
              </w:pPrChange>
            </w:pPr>
            <w:del w:id="349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496" w:author="阿毛" w:date="2021-05-21T17:49:00Z"/>
                <w:rFonts w:ascii="標楷體" w:hAnsi="標楷體"/>
              </w:rPr>
              <w:pPrChange w:id="3497" w:author="阿毛" w:date="2021-06-02T14:38:00Z">
                <w:pPr/>
              </w:pPrChange>
            </w:pPr>
            <w:del w:id="3498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499" w:author="阿毛" w:date="2021-05-21T17:49:00Z"/>
                <w:rFonts w:ascii="標楷體" w:hAnsi="標楷體"/>
              </w:rPr>
              <w:pPrChange w:id="3500" w:author="阿毛" w:date="2021-06-02T14:38:00Z">
                <w:pPr/>
              </w:pPrChange>
            </w:pPr>
            <w:del w:id="3501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502" w:author="阿毛" w:date="2021-05-21T17:49:00Z"/>
                <w:rFonts w:ascii="標楷體" w:hAnsi="標楷體"/>
              </w:rPr>
              <w:pPrChange w:id="3503" w:author="阿毛" w:date="2021-06-02T14:38:00Z">
                <w:pPr/>
              </w:pPrChange>
            </w:pPr>
            <w:del w:id="3504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505" w:author="阿毛" w:date="2021-05-21T17:49:00Z"/>
                <w:rFonts w:ascii="標楷體" w:hAnsi="標楷體"/>
              </w:rPr>
              <w:pPrChange w:id="3506" w:author="阿毛" w:date="2021-06-02T14:38:00Z">
                <w:pPr/>
              </w:pPrChange>
            </w:pPr>
            <w:del w:id="3507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508" w:author="阿毛" w:date="2021-05-21T17:49:00Z"/>
                <w:rFonts w:ascii="標楷體" w:hAnsi="標楷體"/>
              </w:rPr>
              <w:pPrChange w:id="3509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510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511" w:author="阿毛" w:date="2021-05-21T17:49:00Z"/>
                <w:rFonts w:ascii="標楷體" w:hAnsi="標楷體"/>
              </w:rPr>
              <w:pPrChange w:id="3512" w:author="阿毛" w:date="2021-06-02T14:38:00Z">
                <w:pPr/>
              </w:pPrChange>
            </w:pPr>
            <w:del w:id="3513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514" w:author="阿毛" w:date="2021-05-21T17:49:00Z"/>
                <w:rFonts w:ascii="標楷體" w:hAnsi="標楷體"/>
              </w:rPr>
              <w:pPrChange w:id="3515" w:author="阿毛" w:date="2021-06-02T14:38:00Z">
                <w:pPr/>
              </w:pPrChange>
            </w:pPr>
            <w:del w:id="3516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517" w:author="阿毛" w:date="2021-05-21T17:49:00Z"/>
                <w:rFonts w:ascii="標楷體" w:hAnsi="標楷體" w:cs="新細明體"/>
                <w:lang w:eastAsia="zh-HK"/>
              </w:rPr>
              <w:pPrChange w:id="3518" w:author="阿毛" w:date="2021-06-02T14:38:00Z">
                <w:pPr/>
              </w:pPrChange>
            </w:pPr>
            <w:del w:id="3519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520" w:author="阿毛" w:date="2021-05-21T17:49:00Z"/>
                <w:rFonts w:ascii="標楷體" w:hAnsi="標楷體"/>
              </w:rPr>
              <w:pPrChange w:id="3521" w:author="阿毛" w:date="2021-06-02T14:38:00Z">
                <w:pPr/>
              </w:pPrChange>
            </w:pPr>
            <w:del w:id="3522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523" w:author="阿毛" w:date="2021-05-21T17:49:00Z"/>
                <w:rFonts w:ascii="標楷體" w:hAnsi="標楷體"/>
              </w:rPr>
              <w:pPrChange w:id="3524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525" w:author="阿毛" w:date="2021-05-21T17:49:00Z"/>
                <w:rFonts w:ascii="標楷體" w:hAnsi="標楷體"/>
              </w:rPr>
              <w:pPrChange w:id="3526" w:author="阿毛" w:date="2021-06-02T14:38:00Z">
                <w:pPr/>
              </w:pPrChange>
            </w:pPr>
            <w:del w:id="352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528" w:author="阿毛" w:date="2021-05-21T17:49:00Z"/>
                <w:rFonts w:ascii="標楷體" w:hAnsi="標楷體"/>
              </w:rPr>
              <w:pPrChange w:id="3529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530" w:author="阿毛" w:date="2021-05-21T17:49:00Z"/>
                <w:rFonts w:ascii="標楷體" w:hAnsi="標楷體"/>
              </w:rPr>
              <w:pPrChange w:id="3531" w:author="阿毛" w:date="2021-06-02T14:38:00Z">
                <w:pPr/>
              </w:pPrChange>
            </w:pPr>
            <w:del w:id="3532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533" w:author="阿毛" w:date="2021-05-21T17:49:00Z"/>
          <w:rFonts w:ascii="標楷體" w:hAnsi="標楷體"/>
        </w:rPr>
        <w:pPrChange w:id="3534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535" w:author="阿毛" w:date="2021-05-21T17:49:00Z"/>
          <w:rFonts w:ascii="標楷體" w:hAnsi="標楷體"/>
        </w:rPr>
        <w:pPrChange w:id="3536" w:author="阿毛" w:date="2021-06-02T14:38:00Z">
          <w:pPr>
            <w:pStyle w:val="42"/>
            <w:spacing w:after="72"/>
            <w:ind w:leftChars="0" w:left="0"/>
          </w:pPr>
        </w:pPrChange>
      </w:pPr>
      <w:del w:id="353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538" w:author="阿毛" w:date="2021-05-21T17:49:00Z"/>
          <w:rFonts w:ascii="標楷體" w:hAnsi="標楷體"/>
        </w:rPr>
        <w:pPrChange w:id="3539" w:author="阿毛" w:date="2021-06-02T14:38:00Z">
          <w:pPr>
            <w:pStyle w:val="42"/>
            <w:spacing w:after="72"/>
            <w:ind w:leftChars="0" w:left="0"/>
          </w:pPr>
        </w:pPrChange>
      </w:pPr>
      <w:del w:id="354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7" type="#_x0000_t75" style="width:76.8pt;height:46.2pt" o:ole="">
              <v:imagedata r:id="rId62" o:title=""/>
            </v:shape>
            <o:OLEObject Type="Embed" ProgID="Acrobat.Document.DC" ShapeID="_x0000_i1037" DrawAspect="Icon" ObjectID="_1744201335" r:id="rId63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541" w:author="阿毛" w:date="2021-05-21T17:49:00Z"/>
          <w:rFonts w:ascii="標楷體" w:hAnsi="標楷體"/>
        </w:rPr>
        <w:pPrChange w:id="354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54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544" w:author="阿毛" w:date="2021-05-21T17:49:00Z"/>
        </w:rPr>
        <w:pPrChange w:id="3545" w:author="阿毛" w:date="2021-06-02T14:38:00Z">
          <w:pPr>
            <w:pStyle w:val="a"/>
          </w:pPr>
        </w:pPrChange>
      </w:pPr>
      <w:del w:id="354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5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548" w:author="阿毛" w:date="2021-05-21T17:49:00Z"/>
                <w:rFonts w:ascii="標楷體" w:hAnsi="標楷體"/>
              </w:rPr>
              <w:pPrChange w:id="3549" w:author="阿毛" w:date="2021-06-02T14:38:00Z">
                <w:pPr/>
              </w:pPrChange>
            </w:pPr>
            <w:del w:id="355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551" w:author="阿毛" w:date="2021-05-21T17:49:00Z"/>
                <w:rFonts w:ascii="標楷體" w:hAnsi="標楷體"/>
              </w:rPr>
              <w:pPrChange w:id="3552" w:author="阿毛" w:date="2021-06-02T14:38:00Z">
                <w:pPr/>
              </w:pPrChange>
            </w:pPr>
            <w:del w:id="3553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554" w:author="阿毛" w:date="2021-05-21T17:49:00Z"/>
                <w:rFonts w:ascii="標楷體" w:hAnsi="標楷體"/>
              </w:rPr>
              <w:pPrChange w:id="3555" w:author="阿毛" w:date="2021-06-02T14:38:00Z">
                <w:pPr/>
              </w:pPrChange>
            </w:pPr>
            <w:del w:id="3556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557" w:author="阿毛" w:date="2021-05-21T17:49:00Z"/>
                <w:rFonts w:ascii="標楷體" w:hAnsi="標楷體"/>
              </w:rPr>
              <w:pPrChange w:id="3558" w:author="阿毛" w:date="2021-06-02T14:38:00Z">
                <w:pPr/>
              </w:pPrChange>
            </w:pPr>
            <w:del w:id="3559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560" w:author="阿毛" w:date="2021-05-21T17:49:00Z"/>
                <w:rFonts w:ascii="標楷體" w:hAnsi="標楷體"/>
              </w:rPr>
              <w:pPrChange w:id="3561" w:author="阿毛" w:date="2021-06-02T14:38:00Z">
                <w:pPr/>
              </w:pPrChange>
            </w:pPr>
            <w:del w:id="3562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563" w:author="阿毛" w:date="2021-05-21T17:49:00Z"/>
                <w:rFonts w:ascii="標楷體" w:hAnsi="標楷體"/>
              </w:rPr>
              <w:pPrChange w:id="3564" w:author="阿毛" w:date="2021-06-02T14:38:00Z">
                <w:pPr/>
              </w:pPrChange>
            </w:pPr>
            <w:del w:id="3565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566" w:author="阿毛" w:date="2021-05-21T17:49:00Z"/>
                <w:rFonts w:ascii="標楷體" w:hAnsi="標楷體"/>
              </w:rPr>
              <w:pPrChange w:id="3567" w:author="阿毛" w:date="2021-06-02T14:38:00Z">
                <w:pPr/>
              </w:pPrChange>
            </w:pPr>
            <w:del w:id="3568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569" w:author="阿毛" w:date="2021-05-21T17:49:00Z"/>
                <w:rFonts w:ascii="標楷體" w:hAnsi="標楷體"/>
              </w:rPr>
              <w:pPrChange w:id="3570" w:author="阿毛" w:date="2021-06-02T14:38:00Z">
                <w:pPr/>
              </w:pPrChange>
            </w:pPr>
            <w:del w:id="3571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5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573" w:author="阿毛" w:date="2021-05-21T17:49:00Z"/>
                <w:rFonts w:ascii="標楷體" w:hAnsi="標楷體"/>
              </w:rPr>
              <w:pPrChange w:id="3574" w:author="阿毛" w:date="2021-06-02T14:38:00Z">
                <w:pPr/>
              </w:pPrChange>
            </w:pPr>
            <w:del w:id="357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576" w:author="阿毛" w:date="2021-05-21T17:49:00Z"/>
                <w:rFonts w:ascii="標楷體" w:hAnsi="標楷體"/>
              </w:rPr>
              <w:pPrChange w:id="3577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5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579" w:author="阿毛" w:date="2021-05-21T17:49:00Z"/>
                <w:rFonts w:ascii="標楷體" w:hAnsi="標楷體"/>
              </w:rPr>
              <w:pPrChange w:id="3580" w:author="阿毛" w:date="2021-06-02T14:38:00Z">
                <w:pPr/>
              </w:pPrChange>
            </w:pPr>
            <w:del w:id="358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582" w:author="阿毛" w:date="2021-05-21T17:49:00Z"/>
                <w:rFonts w:ascii="標楷體" w:hAnsi="標楷體"/>
              </w:rPr>
              <w:pPrChange w:id="3583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5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585" w:author="阿毛" w:date="2021-05-21T17:49:00Z"/>
                <w:rFonts w:ascii="標楷體" w:hAnsi="標楷體"/>
              </w:rPr>
              <w:pPrChange w:id="3586" w:author="阿毛" w:date="2021-06-02T14:38:00Z">
                <w:pPr/>
              </w:pPrChange>
            </w:pPr>
            <w:del w:id="358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588" w:author="阿毛" w:date="2021-05-21T17:49:00Z"/>
                <w:rFonts w:ascii="標楷體" w:hAnsi="標楷體"/>
              </w:rPr>
              <w:pPrChange w:id="3589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5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591" w:author="阿毛" w:date="2021-05-21T17:49:00Z"/>
                <w:rFonts w:ascii="標楷體" w:hAnsi="標楷體"/>
              </w:rPr>
              <w:pPrChange w:id="3592" w:author="阿毛" w:date="2021-06-02T14:38:00Z">
                <w:pPr/>
              </w:pPrChange>
            </w:pPr>
            <w:del w:id="359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594" w:author="阿毛" w:date="2021-05-21T17:49:00Z"/>
                <w:rFonts w:ascii="標楷體" w:hAnsi="標楷體"/>
              </w:rPr>
              <w:pPrChange w:id="3595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5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597" w:author="阿毛" w:date="2021-05-21T17:49:00Z"/>
                <w:rFonts w:ascii="標楷體" w:hAnsi="標楷體"/>
              </w:rPr>
              <w:pPrChange w:id="3598" w:author="阿毛" w:date="2021-06-02T14:38:00Z">
                <w:pPr/>
              </w:pPrChange>
            </w:pPr>
            <w:del w:id="359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600" w:author="阿毛" w:date="2021-05-21T17:49:00Z"/>
                <w:rFonts w:ascii="標楷體" w:hAnsi="標楷體"/>
              </w:rPr>
              <w:pPrChange w:id="3601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6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603" w:author="阿毛" w:date="2021-05-21T17:49:00Z"/>
                <w:rFonts w:ascii="標楷體" w:hAnsi="標楷體"/>
              </w:rPr>
              <w:pPrChange w:id="3604" w:author="阿毛" w:date="2021-06-02T14:38:00Z">
                <w:pPr/>
              </w:pPrChange>
            </w:pPr>
            <w:del w:id="360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606" w:author="阿毛" w:date="2021-05-21T17:49:00Z"/>
                <w:rFonts w:ascii="標楷體" w:hAnsi="標楷體"/>
              </w:rPr>
              <w:pPrChange w:id="3607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6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609" w:author="阿毛" w:date="2021-05-21T17:49:00Z"/>
                <w:rFonts w:ascii="標楷體" w:hAnsi="標楷體"/>
              </w:rPr>
              <w:pPrChange w:id="3610" w:author="阿毛" w:date="2021-06-02T14:38:00Z">
                <w:pPr/>
              </w:pPrChange>
            </w:pPr>
            <w:del w:id="361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612" w:author="阿毛" w:date="2021-05-21T17:49:00Z"/>
                <w:rFonts w:ascii="標楷體" w:hAnsi="標楷體"/>
              </w:rPr>
              <w:pPrChange w:id="3613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614" w:author="阿毛" w:date="2021-05-21T17:49:00Z"/>
          <w:rFonts w:ascii="標楷體" w:hAnsi="標楷體"/>
        </w:rPr>
        <w:pPrChange w:id="3615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616" w:author="阿毛" w:date="2021-05-21T17:49:00Z"/>
          <w:rFonts w:ascii="標楷體" w:hAnsi="標楷體"/>
        </w:rPr>
        <w:pPrChange w:id="3617" w:author="阿毛" w:date="2021-06-02T14:38:00Z">
          <w:pPr>
            <w:widowControl/>
          </w:pPr>
        </w:pPrChange>
      </w:pPr>
      <w:del w:id="361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619" w:author="阿毛" w:date="2021-05-21T17:49:00Z"/>
          <w:rFonts w:ascii="標楷體" w:hAnsi="標楷體"/>
        </w:rPr>
        <w:pPrChange w:id="3620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621" w:author="阿毛" w:date="2021-05-21T17:49:00Z"/>
        </w:rPr>
        <w:pPrChange w:id="3622" w:author="阿毛" w:date="2021-06-02T14:38:00Z">
          <w:pPr>
            <w:pStyle w:val="a"/>
          </w:pPr>
        </w:pPrChange>
      </w:pPr>
      <w:del w:id="362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624" w:author="阿毛" w:date="2021-05-21T17:49:00Z"/>
          <w:rFonts w:ascii="標楷體" w:hAnsi="標楷體"/>
        </w:rPr>
        <w:pPrChange w:id="362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62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627" w:author="阿毛" w:date="2021-05-21T17:49:00Z"/>
          <w:rFonts w:ascii="標楷體" w:hAnsi="標楷體"/>
        </w:rPr>
        <w:pPrChange w:id="3628" w:author="阿毛" w:date="2021-06-02T14:38:00Z">
          <w:pPr>
            <w:autoSpaceDE w:val="0"/>
            <w:autoSpaceDN w:val="0"/>
            <w:adjustRightInd w:val="0"/>
          </w:pPr>
        </w:pPrChange>
      </w:pPr>
      <w:del w:id="3629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630" w:author="阿毛" w:date="2021-05-21T17:49:00Z"/>
        </w:rPr>
        <w:pPrChange w:id="3631" w:author="阿毛" w:date="2021-06-02T14:38:00Z">
          <w:pPr>
            <w:pStyle w:val="a"/>
          </w:pPr>
        </w:pPrChange>
      </w:pPr>
      <w:del w:id="3632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633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634" w:author="阿毛" w:date="2021-05-21T17:49:00Z"/>
                <w:rFonts w:ascii="標楷體" w:hAnsi="標楷體"/>
              </w:rPr>
              <w:pPrChange w:id="3635" w:author="阿毛" w:date="2021-06-02T14:38:00Z">
                <w:pPr/>
              </w:pPrChange>
            </w:pPr>
            <w:del w:id="3636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637" w:author="阿毛" w:date="2021-05-21T17:49:00Z"/>
                <w:rFonts w:ascii="標楷體" w:hAnsi="標楷體"/>
              </w:rPr>
              <w:pPrChange w:id="3638" w:author="阿毛" w:date="2021-06-02T14:38:00Z">
                <w:pPr/>
              </w:pPrChange>
            </w:pPr>
            <w:del w:id="3639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640" w:author="阿毛" w:date="2021-05-21T17:49:00Z"/>
                <w:rFonts w:ascii="標楷體" w:hAnsi="標楷體"/>
              </w:rPr>
              <w:pPrChange w:id="3641" w:author="阿毛" w:date="2021-06-02T14:38:00Z">
                <w:pPr>
                  <w:jc w:val="center"/>
                </w:pPr>
              </w:pPrChange>
            </w:pPr>
            <w:del w:id="3642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643" w:author="阿毛" w:date="2021-05-21T17:49:00Z"/>
                <w:rFonts w:ascii="標楷體" w:hAnsi="標楷體"/>
              </w:rPr>
              <w:pPrChange w:id="3644" w:author="阿毛" w:date="2021-06-02T14:38:00Z">
                <w:pPr/>
              </w:pPrChange>
            </w:pPr>
            <w:del w:id="3645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646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647" w:author="阿毛" w:date="2021-05-21T17:49:00Z"/>
                <w:rFonts w:ascii="標楷體" w:hAnsi="標楷體"/>
              </w:rPr>
              <w:pPrChange w:id="3648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649" w:author="阿毛" w:date="2021-05-21T17:49:00Z"/>
                <w:rFonts w:ascii="標楷體" w:hAnsi="標楷體"/>
              </w:rPr>
              <w:pPrChange w:id="3650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651" w:author="阿毛" w:date="2021-05-21T17:49:00Z"/>
                <w:rFonts w:ascii="標楷體" w:hAnsi="標楷體"/>
              </w:rPr>
              <w:pPrChange w:id="3652" w:author="阿毛" w:date="2021-06-02T14:38:00Z">
                <w:pPr/>
              </w:pPrChange>
            </w:pPr>
            <w:del w:id="365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654" w:author="阿毛" w:date="2021-05-21T17:49:00Z"/>
                <w:rFonts w:ascii="標楷體" w:hAnsi="標楷體"/>
              </w:rPr>
              <w:pPrChange w:id="3655" w:author="阿毛" w:date="2021-06-02T14:38:00Z">
                <w:pPr/>
              </w:pPrChange>
            </w:pPr>
            <w:del w:id="3656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657" w:author="阿毛" w:date="2021-05-21T17:49:00Z"/>
                <w:rFonts w:ascii="標楷體" w:hAnsi="標楷體"/>
              </w:rPr>
              <w:pPrChange w:id="3658" w:author="阿毛" w:date="2021-06-02T14:38:00Z">
                <w:pPr/>
              </w:pPrChange>
            </w:pPr>
            <w:del w:id="3659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660" w:author="阿毛" w:date="2021-05-21T17:49:00Z"/>
                <w:rFonts w:ascii="標楷體" w:hAnsi="標楷體"/>
              </w:rPr>
              <w:pPrChange w:id="3661" w:author="阿毛" w:date="2021-06-02T14:38:00Z">
                <w:pPr/>
              </w:pPrChange>
            </w:pPr>
            <w:del w:id="3662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663" w:author="阿毛" w:date="2021-05-21T17:49:00Z"/>
                <w:rFonts w:ascii="標楷體" w:hAnsi="標楷體"/>
              </w:rPr>
              <w:pPrChange w:id="3664" w:author="阿毛" w:date="2021-06-02T14:38:00Z">
                <w:pPr/>
              </w:pPrChange>
            </w:pPr>
            <w:del w:id="3665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666" w:author="阿毛" w:date="2021-05-21T17:49:00Z"/>
                <w:rFonts w:ascii="標楷體" w:hAnsi="標楷體"/>
              </w:rPr>
              <w:pPrChange w:id="3667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668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669" w:author="阿毛" w:date="2021-05-21T17:49:00Z"/>
                <w:rFonts w:ascii="標楷體" w:hAnsi="標楷體"/>
              </w:rPr>
              <w:pPrChange w:id="3670" w:author="阿毛" w:date="2021-06-02T14:38:00Z">
                <w:pPr/>
              </w:pPrChange>
            </w:pPr>
            <w:del w:id="3671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672" w:author="阿毛" w:date="2021-05-21T17:49:00Z"/>
                <w:rFonts w:ascii="標楷體" w:hAnsi="標楷體"/>
              </w:rPr>
              <w:pPrChange w:id="3673" w:author="阿毛" w:date="2021-06-02T14:38:00Z">
                <w:pPr/>
              </w:pPrChange>
            </w:pPr>
            <w:del w:id="3674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675" w:author="阿毛" w:date="2021-05-21T17:49:00Z"/>
                <w:rFonts w:ascii="標楷體" w:hAnsi="標楷體" w:cs="新細明體"/>
              </w:rPr>
              <w:pPrChange w:id="3676" w:author="阿毛" w:date="2021-06-02T14:38:00Z">
                <w:pPr/>
              </w:pPrChange>
            </w:pPr>
            <w:del w:id="367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678" w:author="阿毛" w:date="2021-05-21T17:49:00Z"/>
                <w:rFonts w:ascii="標楷體" w:hAnsi="標楷體"/>
              </w:rPr>
              <w:pPrChange w:id="3679" w:author="阿毛" w:date="2021-06-02T14:38:00Z">
                <w:pPr/>
              </w:pPrChange>
            </w:pPr>
            <w:del w:id="3680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681" w:author="阿毛" w:date="2021-05-21T17:49:00Z"/>
                <w:rFonts w:ascii="標楷體" w:hAnsi="標楷體"/>
              </w:rPr>
              <w:pPrChange w:id="3682" w:author="阿毛" w:date="2021-06-02T14:38:00Z">
                <w:pPr/>
              </w:pPrChange>
            </w:pPr>
            <w:del w:id="368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684" w:author="阿毛" w:date="2021-05-21T17:49:00Z"/>
                <w:rFonts w:ascii="標楷體" w:hAnsi="標楷體"/>
              </w:rPr>
              <w:pPrChange w:id="3685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686" w:author="阿毛" w:date="2021-05-21T17:49:00Z"/>
                <w:rFonts w:ascii="標楷體" w:hAnsi="標楷體"/>
              </w:rPr>
              <w:pPrChange w:id="3687" w:author="阿毛" w:date="2021-06-02T14:38:00Z">
                <w:pPr/>
              </w:pPrChange>
            </w:pPr>
            <w:del w:id="368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689" w:author="阿毛" w:date="2021-05-21T17:49:00Z"/>
                <w:rFonts w:ascii="標楷體" w:hAnsi="標楷體"/>
              </w:rPr>
              <w:pPrChange w:id="369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691" w:author="阿毛" w:date="2021-05-21T17:49:00Z"/>
                <w:rFonts w:ascii="標楷體" w:hAnsi="標楷體"/>
              </w:rPr>
              <w:pPrChange w:id="3692" w:author="阿毛" w:date="2021-06-02T14:38:00Z">
                <w:pPr/>
              </w:pPrChange>
            </w:pPr>
            <w:del w:id="369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694" w:author="阿毛" w:date="2021-05-21T17:49:00Z"/>
                <w:rFonts w:ascii="標楷體" w:hAnsi="標楷體" w:cs="新細明體"/>
              </w:rPr>
              <w:pPrChange w:id="3695" w:author="阿毛" w:date="2021-06-02T14:38:00Z">
                <w:pPr>
                  <w:ind w:left="240" w:hangingChars="100" w:hanging="240"/>
                </w:pPr>
              </w:pPrChange>
            </w:pPr>
            <w:del w:id="3696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697" w:author="阿毛" w:date="2021-05-21T17:49:00Z"/>
                <w:rFonts w:ascii="標楷體" w:hAnsi="標楷體"/>
              </w:rPr>
              <w:pPrChange w:id="3698" w:author="阿毛" w:date="2021-06-02T14:38:00Z">
                <w:pPr>
                  <w:ind w:left="240" w:hangingChars="100" w:hanging="240"/>
                </w:pPr>
              </w:pPrChange>
            </w:pPr>
            <w:del w:id="3699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700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701" w:author="阿毛" w:date="2021-05-21T17:49:00Z"/>
                <w:rFonts w:ascii="標楷體" w:hAnsi="標楷體"/>
              </w:rPr>
              <w:pPrChange w:id="3702" w:author="阿毛" w:date="2021-06-02T14:38:00Z">
                <w:pPr/>
              </w:pPrChange>
            </w:pPr>
            <w:del w:id="3703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704" w:author="阿毛" w:date="2021-05-21T17:49:00Z"/>
                <w:rFonts w:ascii="標楷體" w:hAnsi="標楷體"/>
              </w:rPr>
              <w:pPrChange w:id="3705" w:author="阿毛" w:date="2021-06-02T14:38:00Z">
                <w:pPr/>
              </w:pPrChange>
            </w:pPr>
            <w:del w:id="3706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707" w:author="阿毛" w:date="2021-05-21T17:49:00Z"/>
                <w:rFonts w:ascii="標楷體" w:hAnsi="標楷體" w:cs="新細明體"/>
              </w:rPr>
              <w:pPrChange w:id="3708" w:author="阿毛" w:date="2021-06-02T14:38:00Z">
                <w:pPr/>
              </w:pPrChange>
            </w:pPr>
            <w:del w:id="3709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710" w:author="阿毛" w:date="2021-05-21T17:49:00Z"/>
                <w:rFonts w:ascii="標楷體" w:hAnsi="標楷體" w:cs="新細明體"/>
              </w:rPr>
              <w:pPrChange w:id="3711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712" w:author="阿毛" w:date="2021-05-21T17:49:00Z"/>
                <w:rFonts w:ascii="標楷體" w:hAnsi="標楷體"/>
              </w:rPr>
              <w:pPrChange w:id="3713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714" w:author="阿毛" w:date="2021-05-21T17:49:00Z"/>
                <w:rFonts w:ascii="標楷體" w:hAnsi="標楷體"/>
              </w:rPr>
              <w:pPrChange w:id="3715" w:author="阿毛" w:date="2021-06-02T14:38:00Z">
                <w:pPr/>
              </w:pPrChange>
            </w:pPr>
            <w:del w:id="371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717" w:author="阿毛" w:date="2021-05-21T17:49:00Z"/>
                <w:rFonts w:ascii="標楷體" w:hAnsi="標楷體"/>
              </w:rPr>
              <w:pPrChange w:id="3718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719" w:author="阿毛" w:date="2021-05-21T17:49:00Z"/>
                <w:rFonts w:ascii="標楷體" w:hAnsi="標楷體"/>
              </w:rPr>
              <w:pPrChange w:id="3720" w:author="阿毛" w:date="2021-06-02T14:38:00Z">
                <w:pPr/>
              </w:pPrChange>
            </w:pPr>
            <w:del w:id="372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722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723" w:author="阿毛" w:date="2021-05-21T17:49:00Z"/>
                <w:rFonts w:ascii="標楷體" w:hAnsi="標楷體"/>
              </w:rPr>
              <w:pPrChange w:id="3724" w:author="阿毛" w:date="2021-06-02T14:38:00Z">
                <w:pPr/>
              </w:pPrChange>
            </w:pPr>
            <w:del w:id="3725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726" w:author="阿毛" w:date="2021-05-21T17:49:00Z"/>
                <w:rFonts w:ascii="標楷體" w:hAnsi="標楷體"/>
              </w:rPr>
              <w:pPrChange w:id="3727" w:author="阿毛" w:date="2021-06-02T14:38:00Z">
                <w:pPr/>
              </w:pPrChange>
            </w:pPr>
            <w:del w:id="3728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729" w:author="阿毛" w:date="2021-05-21T17:49:00Z"/>
                <w:rFonts w:ascii="標楷體" w:hAnsi="標楷體"/>
              </w:rPr>
              <w:pPrChange w:id="3730" w:author="阿毛" w:date="2021-06-02T14:38:00Z">
                <w:pPr/>
              </w:pPrChange>
            </w:pPr>
            <w:del w:id="373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732" w:author="阿毛" w:date="2021-05-21T17:49:00Z"/>
                <w:rFonts w:ascii="標楷體" w:hAnsi="標楷體"/>
              </w:rPr>
              <w:pPrChange w:id="3733" w:author="阿毛" w:date="2021-06-02T14:38:00Z">
                <w:pPr/>
              </w:pPrChange>
            </w:pPr>
            <w:del w:id="3734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735" w:author="阿毛" w:date="2021-05-21T17:49:00Z"/>
                <w:rFonts w:ascii="標楷體" w:hAnsi="標楷體"/>
              </w:rPr>
              <w:pPrChange w:id="3736" w:author="阿毛" w:date="2021-06-02T14:38:00Z">
                <w:pPr/>
              </w:pPrChange>
            </w:pPr>
            <w:del w:id="3737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738" w:author="阿毛" w:date="2021-05-21T17:49:00Z"/>
                <w:rFonts w:ascii="標楷體" w:hAnsi="標楷體"/>
              </w:rPr>
              <w:pPrChange w:id="3739" w:author="阿毛" w:date="2021-06-02T14:38:00Z">
                <w:pPr/>
              </w:pPrChange>
            </w:pPr>
            <w:del w:id="374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741" w:author="阿毛" w:date="2021-05-21T17:49:00Z"/>
                <w:rFonts w:ascii="標楷體" w:hAnsi="標楷體"/>
              </w:rPr>
              <w:pPrChange w:id="374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743" w:author="阿毛" w:date="2021-05-21T17:49:00Z"/>
                <w:rFonts w:ascii="標楷體" w:hAnsi="標楷體"/>
              </w:rPr>
              <w:pPrChange w:id="3744" w:author="阿毛" w:date="2021-06-02T14:38:00Z">
                <w:pPr/>
              </w:pPrChange>
            </w:pPr>
            <w:del w:id="374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746" w:author="阿毛" w:date="2021-05-21T17:49:00Z"/>
                <w:rFonts w:ascii="標楷體" w:hAnsi="標楷體" w:cs="新細明體"/>
                <w:lang w:val="zh-TW"/>
              </w:rPr>
              <w:pPrChange w:id="3747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48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749" w:author="阿毛" w:date="2021-05-21T17:49:00Z"/>
                <w:rFonts w:ascii="標楷體" w:hAnsi="標楷體" w:cs="新細明體"/>
                <w:lang w:val="zh-TW"/>
              </w:rPr>
              <w:pPrChange w:id="3750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1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752" w:author="阿毛" w:date="2021-05-21T17:49:00Z"/>
                <w:rFonts w:ascii="標楷體" w:hAnsi="標楷體" w:cs="新細明體"/>
                <w:lang w:val="zh-TW"/>
              </w:rPr>
              <w:pPrChange w:id="3753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755" w:author="阿毛" w:date="2021-05-21T17:49:00Z"/>
                <w:rFonts w:ascii="標楷體" w:hAnsi="標楷體" w:cs="新細明體"/>
                <w:lang w:val="zh-TW"/>
              </w:rPr>
              <w:pPrChange w:id="3756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758" w:author="阿毛" w:date="2021-05-21T17:49:00Z"/>
                <w:rFonts w:ascii="標楷體" w:hAnsi="標楷體" w:cs="新細明體"/>
                <w:lang w:val="zh-TW"/>
              </w:rPr>
              <w:pPrChange w:id="3759" w:author="阿毛" w:date="2021-06-02T14:38:00Z">
                <w:pPr/>
              </w:pPrChange>
            </w:pPr>
            <w:del w:id="376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761" w:author="阿毛" w:date="2021-05-21T17:49:00Z"/>
                <w:rFonts w:ascii="標楷體" w:hAnsi="標楷體"/>
              </w:rPr>
              <w:pPrChange w:id="3762" w:author="阿毛" w:date="2021-06-02T14:38:00Z">
                <w:pPr/>
              </w:pPrChange>
            </w:pPr>
            <w:del w:id="376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764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765" w:author="阿毛" w:date="2021-05-21T17:49:00Z"/>
                <w:rFonts w:ascii="標楷體" w:hAnsi="標楷體"/>
              </w:rPr>
              <w:pPrChange w:id="3766" w:author="阿毛" w:date="2021-06-02T14:38:00Z">
                <w:pPr/>
              </w:pPrChange>
            </w:pPr>
            <w:del w:id="3767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768" w:author="阿毛" w:date="2021-05-21T17:49:00Z"/>
                <w:rFonts w:ascii="標楷體" w:hAnsi="標楷體"/>
              </w:rPr>
              <w:pPrChange w:id="3769" w:author="阿毛" w:date="2021-06-02T14:38:00Z">
                <w:pPr/>
              </w:pPrChange>
            </w:pPr>
            <w:del w:id="3770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771" w:author="阿毛" w:date="2021-05-21T17:49:00Z"/>
                <w:rFonts w:ascii="標楷體" w:hAnsi="標楷體"/>
              </w:rPr>
              <w:pPrChange w:id="3772" w:author="阿毛" w:date="2021-06-02T14:38:00Z">
                <w:pPr/>
              </w:pPrChange>
            </w:pPr>
            <w:del w:id="3773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774" w:author="阿毛" w:date="2021-05-21T17:49:00Z"/>
                <w:rFonts w:ascii="標楷體" w:hAnsi="標楷體"/>
              </w:rPr>
              <w:pPrChange w:id="3775" w:author="阿毛" w:date="2021-06-02T14:38:00Z">
                <w:pPr/>
              </w:pPrChange>
            </w:pPr>
            <w:del w:id="3776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777" w:author="阿毛" w:date="2021-05-21T17:49:00Z"/>
                <w:rFonts w:ascii="標楷體" w:hAnsi="標楷體"/>
              </w:rPr>
              <w:pPrChange w:id="3778" w:author="阿毛" w:date="2021-06-02T14:38:00Z">
                <w:pPr/>
              </w:pPrChange>
            </w:pPr>
            <w:del w:id="3779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780" w:author="阿毛" w:date="2021-05-21T17:49:00Z"/>
                <w:rFonts w:ascii="標楷體" w:hAnsi="標楷體"/>
              </w:rPr>
              <w:pPrChange w:id="3781" w:author="阿毛" w:date="2021-06-02T14:38:00Z">
                <w:pPr/>
              </w:pPrChange>
            </w:pPr>
            <w:del w:id="378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783" w:author="阿毛" w:date="2021-05-21T17:49:00Z"/>
                <w:rFonts w:ascii="標楷體" w:hAnsi="標楷體"/>
              </w:rPr>
              <w:pPrChange w:id="378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785" w:author="阿毛" w:date="2021-05-21T17:49:00Z"/>
                <w:rFonts w:ascii="標楷體" w:hAnsi="標楷體"/>
              </w:rPr>
              <w:pPrChange w:id="3786" w:author="阿毛" w:date="2021-06-02T14:38:00Z">
                <w:pPr/>
              </w:pPrChange>
            </w:pPr>
            <w:del w:id="378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788" w:author="阿毛" w:date="2021-05-21T17:49:00Z"/>
                <w:rFonts w:ascii="標楷體" w:hAnsi="標楷體" w:cs="新細明體"/>
                <w:lang w:val="zh-TW"/>
              </w:rPr>
              <w:pPrChange w:id="3789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9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791" w:author="阿毛" w:date="2021-05-21T17:49:00Z"/>
                <w:rFonts w:ascii="標楷體" w:hAnsi="標楷體" w:cs="新細明體"/>
                <w:lang w:val="zh-TW"/>
              </w:rPr>
              <w:pPrChange w:id="3792" w:author="阿毛" w:date="2021-06-02T14:38:00Z">
                <w:pPr/>
              </w:pPrChange>
            </w:pPr>
            <w:del w:id="379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794" w:author="阿毛" w:date="2021-05-21T17:49:00Z"/>
                <w:rFonts w:ascii="標楷體" w:hAnsi="標楷體"/>
              </w:rPr>
              <w:pPrChange w:id="3795" w:author="阿毛" w:date="2021-06-02T14:38:00Z">
                <w:pPr/>
              </w:pPrChange>
            </w:pPr>
            <w:del w:id="379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797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798" w:author="阿毛" w:date="2021-05-21T17:49:00Z"/>
                <w:rFonts w:ascii="標楷體" w:hAnsi="標楷體"/>
              </w:rPr>
              <w:pPrChange w:id="3799" w:author="阿毛" w:date="2021-06-02T14:38:00Z">
                <w:pPr/>
              </w:pPrChange>
            </w:pPr>
            <w:del w:id="3800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801" w:author="阿毛" w:date="2021-05-21T17:49:00Z"/>
                <w:rFonts w:ascii="標楷體" w:hAnsi="標楷體"/>
                <w:lang w:eastAsia="zh-HK"/>
              </w:rPr>
              <w:pPrChange w:id="3802" w:author="阿毛" w:date="2021-06-02T14:38:00Z">
                <w:pPr/>
              </w:pPrChange>
            </w:pPr>
            <w:del w:id="3803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804" w:author="阿毛" w:date="2021-05-21T17:49:00Z"/>
                <w:rFonts w:ascii="標楷體" w:hAnsi="標楷體"/>
              </w:rPr>
              <w:pPrChange w:id="3805" w:author="阿毛" w:date="2021-06-02T14:38:00Z">
                <w:pPr/>
              </w:pPrChange>
            </w:pPr>
            <w:del w:id="380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807" w:author="阿毛" w:date="2021-05-21T17:49:00Z"/>
                <w:rFonts w:ascii="標楷體" w:hAnsi="標楷體"/>
              </w:rPr>
              <w:pPrChange w:id="3808" w:author="阿毛" w:date="2021-06-02T14:38:00Z">
                <w:pPr/>
              </w:pPrChange>
            </w:pPr>
            <w:del w:id="3809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810" w:author="阿毛" w:date="2021-05-21T17:49:00Z"/>
                <w:rFonts w:ascii="標楷體" w:hAnsi="標楷體"/>
              </w:rPr>
              <w:pPrChange w:id="3811" w:author="阿毛" w:date="2021-06-02T14:38:00Z">
                <w:pPr/>
              </w:pPrChange>
            </w:pPr>
            <w:del w:id="3812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813" w:author="阿毛" w:date="2021-05-21T17:49:00Z"/>
                <w:rFonts w:ascii="標楷體" w:hAnsi="標楷體"/>
              </w:rPr>
              <w:pPrChange w:id="3814" w:author="阿毛" w:date="2021-06-02T14:38:00Z">
                <w:pPr/>
              </w:pPrChange>
            </w:pPr>
            <w:del w:id="381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816" w:author="阿毛" w:date="2021-05-21T17:49:00Z"/>
                <w:rFonts w:ascii="標楷體" w:hAnsi="標楷體"/>
              </w:rPr>
              <w:pPrChange w:id="381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818" w:author="阿毛" w:date="2021-05-21T17:49:00Z"/>
                <w:rFonts w:ascii="標楷體" w:hAnsi="標楷體"/>
              </w:rPr>
              <w:pPrChange w:id="3819" w:author="阿毛" w:date="2021-06-02T14:38:00Z">
                <w:pPr/>
              </w:pPrChange>
            </w:pPr>
            <w:del w:id="382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821" w:author="阿毛" w:date="2021-05-21T17:49:00Z"/>
                <w:rFonts w:ascii="標楷體" w:hAnsi="標楷體"/>
              </w:rPr>
              <w:pPrChange w:id="3822" w:author="阿毛" w:date="2021-06-02T14:38:00Z">
                <w:pPr/>
              </w:pPrChange>
            </w:pPr>
            <w:del w:id="382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824" w:author="阿毛" w:date="2021-05-21T17:49:00Z"/>
                <w:rFonts w:ascii="標楷體" w:hAnsi="標楷體"/>
              </w:rPr>
              <w:pPrChange w:id="3825" w:author="阿毛" w:date="2021-06-02T14:38:00Z">
                <w:pPr/>
              </w:pPrChange>
            </w:pPr>
            <w:del w:id="382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827" w:author="阿毛" w:date="2021-05-21T17:49:00Z"/>
                <w:rFonts w:ascii="標楷體" w:hAnsi="標楷體"/>
              </w:rPr>
              <w:pPrChange w:id="3828" w:author="阿毛" w:date="2021-06-02T14:38:00Z">
                <w:pPr/>
              </w:pPrChange>
            </w:pPr>
            <w:del w:id="382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830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831" w:author="阿毛" w:date="2021-05-21T17:49:00Z"/>
                <w:rFonts w:ascii="標楷體" w:hAnsi="標楷體"/>
              </w:rPr>
              <w:pPrChange w:id="3832" w:author="阿毛" w:date="2021-06-02T14:38:00Z">
                <w:pPr/>
              </w:pPrChange>
            </w:pPr>
            <w:del w:id="3833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834" w:author="阿毛" w:date="2021-05-21T17:49:00Z"/>
                <w:rFonts w:ascii="標楷體" w:hAnsi="標楷體"/>
                <w:lang w:eastAsia="zh-HK"/>
              </w:rPr>
              <w:pPrChange w:id="3835" w:author="阿毛" w:date="2021-06-02T14:38:00Z">
                <w:pPr/>
              </w:pPrChange>
            </w:pPr>
            <w:del w:id="3836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837" w:author="阿毛" w:date="2021-05-21T17:49:00Z"/>
                <w:rFonts w:ascii="標楷體" w:hAnsi="標楷體"/>
              </w:rPr>
              <w:pPrChange w:id="3838" w:author="阿毛" w:date="2021-06-02T14:38:00Z">
                <w:pPr/>
              </w:pPrChange>
            </w:pPr>
            <w:del w:id="383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840" w:author="阿毛" w:date="2021-05-21T17:49:00Z"/>
                <w:rFonts w:ascii="標楷體" w:hAnsi="標楷體"/>
              </w:rPr>
              <w:pPrChange w:id="3841" w:author="阿毛" w:date="2021-06-02T14:38:00Z">
                <w:pPr/>
              </w:pPrChange>
            </w:pPr>
            <w:del w:id="3842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843" w:author="阿毛" w:date="2021-05-21T17:49:00Z"/>
                <w:rFonts w:ascii="標楷體" w:hAnsi="標楷體"/>
              </w:rPr>
              <w:pPrChange w:id="3844" w:author="阿毛" w:date="2021-06-02T14:38:00Z">
                <w:pPr/>
              </w:pPrChange>
            </w:pPr>
            <w:del w:id="3845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846" w:author="阿毛" w:date="2021-05-21T17:49:00Z"/>
                <w:rFonts w:ascii="標楷體" w:hAnsi="標楷體"/>
              </w:rPr>
              <w:pPrChange w:id="3847" w:author="阿毛" w:date="2021-06-02T14:38:00Z">
                <w:pPr/>
              </w:pPrChange>
            </w:pPr>
            <w:del w:id="384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849" w:author="阿毛" w:date="2021-05-21T17:49:00Z"/>
                <w:rFonts w:ascii="標楷體" w:hAnsi="標楷體"/>
              </w:rPr>
              <w:pPrChange w:id="385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851" w:author="阿毛" w:date="2021-05-21T17:49:00Z"/>
                <w:rFonts w:ascii="標楷體" w:hAnsi="標楷體"/>
              </w:rPr>
              <w:pPrChange w:id="3852" w:author="阿毛" w:date="2021-06-02T14:38:00Z">
                <w:pPr/>
              </w:pPrChange>
            </w:pPr>
            <w:del w:id="385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854" w:author="阿毛" w:date="2021-05-21T17:49:00Z"/>
                <w:rFonts w:ascii="標楷體" w:hAnsi="標楷體" w:cs="新細明體"/>
                <w:lang w:val="zh-TW"/>
              </w:rPr>
              <w:pPrChange w:id="3855" w:author="阿毛" w:date="2021-06-02T14:38:00Z">
                <w:pPr/>
              </w:pPrChange>
            </w:pPr>
            <w:del w:id="385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857" w:author="阿毛" w:date="2021-05-21T17:49:00Z"/>
                <w:rFonts w:ascii="標楷體" w:hAnsi="標楷體"/>
              </w:rPr>
              <w:pPrChange w:id="3858" w:author="阿毛" w:date="2021-06-02T14:38:00Z">
                <w:pPr/>
              </w:pPrChange>
            </w:pPr>
            <w:del w:id="385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860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861" w:author="阿毛" w:date="2021-05-21T17:49:00Z"/>
                <w:rFonts w:ascii="標楷體" w:hAnsi="標楷體"/>
              </w:rPr>
              <w:pPrChange w:id="3862" w:author="阿毛" w:date="2021-06-02T14:38:00Z">
                <w:pPr/>
              </w:pPrChange>
            </w:pPr>
            <w:del w:id="3863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864" w:author="阿毛" w:date="2021-05-21T17:49:00Z"/>
                <w:rFonts w:ascii="標楷體" w:hAnsi="標楷體"/>
                <w:lang w:eastAsia="zh-HK"/>
              </w:rPr>
              <w:pPrChange w:id="3865" w:author="阿毛" w:date="2021-06-02T14:38:00Z">
                <w:pPr/>
              </w:pPrChange>
            </w:pPr>
            <w:del w:id="3866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867" w:author="阿毛" w:date="2021-05-21T17:49:00Z"/>
                <w:rFonts w:ascii="標楷體" w:hAnsi="標楷體"/>
              </w:rPr>
              <w:pPrChange w:id="3868" w:author="阿毛" w:date="2021-06-02T14:38:00Z">
                <w:pPr/>
              </w:pPrChange>
            </w:pPr>
            <w:del w:id="386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870" w:author="阿毛" w:date="2021-05-21T17:49:00Z"/>
                <w:rFonts w:ascii="標楷體" w:hAnsi="標楷體"/>
              </w:rPr>
              <w:pPrChange w:id="3871" w:author="阿毛" w:date="2021-06-02T14:38:00Z">
                <w:pPr/>
              </w:pPrChange>
            </w:pPr>
            <w:del w:id="3872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873" w:author="阿毛" w:date="2021-05-21T17:49:00Z"/>
                <w:rFonts w:ascii="標楷體" w:hAnsi="標楷體"/>
              </w:rPr>
              <w:pPrChange w:id="3874" w:author="阿毛" w:date="2021-06-02T14:38:00Z">
                <w:pPr/>
              </w:pPrChange>
            </w:pPr>
            <w:del w:id="3875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876" w:author="阿毛" w:date="2021-05-21T17:49:00Z"/>
                <w:rFonts w:ascii="標楷體" w:hAnsi="標楷體"/>
              </w:rPr>
              <w:pPrChange w:id="3877" w:author="阿毛" w:date="2021-06-02T14:38:00Z">
                <w:pPr/>
              </w:pPrChange>
            </w:pPr>
            <w:del w:id="387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879" w:author="阿毛" w:date="2021-05-21T17:49:00Z"/>
                <w:rFonts w:ascii="標楷體" w:hAnsi="標楷體"/>
              </w:rPr>
              <w:pPrChange w:id="388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881" w:author="阿毛" w:date="2021-05-21T17:49:00Z"/>
                <w:rFonts w:ascii="標楷體" w:hAnsi="標楷體"/>
              </w:rPr>
              <w:pPrChange w:id="3882" w:author="阿毛" w:date="2021-06-02T14:38:00Z">
                <w:pPr/>
              </w:pPrChange>
            </w:pPr>
            <w:del w:id="388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884" w:author="阿毛" w:date="2021-05-21T17:49:00Z"/>
                <w:rFonts w:ascii="標楷體" w:hAnsi="標楷體"/>
              </w:rPr>
              <w:pPrChange w:id="3885" w:author="阿毛" w:date="2021-06-02T14:38:00Z">
                <w:pPr/>
              </w:pPrChange>
            </w:pPr>
            <w:del w:id="388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887" w:author="阿毛" w:date="2021-05-21T17:49:00Z"/>
                <w:rFonts w:ascii="標楷體" w:hAnsi="標楷體"/>
              </w:rPr>
              <w:pPrChange w:id="3888" w:author="阿毛" w:date="2021-06-02T14:38:00Z">
                <w:pPr/>
              </w:pPrChange>
            </w:pPr>
            <w:del w:id="388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890" w:author="阿毛" w:date="2021-05-21T17:49:00Z"/>
                <w:rFonts w:ascii="標楷體" w:hAnsi="標楷體"/>
              </w:rPr>
              <w:pPrChange w:id="3891" w:author="阿毛" w:date="2021-06-02T14:38:00Z">
                <w:pPr/>
              </w:pPrChange>
            </w:pPr>
            <w:del w:id="389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893" w:author="阿毛" w:date="2021-05-21T17:49:00Z"/>
                <w:rFonts w:ascii="標楷體" w:hAnsi="標楷體"/>
              </w:rPr>
              <w:pPrChange w:id="3894" w:author="阿毛" w:date="2021-06-02T14:38:00Z">
                <w:pPr/>
              </w:pPrChange>
            </w:pPr>
            <w:del w:id="389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896" w:author="阿毛" w:date="2021-05-21T17:49:00Z"/>
                <w:rFonts w:ascii="標楷體" w:hAnsi="標楷體"/>
              </w:rPr>
              <w:pPrChange w:id="3897" w:author="阿毛" w:date="2021-06-02T14:38:00Z">
                <w:pPr/>
              </w:pPrChange>
            </w:pPr>
            <w:del w:id="389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899" w:author="阿毛" w:date="2021-05-21T17:49:00Z"/>
        </w:rPr>
        <w:pPrChange w:id="3900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901" w:author="阿毛" w:date="2021-05-21T17:49:00Z"/>
          <w:rFonts w:ascii="標楷體" w:hAnsi="標楷體"/>
        </w:rPr>
        <w:pPrChange w:id="3902" w:author="阿毛" w:date="2021-06-02T14:38:00Z">
          <w:pPr>
            <w:pStyle w:val="42"/>
            <w:spacing w:after="72"/>
            <w:ind w:leftChars="0" w:left="0"/>
          </w:pPr>
        </w:pPrChange>
      </w:pPr>
      <w:del w:id="3903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904" w:author="阿毛" w:date="2021-05-21T17:49:00Z"/>
          <w:rFonts w:ascii="標楷體" w:hAnsi="標楷體"/>
        </w:rPr>
        <w:pPrChange w:id="3905" w:author="阿毛" w:date="2021-06-02T14:38:00Z">
          <w:pPr>
            <w:pStyle w:val="42"/>
            <w:spacing w:after="72"/>
            <w:ind w:leftChars="0" w:left="0"/>
          </w:pPr>
        </w:pPrChange>
      </w:pPr>
      <w:del w:id="3906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907" w:author="ST1" w:date="2020-06-15T13:18:00Z">
        <w:del w:id="3908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909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8" type="#_x0000_t75" style="width:69.6pt;height:42pt" o:ole="">
              <v:imagedata r:id="rId65" o:title=""/>
            </v:shape>
            <o:OLEObject Type="Embed" ProgID="Acrobat.Document.DC" ShapeID="_x0000_i1038" DrawAspect="Icon" ObjectID="_1744201336" r:id="rId66"/>
          </w:object>
        </w:r>
      </w:del>
      <w:ins w:id="3910" w:author="ST1" w:date="2020-06-15T13:17:00Z">
        <w:del w:id="3911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9" type="#_x0000_t75" style="width:64.2pt;height:44.4pt" o:ole="">
                <v:imagedata r:id="rId67" o:title=""/>
              </v:shape>
              <o:OLEObject Type="Embed" ProgID="Acrobat.Document.DC" ShapeID="_x0000_i1039" DrawAspect="Icon" ObjectID="_1744201337" r:id="rId68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912" w:author="阿毛" w:date="2021-05-21T17:49:00Z"/>
          <w:rFonts w:ascii="標楷體" w:hAnsi="標楷體"/>
        </w:rPr>
        <w:pPrChange w:id="391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914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915" w:author="阿毛" w:date="2021-05-21T17:49:00Z"/>
        </w:rPr>
        <w:pPrChange w:id="3916" w:author="阿毛" w:date="2021-06-02T14:38:00Z">
          <w:pPr>
            <w:pStyle w:val="a"/>
          </w:pPr>
        </w:pPrChange>
      </w:pPr>
      <w:del w:id="3917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9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919" w:author="阿毛" w:date="2021-05-21T17:49:00Z"/>
                <w:rFonts w:ascii="標楷體" w:hAnsi="標楷體"/>
              </w:rPr>
              <w:pPrChange w:id="3920" w:author="阿毛" w:date="2021-06-02T14:38:00Z">
                <w:pPr/>
              </w:pPrChange>
            </w:pPr>
            <w:del w:id="392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922" w:author="阿毛" w:date="2021-05-21T17:49:00Z"/>
                <w:rFonts w:ascii="標楷體" w:hAnsi="標楷體"/>
              </w:rPr>
              <w:pPrChange w:id="3923" w:author="阿毛" w:date="2021-06-02T14:38:00Z">
                <w:pPr/>
              </w:pPrChange>
            </w:pPr>
            <w:del w:id="3924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925" w:author="阿毛" w:date="2021-05-21T17:49:00Z"/>
                <w:rFonts w:ascii="標楷體" w:hAnsi="標楷體"/>
              </w:rPr>
              <w:pPrChange w:id="3926" w:author="阿毛" w:date="2021-06-02T14:38:00Z">
                <w:pPr/>
              </w:pPrChange>
            </w:pPr>
            <w:del w:id="392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9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929" w:author="阿毛" w:date="2021-05-21T17:49:00Z"/>
                <w:rFonts w:ascii="標楷體" w:hAnsi="標楷體"/>
              </w:rPr>
              <w:pPrChange w:id="3930" w:author="阿毛" w:date="2021-06-02T14:38:00Z">
                <w:pPr/>
              </w:pPrChange>
            </w:pPr>
            <w:del w:id="3931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932" w:author="阿毛" w:date="2021-05-21T17:49:00Z"/>
                <w:rFonts w:ascii="標楷體" w:hAnsi="標楷體"/>
              </w:rPr>
              <w:pPrChange w:id="3933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9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935" w:author="阿毛" w:date="2021-05-21T17:49:00Z"/>
                <w:rFonts w:ascii="標楷體" w:hAnsi="標楷體"/>
              </w:rPr>
              <w:pPrChange w:id="3936" w:author="阿毛" w:date="2021-06-02T14:38:00Z">
                <w:pPr/>
              </w:pPrChange>
            </w:pPr>
            <w:del w:id="393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938" w:author="阿毛" w:date="2021-05-21T17:49:00Z"/>
                <w:rFonts w:ascii="標楷體" w:hAnsi="標楷體"/>
              </w:rPr>
              <w:pPrChange w:id="3939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9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941" w:author="阿毛" w:date="2021-05-21T17:49:00Z"/>
                <w:rFonts w:ascii="標楷體" w:hAnsi="標楷體"/>
              </w:rPr>
              <w:pPrChange w:id="3942" w:author="阿毛" w:date="2021-06-02T14:38:00Z">
                <w:pPr/>
              </w:pPrChange>
            </w:pPr>
            <w:del w:id="3943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944" w:author="阿毛" w:date="2021-05-21T17:49:00Z"/>
                <w:rFonts w:ascii="標楷體" w:hAnsi="標楷體"/>
              </w:rPr>
              <w:pPrChange w:id="3945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9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947" w:author="阿毛" w:date="2021-05-21T17:49:00Z"/>
                <w:rFonts w:ascii="標楷體" w:hAnsi="標楷體"/>
              </w:rPr>
              <w:pPrChange w:id="3948" w:author="阿毛" w:date="2021-06-02T14:38:00Z">
                <w:pPr/>
              </w:pPrChange>
            </w:pPr>
            <w:del w:id="3949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950" w:author="阿毛" w:date="2021-05-21T17:49:00Z"/>
                <w:rFonts w:ascii="標楷體" w:hAnsi="標楷體"/>
              </w:rPr>
              <w:pPrChange w:id="3951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9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953" w:author="阿毛" w:date="2021-05-21T17:49:00Z"/>
                <w:rFonts w:ascii="標楷體" w:hAnsi="標楷體"/>
              </w:rPr>
              <w:pPrChange w:id="3954" w:author="阿毛" w:date="2021-06-02T14:38:00Z">
                <w:pPr/>
              </w:pPrChange>
            </w:pPr>
            <w:del w:id="395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956" w:author="阿毛" w:date="2021-05-21T17:49:00Z"/>
                <w:rFonts w:ascii="標楷體" w:hAnsi="標楷體"/>
              </w:rPr>
              <w:pPrChange w:id="3957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9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959" w:author="阿毛" w:date="2021-05-21T17:49:00Z"/>
                <w:rFonts w:ascii="標楷體" w:hAnsi="標楷體"/>
              </w:rPr>
              <w:pPrChange w:id="3960" w:author="阿毛" w:date="2021-06-02T14:38:00Z">
                <w:pPr/>
              </w:pPrChange>
            </w:pPr>
            <w:del w:id="3961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962" w:author="阿毛" w:date="2021-05-21T17:49:00Z"/>
                <w:rFonts w:ascii="標楷體" w:hAnsi="標楷體"/>
              </w:rPr>
              <w:pPrChange w:id="3963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9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965" w:author="阿毛" w:date="2021-05-21T17:49:00Z"/>
                <w:rFonts w:ascii="標楷體" w:hAnsi="標楷體"/>
              </w:rPr>
              <w:pPrChange w:id="3966" w:author="阿毛" w:date="2021-06-02T14:38:00Z">
                <w:pPr/>
              </w:pPrChange>
            </w:pPr>
            <w:del w:id="396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968" w:author="阿毛" w:date="2021-05-21T17:49:00Z"/>
                <w:rFonts w:ascii="標楷體" w:hAnsi="標楷體"/>
              </w:rPr>
              <w:pPrChange w:id="3969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970" w:author="阿毛" w:date="2021-05-21T17:49:00Z"/>
          <w:rFonts w:ascii="標楷體" w:hAnsi="標楷體"/>
        </w:rPr>
        <w:pPrChange w:id="3971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972" w:author="阿毛" w:date="2021-05-21T17:49:00Z"/>
          <w:rFonts w:ascii="標楷體" w:hAnsi="標楷體"/>
        </w:rPr>
        <w:pPrChange w:id="3973" w:author="阿毛" w:date="2021-06-02T14:38:00Z">
          <w:pPr>
            <w:widowControl/>
          </w:pPr>
        </w:pPrChange>
      </w:pPr>
      <w:del w:id="397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975" w:author="阿毛" w:date="2021-05-21T17:49:00Z"/>
          <w:rFonts w:ascii="標楷體" w:hAnsi="標楷體"/>
        </w:rPr>
        <w:pPrChange w:id="3976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977" w:author="阿毛" w:date="2021-05-21T17:49:00Z"/>
        </w:rPr>
        <w:pPrChange w:id="3978" w:author="阿毛" w:date="2021-06-02T14:38:00Z">
          <w:pPr>
            <w:pStyle w:val="a"/>
          </w:pPr>
        </w:pPrChange>
      </w:pPr>
      <w:del w:id="3979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980" w:author="阿毛" w:date="2021-05-21T17:49:00Z"/>
          <w:rFonts w:ascii="標楷體" w:hAnsi="標楷體"/>
        </w:rPr>
        <w:pPrChange w:id="3981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982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983" w:author="阿毛" w:date="2021-05-21T17:49:00Z"/>
          <w:rFonts w:ascii="新細明體" w:cs="新細明體"/>
          <w:sz w:val="22"/>
          <w:lang w:val="zh-TW"/>
        </w:rPr>
        <w:pPrChange w:id="3984" w:author="阿毛" w:date="2021-06-02T14:38:00Z">
          <w:pPr>
            <w:autoSpaceDE w:val="0"/>
            <w:autoSpaceDN w:val="0"/>
            <w:adjustRightInd w:val="0"/>
          </w:pPr>
        </w:pPrChange>
      </w:pPr>
      <w:del w:id="3985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986" w:author="阿毛" w:date="2021-05-21T17:49:00Z"/>
          <w:rFonts w:ascii="標楷體" w:hAnsi="標楷體"/>
        </w:rPr>
        <w:pPrChange w:id="3987" w:author="阿毛" w:date="2021-06-02T14:38:00Z">
          <w:pPr>
            <w:autoSpaceDE w:val="0"/>
            <w:autoSpaceDN w:val="0"/>
            <w:adjustRightInd w:val="0"/>
          </w:pPr>
        </w:pPrChange>
      </w:pPr>
      <w:del w:id="3988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989" w:author="阿毛" w:date="2021-05-21T17:49:00Z"/>
        </w:rPr>
        <w:pPrChange w:id="3990" w:author="阿毛" w:date="2021-06-02T14:38:00Z">
          <w:pPr>
            <w:pStyle w:val="a"/>
          </w:pPr>
        </w:pPrChange>
      </w:pPr>
      <w:del w:id="3991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992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993" w:author="阿毛" w:date="2021-05-21T17:49:00Z"/>
                <w:rFonts w:ascii="標楷體" w:hAnsi="標楷體"/>
              </w:rPr>
              <w:pPrChange w:id="3994" w:author="阿毛" w:date="2021-06-02T14:38:00Z">
                <w:pPr/>
              </w:pPrChange>
            </w:pPr>
            <w:del w:id="3995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996" w:author="阿毛" w:date="2021-05-21T17:49:00Z"/>
                <w:rFonts w:ascii="標楷體" w:hAnsi="標楷體"/>
              </w:rPr>
              <w:pPrChange w:id="3997" w:author="阿毛" w:date="2021-06-02T14:38:00Z">
                <w:pPr/>
              </w:pPrChange>
            </w:pPr>
            <w:del w:id="3998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999" w:author="阿毛" w:date="2021-05-21T17:49:00Z"/>
                <w:rFonts w:ascii="標楷體" w:hAnsi="標楷體"/>
              </w:rPr>
              <w:pPrChange w:id="4000" w:author="阿毛" w:date="2021-06-02T14:38:00Z">
                <w:pPr>
                  <w:jc w:val="center"/>
                </w:pPr>
              </w:pPrChange>
            </w:pPr>
            <w:del w:id="4001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4002" w:author="阿毛" w:date="2021-05-21T17:49:00Z"/>
                <w:rFonts w:ascii="標楷體" w:hAnsi="標楷體"/>
              </w:rPr>
              <w:pPrChange w:id="4003" w:author="阿毛" w:date="2021-06-02T14:38:00Z">
                <w:pPr/>
              </w:pPrChange>
            </w:pPr>
            <w:del w:id="4004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4005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4006" w:author="阿毛" w:date="2021-05-21T17:49:00Z"/>
                <w:rFonts w:ascii="標楷體" w:hAnsi="標楷體"/>
              </w:rPr>
              <w:pPrChange w:id="4007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4008" w:author="阿毛" w:date="2021-05-21T17:49:00Z"/>
                <w:rFonts w:ascii="標楷體" w:hAnsi="標楷體"/>
              </w:rPr>
              <w:pPrChange w:id="4009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4010" w:author="阿毛" w:date="2021-05-21T17:49:00Z"/>
                <w:rFonts w:ascii="標楷體" w:hAnsi="標楷體"/>
              </w:rPr>
              <w:pPrChange w:id="4011" w:author="阿毛" w:date="2021-06-02T14:38:00Z">
                <w:pPr/>
              </w:pPrChange>
            </w:pPr>
            <w:del w:id="401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4013" w:author="阿毛" w:date="2021-05-21T17:49:00Z"/>
                <w:rFonts w:ascii="標楷體" w:hAnsi="標楷體"/>
              </w:rPr>
              <w:pPrChange w:id="4014" w:author="阿毛" w:date="2021-06-02T14:38:00Z">
                <w:pPr/>
              </w:pPrChange>
            </w:pPr>
            <w:del w:id="4015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4016" w:author="阿毛" w:date="2021-05-21T17:49:00Z"/>
                <w:rFonts w:ascii="標楷體" w:hAnsi="標楷體"/>
              </w:rPr>
              <w:pPrChange w:id="4017" w:author="阿毛" w:date="2021-06-02T14:38:00Z">
                <w:pPr/>
              </w:pPrChange>
            </w:pPr>
            <w:del w:id="4018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4019" w:author="阿毛" w:date="2021-05-21T17:49:00Z"/>
                <w:rFonts w:ascii="標楷體" w:hAnsi="標楷體"/>
              </w:rPr>
              <w:pPrChange w:id="4020" w:author="阿毛" w:date="2021-06-02T14:38:00Z">
                <w:pPr/>
              </w:pPrChange>
            </w:pPr>
            <w:del w:id="4021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022" w:author="阿毛" w:date="2021-05-21T17:49:00Z"/>
                <w:rFonts w:ascii="標楷體" w:hAnsi="標楷體"/>
              </w:rPr>
              <w:pPrChange w:id="4023" w:author="阿毛" w:date="2021-06-02T14:38:00Z">
                <w:pPr/>
              </w:pPrChange>
            </w:pPr>
            <w:del w:id="4024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4025" w:author="阿毛" w:date="2021-05-21T17:49:00Z"/>
                <w:rFonts w:ascii="標楷體" w:hAnsi="標楷體"/>
              </w:rPr>
              <w:pPrChange w:id="4026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4027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4028" w:author="阿毛" w:date="2021-05-21T17:49:00Z"/>
                <w:rFonts w:ascii="標楷體" w:hAnsi="標楷體"/>
              </w:rPr>
              <w:pPrChange w:id="4029" w:author="阿毛" w:date="2021-06-02T14:38:00Z">
                <w:pPr/>
              </w:pPrChange>
            </w:pPr>
            <w:del w:id="4030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4031" w:author="阿毛" w:date="2021-05-21T17:49:00Z"/>
                <w:rFonts w:ascii="標楷體" w:hAnsi="標楷體"/>
              </w:rPr>
              <w:pPrChange w:id="4032" w:author="阿毛" w:date="2021-06-02T14:38:00Z">
                <w:pPr/>
              </w:pPrChange>
            </w:pPr>
            <w:del w:id="4033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4034" w:author="阿毛" w:date="2021-05-21T17:49:00Z"/>
                <w:rFonts w:ascii="標楷體" w:hAnsi="標楷體" w:cs="新細明體"/>
              </w:rPr>
              <w:pPrChange w:id="4035" w:author="阿毛" w:date="2021-06-02T14:38:00Z">
                <w:pPr/>
              </w:pPrChange>
            </w:pPr>
            <w:del w:id="4036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4037" w:author="阿毛" w:date="2021-05-21T17:49:00Z"/>
                <w:rFonts w:ascii="標楷體" w:hAnsi="標楷體"/>
              </w:rPr>
              <w:pPrChange w:id="4038" w:author="阿毛" w:date="2021-06-02T14:38:00Z">
                <w:pPr/>
              </w:pPrChange>
            </w:pPr>
            <w:del w:id="4039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4040" w:author="阿毛" w:date="2021-05-21T17:49:00Z"/>
                <w:rFonts w:ascii="標楷體" w:hAnsi="標楷體"/>
              </w:rPr>
              <w:pPrChange w:id="4041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4042" w:author="阿毛" w:date="2021-05-21T17:49:00Z"/>
                <w:rFonts w:ascii="標楷體" w:hAnsi="標楷體"/>
              </w:rPr>
              <w:pPrChange w:id="4043" w:author="阿毛" w:date="2021-06-02T14:38:00Z">
                <w:pPr/>
              </w:pPrChange>
            </w:pPr>
            <w:del w:id="404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4045" w:author="阿毛" w:date="2021-05-21T17:49:00Z"/>
                <w:rFonts w:ascii="標楷體" w:hAnsi="標楷體"/>
              </w:rPr>
              <w:pPrChange w:id="4046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4047" w:author="阿毛" w:date="2021-05-21T17:49:00Z"/>
                <w:rFonts w:ascii="標楷體" w:hAnsi="標楷體"/>
              </w:rPr>
              <w:pPrChange w:id="4048" w:author="阿毛" w:date="2021-06-02T14:38:00Z">
                <w:pPr/>
              </w:pPrChange>
            </w:pPr>
            <w:del w:id="404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4050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4051" w:author="阿毛" w:date="2021-05-21T17:49:00Z"/>
                <w:rFonts w:ascii="標楷體" w:hAnsi="標楷體"/>
              </w:rPr>
              <w:pPrChange w:id="4052" w:author="阿毛" w:date="2021-06-02T14:38:00Z">
                <w:pPr/>
              </w:pPrChange>
            </w:pPr>
            <w:del w:id="4053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4054" w:author="阿毛" w:date="2021-05-21T17:49:00Z"/>
                <w:rFonts w:ascii="標楷體" w:hAnsi="標楷體"/>
              </w:rPr>
              <w:pPrChange w:id="4055" w:author="阿毛" w:date="2021-06-02T14:38:00Z">
                <w:pPr/>
              </w:pPrChange>
            </w:pPr>
            <w:del w:id="4056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4057" w:author="阿毛" w:date="2021-05-21T17:49:00Z"/>
                <w:rFonts w:ascii="標楷體" w:hAnsi="標楷體" w:cs="新細明體"/>
              </w:rPr>
              <w:pPrChange w:id="4058" w:author="阿毛" w:date="2021-06-02T14:38:00Z">
                <w:pPr/>
              </w:pPrChange>
            </w:pPr>
            <w:del w:id="4059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4060" w:author="阿毛" w:date="2021-05-21T17:49:00Z"/>
                <w:rFonts w:ascii="標楷體" w:hAnsi="標楷體" w:cs="新細明體"/>
              </w:rPr>
              <w:pPrChange w:id="4061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4062" w:author="阿毛" w:date="2021-05-21T17:49:00Z"/>
                <w:rFonts w:ascii="標楷體" w:hAnsi="標楷體"/>
              </w:rPr>
              <w:pPrChange w:id="4063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4064" w:author="阿毛" w:date="2021-05-21T17:49:00Z"/>
                <w:rFonts w:ascii="標楷體" w:hAnsi="標楷體"/>
              </w:rPr>
              <w:pPrChange w:id="4065" w:author="阿毛" w:date="2021-06-02T14:38:00Z">
                <w:pPr/>
              </w:pPrChange>
            </w:pPr>
            <w:del w:id="406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4067" w:author="阿毛" w:date="2021-05-21T17:49:00Z"/>
                <w:rFonts w:ascii="標楷體" w:hAnsi="標楷體"/>
              </w:rPr>
              <w:pPrChange w:id="4068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4069" w:author="阿毛" w:date="2021-05-21T17:49:00Z"/>
                <w:rFonts w:ascii="標楷體" w:hAnsi="標楷體"/>
              </w:rPr>
              <w:pPrChange w:id="4070" w:author="阿毛" w:date="2021-06-02T14:38:00Z">
                <w:pPr/>
              </w:pPrChange>
            </w:pPr>
            <w:del w:id="407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4072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4073" w:author="阿毛" w:date="2021-05-21T17:49:00Z"/>
                <w:rFonts w:ascii="標楷體" w:hAnsi="標楷體"/>
              </w:rPr>
              <w:pPrChange w:id="4074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4075" w:author="阿毛" w:date="2021-05-21T17:49:00Z"/>
                <w:rFonts w:ascii="標楷體" w:hAnsi="標楷體"/>
              </w:rPr>
              <w:pPrChange w:id="4076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4077" w:author="阿毛" w:date="2021-05-21T17:49:00Z"/>
                <w:rFonts w:ascii="標楷體" w:hAnsi="標楷體"/>
              </w:rPr>
              <w:pPrChange w:id="4078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4079" w:author="阿毛" w:date="2021-05-21T17:49:00Z"/>
                <w:rFonts w:ascii="標楷體" w:hAnsi="標楷體"/>
              </w:rPr>
              <w:pPrChange w:id="4080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4081" w:author="阿毛" w:date="2021-05-21T17:49:00Z"/>
                <w:rFonts w:ascii="標楷體" w:hAnsi="標楷體"/>
              </w:rPr>
              <w:pPrChange w:id="4082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4083" w:author="阿毛" w:date="2021-05-21T17:49:00Z"/>
                <w:rFonts w:ascii="標楷體" w:hAnsi="標楷體"/>
              </w:rPr>
              <w:pPrChange w:id="4084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4085" w:author="阿毛" w:date="2021-05-21T17:49:00Z"/>
                <w:rFonts w:ascii="標楷體" w:hAnsi="標楷體"/>
              </w:rPr>
              <w:pPrChange w:id="4086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4087" w:author="阿毛" w:date="2021-05-21T17:49:00Z"/>
                <w:rFonts w:ascii="標楷體" w:hAnsi="標楷體"/>
              </w:rPr>
              <w:pPrChange w:id="4088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4089" w:author="阿毛" w:date="2021-05-21T17:49:00Z"/>
        </w:rPr>
        <w:pPrChange w:id="4090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4091" w:author="阿毛" w:date="2021-05-21T17:49:00Z"/>
          <w:rFonts w:ascii="標楷體" w:hAnsi="標楷體"/>
        </w:rPr>
        <w:pPrChange w:id="4092" w:author="阿毛" w:date="2021-06-02T14:38:00Z">
          <w:pPr>
            <w:pStyle w:val="42"/>
            <w:spacing w:after="72"/>
            <w:ind w:leftChars="0" w:left="0"/>
          </w:pPr>
        </w:pPrChange>
      </w:pPr>
      <w:del w:id="4093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4094" w:author="阿毛" w:date="2021-05-21T17:49:00Z"/>
          <w:rFonts w:ascii="標楷體" w:hAnsi="標楷體"/>
        </w:rPr>
        <w:pPrChange w:id="4095" w:author="阿毛" w:date="2021-06-02T14:38:00Z">
          <w:pPr/>
        </w:pPrChange>
      </w:pPr>
      <w:del w:id="4096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40" type="#_x0000_t75" style="width:76.8pt;height:46.2pt" o:ole="">
              <v:imagedata r:id="rId70" o:title=""/>
            </v:shape>
            <o:OLEObject Type="Embed" ProgID="Acrobat.Document.DC" ShapeID="_x0000_i1040" DrawAspect="Icon" ObjectID="_1744201338" r:id="rId71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4097" w:author="阿毛" w:date="2021-05-21T17:49:00Z"/>
          <w:rFonts w:ascii="標楷體" w:hAnsi="標楷體"/>
        </w:rPr>
        <w:pPrChange w:id="4098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4099" w:author="阿毛" w:date="2021-05-21T17:49:00Z"/>
          <w:rFonts w:ascii="標楷體" w:hAnsi="標楷體"/>
        </w:rPr>
        <w:pPrChange w:id="410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01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4102" w:author="阿毛" w:date="2021-05-21T17:49:00Z"/>
        </w:rPr>
        <w:pPrChange w:id="4103" w:author="阿毛" w:date="2021-06-02T14:38:00Z">
          <w:pPr>
            <w:pStyle w:val="a"/>
          </w:pPr>
        </w:pPrChange>
      </w:pPr>
      <w:del w:id="4104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41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4106" w:author="阿毛" w:date="2021-05-21T17:49:00Z"/>
                <w:rFonts w:ascii="標楷體" w:hAnsi="標楷體"/>
              </w:rPr>
              <w:pPrChange w:id="4107" w:author="阿毛" w:date="2021-06-02T14:38:00Z">
                <w:pPr/>
              </w:pPrChange>
            </w:pPr>
            <w:del w:id="410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4109" w:author="阿毛" w:date="2021-05-21T17:49:00Z"/>
                <w:rFonts w:ascii="標楷體" w:hAnsi="標楷體"/>
              </w:rPr>
              <w:pPrChange w:id="4110" w:author="阿毛" w:date="2021-06-02T14:38:00Z">
                <w:pPr/>
              </w:pPrChange>
            </w:pPr>
            <w:del w:id="4111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4112" w:author="阿毛" w:date="2021-05-21T17:49:00Z"/>
                <w:rFonts w:ascii="標楷體" w:hAnsi="標楷體"/>
              </w:rPr>
              <w:pPrChange w:id="4113" w:author="阿毛" w:date="2021-06-02T14:38:00Z">
                <w:pPr/>
              </w:pPrChange>
            </w:pPr>
            <w:del w:id="411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4115" w:author="阿毛" w:date="2021-05-21T17:49:00Z"/>
                <w:rFonts w:ascii="標楷體" w:hAnsi="標楷體"/>
              </w:rPr>
              <w:pPrChange w:id="4116" w:author="阿毛" w:date="2021-06-02T14:38:00Z">
                <w:pPr/>
              </w:pPrChange>
            </w:pPr>
            <w:del w:id="4117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41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4119" w:author="阿毛" w:date="2021-05-21T17:49:00Z"/>
                <w:rFonts w:ascii="標楷體" w:hAnsi="標楷體"/>
              </w:rPr>
              <w:pPrChange w:id="4120" w:author="阿毛" w:date="2021-06-02T14:38:00Z">
                <w:pPr/>
              </w:pPrChange>
            </w:pPr>
            <w:del w:id="4121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4122" w:author="阿毛" w:date="2021-05-21T17:49:00Z"/>
                <w:rFonts w:ascii="標楷體" w:hAnsi="標楷體"/>
              </w:rPr>
              <w:pPrChange w:id="4123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41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4125" w:author="阿毛" w:date="2021-05-21T17:49:00Z"/>
                <w:rFonts w:ascii="標楷體" w:hAnsi="標楷體"/>
              </w:rPr>
              <w:pPrChange w:id="4126" w:author="阿毛" w:date="2021-06-02T14:38:00Z">
                <w:pPr/>
              </w:pPrChange>
            </w:pPr>
            <w:del w:id="412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4128" w:author="阿毛" w:date="2021-05-21T17:49:00Z"/>
                <w:rFonts w:ascii="標楷體" w:hAnsi="標楷體"/>
              </w:rPr>
              <w:pPrChange w:id="4129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41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4131" w:author="阿毛" w:date="2021-05-21T17:49:00Z"/>
                <w:rFonts w:ascii="標楷體" w:hAnsi="標楷體"/>
              </w:rPr>
              <w:pPrChange w:id="4132" w:author="阿毛" w:date="2021-06-02T14:38:00Z">
                <w:pPr/>
              </w:pPrChange>
            </w:pPr>
            <w:del w:id="4133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4134" w:author="阿毛" w:date="2021-05-21T17:49:00Z"/>
                <w:rFonts w:ascii="標楷體" w:hAnsi="標楷體"/>
              </w:rPr>
              <w:pPrChange w:id="4135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41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4137" w:author="阿毛" w:date="2021-05-21T17:49:00Z"/>
                <w:rFonts w:ascii="標楷體" w:hAnsi="標楷體"/>
              </w:rPr>
              <w:pPrChange w:id="4138" w:author="阿毛" w:date="2021-06-02T14:38:00Z">
                <w:pPr/>
              </w:pPrChange>
            </w:pPr>
            <w:del w:id="4139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4140" w:author="阿毛" w:date="2021-05-21T17:49:00Z"/>
                <w:rFonts w:ascii="標楷體" w:hAnsi="標楷體"/>
              </w:rPr>
              <w:pPrChange w:id="4141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41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4143" w:author="阿毛" w:date="2021-05-21T17:49:00Z"/>
                <w:rFonts w:ascii="標楷體" w:hAnsi="標楷體"/>
              </w:rPr>
              <w:pPrChange w:id="4144" w:author="阿毛" w:date="2021-06-02T14:38:00Z">
                <w:pPr/>
              </w:pPrChange>
            </w:pPr>
            <w:del w:id="414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4146" w:author="阿毛" w:date="2021-05-21T17:49:00Z"/>
                <w:rFonts w:ascii="標楷體" w:hAnsi="標楷體"/>
              </w:rPr>
              <w:pPrChange w:id="4147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41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4149" w:author="阿毛" w:date="2021-05-21T17:49:00Z"/>
                <w:rFonts w:ascii="標楷體" w:hAnsi="標楷體"/>
              </w:rPr>
              <w:pPrChange w:id="4150" w:author="阿毛" w:date="2021-06-02T14:38:00Z">
                <w:pPr/>
              </w:pPrChange>
            </w:pPr>
            <w:del w:id="4151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4152" w:author="阿毛" w:date="2021-05-21T17:49:00Z"/>
                <w:rFonts w:ascii="標楷體" w:hAnsi="標楷體"/>
              </w:rPr>
              <w:pPrChange w:id="4153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41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4155" w:author="阿毛" w:date="2021-05-21T17:49:00Z"/>
                <w:rFonts w:ascii="標楷體" w:hAnsi="標楷體"/>
              </w:rPr>
              <w:pPrChange w:id="4156" w:author="阿毛" w:date="2021-06-02T14:38:00Z">
                <w:pPr/>
              </w:pPrChange>
            </w:pPr>
            <w:del w:id="415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4158" w:author="阿毛" w:date="2021-05-21T17:49:00Z"/>
                <w:rFonts w:ascii="標楷體" w:hAnsi="標楷體"/>
              </w:rPr>
              <w:pPrChange w:id="4159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4160" w:author="阿毛" w:date="2021-05-21T17:49:00Z"/>
          <w:rFonts w:ascii="標楷體" w:hAnsi="標楷體"/>
        </w:rPr>
        <w:pPrChange w:id="4161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4162" w:author="阿毛" w:date="2021-05-21T17:49:00Z"/>
          <w:rFonts w:ascii="標楷體" w:hAnsi="標楷體"/>
        </w:rPr>
        <w:pPrChange w:id="4163" w:author="阿毛" w:date="2021-06-02T14:38:00Z">
          <w:pPr>
            <w:widowControl/>
          </w:pPr>
        </w:pPrChange>
      </w:pPr>
      <w:del w:id="416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4165" w:author="阿毛" w:date="2021-05-21T17:49:00Z"/>
          <w:rFonts w:ascii="標楷體" w:hAnsi="標楷體"/>
        </w:rPr>
        <w:pPrChange w:id="4166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4167" w:author="阿毛" w:date="2021-05-21T17:49:00Z"/>
        </w:rPr>
        <w:pPrChange w:id="4168" w:author="阿毛" w:date="2021-06-02T14:38:00Z">
          <w:pPr>
            <w:pStyle w:val="a"/>
          </w:pPr>
        </w:pPrChange>
      </w:pPr>
      <w:del w:id="4169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4170" w:author="阿毛" w:date="2021-05-21T17:49:00Z"/>
          <w:rFonts w:ascii="標楷體" w:hAnsi="標楷體"/>
        </w:rPr>
        <w:pPrChange w:id="4171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172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4173" w:author="阿毛" w:date="2021-05-21T17:49:00Z"/>
          <w:rFonts w:ascii="標楷體" w:hAnsi="標楷體"/>
        </w:rPr>
        <w:pPrChange w:id="4174" w:author="阿毛" w:date="2021-06-02T14:38:00Z">
          <w:pPr>
            <w:autoSpaceDE w:val="0"/>
            <w:autoSpaceDN w:val="0"/>
            <w:adjustRightInd w:val="0"/>
          </w:pPr>
        </w:pPrChange>
      </w:pPr>
      <w:del w:id="4175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4176" w:author="阿毛" w:date="2021-05-21T17:49:00Z"/>
        </w:rPr>
        <w:pPrChange w:id="4177" w:author="阿毛" w:date="2021-06-02T14:38:00Z">
          <w:pPr>
            <w:pStyle w:val="a"/>
          </w:pPr>
        </w:pPrChange>
      </w:pPr>
      <w:del w:id="4178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4179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4180" w:author="阿毛" w:date="2021-05-21T17:49:00Z"/>
                <w:rFonts w:ascii="標楷體" w:hAnsi="標楷體"/>
              </w:rPr>
              <w:pPrChange w:id="4181" w:author="阿毛" w:date="2021-06-02T14:38:00Z">
                <w:pPr/>
              </w:pPrChange>
            </w:pPr>
            <w:del w:id="4182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4183" w:author="阿毛" w:date="2021-05-21T17:49:00Z"/>
                <w:rFonts w:ascii="標楷體" w:hAnsi="標楷體"/>
              </w:rPr>
              <w:pPrChange w:id="4184" w:author="阿毛" w:date="2021-06-02T14:38:00Z">
                <w:pPr/>
              </w:pPrChange>
            </w:pPr>
            <w:del w:id="4185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4186" w:author="阿毛" w:date="2021-05-21T17:49:00Z"/>
                <w:rFonts w:ascii="標楷體" w:hAnsi="標楷體"/>
              </w:rPr>
              <w:pPrChange w:id="4187" w:author="阿毛" w:date="2021-06-02T14:38:00Z">
                <w:pPr>
                  <w:jc w:val="center"/>
                </w:pPr>
              </w:pPrChange>
            </w:pPr>
            <w:del w:id="4188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4189" w:author="阿毛" w:date="2021-05-21T17:49:00Z"/>
                <w:rFonts w:ascii="標楷體" w:hAnsi="標楷體"/>
              </w:rPr>
              <w:pPrChange w:id="4190" w:author="阿毛" w:date="2021-06-02T14:38:00Z">
                <w:pPr/>
              </w:pPrChange>
            </w:pPr>
            <w:del w:id="4191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4192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4193" w:author="阿毛" w:date="2021-05-21T17:49:00Z"/>
                <w:rFonts w:ascii="標楷體" w:hAnsi="標楷體"/>
              </w:rPr>
              <w:pPrChange w:id="4194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4195" w:author="阿毛" w:date="2021-05-21T17:49:00Z"/>
                <w:rFonts w:ascii="標楷體" w:hAnsi="標楷體"/>
              </w:rPr>
              <w:pPrChange w:id="4196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4197" w:author="阿毛" w:date="2021-05-21T17:49:00Z"/>
                <w:rFonts w:ascii="標楷體" w:hAnsi="標楷體"/>
              </w:rPr>
              <w:pPrChange w:id="4198" w:author="阿毛" w:date="2021-06-02T14:38:00Z">
                <w:pPr/>
              </w:pPrChange>
            </w:pPr>
            <w:del w:id="419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4200" w:author="阿毛" w:date="2021-05-21T17:49:00Z"/>
                <w:rFonts w:ascii="標楷體" w:hAnsi="標楷體"/>
              </w:rPr>
              <w:pPrChange w:id="4201" w:author="阿毛" w:date="2021-06-02T14:38:00Z">
                <w:pPr/>
              </w:pPrChange>
            </w:pPr>
            <w:del w:id="4202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203" w:author="阿毛" w:date="2021-05-21T17:49:00Z"/>
                <w:rFonts w:ascii="標楷體" w:hAnsi="標楷體"/>
              </w:rPr>
              <w:pPrChange w:id="4204" w:author="阿毛" w:date="2021-06-02T14:38:00Z">
                <w:pPr/>
              </w:pPrChange>
            </w:pPr>
            <w:del w:id="4205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4206" w:author="阿毛" w:date="2021-05-21T17:49:00Z"/>
                <w:rFonts w:ascii="標楷體" w:hAnsi="標楷體"/>
              </w:rPr>
              <w:pPrChange w:id="4207" w:author="阿毛" w:date="2021-06-02T14:38:00Z">
                <w:pPr/>
              </w:pPrChange>
            </w:pPr>
            <w:del w:id="4208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4209" w:author="阿毛" w:date="2021-05-21T17:49:00Z"/>
                <w:rFonts w:ascii="標楷體" w:hAnsi="標楷體"/>
              </w:rPr>
              <w:pPrChange w:id="4210" w:author="阿毛" w:date="2021-06-02T14:38:00Z">
                <w:pPr/>
              </w:pPrChange>
            </w:pPr>
            <w:del w:id="4211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4212" w:author="阿毛" w:date="2021-05-21T17:49:00Z"/>
                <w:rFonts w:ascii="標楷體" w:hAnsi="標楷體"/>
              </w:rPr>
              <w:pPrChange w:id="4213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4214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4215" w:author="阿毛" w:date="2021-05-21T17:49:00Z"/>
                <w:rFonts w:ascii="標楷體" w:hAnsi="標楷體"/>
              </w:rPr>
              <w:pPrChange w:id="4216" w:author="阿毛" w:date="2021-06-02T14:38:00Z">
                <w:pPr/>
              </w:pPrChange>
            </w:pPr>
            <w:del w:id="4217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4218" w:author="阿毛" w:date="2021-05-21T17:49:00Z"/>
                <w:rFonts w:ascii="標楷體" w:hAnsi="標楷體"/>
              </w:rPr>
              <w:pPrChange w:id="4219" w:author="阿毛" w:date="2021-06-02T14:38:00Z">
                <w:pPr/>
              </w:pPrChange>
            </w:pPr>
            <w:del w:id="4220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4221" w:author="阿毛" w:date="2021-05-21T17:49:00Z"/>
                <w:rFonts w:ascii="標楷體" w:hAnsi="標楷體" w:cs="新細明體"/>
              </w:rPr>
              <w:pPrChange w:id="4222" w:author="阿毛" w:date="2021-06-02T14:38:00Z">
                <w:pPr/>
              </w:pPrChange>
            </w:pPr>
            <w:del w:id="4223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4224" w:author="阿毛" w:date="2021-05-21T17:49:00Z"/>
                <w:rFonts w:ascii="標楷體" w:hAnsi="標楷體"/>
              </w:rPr>
              <w:pPrChange w:id="4225" w:author="阿毛" w:date="2021-06-02T14:38:00Z">
                <w:pPr/>
              </w:pPrChange>
            </w:pPr>
            <w:del w:id="4226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4227" w:author="阿毛" w:date="2021-05-21T17:49:00Z"/>
                <w:rFonts w:ascii="標楷體" w:hAnsi="標楷體"/>
              </w:rPr>
              <w:pPrChange w:id="4228" w:author="阿毛" w:date="2021-06-02T14:38:00Z">
                <w:pPr/>
              </w:pPrChange>
            </w:pPr>
            <w:del w:id="422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4230" w:author="阿毛" w:date="2021-05-21T17:49:00Z"/>
                <w:rFonts w:ascii="標楷體" w:hAnsi="標楷體"/>
              </w:rPr>
              <w:pPrChange w:id="4231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4232" w:author="阿毛" w:date="2021-05-21T17:49:00Z"/>
                <w:rFonts w:ascii="標楷體" w:hAnsi="標楷體"/>
              </w:rPr>
              <w:pPrChange w:id="4233" w:author="阿毛" w:date="2021-06-02T14:38:00Z">
                <w:pPr/>
              </w:pPrChange>
            </w:pPr>
            <w:del w:id="4234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4235" w:author="阿毛" w:date="2021-05-21T17:49:00Z"/>
                <w:rFonts w:ascii="標楷體" w:hAnsi="標楷體"/>
              </w:rPr>
              <w:pPrChange w:id="4236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4237" w:author="阿毛" w:date="2021-05-21T17:49:00Z"/>
                <w:rFonts w:ascii="標楷體" w:hAnsi="標楷體"/>
              </w:rPr>
              <w:pPrChange w:id="4238" w:author="阿毛" w:date="2021-06-02T14:38:00Z">
                <w:pPr/>
              </w:pPrChange>
            </w:pPr>
            <w:del w:id="4239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4240" w:author="阿毛" w:date="2021-05-21T17:49:00Z"/>
                <w:rFonts w:ascii="標楷體" w:hAnsi="標楷體" w:cs="新細明體"/>
              </w:rPr>
              <w:pPrChange w:id="4241" w:author="阿毛" w:date="2021-06-02T14:38:00Z">
                <w:pPr>
                  <w:ind w:left="240" w:hangingChars="100" w:hanging="240"/>
                </w:pPr>
              </w:pPrChange>
            </w:pPr>
            <w:del w:id="424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4243" w:author="阿毛" w:date="2021-05-21T17:49:00Z"/>
                <w:rFonts w:ascii="標楷體" w:hAnsi="標楷體"/>
              </w:rPr>
              <w:pPrChange w:id="4244" w:author="阿毛" w:date="2021-06-02T14:38:00Z">
                <w:pPr>
                  <w:ind w:left="240" w:hangingChars="100" w:hanging="240"/>
                </w:pPr>
              </w:pPrChange>
            </w:pPr>
            <w:del w:id="424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4246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4247" w:author="阿毛" w:date="2021-05-21T17:49:00Z"/>
                <w:rFonts w:ascii="標楷體" w:hAnsi="標楷體"/>
              </w:rPr>
              <w:pPrChange w:id="4248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4249" w:author="阿毛" w:date="2021-05-21T17:49:00Z"/>
                <w:rFonts w:ascii="標楷體" w:hAnsi="標楷體"/>
              </w:rPr>
              <w:pPrChange w:id="4250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4251" w:author="阿毛" w:date="2021-05-21T17:49:00Z"/>
                <w:rFonts w:ascii="標楷體" w:hAnsi="標楷體"/>
              </w:rPr>
              <w:pPrChange w:id="4252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253" w:author="阿毛" w:date="2021-05-21T17:49:00Z"/>
                <w:rFonts w:ascii="標楷體" w:hAnsi="標楷體"/>
              </w:rPr>
              <w:pPrChange w:id="4254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255" w:author="阿毛" w:date="2021-05-21T17:49:00Z"/>
                <w:rFonts w:ascii="標楷體" w:hAnsi="標楷體"/>
              </w:rPr>
              <w:pPrChange w:id="4256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257" w:author="阿毛" w:date="2021-05-21T17:49:00Z"/>
                <w:rFonts w:ascii="標楷體" w:hAnsi="標楷體"/>
              </w:rPr>
              <w:pPrChange w:id="4258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259" w:author="阿毛" w:date="2021-05-21T17:49:00Z"/>
                <w:rFonts w:ascii="標楷體" w:hAnsi="標楷體"/>
              </w:rPr>
              <w:pPrChange w:id="4260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261" w:author="阿毛" w:date="2021-05-21T17:49:00Z"/>
                <w:rFonts w:ascii="標楷體" w:hAnsi="標楷體"/>
              </w:rPr>
              <w:pPrChange w:id="4262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263" w:author="阿毛" w:date="2021-05-21T17:49:00Z"/>
        </w:rPr>
        <w:pPrChange w:id="4264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265" w:author="阿毛" w:date="2021-05-21T17:49:00Z"/>
        </w:rPr>
        <w:pPrChange w:id="4266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267" w:author="阿毛" w:date="2021-05-21T17:49:00Z"/>
          <w:rFonts w:ascii="標楷體" w:hAnsi="標楷體"/>
        </w:rPr>
        <w:pPrChange w:id="4268" w:author="阿毛" w:date="2021-06-02T14:38:00Z">
          <w:pPr>
            <w:pStyle w:val="42"/>
            <w:spacing w:after="72"/>
            <w:ind w:leftChars="0" w:left="0"/>
          </w:pPr>
        </w:pPrChange>
      </w:pPr>
      <w:del w:id="4269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270" w:author="阿毛" w:date="2021-05-21T17:49:00Z"/>
          <w:rFonts w:ascii="標楷體" w:hAnsi="標楷體"/>
        </w:rPr>
        <w:pPrChange w:id="4271" w:author="阿毛" w:date="2021-06-02T14:38:00Z">
          <w:pPr/>
        </w:pPrChange>
      </w:pPr>
      <w:del w:id="4272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273" w:author="阿毛" w:date="2021-05-21T17:49:00Z"/>
        </w:rPr>
        <w:pPrChange w:id="4274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275" w:author="阿毛" w:date="2021-05-21T17:49:00Z"/>
          <w:rFonts w:ascii="標楷體" w:hAnsi="標楷體"/>
        </w:rPr>
        <w:pPrChange w:id="427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27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278" w:author="阿毛" w:date="2021-05-21T17:49:00Z"/>
        </w:rPr>
        <w:pPrChange w:id="4279" w:author="阿毛" w:date="2021-06-02T14:38:00Z">
          <w:pPr>
            <w:pStyle w:val="a"/>
          </w:pPr>
        </w:pPrChange>
      </w:pPr>
      <w:del w:id="428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2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282" w:author="阿毛" w:date="2021-05-21T17:49:00Z"/>
                <w:rFonts w:ascii="標楷體" w:hAnsi="標楷體"/>
              </w:rPr>
              <w:pPrChange w:id="4283" w:author="阿毛" w:date="2021-06-02T14:38:00Z">
                <w:pPr/>
              </w:pPrChange>
            </w:pPr>
            <w:del w:id="428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285" w:author="阿毛" w:date="2021-05-21T17:49:00Z"/>
                <w:rFonts w:ascii="標楷體" w:hAnsi="標楷體"/>
              </w:rPr>
              <w:pPrChange w:id="4286" w:author="阿毛" w:date="2021-06-02T14:38:00Z">
                <w:pPr/>
              </w:pPrChange>
            </w:pPr>
            <w:del w:id="4287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288" w:author="阿毛" w:date="2021-05-21T17:49:00Z"/>
                <w:rFonts w:ascii="標楷體" w:hAnsi="標楷體"/>
              </w:rPr>
              <w:pPrChange w:id="4289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2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291" w:author="阿毛" w:date="2021-05-21T17:49:00Z"/>
                <w:rFonts w:ascii="標楷體" w:hAnsi="標楷體"/>
              </w:rPr>
              <w:pPrChange w:id="4292" w:author="阿毛" w:date="2021-06-02T14:38:00Z">
                <w:pPr/>
              </w:pPrChange>
            </w:pPr>
            <w:del w:id="429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294" w:author="阿毛" w:date="2021-05-21T17:49:00Z"/>
                <w:rFonts w:ascii="標楷體" w:hAnsi="標楷體"/>
              </w:rPr>
              <w:pPrChange w:id="4295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2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297" w:author="阿毛" w:date="2021-05-21T17:49:00Z"/>
                <w:rFonts w:ascii="標楷體" w:hAnsi="標楷體"/>
              </w:rPr>
              <w:pPrChange w:id="4298" w:author="阿毛" w:date="2021-06-02T14:38:00Z">
                <w:pPr/>
              </w:pPrChange>
            </w:pPr>
            <w:del w:id="429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300" w:author="阿毛" w:date="2021-05-21T17:49:00Z"/>
                <w:rFonts w:ascii="標楷體" w:hAnsi="標楷體"/>
              </w:rPr>
              <w:pPrChange w:id="4301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3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303" w:author="阿毛" w:date="2021-05-21T17:49:00Z"/>
                <w:rFonts w:ascii="標楷體" w:hAnsi="標楷體"/>
              </w:rPr>
              <w:pPrChange w:id="4304" w:author="阿毛" w:date="2021-06-02T14:38:00Z">
                <w:pPr/>
              </w:pPrChange>
            </w:pPr>
            <w:del w:id="430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306" w:author="阿毛" w:date="2021-05-21T17:49:00Z"/>
                <w:rFonts w:ascii="標楷體" w:hAnsi="標楷體"/>
              </w:rPr>
              <w:pPrChange w:id="4307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3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309" w:author="阿毛" w:date="2021-05-21T17:49:00Z"/>
                <w:rFonts w:ascii="標楷體" w:hAnsi="標楷體"/>
              </w:rPr>
              <w:pPrChange w:id="4310" w:author="阿毛" w:date="2021-06-02T14:38:00Z">
                <w:pPr/>
              </w:pPrChange>
            </w:pPr>
            <w:del w:id="431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312" w:author="阿毛" w:date="2021-05-21T17:49:00Z"/>
                <w:rFonts w:ascii="標楷體" w:hAnsi="標楷體"/>
              </w:rPr>
              <w:pPrChange w:id="4313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3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315" w:author="阿毛" w:date="2021-05-21T17:49:00Z"/>
                <w:rFonts w:ascii="標楷體" w:hAnsi="標楷體"/>
              </w:rPr>
              <w:pPrChange w:id="4316" w:author="阿毛" w:date="2021-06-02T14:38:00Z">
                <w:pPr/>
              </w:pPrChange>
            </w:pPr>
            <w:del w:id="431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318" w:author="阿毛" w:date="2021-05-21T17:49:00Z"/>
                <w:rFonts w:ascii="標楷體" w:hAnsi="標楷體"/>
              </w:rPr>
              <w:pPrChange w:id="4319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3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321" w:author="阿毛" w:date="2021-05-21T17:49:00Z"/>
                <w:rFonts w:ascii="標楷體" w:hAnsi="標楷體"/>
              </w:rPr>
              <w:pPrChange w:id="4322" w:author="阿毛" w:date="2021-06-02T14:38:00Z">
                <w:pPr/>
              </w:pPrChange>
            </w:pPr>
            <w:del w:id="432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324" w:author="阿毛" w:date="2021-05-21T17:49:00Z"/>
                <w:rFonts w:ascii="標楷體" w:hAnsi="標楷體"/>
              </w:rPr>
              <w:pPrChange w:id="4325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3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327" w:author="阿毛" w:date="2021-05-21T17:49:00Z"/>
                <w:rFonts w:ascii="標楷體" w:hAnsi="標楷體"/>
              </w:rPr>
              <w:pPrChange w:id="4328" w:author="阿毛" w:date="2021-06-02T14:38:00Z">
                <w:pPr/>
              </w:pPrChange>
            </w:pPr>
            <w:del w:id="432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330" w:author="阿毛" w:date="2021-05-21T17:49:00Z"/>
                <w:rFonts w:ascii="標楷體" w:hAnsi="標楷體"/>
              </w:rPr>
              <w:pPrChange w:id="4331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332" w:author="阿毛" w:date="2021-05-21T17:49:00Z"/>
          <w:rFonts w:ascii="標楷體" w:hAnsi="標楷體"/>
        </w:rPr>
        <w:pPrChange w:id="4333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334" w:author="阿毛" w:date="2021-05-21T17:49:00Z"/>
          <w:rFonts w:ascii="標楷體" w:hAnsi="標楷體"/>
        </w:rPr>
        <w:pPrChange w:id="4335" w:author="阿毛" w:date="2021-06-02T14:38:00Z">
          <w:pPr>
            <w:widowControl/>
          </w:pPr>
        </w:pPrChange>
      </w:pPr>
      <w:del w:id="433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337" w:author="阿毛" w:date="2021-05-21T17:49:00Z"/>
          <w:rFonts w:ascii="標楷體" w:hAnsi="標楷體"/>
        </w:rPr>
        <w:pPrChange w:id="4338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339" w:author="阿毛" w:date="2021-05-21T17:49:00Z"/>
        </w:rPr>
        <w:pPrChange w:id="4340" w:author="阿毛" w:date="2021-06-02T14:38:00Z">
          <w:pPr>
            <w:pStyle w:val="a"/>
          </w:pPr>
        </w:pPrChange>
      </w:pPr>
      <w:del w:id="434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342" w:author="阿毛" w:date="2021-05-21T17:49:00Z"/>
          <w:rFonts w:ascii="標楷體" w:hAnsi="標楷體"/>
        </w:rPr>
        <w:pPrChange w:id="4343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34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345" w:author="阿毛" w:date="2021-05-21T17:49:00Z"/>
          <w:rFonts w:ascii="標楷體" w:hAnsi="標楷體"/>
        </w:rPr>
        <w:pPrChange w:id="4346" w:author="阿毛" w:date="2021-06-02T14:38:00Z">
          <w:pPr>
            <w:autoSpaceDE w:val="0"/>
            <w:autoSpaceDN w:val="0"/>
            <w:adjustRightInd w:val="0"/>
          </w:pPr>
        </w:pPrChange>
      </w:pPr>
      <w:del w:id="4347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348" w:author="阿毛" w:date="2021-05-21T17:49:00Z"/>
        </w:rPr>
        <w:pPrChange w:id="4349" w:author="阿毛" w:date="2021-06-02T14:38:00Z">
          <w:pPr>
            <w:pStyle w:val="a"/>
          </w:pPr>
        </w:pPrChange>
      </w:pPr>
      <w:del w:id="4350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351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352" w:author="阿毛" w:date="2021-05-21T17:49:00Z"/>
                <w:rFonts w:ascii="標楷體" w:hAnsi="標楷體"/>
              </w:rPr>
              <w:pPrChange w:id="4353" w:author="阿毛" w:date="2021-06-02T14:38:00Z">
                <w:pPr/>
              </w:pPrChange>
            </w:pPr>
            <w:del w:id="4354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355" w:author="阿毛" w:date="2021-05-21T17:49:00Z"/>
                <w:rFonts w:ascii="標楷體" w:hAnsi="標楷體"/>
              </w:rPr>
              <w:pPrChange w:id="4356" w:author="阿毛" w:date="2021-06-02T14:38:00Z">
                <w:pPr/>
              </w:pPrChange>
            </w:pPr>
            <w:del w:id="4357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358" w:author="阿毛" w:date="2021-05-21T17:49:00Z"/>
                <w:rFonts w:ascii="標楷體" w:hAnsi="標楷體"/>
              </w:rPr>
              <w:pPrChange w:id="4359" w:author="阿毛" w:date="2021-06-02T14:38:00Z">
                <w:pPr>
                  <w:jc w:val="center"/>
                </w:pPr>
              </w:pPrChange>
            </w:pPr>
            <w:del w:id="4360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361" w:author="阿毛" w:date="2021-05-21T17:49:00Z"/>
                <w:rFonts w:ascii="標楷體" w:hAnsi="標楷體"/>
              </w:rPr>
              <w:pPrChange w:id="4362" w:author="阿毛" w:date="2021-06-02T14:38:00Z">
                <w:pPr/>
              </w:pPrChange>
            </w:pPr>
            <w:del w:id="4363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364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365" w:author="阿毛" w:date="2021-05-21T17:49:00Z"/>
                <w:rFonts w:ascii="標楷體" w:hAnsi="標楷體"/>
              </w:rPr>
              <w:pPrChange w:id="4366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367" w:author="阿毛" w:date="2021-05-21T17:49:00Z"/>
                <w:rFonts w:ascii="標楷體" w:hAnsi="標楷體"/>
              </w:rPr>
              <w:pPrChange w:id="4368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369" w:author="阿毛" w:date="2021-05-21T17:49:00Z"/>
                <w:rFonts w:ascii="標楷體" w:hAnsi="標楷體"/>
              </w:rPr>
              <w:pPrChange w:id="4370" w:author="阿毛" w:date="2021-06-02T14:38:00Z">
                <w:pPr/>
              </w:pPrChange>
            </w:pPr>
            <w:del w:id="437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372" w:author="阿毛" w:date="2021-05-21T17:49:00Z"/>
                <w:rFonts w:ascii="標楷體" w:hAnsi="標楷體"/>
              </w:rPr>
              <w:pPrChange w:id="4373" w:author="阿毛" w:date="2021-06-02T14:38:00Z">
                <w:pPr/>
              </w:pPrChange>
            </w:pPr>
            <w:del w:id="4374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375" w:author="阿毛" w:date="2021-05-21T17:49:00Z"/>
                <w:rFonts w:ascii="標楷體" w:hAnsi="標楷體"/>
              </w:rPr>
              <w:pPrChange w:id="4376" w:author="阿毛" w:date="2021-06-02T14:38:00Z">
                <w:pPr/>
              </w:pPrChange>
            </w:pPr>
            <w:del w:id="4377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378" w:author="阿毛" w:date="2021-05-21T17:49:00Z"/>
                <w:rFonts w:ascii="標楷體" w:hAnsi="標楷體"/>
              </w:rPr>
              <w:pPrChange w:id="4379" w:author="阿毛" w:date="2021-06-02T14:38:00Z">
                <w:pPr/>
              </w:pPrChange>
            </w:pPr>
            <w:del w:id="4380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381" w:author="阿毛" w:date="2021-05-21T17:49:00Z"/>
                <w:rFonts w:ascii="標楷體" w:hAnsi="標楷體"/>
              </w:rPr>
              <w:pPrChange w:id="4382" w:author="阿毛" w:date="2021-06-02T14:38:00Z">
                <w:pPr/>
              </w:pPrChange>
            </w:pPr>
            <w:del w:id="4383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384" w:author="阿毛" w:date="2021-05-21T17:49:00Z"/>
                <w:rFonts w:ascii="標楷體" w:hAnsi="標楷體"/>
              </w:rPr>
              <w:pPrChange w:id="4385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386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387" w:author="阿毛" w:date="2021-05-21T17:49:00Z"/>
                <w:rFonts w:ascii="標楷體" w:hAnsi="標楷體"/>
              </w:rPr>
              <w:pPrChange w:id="4388" w:author="阿毛" w:date="2021-06-02T14:38:00Z">
                <w:pPr/>
              </w:pPrChange>
            </w:pPr>
            <w:del w:id="4389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390" w:author="阿毛" w:date="2021-05-21T17:49:00Z"/>
                <w:rFonts w:ascii="標楷體" w:hAnsi="標楷體"/>
              </w:rPr>
              <w:pPrChange w:id="4391" w:author="阿毛" w:date="2021-06-02T14:38:00Z">
                <w:pPr/>
              </w:pPrChange>
            </w:pPr>
            <w:del w:id="4392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393" w:author="阿毛" w:date="2021-05-21T17:49:00Z"/>
                <w:rFonts w:ascii="標楷體" w:hAnsi="標楷體" w:cs="新細明體"/>
              </w:rPr>
              <w:pPrChange w:id="4394" w:author="阿毛" w:date="2021-06-02T14:38:00Z">
                <w:pPr/>
              </w:pPrChange>
            </w:pPr>
            <w:del w:id="4395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396" w:author="阿毛" w:date="2021-05-21T17:49:00Z"/>
                <w:rFonts w:ascii="標楷體" w:hAnsi="標楷體"/>
              </w:rPr>
              <w:pPrChange w:id="4397" w:author="阿毛" w:date="2021-06-02T14:38:00Z">
                <w:pPr/>
              </w:pPrChange>
            </w:pPr>
            <w:del w:id="4398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399" w:author="阿毛" w:date="2021-05-21T17:49:00Z"/>
                <w:rFonts w:ascii="標楷體" w:hAnsi="標楷體"/>
              </w:rPr>
              <w:pPrChange w:id="4400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401" w:author="阿毛" w:date="2021-05-21T17:49:00Z"/>
                <w:rFonts w:ascii="標楷體" w:hAnsi="標楷體"/>
              </w:rPr>
              <w:pPrChange w:id="4402" w:author="阿毛" w:date="2021-06-02T14:38:00Z">
                <w:pPr/>
              </w:pPrChange>
            </w:pPr>
            <w:del w:id="440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404" w:author="阿毛" w:date="2021-05-21T17:49:00Z"/>
                <w:rFonts w:ascii="標楷體" w:hAnsi="標楷體"/>
              </w:rPr>
              <w:pPrChange w:id="4405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406" w:author="阿毛" w:date="2021-05-21T17:49:00Z"/>
                <w:rFonts w:ascii="標楷體" w:hAnsi="標楷體"/>
              </w:rPr>
              <w:pPrChange w:id="4407" w:author="阿毛" w:date="2021-06-02T14:38:00Z">
                <w:pPr/>
              </w:pPrChange>
            </w:pPr>
            <w:del w:id="440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409" w:author="阿毛" w:date="2021-05-21T17:49:00Z"/>
        </w:rPr>
        <w:pPrChange w:id="4410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411" w:author="阿毛" w:date="2021-05-21T17:49:00Z"/>
        </w:rPr>
        <w:pPrChange w:id="4412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413" w:author="阿毛" w:date="2021-05-21T17:49:00Z"/>
          <w:rFonts w:ascii="標楷體" w:hAnsi="標楷體"/>
        </w:rPr>
        <w:pPrChange w:id="4414" w:author="阿毛" w:date="2021-06-02T14:38:00Z">
          <w:pPr>
            <w:pStyle w:val="42"/>
            <w:spacing w:after="72"/>
            <w:ind w:leftChars="0" w:left="0"/>
          </w:pPr>
        </w:pPrChange>
      </w:pPr>
      <w:del w:id="4415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416" w:author="阿毛" w:date="2021-05-21T17:49:00Z"/>
          <w:rFonts w:ascii="標楷體" w:hAnsi="標楷體"/>
        </w:rPr>
        <w:pPrChange w:id="4417" w:author="阿毛" w:date="2021-06-02T14:38:00Z">
          <w:pPr>
            <w:pStyle w:val="42"/>
            <w:spacing w:after="72"/>
            <w:ind w:leftChars="0" w:left="0"/>
          </w:pPr>
        </w:pPrChange>
      </w:pPr>
      <w:del w:id="4418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41" type="#_x0000_t75" style="width:76.8pt;height:46.2pt" o:ole="">
              <v:imagedata r:id="rId74" o:title=""/>
            </v:shape>
            <o:OLEObject Type="Embed" ProgID="Acrobat.Document.DC" ShapeID="_x0000_i1041" DrawAspect="Icon" ObjectID="_1744201339" r:id="rId75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419" w:author="阿毛" w:date="2021-05-21T17:49:00Z"/>
        </w:rPr>
        <w:pPrChange w:id="4420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421" w:author="阿毛" w:date="2021-05-21T17:49:00Z"/>
          <w:rFonts w:ascii="標楷體" w:hAnsi="標楷體"/>
        </w:rPr>
        <w:pPrChange w:id="442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42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424" w:author="阿毛" w:date="2021-05-21T17:49:00Z"/>
        </w:rPr>
        <w:pPrChange w:id="4425" w:author="阿毛" w:date="2021-06-02T14:38:00Z">
          <w:pPr>
            <w:pStyle w:val="a"/>
          </w:pPr>
        </w:pPrChange>
      </w:pPr>
      <w:del w:id="442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4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428" w:author="阿毛" w:date="2021-05-21T17:49:00Z"/>
                <w:rFonts w:ascii="標楷體" w:hAnsi="標楷體"/>
              </w:rPr>
              <w:pPrChange w:id="4429" w:author="阿毛" w:date="2021-06-02T14:38:00Z">
                <w:pPr/>
              </w:pPrChange>
            </w:pPr>
            <w:del w:id="443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431" w:author="阿毛" w:date="2021-05-21T17:49:00Z"/>
                <w:rFonts w:ascii="標楷體" w:hAnsi="標楷體"/>
              </w:rPr>
              <w:pPrChange w:id="4432" w:author="阿毛" w:date="2021-06-02T14:38:00Z">
                <w:pPr/>
              </w:pPrChange>
            </w:pPr>
            <w:del w:id="4433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434" w:author="阿毛" w:date="2021-05-21T17:49:00Z"/>
                <w:rFonts w:ascii="標楷體" w:hAnsi="標楷體"/>
              </w:rPr>
              <w:pPrChange w:id="4435" w:author="阿毛" w:date="2021-06-02T14:38:00Z">
                <w:pPr/>
              </w:pPrChange>
            </w:pPr>
            <w:del w:id="443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4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438" w:author="阿毛" w:date="2021-05-21T17:49:00Z"/>
                <w:rFonts w:ascii="標楷體" w:hAnsi="標楷體"/>
              </w:rPr>
              <w:pPrChange w:id="4439" w:author="阿毛" w:date="2021-06-02T14:38:00Z">
                <w:pPr/>
              </w:pPrChange>
            </w:pPr>
            <w:del w:id="444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441" w:author="阿毛" w:date="2021-05-21T17:49:00Z"/>
                <w:rFonts w:ascii="標楷體" w:hAnsi="標楷體"/>
              </w:rPr>
              <w:pPrChange w:id="4442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4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444" w:author="阿毛" w:date="2021-05-21T17:49:00Z"/>
                <w:rFonts w:ascii="標楷體" w:hAnsi="標楷體"/>
              </w:rPr>
              <w:pPrChange w:id="4445" w:author="阿毛" w:date="2021-06-02T14:38:00Z">
                <w:pPr/>
              </w:pPrChange>
            </w:pPr>
            <w:del w:id="44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447" w:author="阿毛" w:date="2021-05-21T17:49:00Z"/>
                <w:rFonts w:ascii="標楷體" w:hAnsi="標楷體"/>
              </w:rPr>
              <w:pPrChange w:id="4448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4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450" w:author="阿毛" w:date="2021-05-21T17:49:00Z"/>
                <w:rFonts w:ascii="標楷體" w:hAnsi="標楷體"/>
              </w:rPr>
              <w:pPrChange w:id="4451" w:author="阿毛" w:date="2021-06-02T14:38:00Z">
                <w:pPr/>
              </w:pPrChange>
            </w:pPr>
            <w:del w:id="445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453" w:author="阿毛" w:date="2021-05-21T17:49:00Z"/>
                <w:rFonts w:ascii="標楷體" w:hAnsi="標楷體"/>
              </w:rPr>
              <w:pPrChange w:id="4454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4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456" w:author="阿毛" w:date="2021-05-21T17:49:00Z"/>
                <w:rFonts w:ascii="標楷體" w:hAnsi="標楷體"/>
              </w:rPr>
              <w:pPrChange w:id="4457" w:author="阿毛" w:date="2021-06-02T14:38:00Z">
                <w:pPr/>
              </w:pPrChange>
            </w:pPr>
            <w:del w:id="445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459" w:author="阿毛" w:date="2021-05-21T17:49:00Z"/>
                <w:rFonts w:ascii="標楷體" w:hAnsi="標楷體"/>
              </w:rPr>
              <w:pPrChange w:id="4460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4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462" w:author="阿毛" w:date="2021-05-21T17:49:00Z"/>
                <w:rFonts w:ascii="標楷體" w:hAnsi="標楷體"/>
              </w:rPr>
              <w:pPrChange w:id="4463" w:author="阿毛" w:date="2021-06-02T14:38:00Z">
                <w:pPr/>
              </w:pPrChange>
            </w:pPr>
            <w:del w:id="446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465" w:author="阿毛" w:date="2021-05-21T17:49:00Z"/>
                <w:rFonts w:ascii="標楷體" w:hAnsi="標楷體"/>
              </w:rPr>
              <w:pPrChange w:id="4466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4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468" w:author="阿毛" w:date="2021-05-21T17:49:00Z"/>
                <w:rFonts w:ascii="標楷體" w:hAnsi="標楷體"/>
              </w:rPr>
              <w:pPrChange w:id="4469" w:author="阿毛" w:date="2021-06-02T14:38:00Z">
                <w:pPr/>
              </w:pPrChange>
            </w:pPr>
            <w:del w:id="4470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471" w:author="阿毛" w:date="2021-05-21T17:49:00Z"/>
                <w:rFonts w:ascii="標楷體" w:hAnsi="標楷體"/>
              </w:rPr>
              <w:pPrChange w:id="4472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4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474" w:author="阿毛" w:date="2021-05-21T17:49:00Z"/>
                <w:rFonts w:ascii="標楷體" w:hAnsi="標楷體"/>
              </w:rPr>
              <w:pPrChange w:id="4475" w:author="阿毛" w:date="2021-06-02T14:38:00Z">
                <w:pPr/>
              </w:pPrChange>
            </w:pPr>
            <w:del w:id="447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477" w:author="阿毛" w:date="2021-05-21T17:49:00Z"/>
                <w:rFonts w:ascii="標楷體" w:hAnsi="標楷體"/>
              </w:rPr>
              <w:pPrChange w:id="4478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479" w:author="阿毛" w:date="2021-05-21T17:49:00Z"/>
          <w:rFonts w:ascii="標楷體" w:hAnsi="標楷體"/>
        </w:rPr>
        <w:pPrChange w:id="4480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481" w:author="阿毛" w:date="2021-05-21T17:49:00Z"/>
          <w:rFonts w:ascii="標楷體" w:hAnsi="標楷體"/>
        </w:rPr>
        <w:pPrChange w:id="4482" w:author="阿毛" w:date="2021-06-02T14:38:00Z">
          <w:pPr>
            <w:widowControl/>
          </w:pPr>
        </w:pPrChange>
      </w:pPr>
      <w:del w:id="448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484" w:author="阿毛" w:date="2021-05-21T17:49:00Z"/>
          <w:rFonts w:ascii="標楷體" w:hAnsi="標楷體"/>
        </w:rPr>
        <w:pPrChange w:id="4485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486" w:author="阿毛" w:date="2021-05-21T17:49:00Z"/>
        </w:rPr>
        <w:pPrChange w:id="4487" w:author="阿毛" w:date="2021-06-02T14:38:00Z">
          <w:pPr>
            <w:pStyle w:val="a"/>
          </w:pPr>
        </w:pPrChange>
      </w:pPr>
      <w:del w:id="448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489" w:author="阿毛" w:date="2021-05-21T17:49:00Z"/>
          <w:rFonts w:ascii="標楷體" w:hAnsi="標楷體"/>
        </w:rPr>
        <w:pPrChange w:id="4490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49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492" w:author="阿毛" w:date="2021-05-21T17:49:00Z"/>
          <w:rFonts w:ascii="標楷體" w:hAnsi="標楷體"/>
        </w:rPr>
        <w:pPrChange w:id="4493" w:author="阿毛" w:date="2021-06-02T14:38:00Z">
          <w:pPr>
            <w:autoSpaceDE w:val="0"/>
            <w:autoSpaceDN w:val="0"/>
            <w:adjustRightInd w:val="0"/>
          </w:pPr>
        </w:pPrChange>
      </w:pPr>
      <w:del w:id="4494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495" w:author="阿毛" w:date="2021-05-21T17:49:00Z"/>
        </w:rPr>
        <w:pPrChange w:id="4496" w:author="阿毛" w:date="2021-06-02T14:38:00Z">
          <w:pPr>
            <w:pStyle w:val="a"/>
          </w:pPr>
        </w:pPrChange>
      </w:pPr>
      <w:del w:id="449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498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499" w:author="阿毛" w:date="2021-05-21T17:49:00Z"/>
                <w:rFonts w:ascii="標楷體" w:hAnsi="標楷體"/>
              </w:rPr>
              <w:pPrChange w:id="4500" w:author="阿毛" w:date="2021-06-02T14:38:00Z">
                <w:pPr/>
              </w:pPrChange>
            </w:pPr>
            <w:del w:id="4501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502" w:author="阿毛" w:date="2021-05-21T17:49:00Z"/>
                <w:rFonts w:ascii="標楷體" w:hAnsi="標楷體"/>
              </w:rPr>
              <w:pPrChange w:id="4503" w:author="阿毛" w:date="2021-06-02T14:38:00Z">
                <w:pPr/>
              </w:pPrChange>
            </w:pPr>
            <w:del w:id="4504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505" w:author="阿毛" w:date="2021-05-21T17:49:00Z"/>
                <w:rFonts w:ascii="標楷體" w:hAnsi="標楷體"/>
              </w:rPr>
              <w:pPrChange w:id="4506" w:author="阿毛" w:date="2021-06-02T14:38:00Z">
                <w:pPr>
                  <w:jc w:val="center"/>
                </w:pPr>
              </w:pPrChange>
            </w:pPr>
            <w:del w:id="4507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508" w:author="阿毛" w:date="2021-05-21T17:49:00Z"/>
                <w:rFonts w:ascii="標楷體" w:hAnsi="標楷體"/>
              </w:rPr>
              <w:pPrChange w:id="4509" w:author="阿毛" w:date="2021-06-02T14:38:00Z">
                <w:pPr/>
              </w:pPrChange>
            </w:pPr>
            <w:del w:id="4510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511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512" w:author="阿毛" w:date="2021-05-21T17:49:00Z"/>
                <w:rFonts w:ascii="標楷體" w:hAnsi="標楷體"/>
              </w:rPr>
              <w:pPrChange w:id="4513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514" w:author="阿毛" w:date="2021-05-21T17:49:00Z"/>
                <w:rFonts w:ascii="標楷體" w:hAnsi="標楷體"/>
              </w:rPr>
              <w:pPrChange w:id="4515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516" w:author="阿毛" w:date="2021-05-21T17:49:00Z"/>
                <w:rFonts w:ascii="標楷體" w:hAnsi="標楷體"/>
              </w:rPr>
              <w:pPrChange w:id="4517" w:author="阿毛" w:date="2021-06-02T14:38:00Z">
                <w:pPr/>
              </w:pPrChange>
            </w:pPr>
            <w:del w:id="451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519" w:author="阿毛" w:date="2021-05-21T17:49:00Z"/>
                <w:rFonts w:ascii="標楷體" w:hAnsi="標楷體"/>
              </w:rPr>
              <w:pPrChange w:id="4520" w:author="阿毛" w:date="2021-06-02T14:38:00Z">
                <w:pPr/>
              </w:pPrChange>
            </w:pPr>
            <w:del w:id="4521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522" w:author="阿毛" w:date="2021-05-21T17:49:00Z"/>
                <w:rFonts w:ascii="標楷體" w:hAnsi="標楷體"/>
              </w:rPr>
              <w:pPrChange w:id="4523" w:author="阿毛" w:date="2021-06-02T14:38:00Z">
                <w:pPr/>
              </w:pPrChange>
            </w:pPr>
            <w:del w:id="4524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525" w:author="阿毛" w:date="2021-05-21T17:49:00Z"/>
                <w:rFonts w:ascii="標楷體" w:hAnsi="標楷體"/>
              </w:rPr>
              <w:pPrChange w:id="4526" w:author="阿毛" w:date="2021-06-02T14:38:00Z">
                <w:pPr/>
              </w:pPrChange>
            </w:pPr>
            <w:del w:id="4527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528" w:author="阿毛" w:date="2021-05-21T17:49:00Z"/>
                <w:rFonts w:ascii="標楷體" w:hAnsi="標楷體"/>
              </w:rPr>
              <w:pPrChange w:id="4529" w:author="阿毛" w:date="2021-06-02T14:38:00Z">
                <w:pPr/>
              </w:pPrChange>
            </w:pPr>
            <w:del w:id="4530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531" w:author="阿毛" w:date="2021-05-21T17:49:00Z"/>
                <w:rFonts w:ascii="標楷體" w:hAnsi="標楷體"/>
              </w:rPr>
              <w:pPrChange w:id="4532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533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534" w:author="阿毛" w:date="2021-05-21T17:49:00Z"/>
                <w:rFonts w:ascii="標楷體" w:hAnsi="標楷體"/>
              </w:rPr>
              <w:pPrChange w:id="4535" w:author="阿毛" w:date="2021-06-02T14:38:00Z">
                <w:pPr/>
              </w:pPrChange>
            </w:pPr>
            <w:del w:id="4536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537" w:author="阿毛" w:date="2021-05-21T17:49:00Z"/>
                <w:rFonts w:ascii="標楷體" w:hAnsi="標楷體"/>
              </w:rPr>
              <w:pPrChange w:id="4538" w:author="阿毛" w:date="2021-06-02T14:38:00Z">
                <w:pPr/>
              </w:pPrChange>
            </w:pPr>
            <w:del w:id="4539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540" w:author="阿毛" w:date="2021-05-21T17:49:00Z"/>
                <w:rFonts w:ascii="標楷體" w:hAnsi="標楷體" w:cs="新細明體"/>
              </w:rPr>
              <w:pPrChange w:id="4541" w:author="阿毛" w:date="2021-06-02T14:38:00Z">
                <w:pPr/>
              </w:pPrChange>
            </w:pPr>
            <w:del w:id="4542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543" w:author="阿毛" w:date="2021-05-21T17:49:00Z"/>
                <w:rFonts w:ascii="標楷體" w:hAnsi="標楷體"/>
              </w:rPr>
              <w:pPrChange w:id="4544" w:author="阿毛" w:date="2021-06-02T14:38:00Z">
                <w:pPr/>
              </w:pPrChange>
            </w:pPr>
            <w:del w:id="454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546" w:author="阿毛" w:date="2021-05-21T17:49:00Z"/>
                <w:rFonts w:ascii="標楷體" w:hAnsi="標楷體"/>
              </w:rPr>
              <w:pPrChange w:id="4547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548" w:author="阿毛" w:date="2021-05-21T17:49:00Z"/>
                <w:rFonts w:ascii="標楷體" w:hAnsi="標楷體"/>
              </w:rPr>
              <w:pPrChange w:id="4549" w:author="阿毛" w:date="2021-06-02T14:38:00Z">
                <w:pPr/>
              </w:pPrChange>
            </w:pPr>
            <w:del w:id="455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551" w:author="阿毛" w:date="2021-05-21T17:49:00Z"/>
                <w:rFonts w:ascii="標楷體" w:hAnsi="標楷體"/>
              </w:rPr>
              <w:pPrChange w:id="4552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553" w:author="阿毛" w:date="2021-05-21T17:49:00Z"/>
                <w:rFonts w:ascii="標楷體" w:hAnsi="標楷體"/>
              </w:rPr>
              <w:pPrChange w:id="4554" w:author="阿毛" w:date="2021-06-02T14:38:00Z">
                <w:pPr/>
              </w:pPrChange>
            </w:pPr>
            <w:del w:id="455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556" w:author="阿毛" w:date="2021-05-21T17:49:00Z"/>
        </w:rPr>
        <w:pPrChange w:id="4557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558" w:author="阿毛" w:date="2021-05-21T17:49:00Z"/>
          <w:rFonts w:ascii="標楷體" w:hAnsi="標楷體"/>
        </w:rPr>
        <w:pPrChange w:id="4559" w:author="阿毛" w:date="2021-06-02T14:38:00Z">
          <w:pPr>
            <w:pStyle w:val="42"/>
            <w:spacing w:after="72"/>
            <w:ind w:leftChars="0" w:left="0"/>
          </w:pPr>
        </w:pPrChange>
      </w:pPr>
      <w:del w:id="456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561" w:author="阿毛" w:date="2021-05-21T17:49:00Z"/>
          <w:rFonts w:ascii="標楷體" w:hAnsi="標楷體"/>
        </w:rPr>
        <w:pPrChange w:id="4562" w:author="阿毛" w:date="2021-06-02T14:38:00Z">
          <w:pPr>
            <w:pStyle w:val="42"/>
            <w:spacing w:after="72"/>
            <w:ind w:leftChars="0" w:left="0"/>
          </w:pPr>
        </w:pPrChange>
      </w:pPr>
      <w:del w:id="456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42" type="#_x0000_t75" style="width:76.8pt;height:46.2pt" o:ole="">
              <v:imagedata r:id="rId77" o:title=""/>
            </v:shape>
            <o:OLEObject Type="Embed" ProgID="Acrobat.Document.DC" ShapeID="_x0000_i1042" DrawAspect="Icon" ObjectID="_1744201340" r:id="rId78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564" w:author="阿毛" w:date="2021-05-21T17:49:00Z"/>
        </w:rPr>
        <w:pPrChange w:id="4565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566" w:author="ST1" w:date="2020-05-19T16:16:00Z"/>
          <w:del w:id="4567" w:author="阿毛" w:date="2021-06-02T14:40:00Z"/>
        </w:rPr>
        <w:pPrChange w:id="4568" w:author="阿毛" w:date="2021-06-02T14:38:00Z">
          <w:pPr>
            <w:widowControl/>
          </w:pPr>
        </w:pPrChange>
      </w:pPr>
      <w:ins w:id="4569" w:author="ST1" w:date="2020-05-19T16:16:00Z">
        <w:del w:id="4570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571" w:author="ST1" w:date="2020-05-19T16:16:00Z"/>
          <w:del w:id="4572" w:author="阿毛" w:date="2021-05-21T17:49:00Z"/>
          <w:rFonts w:ascii="標楷體" w:hAnsi="標楷體"/>
        </w:rPr>
      </w:pPr>
      <w:bookmarkStart w:id="4573" w:name="_Toc123139586"/>
      <w:ins w:id="4574" w:author="ST1" w:date="2020-05-19T16:16:00Z">
        <w:del w:id="4575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576" w:author="ST1" w:date="2020-05-19T16:17:00Z">
        <w:del w:id="4577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  <w:bookmarkEnd w:id="4573"/>
    </w:p>
    <w:p w14:paraId="622ECB9F" w14:textId="63860FDD" w:rsidR="007A1EC8" w:rsidRPr="00AB69BA" w:rsidDel="007154E3" w:rsidRDefault="007A1EC8" w:rsidP="007A1EC8">
      <w:pPr>
        <w:pStyle w:val="a"/>
        <w:rPr>
          <w:ins w:id="4578" w:author="ST1" w:date="2020-05-19T16:16:00Z"/>
          <w:del w:id="4579" w:author="阿毛" w:date="2021-05-21T17:49:00Z"/>
        </w:rPr>
      </w:pPr>
      <w:ins w:id="4580" w:author="ST1" w:date="2020-05-19T16:16:00Z">
        <w:del w:id="4581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582" w:author="ST1" w:date="2020-05-19T16:16:00Z"/>
          <w:del w:id="45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584" w:author="ST1" w:date="2020-05-19T16:16:00Z"/>
                <w:del w:id="4585" w:author="阿毛" w:date="2021-05-21T17:49:00Z"/>
                <w:rFonts w:ascii="標楷體" w:eastAsia="標楷體" w:hAnsi="標楷體"/>
              </w:rPr>
            </w:pPr>
            <w:ins w:id="4586" w:author="ST1" w:date="2020-05-19T16:16:00Z">
              <w:del w:id="458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588" w:author="ST1" w:date="2020-05-19T16:16:00Z"/>
                <w:del w:id="4589" w:author="阿毛" w:date="2021-05-21T17:49:00Z"/>
                <w:rFonts w:ascii="標楷體" w:eastAsia="標楷體" w:hAnsi="標楷體"/>
              </w:rPr>
            </w:pPr>
            <w:ins w:id="4590" w:author="ST1" w:date="2020-05-19T16:17:00Z">
              <w:del w:id="459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592" w:author="ST1" w:date="2020-05-19T16:18:00Z"/>
                <w:del w:id="4593" w:author="阿毛" w:date="2021-05-21T17:49:00Z"/>
                <w:rFonts w:ascii="標楷體" w:eastAsia="標楷體" w:hAnsi="標楷體"/>
                <w:lang w:eastAsia="zh-HK"/>
              </w:rPr>
            </w:pPr>
            <w:ins w:id="4594" w:author="ST1" w:date="2020-05-19T16:18:00Z">
              <w:del w:id="4595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596" w:author="ST1" w:date="2020-05-19T16:18:00Z"/>
                <w:del w:id="4597" w:author="阿毛" w:date="2021-05-21T17:49:00Z"/>
                <w:rFonts w:ascii="標楷體" w:eastAsia="標楷體" w:hAnsi="標楷體"/>
                <w:lang w:eastAsia="zh-HK"/>
              </w:rPr>
            </w:pPr>
            <w:ins w:id="4598" w:author="ST1" w:date="2020-05-19T16:18:00Z">
              <w:del w:id="4599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600" w:author="ST1" w:date="2020-05-19T16:18:00Z"/>
                <w:del w:id="4601" w:author="阿毛" w:date="2021-05-21T17:49:00Z"/>
                <w:rFonts w:ascii="標楷體" w:eastAsia="標楷體" w:hAnsi="標楷體"/>
                <w:lang w:eastAsia="zh-HK"/>
              </w:rPr>
            </w:pPr>
            <w:ins w:id="4602" w:author="ST1" w:date="2020-05-19T16:18:00Z">
              <w:del w:id="4603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604" w:author="ST1" w:date="2020-05-19T16:16:00Z"/>
                <w:del w:id="4605" w:author="阿毛" w:date="2021-05-21T17:49:00Z"/>
                <w:rFonts w:ascii="標楷體" w:eastAsia="標楷體" w:hAnsi="標楷體"/>
              </w:rPr>
            </w:pPr>
            <w:ins w:id="4606" w:author="ST1" w:date="2020-05-19T16:19:00Z">
              <w:del w:id="4607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608" w:author="ST1" w:date="2020-05-19T16:18:00Z">
              <w:del w:id="4609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610" w:author="ST1" w:date="2020-05-19T16:16:00Z"/>
          <w:del w:id="461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612" w:author="ST1" w:date="2020-05-19T16:16:00Z"/>
                <w:del w:id="4613" w:author="阿毛" w:date="2021-05-21T17:49:00Z"/>
                <w:rFonts w:ascii="標楷體" w:eastAsia="標楷體" w:hAnsi="標楷體"/>
              </w:rPr>
            </w:pPr>
            <w:ins w:id="4614" w:author="ST1" w:date="2020-05-19T16:16:00Z">
              <w:del w:id="461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616" w:author="ST1" w:date="2020-05-19T16:16:00Z"/>
                <w:del w:id="4617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618" w:author="ST1" w:date="2020-05-19T16:16:00Z"/>
          <w:del w:id="46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620" w:author="ST1" w:date="2020-05-19T16:16:00Z"/>
                <w:del w:id="4621" w:author="阿毛" w:date="2021-05-21T17:49:00Z"/>
                <w:rFonts w:ascii="標楷體" w:eastAsia="標楷體" w:hAnsi="標楷體"/>
              </w:rPr>
            </w:pPr>
            <w:ins w:id="4622" w:author="ST1" w:date="2020-05-19T16:16:00Z">
              <w:del w:id="462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624" w:author="ST1" w:date="2020-05-19T16:16:00Z"/>
                <w:del w:id="4625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626" w:author="ST1" w:date="2020-05-19T16:16:00Z"/>
          <w:del w:id="46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628" w:author="ST1" w:date="2020-05-19T16:16:00Z"/>
                <w:del w:id="4629" w:author="阿毛" w:date="2021-05-21T17:49:00Z"/>
                <w:rFonts w:ascii="標楷體" w:eastAsia="標楷體" w:hAnsi="標楷體"/>
              </w:rPr>
            </w:pPr>
            <w:ins w:id="4630" w:author="ST1" w:date="2020-05-19T16:16:00Z">
              <w:del w:id="463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632" w:author="ST1" w:date="2020-05-19T16:16:00Z"/>
                <w:del w:id="4633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634" w:author="ST1" w:date="2020-05-19T16:16:00Z"/>
          <w:del w:id="46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636" w:author="ST1" w:date="2020-05-19T16:16:00Z"/>
                <w:del w:id="4637" w:author="阿毛" w:date="2021-05-21T17:49:00Z"/>
                <w:rFonts w:ascii="標楷體" w:eastAsia="標楷體" w:hAnsi="標楷體"/>
              </w:rPr>
            </w:pPr>
            <w:ins w:id="4638" w:author="ST1" w:date="2020-05-19T16:16:00Z">
              <w:del w:id="463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640" w:author="ST1" w:date="2020-05-19T16:16:00Z"/>
                <w:del w:id="4641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642" w:author="ST1" w:date="2020-05-19T16:16:00Z"/>
          <w:del w:id="46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644" w:author="ST1" w:date="2020-05-19T16:16:00Z"/>
                <w:del w:id="4645" w:author="阿毛" w:date="2021-05-21T17:49:00Z"/>
                <w:rFonts w:ascii="標楷體" w:eastAsia="標楷體" w:hAnsi="標楷體"/>
              </w:rPr>
            </w:pPr>
            <w:ins w:id="4646" w:author="ST1" w:date="2020-05-19T16:16:00Z">
              <w:del w:id="464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648" w:author="ST1" w:date="2020-05-19T16:16:00Z"/>
                <w:del w:id="464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650" w:author="ST1" w:date="2020-05-19T16:16:00Z"/>
          <w:del w:id="46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652" w:author="ST1" w:date="2020-05-19T16:16:00Z"/>
                <w:del w:id="4653" w:author="阿毛" w:date="2021-05-21T17:49:00Z"/>
                <w:rFonts w:ascii="標楷體" w:eastAsia="標楷體" w:hAnsi="標楷體"/>
              </w:rPr>
            </w:pPr>
            <w:ins w:id="4654" w:author="ST1" w:date="2020-05-19T16:16:00Z">
              <w:del w:id="465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656" w:author="ST1" w:date="2020-05-19T16:16:00Z"/>
                <w:del w:id="4657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658" w:author="ST1" w:date="2020-05-19T16:16:00Z"/>
          <w:del w:id="46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660" w:author="ST1" w:date="2020-05-19T16:16:00Z"/>
                <w:del w:id="4661" w:author="阿毛" w:date="2021-05-21T17:49:00Z"/>
                <w:rFonts w:ascii="標楷體" w:eastAsia="標楷體" w:hAnsi="標楷體"/>
              </w:rPr>
            </w:pPr>
            <w:ins w:id="4662" w:author="ST1" w:date="2020-05-19T16:16:00Z">
              <w:del w:id="466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664" w:author="ST1" w:date="2020-05-19T16:16:00Z"/>
                <w:del w:id="4665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666" w:author="ST1" w:date="2020-05-19T16:16:00Z"/>
          <w:del w:id="4667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668" w:author="ST1" w:date="2020-05-19T16:16:00Z"/>
          <w:del w:id="4669" w:author="阿毛" w:date="2021-05-21T17:49:00Z"/>
          <w:rFonts w:ascii="標楷體" w:eastAsia="標楷體" w:hAnsi="標楷體"/>
        </w:rPr>
      </w:pPr>
      <w:ins w:id="4670" w:author="ST1" w:date="2020-05-19T16:16:00Z">
        <w:del w:id="4671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672" w:author="ST1" w:date="2020-05-19T16:16:00Z"/>
          <w:del w:id="4673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674" w:author="ST1" w:date="2020-05-19T16:16:00Z"/>
          <w:del w:id="4675" w:author="阿毛" w:date="2021-05-21T17:49:00Z"/>
        </w:rPr>
      </w:pPr>
      <w:ins w:id="4676" w:author="ST1" w:date="2020-05-19T16:16:00Z">
        <w:del w:id="4677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678" w:author="ST1" w:date="2020-05-19T16:19:00Z"/>
          <w:del w:id="4679" w:author="阿毛" w:date="2021-05-21T17:49:00Z"/>
          <w:rFonts w:ascii="標楷體" w:eastAsia="標楷體" w:hAnsi="標楷體" w:cs="標楷體"/>
          <w:kern w:val="0"/>
          <w:szCs w:val="28"/>
        </w:rPr>
      </w:pPr>
      <w:ins w:id="4680" w:author="ST1" w:date="2020-05-19T16:16:00Z">
        <w:del w:id="4681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82" w:author="ST1" w:date="2020-05-19T16:21:00Z"/>
          <w:del w:id="4683" w:author="阿毛" w:date="2021-05-21T17:49:00Z"/>
          <w:rFonts w:ascii="標楷體" w:eastAsia="標楷體" w:hAnsi="標楷體"/>
        </w:rPr>
      </w:pPr>
      <w:ins w:id="4684" w:author="ST1" w:date="2020-05-19T16:21:00Z">
        <w:del w:id="468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86" w:author="ST1" w:date="2020-05-19T16:21:00Z"/>
          <w:del w:id="4687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88" w:author="ST1" w:date="2020-05-19T16:21:00Z"/>
          <w:del w:id="4689" w:author="阿毛" w:date="2021-05-21T17:49:00Z"/>
          <w:rFonts w:ascii="標楷體" w:eastAsia="標楷體" w:hAnsi="標楷體"/>
        </w:rPr>
      </w:pPr>
      <w:ins w:id="4690" w:author="ST1" w:date="2020-05-19T16:21:00Z">
        <w:del w:id="469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692" w:author="ST1" w:date="2020-05-19T16:22:00Z">
        <w:del w:id="4693" w:author="阿毛" w:date="2021-05-21T17:49:00Z">
          <w:r w:rsidRPr="00CF3046" w:rsidDel="007154E3">
            <w:rPr>
              <w:rFonts w:ascii="標楷體" w:eastAsia="標楷體" w:hAnsi="標楷體" w:hint="eastAsia"/>
              <w:rPrChange w:id="4694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695" w:author="ST1" w:date="2020-05-19T18:15:00Z">
        <w:del w:id="4696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697" w:author="ST1" w:date="2020-05-19T16:22:00Z">
        <w:del w:id="4698" w:author="阿毛" w:date="2021-05-21T17:49:00Z">
          <w:r w:rsidRPr="00CF3046" w:rsidDel="007154E3">
            <w:rPr>
              <w:rFonts w:ascii="標楷體" w:eastAsia="標楷體" w:hAnsi="標楷體" w:hint="eastAsia"/>
              <w:rPrChange w:id="4699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700" w:author="ST1" w:date="2020-05-19T16:21:00Z">
        <w:del w:id="470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702" w:author="ST1" w:date="2020-05-19T16:22:00Z">
        <w:del w:id="4703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704" w:author="ST1" w:date="2020-05-19T18:15:00Z">
        <w:del w:id="4705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706" w:author="ST1" w:date="2020-05-19T16:21:00Z">
        <w:del w:id="470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708" w:author="ST1" w:date="2020-05-19T16:22:00Z">
        <w:del w:id="4709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10" w:author="ST1" w:date="2020-05-19T16:23:00Z"/>
          <w:del w:id="4711" w:author="阿毛" w:date="2021-05-21T17:49:00Z"/>
          <w:rFonts w:ascii="標楷體" w:eastAsia="標楷體" w:hAnsi="標楷體"/>
        </w:rPr>
      </w:pPr>
      <w:ins w:id="4712" w:author="ST1" w:date="2020-05-19T16:21:00Z">
        <w:del w:id="4713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714" w:author="ST1" w:date="2020-05-19T16:23:00Z">
        <w:del w:id="4715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716" w:author="ST1" w:date="2020-05-19T18:15:00Z">
        <w:del w:id="4717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718" w:author="ST1" w:date="2020-05-19T16:23:00Z">
        <w:del w:id="4719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720" w:author="ST1" w:date="2020-05-19T16:21:00Z">
        <w:del w:id="472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722" w:author="ST1" w:date="2020-05-19T16:23:00Z">
        <w:del w:id="4723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724" w:author="ST1" w:date="2020-05-19T16:21:00Z">
        <w:del w:id="472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726" w:author="ST1" w:date="2020-05-19T16:23:00Z">
        <w:del w:id="4727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28" w:author="ST1" w:date="2020-05-19T16:21:00Z"/>
          <w:del w:id="4729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730" w:author="ST1" w:date="2020-05-19T16:16:00Z"/>
          <w:del w:id="4731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732" w:author="ST1" w:date="2020-05-19T16:16:00Z"/>
          <w:del w:id="4733" w:author="阿毛" w:date="2021-05-21T17:49:00Z"/>
        </w:rPr>
      </w:pPr>
      <w:ins w:id="4734" w:author="ST1" w:date="2020-05-19T16:16:00Z">
        <w:del w:id="4735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736" w:author="ST1" w:date="2020-05-19T16:16:00Z"/>
          <w:del w:id="4737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738" w:author="ST1" w:date="2020-05-19T16:16:00Z"/>
                <w:del w:id="4739" w:author="阿毛" w:date="2021-05-21T17:49:00Z"/>
                <w:rFonts w:ascii="標楷體" w:eastAsia="標楷體" w:hAnsi="標楷體"/>
              </w:rPr>
            </w:pPr>
            <w:ins w:id="4740" w:author="ST1" w:date="2020-05-19T16:16:00Z">
              <w:del w:id="474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742" w:author="ST1" w:date="2020-05-19T16:16:00Z"/>
                <w:del w:id="4743" w:author="阿毛" w:date="2021-05-21T17:49:00Z"/>
                <w:rFonts w:ascii="標楷體" w:eastAsia="標楷體" w:hAnsi="標楷體"/>
              </w:rPr>
            </w:pPr>
            <w:ins w:id="4744" w:author="ST1" w:date="2020-05-19T16:16:00Z">
              <w:del w:id="474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746" w:author="ST1" w:date="2020-05-19T16:16:00Z"/>
                <w:del w:id="4747" w:author="阿毛" w:date="2021-05-21T17:49:00Z"/>
                <w:rFonts w:ascii="標楷體" w:eastAsia="標楷體" w:hAnsi="標楷體"/>
              </w:rPr>
            </w:pPr>
            <w:ins w:id="4748" w:author="ST1" w:date="2020-05-19T16:16:00Z">
              <w:del w:id="474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750" w:author="ST1" w:date="2020-05-19T16:16:00Z"/>
                <w:del w:id="4751" w:author="阿毛" w:date="2021-05-21T17:49:00Z"/>
                <w:rFonts w:ascii="標楷體" w:eastAsia="標楷體" w:hAnsi="標楷體"/>
              </w:rPr>
            </w:pPr>
            <w:ins w:id="4752" w:author="ST1" w:date="2020-05-19T16:16:00Z">
              <w:del w:id="475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754" w:author="ST1" w:date="2020-05-19T16:16:00Z"/>
          <w:del w:id="4755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756" w:author="ST1" w:date="2020-05-19T16:16:00Z"/>
                <w:del w:id="4757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758" w:author="ST1" w:date="2020-05-19T16:16:00Z"/>
                <w:del w:id="475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760" w:author="ST1" w:date="2020-05-19T16:16:00Z"/>
                <w:del w:id="4761" w:author="阿毛" w:date="2021-05-21T17:49:00Z"/>
                <w:rFonts w:ascii="標楷體" w:eastAsia="標楷體" w:hAnsi="標楷體"/>
              </w:rPr>
            </w:pPr>
            <w:ins w:id="4762" w:author="ST1" w:date="2020-05-19T16:16:00Z">
              <w:del w:id="4763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764" w:author="ST1" w:date="2020-05-19T16:16:00Z"/>
                <w:del w:id="4765" w:author="阿毛" w:date="2021-05-21T17:49:00Z"/>
                <w:rFonts w:ascii="標楷體" w:eastAsia="標楷體" w:hAnsi="標楷體"/>
              </w:rPr>
            </w:pPr>
            <w:ins w:id="4766" w:author="ST1" w:date="2020-05-19T16:16:00Z">
              <w:del w:id="476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768" w:author="ST1" w:date="2020-05-19T16:16:00Z"/>
                <w:del w:id="4769" w:author="阿毛" w:date="2021-05-21T17:49:00Z"/>
                <w:rFonts w:ascii="標楷體" w:eastAsia="標楷體" w:hAnsi="標楷體"/>
              </w:rPr>
            </w:pPr>
            <w:ins w:id="4770" w:author="ST1" w:date="2020-05-19T16:16:00Z">
              <w:del w:id="477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772" w:author="ST1" w:date="2020-05-19T16:16:00Z"/>
                <w:del w:id="4773" w:author="阿毛" w:date="2021-05-21T17:49:00Z"/>
                <w:rFonts w:ascii="標楷體" w:eastAsia="標楷體" w:hAnsi="標楷體"/>
              </w:rPr>
            </w:pPr>
            <w:ins w:id="4774" w:author="ST1" w:date="2020-05-19T16:16:00Z">
              <w:del w:id="477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776" w:author="ST1" w:date="2020-05-19T16:16:00Z"/>
                <w:del w:id="4777" w:author="阿毛" w:date="2021-05-21T17:49:00Z"/>
                <w:rFonts w:ascii="標楷體" w:eastAsia="標楷體" w:hAnsi="標楷體"/>
              </w:rPr>
            </w:pPr>
            <w:ins w:id="4778" w:author="ST1" w:date="2020-05-19T16:16:00Z">
              <w:del w:id="477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780" w:author="ST1" w:date="2020-05-19T16:16:00Z"/>
                <w:del w:id="4781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782" w:author="ST1" w:date="2020-05-19T16:16:00Z"/>
          <w:del w:id="4783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784" w:author="ST1" w:date="2020-05-19T16:16:00Z"/>
                <w:del w:id="4785" w:author="阿毛" w:date="2021-05-21T17:49:00Z"/>
                <w:rFonts w:ascii="標楷體" w:eastAsia="標楷體" w:hAnsi="標楷體"/>
              </w:rPr>
            </w:pPr>
            <w:ins w:id="4786" w:author="ST1" w:date="2020-05-19T16:16:00Z">
              <w:del w:id="478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788" w:author="ST1" w:date="2020-05-19T16:16:00Z"/>
                <w:del w:id="4789" w:author="阿毛" w:date="2021-05-21T17:49:00Z"/>
                <w:rFonts w:ascii="標楷體" w:eastAsia="標楷體" w:hAnsi="標楷體"/>
              </w:rPr>
            </w:pPr>
            <w:ins w:id="4790" w:author="ST1" w:date="2020-05-19T16:24:00Z">
              <w:del w:id="4791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792" w:author="ST1" w:date="2020-05-19T16:16:00Z"/>
                <w:del w:id="4793" w:author="阿毛" w:date="2021-05-21T17:49:00Z"/>
                <w:rFonts w:ascii="標楷體" w:eastAsia="標楷體" w:hAnsi="標楷體" w:cs="新細明體"/>
              </w:rPr>
            </w:pPr>
            <w:ins w:id="4794" w:author="ST1" w:date="2020-05-19T16:16:00Z">
              <w:del w:id="4795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796" w:author="ST1" w:date="2020-05-19T16:16:00Z"/>
                <w:del w:id="4797" w:author="阿毛" w:date="2021-05-21T17:49:00Z"/>
                <w:rFonts w:ascii="標楷體" w:eastAsia="標楷體" w:hAnsi="標楷體"/>
              </w:rPr>
            </w:pPr>
            <w:ins w:id="4798" w:author="ST1" w:date="2020-05-19T16:16:00Z">
              <w:del w:id="4799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800" w:author="ST1" w:date="2020-05-19T16:16:00Z"/>
                <w:del w:id="4801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802" w:author="ST1" w:date="2020-05-19T16:16:00Z"/>
                <w:del w:id="4803" w:author="阿毛" w:date="2021-05-21T17:49:00Z"/>
                <w:rFonts w:ascii="標楷體" w:eastAsia="標楷體" w:hAnsi="標楷體"/>
              </w:rPr>
            </w:pPr>
            <w:ins w:id="4804" w:author="ST1" w:date="2020-05-19T16:16:00Z">
              <w:del w:id="480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806" w:author="ST1" w:date="2020-05-19T16:16:00Z"/>
                <w:del w:id="480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808" w:author="ST1" w:date="2020-05-19T16:16:00Z"/>
                <w:del w:id="4809" w:author="阿毛" w:date="2021-05-21T17:49:00Z"/>
                <w:rFonts w:ascii="標楷體" w:eastAsia="標楷體" w:hAnsi="標楷體"/>
              </w:rPr>
            </w:pPr>
            <w:ins w:id="4810" w:author="ST1" w:date="2020-05-19T16:16:00Z">
              <w:del w:id="481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812" w:author="ST1" w:date="2020-05-19T16:16:00Z"/>
          <w:del w:id="4813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814" w:author="ST1" w:date="2020-05-19T16:16:00Z"/>
                <w:del w:id="4815" w:author="阿毛" w:date="2021-05-21T17:49:00Z"/>
                <w:rFonts w:ascii="標楷體" w:eastAsia="標楷體" w:hAnsi="標楷體"/>
              </w:rPr>
            </w:pPr>
            <w:ins w:id="4816" w:author="ST1" w:date="2020-05-19T16:16:00Z">
              <w:del w:id="481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818" w:author="ST1" w:date="2020-05-19T16:16:00Z"/>
                <w:del w:id="4819" w:author="阿毛" w:date="2021-05-21T17:49:00Z"/>
                <w:rFonts w:ascii="標楷體" w:eastAsia="標楷體" w:hAnsi="標楷體"/>
              </w:rPr>
            </w:pPr>
            <w:ins w:id="4820" w:author="ST1" w:date="2020-05-19T16:40:00Z">
              <w:del w:id="4821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822" w:author="ST1" w:date="2020-05-19T16:16:00Z"/>
                <w:del w:id="4823" w:author="阿毛" w:date="2021-05-21T17:49:00Z"/>
                <w:rFonts w:ascii="標楷體" w:eastAsia="標楷體" w:hAnsi="標楷體" w:cs="新細明體"/>
              </w:rPr>
            </w:pPr>
            <w:ins w:id="4824" w:author="ST1" w:date="2020-05-19T16:40:00Z">
              <w:del w:id="4825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826" w:author="ST1" w:date="2020-05-19T16:16:00Z"/>
                <w:del w:id="4827" w:author="阿毛" w:date="2021-05-21T17:49:00Z"/>
                <w:rFonts w:ascii="標楷體" w:eastAsia="標楷體" w:hAnsi="標楷體" w:cs="新細明體"/>
              </w:rPr>
            </w:pPr>
            <w:ins w:id="4828" w:author="ST1" w:date="2020-05-19T16:40:00Z">
              <w:del w:id="4829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830" w:author="ST1" w:date="2020-05-19T16:16:00Z"/>
                <w:del w:id="4831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832" w:author="ST1" w:date="2020-05-19T16:16:00Z"/>
                <w:del w:id="4833" w:author="阿毛" w:date="2021-05-21T17:49:00Z"/>
                <w:rFonts w:ascii="標楷體" w:eastAsia="標楷體" w:hAnsi="標楷體"/>
              </w:rPr>
            </w:pPr>
            <w:ins w:id="4834" w:author="ST1" w:date="2020-05-19T16:40:00Z">
              <w:del w:id="483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836" w:author="ST1" w:date="2020-05-19T16:16:00Z"/>
                <w:del w:id="483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838" w:author="ST1" w:date="2020-05-19T16:16:00Z"/>
                <w:del w:id="4839" w:author="阿毛" w:date="2021-05-21T17:49:00Z"/>
                <w:rFonts w:ascii="標楷體" w:eastAsia="標楷體" w:hAnsi="標楷體"/>
              </w:rPr>
            </w:pPr>
            <w:ins w:id="4840" w:author="ST1" w:date="2020-05-19T16:40:00Z">
              <w:del w:id="484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842" w:author="ST1" w:date="2020-05-19T16:41:00Z">
              <w:del w:id="4843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844" w:author="ST1" w:date="2020-05-19T16:16:00Z"/>
          <w:del w:id="4845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846" w:author="ST1" w:date="2020-05-19T16:16:00Z"/>
                <w:del w:id="4847" w:author="阿毛" w:date="2021-05-21T17:49:00Z"/>
                <w:rFonts w:ascii="標楷體" w:eastAsia="標楷體" w:hAnsi="標楷體"/>
              </w:rPr>
            </w:pPr>
            <w:ins w:id="4848" w:author="ST1" w:date="2020-05-19T16:40:00Z">
              <w:del w:id="484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850" w:author="ST1" w:date="2020-05-19T16:16:00Z"/>
                <w:del w:id="4851" w:author="阿毛" w:date="2021-05-21T17:49:00Z"/>
                <w:rFonts w:ascii="標楷體" w:eastAsia="標楷體" w:hAnsi="標楷體"/>
              </w:rPr>
            </w:pPr>
            <w:ins w:id="4852" w:author="ST1" w:date="2020-05-19T16:40:00Z">
              <w:del w:id="4853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854" w:author="ST1" w:date="2020-05-19T16:16:00Z"/>
                <w:del w:id="4855" w:author="阿毛" w:date="2021-05-21T17:49:00Z"/>
                <w:rFonts w:ascii="標楷體" w:eastAsia="標楷體" w:hAnsi="標楷體"/>
              </w:rPr>
            </w:pPr>
            <w:ins w:id="4856" w:author="ST1" w:date="2020-05-19T16:40:00Z">
              <w:del w:id="4857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858" w:author="ST1" w:date="2020-05-19T16:16:00Z"/>
                <w:del w:id="485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860" w:author="ST1" w:date="2020-05-19T16:16:00Z"/>
                <w:del w:id="4861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862" w:author="ST1" w:date="2020-05-19T16:16:00Z"/>
                <w:del w:id="4863" w:author="阿毛" w:date="2021-05-21T17:49:00Z"/>
                <w:rFonts w:ascii="標楷體" w:eastAsia="標楷體" w:hAnsi="標楷體"/>
              </w:rPr>
            </w:pPr>
            <w:ins w:id="4864" w:author="ST1" w:date="2020-05-19T16:40:00Z">
              <w:del w:id="486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866" w:author="ST1" w:date="2020-05-19T16:16:00Z"/>
                <w:del w:id="486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868" w:author="ST1" w:date="2020-05-19T16:16:00Z"/>
                <w:del w:id="4869" w:author="阿毛" w:date="2021-05-21T17:49:00Z"/>
                <w:rFonts w:ascii="標楷體" w:eastAsia="標楷體" w:hAnsi="標楷體"/>
              </w:rPr>
            </w:pPr>
            <w:ins w:id="4870" w:author="ST1" w:date="2020-05-19T16:40:00Z">
              <w:del w:id="487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872" w:author="ST1" w:date="2020-05-19T16:16:00Z"/>
          <w:del w:id="4873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874" w:author="ST1" w:date="2020-05-19T16:16:00Z"/>
          <w:del w:id="4875" w:author="阿毛" w:date="2021-05-21T17:49:00Z"/>
          <w:rFonts w:ascii="標楷體" w:hAnsi="標楷體"/>
        </w:rPr>
      </w:pPr>
      <w:ins w:id="4876" w:author="ST1" w:date="2020-05-19T16:16:00Z">
        <w:del w:id="4877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878" w:author="ST1" w:date="2020-05-19T16:42:00Z">
        <w:del w:id="4879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880" w:author="ST1" w:date="2020-05-19T16:16:00Z"/>
          <w:del w:id="4881" w:author="阿毛" w:date="2021-05-21T17:49:00Z"/>
          <w:rFonts w:ascii="標楷體" w:eastAsia="標楷體" w:hAnsi="標楷體"/>
        </w:rPr>
      </w:pPr>
      <w:ins w:id="4882" w:author="ST1" w:date="2020-05-19T16:16:00Z">
        <w:del w:id="4883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884" w:author="ST1" w:date="2020-05-19T16:44:00Z">
        <w:del w:id="4885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3" type="#_x0000_t75" style="width:75pt;height:51.6pt" o:ole="">
                <v:imagedata r:id="rId79" o:title=""/>
              </v:shape>
              <o:OLEObject Type="Embed" ProgID="Acrobat.Document.DC" ShapeID="_x0000_i1043" DrawAspect="Icon" ObjectID="_1744201341" r:id="rId80"/>
            </w:object>
          </w:r>
        </w:del>
      </w:ins>
      <w:ins w:id="4886" w:author="ST1" w:date="2020-05-19T16:42:00Z">
        <w:del w:id="4887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888" w:author="ST1" w:date="2020-05-19T16:16:00Z"/>
          <w:del w:id="4889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890" w:author="ST1" w:date="2020-05-19T16:16:00Z"/>
          <w:del w:id="4891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892" w:author="ST1" w:date="2020-05-19T16:16:00Z"/>
          <w:del w:id="4893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894" w:author="ST1" w:date="2020-05-19T16:16:00Z"/>
          <w:del w:id="4895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896" w:author="ST1" w:date="2020-05-19T16:16:00Z"/>
          <w:del w:id="4897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898" w:author="ST1" w:date="2020-05-19T16:16:00Z"/>
          <w:del w:id="4899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900" w:author="ST1" w:date="2020-05-19T16:16:00Z"/>
          <w:del w:id="4901" w:author="阿毛" w:date="2021-05-21T17:49:00Z"/>
        </w:rPr>
      </w:pPr>
      <w:ins w:id="4902" w:author="ST1" w:date="2020-05-19T16:16:00Z">
        <w:del w:id="4903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904" w:author="ST1" w:date="2020-05-19T18:16:00Z"/>
          <w:del w:id="4905" w:author="阿毛" w:date="2021-05-21T17:49:00Z"/>
          <w:rFonts w:ascii="標楷體" w:hAnsi="標楷體"/>
        </w:rPr>
      </w:pPr>
      <w:bookmarkStart w:id="4906" w:name="_Toc123139587"/>
      <w:ins w:id="4907" w:author="ST1" w:date="2020-05-19T18:16:00Z">
        <w:del w:id="4908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909" w:author="ST1" w:date="2020-05-19T18:18:00Z">
        <w:del w:id="4910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  <w:bookmarkEnd w:id="4906"/>
    </w:p>
    <w:p w14:paraId="1ECE199F" w14:textId="27C163B7" w:rsidR="00F655ED" w:rsidRPr="00AB69BA" w:rsidDel="007154E3" w:rsidRDefault="00F655ED" w:rsidP="00F655ED">
      <w:pPr>
        <w:pStyle w:val="a"/>
        <w:rPr>
          <w:ins w:id="4911" w:author="ST1" w:date="2020-05-19T18:16:00Z"/>
          <w:del w:id="4912" w:author="阿毛" w:date="2021-05-21T17:49:00Z"/>
        </w:rPr>
      </w:pPr>
      <w:ins w:id="4913" w:author="ST1" w:date="2020-05-19T18:16:00Z">
        <w:del w:id="4914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915" w:author="ST1" w:date="2020-05-19T18:16:00Z"/>
          <w:del w:id="49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917" w:author="ST1" w:date="2020-05-19T18:16:00Z"/>
                <w:del w:id="4918" w:author="阿毛" w:date="2021-05-21T17:49:00Z"/>
                <w:rFonts w:ascii="標楷體" w:eastAsia="標楷體" w:hAnsi="標楷體"/>
              </w:rPr>
            </w:pPr>
            <w:ins w:id="4919" w:author="ST1" w:date="2020-05-19T18:16:00Z">
              <w:del w:id="492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921" w:author="ST1" w:date="2020-05-19T18:16:00Z"/>
                <w:del w:id="4922" w:author="阿毛" w:date="2021-05-21T17:49:00Z"/>
                <w:rFonts w:ascii="標楷體" w:eastAsia="標楷體" w:hAnsi="標楷體"/>
              </w:rPr>
            </w:pPr>
            <w:ins w:id="4923" w:author="ST1" w:date="2020-05-19T18:18:00Z">
              <w:del w:id="4924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925" w:author="ST1" w:date="2020-05-19T18:19:00Z"/>
                <w:del w:id="4926" w:author="阿毛" w:date="2021-05-21T17:49:00Z"/>
                <w:rFonts w:ascii="標楷體" w:eastAsia="標楷體" w:hAnsi="標楷體"/>
              </w:rPr>
            </w:pPr>
            <w:ins w:id="4927" w:author="ST1" w:date="2020-05-19T18:19:00Z">
              <w:del w:id="4928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929" w:author="ST1" w:date="2020-05-19T18:19:00Z"/>
                <w:del w:id="4930" w:author="阿毛" w:date="2021-05-21T17:49:00Z"/>
                <w:rFonts w:ascii="標楷體" w:eastAsia="標楷體" w:hAnsi="標楷體"/>
              </w:rPr>
            </w:pPr>
            <w:ins w:id="4931" w:author="ST1" w:date="2020-05-19T18:19:00Z">
              <w:del w:id="4932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933" w:author="ST1" w:date="2020-05-19T18:19:00Z"/>
                <w:del w:id="4934" w:author="阿毛" w:date="2021-05-21T17:49:00Z"/>
                <w:rFonts w:ascii="標楷體" w:eastAsia="標楷體" w:hAnsi="標楷體"/>
              </w:rPr>
            </w:pPr>
            <w:ins w:id="4935" w:author="ST1" w:date="2020-05-19T18:19:00Z">
              <w:del w:id="4936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937" w:author="ST1" w:date="2020-05-19T18:19:00Z"/>
                <w:del w:id="4938" w:author="阿毛" w:date="2021-05-21T17:49:00Z"/>
                <w:rFonts w:ascii="標楷體" w:eastAsia="標楷體" w:hAnsi="標楷體"/>
              </w:rPr>
            </w:pPr>
            <w:ins w:id="4939" w:author="ST1" w:date="2020-05-19T18:19:00Z">
              <w:del w:id="4940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941" w:author="ST1" w:date="2020-05-19T18:16:00Z"/>
                <w:del w:id="4942" w:author="阿毛" w:date="2021-05-21T17:49:00Z"/>
                <w:rFonts w:ascii="標楷體" w:eastAsia="標楷體" w:hAnsi="標楷體"/>
              </w:rPr>
            </w:pPr>
            <w:ins w:id="4943" w:author="ST1" w:date="2020-05-19T18:21:00Z">
              <w:del w:id="4944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945" w:author="ST1" w:date="2020-05-19T18:19:00Z">
              <w:del w:id="4946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947" w:author="ST1" w:date="2020-05-19T18:16:00Z"/>
          <w:del w:id="49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949" w:author="ST1" w:date="2020-05-19T18:16:00Z"/>
                <w:del w:id="4950" w:author="阿毛" w:date="2021-05-21T17:49:00Z"/>
                <w:rFonts w:ascii="標楷體" w:eastAsia="標楷體" w:hAnsi="標楷體"/>
              </w:rPr>
            </w:pPr>
            <w:ins w:id="4951" w:author="ST1" w:date="2020-05-19T18:16:00Z">
              <w:del w:id="495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953" w:author="ST1" w:date="2020-05-19T18:16:00Z"/>
                <w:del w:id="4954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955" w:author="ST1" w:date="2020-05-19T18:16:00Z"/>
          <w:del w:id="49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957" w:author="ST1" w:date="2020-05-19T18:16:00Z"/>
                <w:del w:id="4958" w:author="阿毛" w:date="2021-05-21T17:49:00Z"/>
                <w:rFonts w:ascii="標楷體" w:eastAsia="標楷體" w:hAnsi="標楷體"/>
              </w:rPr>
            </w:pPr>
            <w:ins w:id="4959" w:author="ST1" w:date="2020-05-19T18:16:00Z">
              <w:del w:id="496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961" w:author="ST1" w:date="2020-05-19T18:16:00Z"/>
                <w:del w:id="4962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963" w:author="ST1" w:date="2020-05-19T18:16:00Z"/>
          <w:del w:id="49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965" w:author="ST1" w:date="2020-05-19T18:16:00Z"/>
                <w:del w:id="4966" w:author="阿毛" w:date="2021-05-21T17:49:00Z"/>
                <w:rFonts w:ascii="標楷體" w:eastAsia="標楷體" w:hAnsi="標楷體"/>
              </w:rPr>
            </w:pPr>
            <w:ins w:id="4967" w:author="ST1" w:date="2020-05-19T18:16:00Z">
              <w:del w:id="496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969" w:author="ST1" w:date="2020-05-19T18:16:00Z"/>
                <w:del w:id="4970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971" w:author="ST1" w:date="2020-05-19T18:16:00Z"/>
          <w:del w:id="49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973" w:author="ST1" w:date="2020-05-19T18:16:00Z"/>
                <w:del w:id="4974" w:author="阿毛" w:date="2021-05-21T17:49:00Z"/>
                <w:rFonts w:ascii="標楷體" w:eastAsia="標楷體" w:hAnsi="標楷體"/>
              </w:rPr>
            </w:pPr>
            <w:ins w:id="4975" w:author="ST1" w:date="2020-05-19T18:16:00Z">
              <w:del w:id="497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977" w:author="ST1" w:date="2020-05-19T18:16:00Z"/>
                <w:del w:id="4978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979" w:author="ST1" w:date="2020-05-19T18:16:00Z"/>
          <w:del w:id="49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981" w:author="ST1" w:date="2020-05-19T18:16:00Z"/>
                <w:del w:id="4982" w:author="阿毛" w:date="2021-05-21T17:49:00Z"/>
                <w:rFonts w:ascii="標楷體" w:eastAsia="標楷體" w:hAnsi="標楷體"/>
              </w:rPr>
            </w:pPr>
            <w:ins w:id="4983" w:author="ST1" w:date="2020-05-19T18:16:00Z">
              <w:del w:id="498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985" w:author="ST1" w:date="2020-05-19T18:16:00Z"/>
                <w:del w:id="498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987" w:author="ST1" w:date="2020-05-19T18:16:00Z"/>
          <w:del w:id="49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989" w:author="ST1" w:date="2020-05-19T18:16:00Z"/>
                <w:del w:id="4990" w:author="阿毛" w:date="2021-05-21T17:49:00Z"/>
                <w:rFonts w:ascii="標楷體" w:eastAsia="標楷體" w:hAnsi="標楷體"/>
              </w:rPr>
            </w:pPr>
            <w:ins w:id="4991" w:author="ST1" w:date="2020-05-19T18:16:00Z">
              <w:del w:id="499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993" w:author="ST1" w:date="2020-05-19T18:16:00Z"/>
                <w:del w:id="4994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995" w:author="ST1" w:date="2020-05-19T18:16:00Z"/>
          <w:del w:id="49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997" w:author="ST1" w:date="2020-05-19T18:16:00Z"/>
                <w:del w:id="4998" w:author="阿毛" w:date="2021-05-21T17:49:00Z"/>
                <w:rFonts w:ascii="標楷體" w:eastAsia="標楷體" w:hAnsi="標楷體"/>
              </w:rPr>
            </w:pPr>
            <w:ins w:id="4999" w:author="ST1" w:date="2020-05-19T18:16:00Z">
              <w:del w:id="500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5001" w:author="ST1" w:date="2020-05-19T18:16:00Z"/>
                <w:del w:id="5002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5003" w:author="ST1" w:date="2020-05-19T18:16:00Z"/>
          <w:del w:id="5004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5005" w:author="ST1" w:date="2020-05-19T18:16:00Z"/>
          <w:del w:id="5006" w:author="阿毛" w:date="2021-05-21T17:49:00Z"/>
          <w:rFonts w:ascii="標楷體" w:eastAsia="標楷體" w:hAnsi="標楷體"/>
        </w:rPr>
      </w:pPr>
      <w:ins w:id="5007" w:author="ST1" w:date="2020-05-19T18:16:00Z">
        <w:del w:id="5008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5009" w:author="ST1" w:date="2020-05-19T18:16:00Z"/>
          <w:del w:id="5010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5011" w:author="ST1" w:date="2020-05-19T18:16:00Z"/>
          <w:del w:id="5012" w:author="阿毛" w:date="2021-05-21T17:49:00Z"/>
        </w:rPr>
      </w:pPr>
      <w:ins w:id="5013" w:author="ST1" w:date="2020-05-19T18:16:00Z">
        <w:del w:id="5014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5015" w:author="ST1" w:date="2020-05-19T18:16:00Z"/>
          <w:del w:id="5016" w:author="阿毛" w:date="2021-05-21T17:49:00Z"/>
          <w:rFonts w:ascii="標楷體" w:eastAsia="標楷體" w:hAnsi="標楷體" w:cs="標楷體"/>
          <w:kern w:val="0"/>
          <w:szCs w:val="28"/>
        </w:rPr>
      </w:pPr>
      <w:ins w:id="5017" w:author="ST1" w:date="2020-05-19T18:16:00Z">
        <w:del w:id="5018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19" w:author="ST1" w:date="2020-05-19T18:16:00Z"/>
          <w:del w:id="5020" w:author="阿毛" w:date="2021-05-21T17:49:00Z"/>
          <w:rFonts w:ascii="標楷體" w:eastAsia="標楷體" w:hAnsi="標楷體"/>
        </w:rPr>
      </w:pPr>
      <w:ins w:id="5021" w:author="ST1" w:date="2020-05-19T18:16:00Z">
        <w:del w:id="502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023" w:author="ST1" w:date="2020-05-19T18:19:00Z">
        <w:del w:id="5024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5025" w:author="ST1" w:date="2020-05-19T18:16:00Z">
        <w:del w:id="502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027" w:author="ST1" w:date="2020-05-19T18:19:00Z">
        <w:del w:id="5028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29" w:author="ST1" w:date="2020-05-19T18:16:00Z"/>
          <w:del w:id="5030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1" w:author="ST1" w:date="2020-05-19T18:16:00Z"/>
          <w:del w:id="5032" w:author="阿毛" w:date="2021-05-21T17:49:00Z"/>
          <w:rFonts w:ascii="標楷體" w:eastAsia="標楷體" w:hAnsi="標楷體"/>
        </w:rPr>
      </w:pPr>
      <w:ins w:id="5033" w:author="ST1" w:date="2020-05-19T18:16:00Z">
        <w:del w:id="503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5" w:author="ST1" w:date="2020-05-19T18:16:00Z"/>
          <w:del w:id="5036" w:author="阿毛" w:date="2021-05-21T17:49:00Z"/>
          <w:rFonts w:ascii="標楷體" w:eastAsia="標楷體" w:hAnsi="標楷體"/>
        </w:rPr>
      </w:pPr>
      <w:ins w:id="5037" w:author="ST1" w:date="2020-05-19T18:16:00Z">
        <w:del w:id="5038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9" w:author="ST1" w:date="2020-05-19T18:16:00Z"/>
          <w:del w:id="5040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5041" w:author="ST1" w:date="2020-05-19T18:16:00Z"/>
          <w:del w:id="5042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5043" w:author="ST1" w:date="2020-05-19T18:16:00Z"/>
          <w:del w:id="5044" w:author="阿毛" w:date="2021-05-21T17:49:00Z"/>
        </w:rPr>
      </w:pPr>
      <w:ins w:id="5045" w:author="ST1" w:date="2020-05-19T18:16:00Z">
        <w:del w:id="5046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5047" w:author="ST1" w:date="2020-05-19T18:16:00Z"/>
          <w:del w:id="5048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5049" w:author="ST1" w:date="2020-05-19T18:16:00Z"/>
                <w:del w:id="5050" w:author="阿毛" w:date="2021-05-21T17:49:00Z"/>
                <w:rFonts w:ascii="標楷體" w:eastAsia="標楷體" w:hAnsi="標楷體"/>
              </w:rPr>
            </w:pPr>
            <w:ins w:id="5051" w:author="ST1" w:date="2020-05-19T18:16:00Z">
              <w:del w:id="505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5053" w:author="ST1" w:date="2020-05-19T18:16:00Z"/>
                <w:del w:id="5054" w:author="阿毛" w:date="2021-05-21T17:49:00Z"/>
                <w:rFonts w:ascii="標楷體" w:eastAsia="標楷體" w:hAnsi="標楷體"/>
              </w:rPr>
            </w:pPr>
            <w:ins w:id="5055" w:author="ST1" w:date="2020-05-19T18:16:00Z">
              <w:del w:id="505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5057" w:author="ST1" w:date="2020-05-19T18:16:00Z"/>
                <w:del w:id="5058" w:author="阿毛" w:date="2021-05-21T17:49:00Z"/>
                <w:rFonts w:ascii="標楷體" w:eastAsia="標楷體" w:hAnsi="標楷體"/>
              </w:rPr>
            </w:pPr>
            <w:ins w:id="5059" w:author="ST1" w:date="2020-05-19T18:16:00Z">
              <w:del w:id="506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5061" w:author="ST1" w:date="2020-05-19T18:16:00Z"/>
                <w:del w:id="5062" w:author="阿毛" w:date="2021-05-21T17:49:00Z"/>
                <w:rFonts w:ascii="標楷體" w:eastAsia="標楷體" w:hAnsi="標楷體"/>
              </w:rPr>
            </w:pPr>
            <w:ins w:id="5063" w:author="ST1" w:date="2020-05-19T18:16:00Z">
              <w:del w:id="506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5065" w:author="ST1" w:date="2020-05-19T18:16:00Z"/>
          <w:del w:id="5066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5067" w:author="ST1" w:date="2020-05-19T18:16:00Z"/>
                <w:del w:id="506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5069" w:author="ST1" w:date="2020-05-19T18:16:00Z"/>
                <w:del w:id="507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5071" w:author="ST1" w:date="2020-05-19T18:16:00Z"/>
                <w:del w:id="5072" w:author="阿毛" w:date="2021-05-21T17:49:00Z"/>
                <w:rFonts w:ascii="標楷體" w:eastAsia="標楷體" w:hAnsi="標楷體"/>
              </w:rPr>
            </w:pPr>
            <w:ins w:id="5073" w:author="ST1" w:date="2020-05-19T18:16:00Z">
              <w:del w:id="5074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5075" w:author="ST1" w:date="2020-05-19T18:16:00Z"/>
                <w:del w:id="5076" w:author="阿毛" w:date="2021-05-21T17:49:00Z"/>
                <w:rFonts w:ascii="標楷體" w:eastAsia="標楷體" w:hAnsi="標楷體"/>
              </w:rPr>
            </w:pPr>
            <w:ins w:id="5077" w:author="ST1" w:date="2020-05-19T18:16:00Z">
              <w:del w:id="507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5079" w:author="ST1" w:date="2020-05-19T18:16:00Z"/>
                <w:del w:id="5080" w:author="阿毛" w:date="2021-05-21T17:49:00Z"/>
                <w:rFonts w:ascii="標楷體" w:eastAsia="標楷體" w:hAnsi="標楷體"/>
              </w:rPr>
            </w:pPr>
            <w:ins w:id="5081" w:author="ST1" w:date="2020-05-19T18:16:00Z">
              <w:del w:id="508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5083" w:author="ST1" w:date="2020-05-19T18:16:00Z"/>
                <w:del w:id="5084" w:author="阿毛" w:date="2021-05-21T17:49:00Z"/>
                <w:rFonts w:ascii="標楷體" w:eastAsia="標楷體" w:hAnsi="標楷體"/>
              </w:rPr>
            </w:pPr>
            <w:ins w:id="5085" w:author="ST1" w:date="2020-05-19T18:16:00Z">
              <w:del w:id="508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5087" w:author="ST1" w:date="2020-05-19T18:16:00Z"/>
                <w:del w:id="5088" w:author="阿毛" w:date="2021-05-21T17:49:00Z"/>
                <w:rFonts w:ascii="標楷體" w:eastAsia="標楷體" w:hAnsi="標楷體"/>
              </w:rPr>
            </w:pPr>
            <w:ins w:id="5089" w:author="ST1" w:date="2020-05-19T18:16:00Z">
              <w:del w:id="509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5091" w:author="ST1" w:date="2020-05-19T18:16:00Z"/>
                <w:del w:id="5092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5093" w:author="ST1" w:date="2020-05-19T18:16:00Z"/>
          <w:del w:id="5094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5095" w:author="ST1" w:date="2020-05-19T18:16:00Z"/>
                <w:del w:id="5096" w:author="阿毛" w:date="2021-05-21T17:49:00Z"/>
                <w:rFonts w:ascii="標楷體" w:eastAsia="標楷體" w:hAnsi="標楷體"/>
              </w:rPr>
            </w:pPr>
            <w:ins w:id="5097" w:author="ST1" w:date="2020-05-19T18:16:00Z">
              <w:del w:id="509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5099" w:author="ST1" w:date="2020-05-19T18:16:00Z"/>
                <w:del w:id="5100" w:author="阿毛" w:date="2021-05-21T17:49:00Z"/>
                <w:rFonts w:ascii="標楷體" w:eastAsia="標楷體" w:hAnsi="標楷體"/>
              </w:rPr>
            </w:pPr>
            <w:ins w:id="5101" w:author="ST1" w:date="2020-05-19T18:16:00Z">
              <w:del w:id="5102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5103" w:author="ST1" w:date="2020-05-19T18:16:00Z"/>
                <w:del w:id="5104" w:author="阿毛" w:date="2021-05-21T17:49:00Z"/>
                <w:rFonts w:ascii="標楷體" w:eastAsia="標楷體" w:hAnsi="標楷體" w:cs="新細明體"/>
              </w:rPr>
            </w:pPr>
            <w:ins w:id="5105" w:author="ST1" w:date="2020-05-19T18:16:00Z">
              <w:del w:id="5106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5107" w:author="ST1" w:date="2020-05-19T18:16:00Z"/>
                <w:del w:id="5108" w:author="阿毛" w:date="2021-05-21T17:49:00Z"/>
                <w:rFonts w:ascii="標楷體" w:eastAsia="標楷體" w:hAnsi="標楷體"/>
              </w:rPr>
            </w:pPr>
            <w:ins w:id="5109" w:author="ST1" w:date="2020-05-19T18:16:00Z">
              <w:del w:id="5110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5111" w:author="ST1" w:date="2020-05-19T18:16:00Z"/>
                <w:del w:id="511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5113" w:author="ST1" w:date="2020-05-19T18:16:00Z"/>
                <w:del w:id="5114" w:author="阿毛" w:date="2021-05-21T17:49:00Z"/>
                <w:rFonts w:ascii="標楷體" w:eastAsia="標楷體" w:hAnsi="標楷體"/>
              </w:rPr>
            </w:pPr>
            <w:ins w:id="5115" w:author="ST1" w:date="2020-05-19T18:16:00Z">
              <w:del w:id="511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5117" w:author="ST1" w:date="2020-05-19T18:16:00Z"/>
                <w:del w:id="511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5119" w:author="ST1" w:date="2020-05-19T18:16:00Z"/>
                <w:del w:id="5120" w:author="阿毛" w:date="2021-05-21T17:49:00Z"/>
                <w:rFonts w:ascii="標楷體" w:eastAsia="標楷體" w:hAnsi="標楷體"/>
              </w:rPr>
            </w:pPr>
            <w:ins w:id="5121" w:author="ST1" w:date="2020-05-19T18:16:00Z">
              <w:del w:id="512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5123" w:author="ST1" w:date="2020-05-19T18:16:00Z"/>
          <w:del w:id="5124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5125" w:author="ST1" w:date="2020-05-19T18:16:00Z"/>
                <w:del w:id="5126" w:author="阿毛" w:date="2021-05-21T17:49:00Z"/>
                <w:rFonts w:ascii="標楷體" w:eastAsia="標楷體" w:hAnsi="標楷體"/>
              </w:rPr>
            </w:pPr>
            <w:ins w:id="5127" w:author="ST1" w:date="2020-05-19T18:16:00Z">
              <w:del w:id="512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5129" w:author="ST1" w:date="2020-05-19T18:16:00Z"/>
                <w:del w:id="5130" w:author="阿毛" w:date="2021-05-21T17:49:00Z"/>
                <w:rFonts w:ascii="標楷體" w:eastAsia="標楷體" w:hAnsi="標楷體"/>
              </w:rPr>
            </w:pPr>
            <w:ins w:id="5131" w:author="ST1" w:date="2020-05-19T18:16:00Z">
              <w:del w:id="5132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5133" w:author="ST1" w:date="2020-05-19T18:16:00Z"/>
                <w:del w:id="5134" w:author="阿毛" w:date="2021-05-21T17:49:00Z"/>
                <w:rFonts w:ascii="標楷體" w:eastAsia="標楷體" w:hAnsi="標楷體" w:cs="新細明體"/>
              </w:rPr>
            </w:pPr>
            <w:ins w:id="5135" w:author="ST1" w:date="2020-05-19T18:16:00Z">
              <w:del w:id="5136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5137" w:author="ST1" w:date="2020-05-19T18:16:00Z"/>
                <w:del w:id="5138" w:author="阿毛" w:date="2021-05-21T17:49:00Z"/>
                <w:rFonts w:ascii="標楷體" w:eastAsia="標楷體" w:hAnsi="標楷體" w:cs="新細明體"/>
              </w:rPr>
            </w:pPr>
            <w:ins w:id="5139" w:author="ST1" w:date="2020-05-19T18:16:00Z">
              <w:del w:id="5140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5141" w:author="ST1" w:date="2020-05-19T18:16:00Z"/>
                <w:del w:id="514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5143" w:author="ST1" w:date="2020-05-19T18:16:00Z"/>
                <w:del w:id="5144" w:author="阿毛" w:date="2021-05-21T17:49:00Z"/>
                <w:rFonts w:ascii="標楷體" w:eastAsia="標楷體" w:hAnsi="標楷體"/>
              </w:rPr>
            </w:pPr>
            <w:ins w:id="5145" w:author="ST1" w:date="2020-05-19T18:16:00Z">
              <w:del w:id="514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5147" w:author="ST1" w:date="2020-05-19T18:16:00Z"/>
                <w:del w:id="514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5149" w:author="ST1" w:date="2020-05-19T18:16:00Z"/>
                <w:del w:id="5150" w:author="阿毛" w:date="2021-05-21T17:49:00Z"/>
                <w:rFonts w:ascii="標楷體" w:eastAsia="標楷體" w:hAnsi="標楷體"/>
              </w:rPr>
            </w:pPr>
            <w:ins w:id="5151" w:author="ST1" w:date="2020-05-19T18:16:00Z">
              <w:del w:id="515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5153" w:author="ST1" w:date="2020-05-19T18:16:00Z"/>
          <w:del w:id="5154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5155" w:author="ST1" w:date="2020-05-19T18:16:00Z"/>
                <w:del w:id="5156" w:author="阿毛" w:date="2021-05-21T17:49:00Z"/>
                <w:rFonts w:ascii="標楷體" w:eastAsia="標楷體" w:hAnsi="標楷體"/>
              </w:rPr>
            </w:pPr>
            <w:ins w:id="5157" w:author="ST1" w:date="2020-05-19T18:16:00Z">
              <w:del w:id="5158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5159" w:author="ST1" w:date="2020-05-19T18:16:00Z"/>
                <w:del w:id="5160" w:author="阿毛" w:date="2021-05-21T17:49:00Z"/>
                <w:rFonts w:ascii="標楷體" w:eastAsia="標楷體" w:hAnsi="標楷體"/>
              </w:rPr>
            </w:pPr>
            <w:ins w:id="5161" w:author="ST1" w:date="2020-05-19T18:16:00Z">
              <w:del w:id="516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5163" w:author="ST1" w:date="2020-05-19T18:16:00Z"/>
                <w:del w:id="5164" w:author="阿毛" w:date="2021-05-21T17:49:00Z"/>
                <w:rFonts w:ascii="標楷體" w:eastAsia="標楷體" w:hAnsi="標楷體"/>
              </w:rPr>
            </w:pPr>
            <w:ins w:id="5165" w:author="ST1" w:date="2020-05-19T18:16:00Z">
              <w:del w:id="5166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5167" w:author="ST1" w:date="2020-05-19T18:16:00Z"/>
                <w:del w:id="516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5169" w:author="ST1" w:date="2020-05-19T18:16:00Z"/>
                <w:del w:id="5170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5171" w:author="ST1" w:date="2020-05-19T18:16:00Z"/>
                <w:del w:id="5172" w:author="阿毛" w:date="2021-05-21T17:49:00Z"/>
                <w:rFonts w:ascii="標楷體" w:eastAsia="標楷體" w:hAnsi="標楷體"/>
              </w:rPr>
            </w:pPr>
            <w:ins w:id="5173" w:author="ST1" w:date="2020-05-19T18:16:00Z">
              <w:del w:id="517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5175" w:author="ST1" w:date="2020-05-19T18:16:00Z"/>
                <w:del w:id="517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5177" w:author="ST1" w:date="2020-05-19T18:16:00Z"/>
                <w:del w:id="5178" w:author="阿毛" w:date="2021-05-21T17:49:00Z"/>
                <w:rFonts w:ascii="標楷體" w:eastAsia="標楷體" w:hAnsi="標楷體"/>
              </w:rPr>
            </w:pPr>
            <w:ins w:id="5179" w:author="ST1" w:date="2020-05-19T18:16:00Z">
              <w:del w:id="518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5181" w:author="ST1" w:date="2020-05-19T18:16:00Z"/>
          <w:del w:id="5182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5183" w:author="ST1" w:date="2020-05-19T18:16:00Z"/>
          <w:del w:id="5184" w:author="阿毛" w:date="2021-05-21T17:49:00Z"/>
          <w:rFonts w:ascii="標楷體" w:hAnsi="標楷體"/>
        </w:rPr>
      </w:pPr>
      <w:ins w:id="5185" w:author="ST1" w:date="2020-05-19T18:16:00Z">
        <w:del w:id="5186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187" w:author="ST1" w:date="2020-05-19T18:22:00Z">
        <w:del w:id="5188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5189" w:author="ST1" w:date="2020-05-19T18:16:00Z"/>
          <w:del w:id="5190" w:author="阿毛" w:date="2021-05-21T17:49:00Z"/>
          <w:rFonts w:ascii="標楷體" w:eastAsia="標楷體" w:hAnsi="標楷體"/>
        </w:rPr>
      </w:pPr>
      <w:ins w:id="5191" w:author="ST1" w:date="2020-05-19T18:16:00Z">
        <w:del w:id="5192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193" w:author="ST1" w:date="2020-05-19T18:23:00Z">
        <w:del w:id="5194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4" type="#_x0000_t75" style="width:75pt;height:51.6pt" o:ole="">
                <v:imagedata r:id="rId81" o:title=""/>
              </v:shape>
              <o:OLEObject Type="Embed" ProgID="Acrobat.Document.DC" ShapeID="_x0000_i1044" DrawAspect="Icon" ObjectID="_1744201342" r:id="rId82"/>
            </w:object>
          </w:r>
        </w:del>
      </w:ins>
      <w:ins w:id="5195" w:author="ST1" w:date="2020-05-19T18:16:00Z">
        <w:del w:id="5196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5197" w:author="ST1" w:date="2020-05-19T18:16:00Z"/>
          <w:del w:id="5198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5199" w:author="ST1" w:date="2020-05-19T18:16:00Z"/>
          <w:del w:id="5200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5201" w:author="ST1" w:date="2020-05-19T18:16:00Z"/>
          <w:del w:id="5202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5203" w:author="ST1" w:date="2020-05-20T18:49:00Z"/>
          <w:del w:id="5204" w:author="阿毛" w:date="2021-05-21T17:49:00Z"/>
        </w:rPr>
      </w:pPr>
      <w:ins w:id="5205" w:author="ST1" w:date="2020-05-20T18:49:00Z">
        <w:del w:id="5206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5207" w:author="ST1" w:date="2020-05-20T18:49:00Z"/>
          <w:del w:id="5208" w:author="阿毛" w:date="2021-05-21T17:49:00Z"/>
          <w:rFonts w:ascii="標楷體" w:hAnsi="標楷體"/>
        </w:rPr>
      </w:pPr>
      <w:bookmarkStart w:id="5209" w:name="_Toc123139588"/>
      <w:ins w:id="5210" w:author="ST1" w:date="2020-05-20T18:49:00Z">
        <w:del w:id="5211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  <w:bookmarkEnd w:id="5209"/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5212" w:author="ST1" w:date="2020-05-20T18:49:00Z"/>
          <w:del w:id="5213" w:author="阿毛" w:date="2021-05-21T17:49:00Z"/>
        </w:rPr>
      </w:pPr>
      <w:ins w:id="5214" w:author="ST1" w:date="2020-05-20T18:49:00Z">
        <w:del w:id="5215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5216" w:author="ST1" w:date="2020-05-20T18:49:00Z"/>
          <w:del w:id="52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5218" w:author="ST1" w:date="2020-05-20T18:49:00Z"/>
                <w:del w:id="5219" w:author="阿毛" w:date="2021-05-21T17:49:00Z"/>
                <w:rFonts w:ascii="標楷體" w:eastAsia="標楷體" w:hAnsi="標楷體"/>
              </w:rPr>
            </w:pPr>
            <w:ins w:id="5220" w:author="ST1" w:date="2020-05-20T18:49:00Z">
              <w:del w:id="522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5222" w:author="ST1" w:date="2020-05-20T18:49:00Z"/>
                <w:del w:id="5223" w:author="阿毛" w:date="2021-05-21T17:49:00Z"/>
                <w:rFonts w:ascii="標楷體" w:eastAsia="標楷體" w:hAnsi="標楷體"/>
              </w:rPr>
            </w:pPr>
            <w:ins w:id="5224" w:author="ST1" w:date="2020-05-20T18:49:00Z">
              <w:del w:id="5225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5226" w:author="ST1" w:date="2020-05-20T18:49:00Z"/>
                <w:del w:id="522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5228" w:author="ST1" w:date="2020-05-20T18:49:00Z"/>
          <w:del w:id="52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5230" w:author="ST1" w:date="2020-05-20T18:49:00Z"/>
                <w:del w:id="5231" w:author="阿毛" w:date="2021-05-21T17:49:00Z"/>
                <w:rFonts w:ascii="標楷體" w:eastAsia="標楷體" w:hAnsi="標楷體"/>
              </w:rPr>
            </w:pPr>
            <w:ins w:id="5232" w:author="ST1" w:date="2020-05-20T18:49:00Z">
              <w:del w:id="523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5234" w:author="ST1" w:date="2020-05-20T18:49:00Z"/>
                <w:del w:id="523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5236" w:author="ST1" w:date="2020-05-20T18:49:00Z"/>
          <w:del w:id="52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5238" w:author="ST1" w:date="2020-05-20T18:49:00Z"/>
                <w:del w:id="5239" w:author="阿毛" w:date="2021-05-21T17:49:00Z"/>
                <w:rFonts w:ascii="標楷體" w:eastAsia="標楷體" w:hAnsi="標楷體"/>
              </w:rPr>
            </w:pPr>
            <w:ins w:id="5240" w:author="ST1" w:date="2020-05-20T18:49:00Z">
              <w:del w:id="524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5242" w:author="ST1" w:date="2020-05-20T18:49:00Z"/>
                <w:del w:id="5243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5244" w:author="ST1" w:date="2020-05-20T18:49:00Z"/>
          <w:del w:id="52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5246" w:author="ST1" w:date="2020-05-20T18:49:00Z"/>
                <w:del w:id="5247" w:author="阿毛" w:date="2021-05-21T17:49:00Z"/>
                <w:rFonts w:ascii="標楷體" w:eastAsia="標楷體" w:hAnsi="標楷體"/>
              </w:rPr>
            </w:pPr>
            <w:ins w:id="5248" w:author="ST1" w:date="2020-05-20T18:49:00Z">
              <w:del w:id="524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5250" w:author="ST1" w:date="2020-05-20T18:49:00Z"/>
                <w:del w:id="5251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5252" w:author="ST1" w:date="2020-05-20T18:49:00Z"/>
          <w:del w:id="52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5254" w:author="ST1" w:date="2020-05-20T18:49:00Z"/>
                <w:del w:id="5255" w:author="阿毛" w:date="2021-05-21T17:49:00Z"/>
                <w:rFonts w:ascii="標楷體" w:eastAsia="標楷體" w:hAnsi="標楷體"/>
              </w:rPr>
            </w:pPr>
            <w:ins w:id="5256" w:author="ST1" w:date="2020-05-20T18:49:00Z">
              <w:del w:id="525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258" w:author="ST1" w:date="2020-05-20T18:49:00Z"/>
                <w:del w:id="525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260" w:author="ST1" w:date="2020-05-20T18:49:00Z"/>
          <w:del w:id="52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262" w:author="ST1" w:date="2020-05-20T18:49:00Z"/>
                <w:del w:id="5263" w:author="阿毛" w:date="2021-05-21T17:49:00Z"/>
                <w:rFonts w:ascii="標楷體" w:eastAsia="標楷體" w:hAnsi="標楷體"/>
              </w:rPr>
            </w:pPr>
            <w:ins w:id="5264" w:author="ST1" w:date="2020-05-20T18:49:00Z">
              <w:del w:id="526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266" w:author="ST1" w:date="2020-05-20T18:49:00Z"/>
                <w:del w:id="526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268" w:author="ST1" w:date="2020-05-20T18:49:00Z"/>
          <w:del w:id="52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270" w:author="ST1" w:date="2020-05-20T18:49:00Z"/>
                <w:del w:id="5271" w:author="阿毛" w:date="2021-05-21T17:49:00Z"/>
                <w:rFonts w:ascii="標楷體" w:eastAsia="標楷體" w:hAnsi="標楷體"/>
              </w:rPr>
            </w:pPr>
            <w:ins w:id="5272" w:author="ST1" w:date="2020-05-20T18:49:00Z">
              <w:del w:id="527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274" w:author="ST1" w:date="2020-05-20T18:49:00Z"/>
                <w:del w:id="527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276" w:author="ST1" w:date="2020-05-20T18:49:00Z"/>
          <w:del w:id="52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278" w:author="ST1" w:date="2020-05-20T18:49:00Z"/>
                <w:del w:id="5279" w:author="阿毛" w:date="2021-05-21T17:49:00Z"/>
                <w:rFonts w:ascii="標楷體" w:eastAsia="標楷體" w:hAnsi="標楷體"/>
              </w:rPr>
            </w:pPr>
            <w:ins w:id="5280" w:author="ST1" w:date="2020-05-20T18:49:00Z">
              <w:del w:id="528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282" w:author="ST1" w:date="2020-05-20T18:49:00Z"/>
                <w:del w:id="5283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284" w:author="ST1" w:date="2020-05-20T18:49:00Z"/>
          <w:del w:id="5285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286" w:author="ST1" w:date="2020-05-20T18:49:00Z"/>
          <w:del w:id="5287" w:author="阿毛" w:date="2021-05-21T17:49:00Z"/>
          <w:rFonts w:ascii="標楷體" w:eastAsia="標楷體" w:hAnsi="標楷體"/>
        </w:rPr>
      </w:pPr>
      <w:ins w:id="5288" w:author="ST1" w:date="2020-05-20T18:49:00Z">
        <w:del w:id="5289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290" w:author="ST1" w:date="2020-05-20T18:49:00Z"/>
          <w:del w:id="5291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292" w:author="ST1" w:date="2020-05-20T18:49:00Z"/>
          <w:del w:id="5293" w:author="阿毛" w:date="2021-05-21T17:49:00Z"/>
        </w:rPr>
      </w:pPr>
      <w:ins w:id="5294" w:author="ST1" w:date="2020-05-20T18:49:00Z">
        <w:del w:id="5295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296" w:author="ST1" w:date="2020-05-20T18:49:00Z"/>
          <w:del w:id="5297" w:author="阿毛" w:date="2021-05-21T17:49:00Z"/>
          <w:rFonts w:ascii="標楷體" w:eastAsia="標楷體" w:hAnsi="標楷體" w:cs="標楷體"/>
          <w:kern w:val="0"/>
          <w:szCs w:val="28"/>
        </w:rPr>
      </w:pPr>
      <w:ins w:id="5298" w:author="ST1" w:date="2020-05-20T18:49:00Z">
        <w:del w:id="5299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00" w:author="ST1" w:date="2020-05-20T18:50:00Z"/>
          <w:del w:id="5301" w:author="阿毛" w:date="2021-05-21T17:49:00Z"/>
          <w:rFonts w:ascii="標楷體" w:eastAsia="標楷體" w:hAnsi="標楷體"/>
        </w:rPr>
      </w:pPr>
      <w:ins w:id="5302" w:author="ST1" w:date="2020-05-20T18:49:00Z">
        <w:del w:id="530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304" w:author="ST1" w:date="2020-05-20T18:49:00Z"/>
          <w:del w:id="5305" w:author="阿毛" w:date="2021-05-21T17:49:00Z"/>
          <w:rFonts w:ascii="標楷體" w:eastAsia="標楷體" w:hAnsi="標楷體"/>
        </w:rPr>
        <w:pPrChange w:id="5306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307" w:author="ST1" w:date="2020-05-20T18:49:00Z">
        <w:del w:id="530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309" w:author="ST1" w:date="2020-05-20T18:50:00Z">
        <w:del w:id="5310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311" w:author="ST1" w:date="2020-05-20T18:49:00Z">
        <w:del w:id="531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313" w:author="ST1" w:date="2020-05-20T18:50:00Z">
        <w:del w:id="5314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5" w:author="ST1" w:date="2020-05-20T18:49:00Z"/>
          <w:del w:id="5316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7" w:author="ST1" w:date="2020-05-20T18:51:00Z"/>
          <w:del w:id="5318" w:author="阿毛" w:date="2021-05-21T17:49:00Z"/>
          <w:rFonts w:ascii="標楷體" w:eastAsia="標楷體" w:hAnsi="標楷體"/>
        </w:rPr>
      </w:pPr>
      <w:ins w:id="5319" w:author="ST1" w:date="2020-05-20T18:49:00Z">
        <w:del w:id="532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321" w:author="ST1" w:date="2020-05-20T18:51:00Z">
        <w:del w:id="5322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323" w:author="ST1" w:date="2020-05-20T18:49:00Z">
        <w:del w:id="532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5" w:author="ST1" w:date="2020-05-20T18:49:00Z"/>
          <w:del w:id="5326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327" w:author="ST1" w:date="2020-05-20T18:49:00Z"/>
          <w:del w:id="5328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329" w:author="ST1" w:date="2020-05-20T18:49:00Z"/>
          <w:del w:id="5330" w:author="阿毛" w:date="2021-05-21T17:49:00Z"/>
        </w:rPr>
      </w:pPr>
      <w:ins w:id="5331" w:author="ST1" w:date="2020-05-20T18:49:00Z">
        <w:del w:id="5332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333" w:author="ST1" w:date="2020-05-20T18:49:00Z"/>
          <w:del w:id="5334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335" w:author="ST1" w:date="2020-05-20T18:49:00Z"/>
                <w:del w:id="5336" w:author="阿毛" w:date="2021-05-21T17:49:00Z"/>
                <w:rFonts w:ascii="標楷體" w:eastAsia="標楷體" w:hAnsi="標楷體"/>
              </w:rPr>
            </w:pPr>
            <w:ins w:id="5337" w:author="ST1" w:date="2020-05-20T18:49:00Z">
              <w:del w:id="533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339" w:author="ST1" w:date="2020-05-20T18:49:00Z"/>
                <w:del w:id="5340" w:author="阿毛" w:date="2021-05-21T17:49:00Z"/>
                <w:rFonts w:ascii="標楷體" w:eastAsia="標楷體" w:hAnsi="標楷體"/>
              </w:rPr>
            </w:pPr>
            <w:ins w:id="5341" w:author="ST1" w:date="2020-05-20T18:49:00Z">
              <w:del w:id="534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343" w:author="ST1" w:date="2020-05-20T18:49:00Z"/>
                <w:del w:id="5344" w:author="阿毛" w:date="2021-05-21T17:49:00Z"/>
                <w:rFonts w:ascii="標楷體" w:eastAsia="標楷體" w:hAnsi="標楷體"/>
              </w:rPr>
            </w:pPr>
            <w:ins w:id="5345" w:author="ST1" w:date="2020-05-20T18:49:00Z">
              <w:del w:id="534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347" w:author="ST1" w:date="2020-05-20T18:49:00Z"/>
                <w:del w:id="5348" w:author="阿毛" w:date="2021-05-21T17:49:00Z"/>
                <w:rFonts w:ascii="標楷體" w:eastAsia="標楷體" w:hAnsi="標楷體"/>
              </w:rPr>
            </w:pPr>
            <w:ins w:id="5349" w:author="ST1" w:date="2020-05-20T18:49:00Z">
              <w:del w:id="535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351" w:author="ST1" w:date="2020-05-20T18:49:00Z"/>
          <w:del w:id="5352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353" w:author="ST1" w:date="2020-05-20T18:49:00Z"/>
                <w:del w:id="535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355" w:author="ST1" w:date="2020-05-20T18:49:00Z"/>
                <w:del w:id="535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357" w:author="ST1" w:date="2020-05-20T18:49:00Z"/>
                <w:del w:id="5358" w:author="阿毛" w:date="2021-05-21T17:49:00Z"/>
                <w:rFonts w:ascii="標楷體" w:eastAsia="標楷體" w:hAnsi="標楷體"/>
              </w:rPr>
            </w:pPr>
            <w:ins w:id="5359" w:author="ST1" w:date="2020-05-20T18:49:00Z">
              <w:del w:id="5360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361" w:author="ST1" w:date="2020-05-20T18:49:00Z"/>
                <w:del w:id="5362" w:author="阿毛" w:date="2021-05-21T17:49:00Z"/>
                <w:rFonts w:ascii="標楷體" w:eastAsia="標楷體" w:hAnsi="標楷體"/>
              </w:rPr>
            </w:pPr>
            <w:ins w:id="5363" w:author="ST1" w:date="2020-05-20T18:49:00Z">
              <w:del w:id="536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365" w:author="ST1" w:date="2020-05-20T18:49:00Z"/>
                <w:del w:id="5366" w:author="阿毛" w:date="2021-05-21T17:49:00Z"/>
                <w:rFonts w:ascii="標楷體" w:eastAsia="標楷體" w:hAnsi="標楷體"/>
              </w:rPr>
            </w:pPr>
            <w:ins w:id="5367" w:author="ST1" w:date="2020-05-20T18:49:00Z">
              <w:del w:id="536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369" w:author="ST1" w:date="2020-05-20T18:49:00Z"/>
                <w:del w:id="5370" w:author="阿毛" w:date="2021-05-21T17:49:00Z"/>
                <w:rFonts w:ascii="標楷體" w:eastAsia="標楷體" w:hAnsi="標楷體"/>
              </w:rPr>
            </w:pPr>
            <w:ins w:id="5371" w:author="ST1" w:date="2020-05-20T18:49:00Z">
              <w:del w:id="537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373" w:author="ST1" w:date="2020-05-20T18:49:00Z"/>
                <w:del w:id="5374" w:author="阿毛" w:date="2021-05-21T17:49:00Z"/>
                <w:rFonts w:ascii="標楷體" w:eastAsia="標楷體" w:hAnsi="標楷體"/>
              </w:rPr>
            </w:pPr>
            <w:ins w:id="5375" w:author="ST1" w:date="2020-05-20T18:49:00Z">
              <w:del w:id="537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377" w:author="ST1" w:date="2020-05-20T18:49:00Z"/>
                <w:del w:id="5378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379" w:author="ST1" w:date="2020-05-20T18:49:00Z"/>
          <w:del w:id="5380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381" w:author="ST1" w:date="2020-05-20T18:49:00Z"/>
                <w:del w:id="5382" w:author="阿毛" w:date="2021-05-21T17:49:00Z"/>
                <w:rFonts w:ascii="標楷體" w:eastAsia="標楷體" w:hAnsi="標楷體"/>
              </w:rPr>
            </w:pPr>
            <w:ins w:id="5383" w:author="ST1" w:date="2020-05-20T18:49:00Z">
              <w:del w:id="538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385" w:author="ST1" w:date="2020-05-20T18:49:00Z"/>
                <w:del w:id="5386" w:author="阿毛" w:date="2021-05-21T17:49:00Z"/>
                <w:rFonts w:ascii="標楷體" w:eastAsia="標楷體" w:hAnsi="標楷體"/>
              </w:rPr>
            </w:pPr>
            <w:ins w:id="5387" w:author="ST1" w:date="2020-05-20T18:50:00Z">
              <w:del w:id="538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389" w:author="ST1" w:date="2020-05-20T18:49:00Z"/>
                <w:del w:id="5390" w:author="阿毛" w:date="2021-05-21T17:49:00Z"/>
                <w:rFonts w:ascii="標楷體" w:eastAsia="標楷體" w:hAnsi="標楷體" w:cs="新細明體"/>
              </w:rPr>
            </w:pPr>
            <w:ins w:id="5391" w:author="ST1" w:date="2020-05-20T18:50:00Z">
              <w:del w:id="5392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393" w:author="ST1" w:date="2020-05-20T18:49:00Z"/>
                <w:del w:id="5394" w:author="阿毛" w:date="2021-05-21T17:49:00Z"/>
                <w:rFonts w:ascii="標楷體" w:eastAsia="標楷體" w:hAnsi="標楷體"/>
              </w:rPr>
            </w:pPr>
            <w:ins w:id="5395" w:author="ST1" w:date="2020-05-20T18:50:00Z">
              <w:del w:id="5396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397" w:author="ST1" w:date="2020-05-20T18:49:00Z"/>
                <w:del w:id="5398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399" w:author="ST1" w:date="2020-05-20T18:49:00Z"/>
                <w:del w:id="5400" w:author="阿毛" w:date="2021-05-21T17:49:00Z"/>
                <w:rFonts w:ascii="標楷體" w:eastAsia="標楷體" w:hAnsi="標楷體"/>
              </w:rPr>
            </w:pPr>
            <w:ins w:id="5401" w:author="ST1" w:date="2020-05-20T18:50:00Z">
              <w:del w:id="540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403" w:author="ST1" w:date="2020-05-20T18:49:00Z"/>
                <w:del w:id="5404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405" w:author="ST1" w:date="2020-05-20T18:49:00Z"/>
                <w:del w:id="5406" w:author="阿毛" w:date="2021-05-21T17:49:00Z"/>
                <w:rFonts w:ascii="標楷體" w:eastAsia="標楷體" w:hAnsi="標楷體"/>
              </w:rPr>
            </w:pPr>
            <w:ins w:id="5407" w:author="ST1" w:date="2020-05-20T18:50:00Z">
              <w:del w:id="540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409" w:author="ST1" w:date="2020-05-20T18:49:00Z"/>
          <w:del w:id="5410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411" w:author="ST1" w:date="2020-05-20T18:49:00Z"/>
                <w:del w:id="5412" w:author="阿毛" w:date="2021-05-21T17:49:00Z"/>
                <w:rFonts w:ascii="標楷體" w:eastAsia="標楷體" w:hAnsi="標楷體"/>
              </w:rPr>
            </w:pPr>
            <w:ins w:id="5413" w:author="ST1" w:date="2020-05-20T18:49:00Z">
              <w:del w:id="541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415" w:author="ST1" w:date="2020-05-20T18:49:00Z"/>
                <w:del w:id="541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417" w:author="ST1" w:date="2020-05-20T18:49:00Z"/>
                <w:del w:id="5418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419" w:author="ST1" w:date="2020-05-20T18:49:00Z"/>
                <w:del w:id="5420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421" w:author="ST1" w:date="2020-05-20T18:49:00Z"/>
                <w:del w:id="542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423" w:author="ST1" w:date="2020-05-20T18:49:00Z"/>
                <w:del w:id="542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425" w:author="ST1" w:date="2020-05-20T18:49:00Z"/>
                <w:del w:id="542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427" w:author="ST1" w:date="2020-05-20T18:49:00Z"/>
                <w:del w:id="5428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429" w:author="ST1" w:date="2020-05-20T18:49:00Z"/>
          <w:del w:id="5430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431" w:author="ST1" w:date="2020-05-20T18:49:00Z"/>
                <w:del w:id="5432" w:author="阿毛" w:date="2021-05-21T17:49:00Z"/>
                <w:rFonts w:ascii="標楷體" w:eastAsia="標楷體" w:hAnsi="標楷體"/>
              </w:rPr>
            </w:pPr>
            <w:ins w:id="5433" w:author="ST1" w:date="2020-05-20T18:49:00Z">
              <w:del w:id="5434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435" w:author="ST1" w:date="2020-05-20T18:49:00Z"/>
                <w:del w:id="543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437" w:author="ST1" w:date="2020-05-20T18:49:00Z"/>
                <w:del w:id="5438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439" w:author="ST1" w:date="2020-05-20T18:49:00Z"/>
                <w:del w:id="544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441" w:author="ST1" w:date="2020-05-20T18:49:00Z"/>
                <w:del w:id="544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443" w:author="ST1" w:date="2020-05-20T18:49:00Z"/>
                <w:del w:id="544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445" w:author="ST1" w:date="2020-05-20T18:49:00Z"/>
                <w:del w:id="544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447" w:author="ST1" w:date="2020-05-20T18:49:00Z"/>
                <w:del w:id="5448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449" w:author="ST1" w:date="2020-05-20T18:49:00Z"/>
          <w:del w:id="5450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451" w:author="ST1" w:date="2020-05-20T18:49:00Z"/>
          <w:del w:id="5452" w:author="阿毛" w:date="2021-05-21T17:49:00Z"/>
          <w:rFonts w:ascii="標楷體" w:hAnsi="標楷體"/>
        </w:rPr>
      </w:pPr>
      <w:ins w:id="5453" w:author="ST1" w:date="2020-05-20T18:49:00Z">
        <w:del w:id="5454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455" w:author="ST1" w:date="2020-05-20T18:51:00Z">
        <w:del w:id="5456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457" w:author="ST1" w:date="2020-05-20T18:49:00Z"/>
          <w:del w:id="5458" w:author="阿毛" w:date="2021-05-21T17:49:00Z"/>
          <w:rFonts w:ascii="標楷體" w:eastAsia="標楷體" w:hAnsi="標楷體"/>
        </w:rPr>
      </w:pPr>
      <w:ins w:id="5459" w:author="ST1" w:date="2020-05-20T18:49:00Z">
        <w:del w:id="5460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461" w:author="ST1" w:date="2020-05-20T18:53:00Z">
        <w:del w:id="5462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5" type="#_x0000_t75" style="width:75.6pt;height:51pt" o:ole="">
                <v:imagedata r:id="rId83" o:title=""/>
              </v:shape>
              <o:OLEObject Type="Embed" ProgID="Acrobat.Document.DC" ShapeID="_x0000_i1045" DrawAspect="Icon" ObjectID="_1744201343" r:id="rId84"/>
            </w:object>
          </w:r>
        </w:del>
      </w:ins>
      <w:ins w:id="5463" w:author="ST1" w:date="2020-05-20T18:49:00Z">
        <w:del w:id="5464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465" w:author="ST1" w:date="2020-05-20T18:49:00Z"/>
          <w:del w:id="5466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467" w:author="ST1" w:date="2020-05-20T18:49:00Z"/>
          <w:del w:id="5468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469" w:author="ST1" w:date="2020-05-19T18:16:00Z"/>
          <w:del w:id="5470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471" w:author="ST1" w:date="2020-05-25T12:05:00Z"/>
          <w:del w:id="5472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473" w:author="ST1" w:date="2020-05-25T12:05:00Z"/>
          <w:del w:id="5474" w:author="阿毛" w:date="2021-05-21T17:49:00Z"/>
        </w:rPr>
      </w:pPr>
      <w:ins w:id="5475" w:author="ST1" w:date="2020-05-25T12:05:00Z">
        <w:del w:id="5476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477" w:author="ST1" w:date="2020-05-25T12:05:00Z"/>
          <w:del w:id="5478" w:author="阿毛" w:date="2021-05-21T17:50:00Z"/>
          <w:rFonts w:ascii="標楷體" w:hAnsi="標楷體"/>
        </w:rPr>
      </w:pPr>
      <w:bookmarkStart w:id="5479" w:name="_Toc123139589"/>
      <w:ins w:id="5480" w:author="ST1" w:date="2020-05-25T12:05:00Z">
        <w:del w:id="5481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482" w:author="ST1" w:date="2020-05-25T12:06:00Z">
        <w:del w:id="5483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  <w:bookmarkEnd w:id="5479"/>
    </w:p>
    <w:p w14:paraId="21B20719" w14:textId="7A99C9EB" w:rsidR="00FB52FE" w:rsidRPr="00AB69BA" w:rsidDel="007154E3" w:rsidRDefault="00FB52FE" w:rsidP="00FB52FE">
      <w:pPr>
        <w:pStyle w:val="a"/>
        <w:rPr>
          <w:ins w:id="5484" w:author="ST1" w:date="2020-05-25T12:05:00Z"/>
          <w:del w:id="5485" w:author="阿毛" w:date="2021-05-21T17:50:00Z"/>
        </w:rPr>
      </w:pPr>
      <w:ins w:id="5486" w:author="ST1" w:date="2020-05-25T12:05:00Z">
        <w:del w:id="5487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488" w:author="ST1" w:date="2020-05-25T12:05:00Z"/>
          <w:del w:id="54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490" w:author="ST1" w:date="2020-05-25T12:05:00Z"/>
                <w:del w:id="5491" w:author="阿毛" w:date="2021-05-21T17:50:00Z"/>
                <w:rFonts w:ascii="標楷體" w:eastAsia="標楷體" w:hAnsi="標楷體"/>
              </w:rPr>
            </w:pPr>
            <w:ins w:id="5492" w:author="ST1" w:date="2020-05-25T12:05:00Z">
              <w:del w:id="549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494" w:author="ST1" w:date="2020-05-25T12:05:00Z"/>
                <w:del w:id="5495" w:author="阿毛" w:date="2021-05-21T17:50:00Z"/>
                <w:rFonts w:ascii="標楷體" w:eastAsia="標楷體" w:hAnsi="標楷體"/>
              </w:rPr>
            </w:pPr>
            <w:ins w:id="5496" w:author="ST1" w:date="2020-05-25T12:06:00Z">
              <w:del w:id="5497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498" w:author="ST1" w:date="2020-05-25T12:05:00Z"/>
                <w:del w:id="549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500" w:author="ST1" w:date="2020-05-25T12:05:00Z"/>
          <w:del w:id="550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502" w:author="ST1" w:date="2020-05-25T12:05:00Z"/>
                <w:del w:id="5503" w:author="阿毛" w:date="2021-05-21T17:50:00Z"/>
                <w:rFonts w:ascii="標楷體" w:eastAsia="標楷體" w:hAnsi="標楷體"/>
              </w:rPr>
            </w:pPr>
            <w:ins w:id="5504" w:author="ST1" w:date="2020-05-25T12:05:00Z">
              <w:del w:id="550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506" w:author="ST1" w:date="2020-05-25T12:05:00Z"/>
                <w:del w:id="550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508" w:author="ST1" w:date="2020-05-25T12:05:00Z"/>
          <w:del w:id="550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510" w:author="ST1" w:date="2020-05-25T12:05:00Z"/>
                <w:del w:id="5511" w:author="阿毛" w:date="2021-05-21T17:50:00Z"/>
                <w:rFonts w:ascii="標楷體" w:eastAsia="標楷體" w:hAnsi="標楷體"/>
              </w:rPr>
            </w:pPr>
            <w:ins w:id="5512" w:author="ST1" w:date="2020-05-25T12:05:00Z">
              <w:del w:id="551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514" w:author="ST1" w:date="2020-05-25T12:05:00Z"/>
                <w:del w:id="5515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516" w:author="ST1" w:date="2020-05-25T12:05:00Z"/>
          <w:del w:id="551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518" w:author="ST1" w:date="2020-05-25T12:05:00Z"/>
                <w:del w:id="5519" w:author="阿毛" w:date="2021-05-21T17:50:00Z"/>
                <w:rFonts w:ascii="標楷體" w:eastAsia="標楷體" w:hAnsi="標楷體"/>
              </w:rPr>
            </w:pPr>
            <w:ins w:id="5520" w:author="ST1" w:date="2020-05-25T12:05:00Z">
              <w:del w:id="552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522" w:author="ST1" w:date="2020-05-25T12:05:00Z"/>
                <w:del w:id="5523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524" w:author="ST1" w:date="2020-05-25T12:05:00Z"/>
          <w:del w:id="552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526" w:author="ST1" w:date="2020-05-25T12:05:00Z"/>
                <w:del w:id="5527" w:author="阿毛" w:date="2021-05-21T17:50:00Z"/>
                <w:rFonts w:ascii="標楷體" w:eastAsia="標楷體" w:hAnsi="標楷體"/>
              </w:rPr>
            </w:pPr>
            <w:ins w:id="5528" w:author="ST1" w:date="2020-05-25T12:05:00Z">
              <w:del w:id="552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530" w:author="ST1" w:date="2020-05-25T12:05:00Z"/>
                <w:del w:id="553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532" w:author="ST1" w:date="2020-05-25T12:05:00Z"/>
          <w:del w:id="553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534" w:author="ST1" w:date="2020-05-25T12:05:00Z"/>
                <w:del w:id="5535" w:author="阿毛" w:date="2021-05-21T17:50:00Z"/>
                <w:rFonts w:ascii="標楷體" w:eastAsia="標楷體" w:hAnsi="標楷體"/>
              </w:rPr>
            </w:pPr>
            <w:ins w:id="5536" w:author="ST1" w:date="2020-05-25T12:05:00Z">
              <w:del w:id="553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538" w:author="ST1" w:date="2020-05-25T12:05:00Z"/>
                <w:del w:id="553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540" w:author="ST1" w:date="2020-05-25T12:05:00Z"/>
          <w:del w:id="55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542" w:author="ST1" w:date="2020-05-25T12:05:00Z"/>
                <w:del w:id="5543" w:author="阿毛" w:date="2021-05-21T17:50:00Z"/>
                <w:rFonts w:ascii="標楷體" w:eastAsia="標楷體" w:hAnsi="標楷體"/>
              </w:rPr>
            </w:pPr>
            <w:ins w:id="5544" w:author="ST1" w:date="2020-05-25T12:05:00Z">
              <w:del w:id="554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546" w:author="ST1" w:date="2020-05-25T12:05:00Z"/>
                <w:del w:id="554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548" w:author="ST1" w:date="2020-05-25T12:05:00Z"/>
          <w:del w:id="55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550" w:author="ST1" w:date="2020-05-25T12:05:00Z"/>
                <w:del w:id="5551" w:author="阿毛" w:date="2021-05-21T17:50:00Z"/>
                <w:rFonts w:ascii="標楷體" w:eastAsia="標楷體" w:hAnsi="標楷體"/>
              </w:rPr>
            </w:pPr>
            <w:ins w:id="5552" w:author="ST1" w:date="2020-05-25T12:05:00Z">
              <w:del w:id="555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554" w:author="ST1" w:date="2020-05-25T12:05:00Z"/>
                <w:del w:id="5555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556" w:author="ST1" w:date="2020-05-25T12:05:00Z"/>
          <w:del w:id="5557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558" w:author="ST1" w:date="2020-05-25T12:05:00Z"/>
          <w:del w:id="5559" w:author="阿毛" w:date="2021-05-21T17:50:00Z"/>
          <w:rFonts w:ascii="標楷體" w:eastAsia="標楷體" w:hAnsi="標楷體"/>
        </w:rPr>
      </w:pPr>
      <w:ins w:id="5560" w:author="ST1" w:date="2020-05-25T12:05:00Z">
        <w:del w:id="556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562" w:author="ST1" w:date="2020-05-25T12:05:00Z"/>
          <w:del w:id="5563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564" w:author="ST1" w:date="2020-05-25T12:05:00Z"/>
          <w:del w:id="5565" w:author="阿毛" w:date="2021-05-21T17:50:00Z"/>
        </w:rPr>
      </w:pPr>
      <w:ins w:id="5566" w:author="ST1" w:date="2020-05-25T12:05:00Z">
        <w:del w:id="5567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568" w:author="ST1" w:date="2020-05-25T12:05:00Z"/>
          <w:del w:id="5569" w:author="阿毛" w:date="2021-05-21T17:50:00Z"/>
          <w:rFonts w:ascii="標楷體" w:eastAsia="標楷體" w:hAnsi="標楷體" w:cs="標楷體"/>
          <w:kern w:val="0"/>
          <w:szCs w:val="28"/>
        </w:rPr>
      </w:pPr>
      <w:ins w:id="5570" w:author="ST1" w:date="2020-05-25T12:05:00Z">
        <w:del w:id="5571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72" w:author="ST1" w:date="2020-05-25T12:05:00Z"/>
          <w:del w:id="5573" w:author="阿毛" w:date="2021-05-21T17:50:00Z"/>
          <w:rFonts w:ascii="標楷體" w:eastAsia="標楷體" w:hAnsi="標楷體"/>
        </w:rPr>
      </w:pPr>
      <w:ins w:id="5574" w:author="ST1" w:date="2020-05-25T12:05:00Z">
        <w:del w:id="557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576" w:author="ST1" w:date="2020-05-25T12:05:00Z"/>
          <w:del w:id="5577" w:author="阿毛" w:date="2021-05-21T17:50:00Z"/>
          <w:rFonts w:ascii="標楷體" w:eastAsia="標楷體" w:hAnsi="標楷體"/>
        </w:rPr>
      </w:pPr>
      <w:ins w:id="5578" w:author="ST1" w:date="2020-05-25T12:05:00Z">
        <w:del w:id="557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580" w:author="ST1" w:date="2020-05-25T12:06:00Z">
        <w:del w:id="5581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82" w:author="ST1" w:date="2020-05-25T12:05:00Z"/>
          <w:del w:id="5583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84" w:author="ST1" w:date="2020-05-25T12:18:00Z"/>
          <w:del w:id="5585" w:author="阿毛" w:date="2021-05-21T17:50:00Z"/>
          <w:rFonts w:ascii="標楷體" w:eastAsia="標楷體" w:hAnsi="標楷體"/>
        </w:rPr>
      </w:pPr>
      <w:ins w:id="5586" w:author="ST1" w:date="2020-05-25T12:05:00Z">
        <w:del w:id="558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88" w:author="ST1" w:date="2020-05-25T12:19:00Z"/>
          <w:del w:id="5589" w:author="阿毛" w:date="2021-05-21T17:50:00Z"/>
          <w:rFonts w:ascii="標楷體" w:eastAsia="標楷體" w:hAnsi="標楷體"/>
        </w:rPr>
      </w:pPr>
      <w:ins w:id="5590" w:author="ST1" w:date="2020-05-25T12:18:00Z">
        <w:del w:id="5591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592" w:author="ST1" w:date="2020-05-25T12:19:00Z">
        <w:del w:id="5593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594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95" w:author="ST1" w:date="2020-05-25T12:05:00Z"/>
          <w:del w:id="5596" w:author="阿毛" w:date="2021-05-21T17:50:00Z"/>
          <w:rFonts w:ascii="標楷體" w:eastAsia="標楷體" w:hAnsi="標楷體"/>
        </w:rPr>
      </w:pPr>
      <w:ins w:id="5597" w:author="ST1" w:date="2020-05-25T12:19:00Z">
        <w:del w:id="5598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99" w:author="ST1" w:date="2020-05-25T12:05:00Z"/>
          <w:del w:id="5600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601" w:author="ST1" w:date="2020-05-25T12:05:00Z"/>
          <w:del w:id="5602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603" w:author="ST1" w:date="2020-05-25T12:05:00Z"/>
          <w:del w:id="5604" w:author="阿毛" w:date="2021-05-21T17:50:00Z"/>
        </w:rPr>
      </w:pPr>
      <w:ins w:id="5605" w:author="ST1" w:date="2020-05-25T12:05:00Z">
        <w:del w:id="5606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607" w:author="ST1" w:date="2020-05-25T12:05:00Z"/>
          <w:del w:id="5608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609" w:author="ST1" w:date="2020-05-25T12:05:00Z"/>
                <w:del w:id="5610" w:author="阿毛" w:date="2021-05-21T17:50:00Z"/>
                <w:rFonts w:ascii="標楷體" w:eastAsia="標楷體" w:hAnsi="標楷體"/>
              </w:rPr>
            </w:pPr>
            <w:ins w:id="5611" w:author="ST1" w:date="2020-05-25T12:05:00Z">
              <w:del w:id="561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613" w:author="ST1" w:date="2020-05-25T12:05:00Z"/>
                <w:del w:id="5614" w:author="阿毛" w:date="2021-05-21T17:50:00Z"/>
                <w:rFonts w:ascii="標楷體" w:eastAsia="標楷體" w:hAnsi="標楷體"/>
              </w:rPr>
            </w:pPr>
            <w:ins w:id="5615" w:author="ST1" w:date="2020-05-25T12:05:00Z">
              <w:del w:id="56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617" w:author="ST1" w:date="2020-05-25T12:05:00Z"/>
                <w:del w:id="5618" w:author="阿毛" w:date="2021-05-21T17:50:00Z"/>
                <w:rFonts w:ascii="標楷體" w:eastAsia="標楷體" w:hAnsi="標楷體"/>
              </w:rPr>
            </w:pPr>
            <w:ins w:id="5619" w:author="ST1" w:date="2020-05-25T12:05:00Z">
              <w:del w:id="56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621" w:author="ST1" w:date="2020-05-25T12:05:00Z"/>
                <w:del w:id="5622" w:author="阿毛" w:date="2021-05-21T17:50:00Z"/>
                <w:rFonts w:ascii="標楷體" w:eastAsia="標楷體" w:hAnsi="標楷體"/>
              </w:rPr>
            </w:pPr>
            <w:ins w:id="5623" w:author="ST1" w:date="2020-05-25T12:05:00Z">
              <w:del w:id="56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625" w:author="ST1" w:date="2020-05-25T12:05:00Z"/>
          <w:del w:id="5626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627" w:author="ST1" w:date="2020-05-25T12:05:00Z"/>
                <w:del w:id="56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629" w:author="ST1" w:date="2020-05-25T12:05:00Z"/>
                <w:del w:id="56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631" w:author="ST1" w:date="2020-05-25T12:05:00Z"/>
                <w:del w:id="5632" w:author="阿毛" w:date="2021-05-21T17:50:00Z"/>
                <w:rFonts w:ascii="標楷體" w:eastAsia="標楷體" w:hAnsi="標楷體"/>
              </w:rPr>
            </w:pPr>
            <w:ins w:id="5633" w:author="ST1" w:date="2020-05-25T12:05:00Z">
              <w:del w:id="5634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635" w:author="ST1" w:date="2020-05-25T12:05:00Z"/>
                <w:del w:id="5636" w:author="阿毛" w:date="2021-05-21T17:50:00Z"/>
                <w:rFonts w:ascii="標楷體" w:eastAsia="標楷體" w:hAnsi="標楷體"/>
              </w:rPr>
            </w:pPr>
            <w:ins w:id="5637" w:author="ST1" w:date="2020-05-25T12:05:00Z">
              <w:del w:id="563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639" w:author="ST1" w:date="2020-05-25T12:05:00Z"/>
                <w:del w:id="5640" w:author="阿毛" w:date="2021-05-21T17:50:00Z"/>
                <w:rFonts w:ascii="標楷體" w:eastAsia="標楷體" w:hAnsi="標楷體"/>
              </w:rPr>
            </w:pPr>
            <w:ins w:id="5641" w:author="ST1" w:date="2020-05-25T12:05:00Z">
              <w:del w:id="564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643" w:author="ST1" w:date="2020-05-25T12:05:00Z"/>
                <w:del w:id="5644" w:author="阿毛" w:date="2021-05-21T17:50:00Z"/>
                <w:rFonts w:ascii="標楷體" w:eastAsia="標楷體" w:hAnsi="標楷體"/>
              </w:rPr>
            </w:pPr>
            <w:ins w:id="5645" w:author="ST1" w:date="2020-05-25T12:05:00Z">
              <w:del w:id="564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647" w:author="ST1" w:date="2020-05-25T12:05:00Z"/>
                <w:del w:id="5648" w:author="阿毛" w:date="2021-05-21T17:50:00Z"/>
                <w:rFonts w:ascii="標楷體" w:eastAsia="標楷體" w:hAnsi="標楷體"/>
              </w:rPr>
            </w:pPr>
            <w:ins w:id="5649" w:author="ST1" w:date="2020-05-25T12:05:00Z">
              <w:del w:id="565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651" w:author="ST1" w:date="2020-05-25T12:05:00Z"/>
                <w:del w:id="5652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653" w:author="ST1" w:date="2020-05-25T12:05:00Z"/>
          <w:del w:id="5654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655" w:author="ST1" w:date="2020-05-25T12:05:00Z"/>
                <w:del w:id="5656" w:author="阿毛" w:date="2021-05-21T17:50:00Z"/>
                <w:rFonts w:ascii="標楷體" w:eastAsia="標楷體" w:hAnsi="標楷體"/>
              </w:rPr>
            </w:pPr>
            <w:ins w:id="5657" w:author="ST1" w:date="2020-05-25T12:05:00Z">
              <w:del w:id="565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659" w:author="ST1" w:date="2020-05-25T12:05:00Z"/>
                <w:del w:id="5660" w:author="阿毛" w:date="2021-05-21T17:50:00Z"/>
                <w:rFonts w:ascii="標楷體" w:eastAsia="標楷體" w:hAnsi="標楷體"/>
              </w:rPr>
            </w:pPr>
            <w:ins w:id="5661" w:author="ST1" w:date="2020-05-25T12:05:00Z">
              <w:del w:id="566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663" w:author="ST1" w:date="2020-05-25T12:05:00Z"/>
                <w:del w:id="5664" w:author="阿毛" w:date="2021-05-21T17:50:00Z"/>
                <w:rFonts w:ascii="標楷體" w:eastAsia="標楷體" w:hAnsi="標楷體" w:cs="新細明體"/>
              </w:rPr>
            </w:pPr>
            <w:ins w:id="5665" w:author="ST1" w:date="2020-05-25T12:05:00Z">
              <w:del w:id="566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667" w:author="ST1" w:date="2020-05-25T12:05:00Z"/>
                <w:del w:id="5668" w:author="阿毛" w:date="2021-05-21T17:50:00Z"/>
                <w:rFonts w:ascii="標楷體" w:eastAsia="標楷體" w:hAnsi="標楷體"/>
              </w:rPr>
            </w:pPr>
            <w:ins w:id="5669" w:author="ST1" w:date="2020-05-25T12:05:00Z">
              <w:del w:id="567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671" w:author="ST1" w:date="2020-05-25T12:05:00Z"/>
                <w:del w:id="56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673" w:author="ST1" w:date="2020-05-25T12:05:00Z"/>
                <w:del w:id="5674" w:author="阿毛" w:date="2021-05-21T17:50:00Z"/>
                <w:rFonts w:ascii="標楷體" w:eastAsia="標楷體" w:hAnsi="標楷體"/>
              </w:rPr>
            </w:pPr>
            <w:ins w:id="5675" w:author="ST1" w:date="2020-05-25T12:05:00Z">
              <w:del w:id="567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677" w:author="ST1" w:date="2020-05-25T12:05:00Z"/>
                <w:del w:id="56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679" w:author="ST1" w:date="2020-05-25T12:05:00Z"/>
                <w:del w:id="5680" w:author="阿毛" w:date="2021-05-21T17:50:00Z"/>
                <w:rFonts w:ascii="標楷體" w:eastAsia="標楷體" w:hAnsi="標楷體"/>
              </w:rPr>
            </w:pPr>
            <w:ins w:id="5681" w:author="ST1" w:date="2020-05-25T12:05:00Z">
              <w:del w:id="568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683" w:author="ST1" w:date="2020-05-25T12:05:00Z"/>
          <w:del w:id="5684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685" w:author="ST1" w:date="2020-05-25T12:05:00Z"/>
                <w:del w:id="5686" w:author="阿毛" w:date="2021-05-21T17:50:00Z"/>
                <w:rFonts w:ascii="標楷體" w:eastAsia="標楷體" w:hAnsi="標楷體"/>
              </w:rPr>
            </w:pPr>
            <w:ins w:id="5687" w:author="ST1" w:date="2020-05-25T12:05:00Z">
              <w:del w:id="568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689" w:author="ST1" w:date="2020-05-25T12:05:00Z"/>
                <w:del w:id="5690" w:author="阿毛" w:date="2021-05-21T17:50:00Z"/>
                <w:rFonts w:ascii="標楷體" w:eastAsia="標楷體" w:hAnsi="標楷體"/>
              </w:rPr>
            </w:pPr>
            <w:ins w:id="5691" w:author="ST1" w:date="2020-05-25T12:19:00Z">
              <w:del w:id="569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693" w:author="ST1" w:date="2020-05-25T12:05:00Z"/>
                <w:del w:id="569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695" w:author="ST1" w:date="2020-05-25T12:05:00Z"/>
                <w:del w:id="569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697" w:author="ST1" w:date="2020-05-25T12:05:00Z"/>
                <w:del w:id="569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699" w:author="ST1" w:date="2020-05-25T12:05:00Z"/>
                <w:del w:id="57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701" w:author="ST1" w:date="2020-05-25T12:05:00Z"/>
                <w:del w:id="57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703" w:author="ST1" w:date="2020-05-25T12:05:00Z"/>
                <w:del w:id="5704" w:author="阿毛" w:date="2021-05-21T17:50:00Z"/>
                <w:rFonts w:ascii="標楷體" w:eastAsia="標楷體" w:hAnsi="標楷體"/>
              </w:rPr>
            </w:pPr>
            <w:ins w:id="5705" w:author="ST1" w:date="2020-05-25T12:20:00Z">
              <w:del w:id="5706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707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708" w:author="ST1" w:date="2020-05-25T12:19:00Z">
              <w:del w:id="5709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710" w:author="ST1" w:date="2020-05-25T12:20:00Z">
              <w:del w:id="5711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712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713" w:author="ST1" w:date="2020-05-25T12:05:00Z"/>
          <w:del w:id="5714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715" w:author="ST1" w:date="2020-05-25T12:05:00Z"/>
                <w:del w:id="5716" w:author="阿毛" w:date="2021-05-21T17:50:00Z"/>
                <w:rFonts w:ascii="標楷體" w:eastAsia="標楷體" w:hAnsi="標楷體"/>
              </w:rPr>
            </w:pPr>
            <w:ins w:id="5717" w:author="ST1" w:date="2020-05-25T12:05:00Z">
              <w:del w:id="571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719" w:author="ST1" w:date="2020-05-25T12:05:00Z"/>
                <w:del w:id="5720" w:author="阿毛" w:date="2021-05-21T17:50:00Z"/>
                <w:rFonts w:ascii="標楷體" w:eastAsia="標楷體" w:hAnsi="標楷體"/>
              </w:rPr>
            </w:pPr>
            <w:ins w:id="5721" w:author="ST1" w:date="2020-05-25T12:19:00Z">
              <w:del w:id="572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723" w:author="ST1" w:date="2020-05-25T12:05:00Z"/>
                <w:del w:id="57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725" w:author="ST1" w:date="2020-05-25T12:05:00Z"/>
                <w:del w:id="57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727" w:author="ST1" w:date="2020-05-25T12:05:00Z"/>
                <w:del w:id="57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729" w:author="ST1" w:date="2020-05-25T12:05:00Z"/>
                <w:del w:id="57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731" w:author="ST1" w:date="2020-05-25T12:05:00Z"/>
                <w:del w:id="57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733" w:author="ST1" w:date="2020-05-25T12:21:00Z"/>
                <w:del w:id="5734" w:author="阿毛" w:date="2021-05-21T17:50:00Z"/>
                <w:rFonts w:ascii="標楷體" w:eastAsia="標楷體" w:hAnsi="標楷體" w:cs="新細明體"/>
              </w:rPr>
            </w:pPr>
            <w:ins w:id="5735" w:author="ST1" w:date="2020-05-25T12:21:00Z">
              <w:del w:id="5736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737" w:author="ST1" w:date="2020-05-25T12:05:00Z"/>
                <w:del w:id="5738" w:author="阿毛" w:date="2021-05-21T17:50:00Z"/>
                <w:rFonts w:ascii="標楷體" w:eastAsia="標楷體" w:hAnsi="標楷體"/>
              </w:rPr>
            </w:pPr>
            <w:ins w:id="5739" w:author="ST1" w:date="2020-05-25T12:21:00Z">
              <w:del w:id="5740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741" w:author="ST1" w:date="2020-05-25T12:05:00Z"/>
          <w:del w:id="5742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743" w:author="ST1" w:date="2020-05-25T12:05:00Z"/>
          <w:del w:id="5744" w:author="阿毛" w:date="2021-05-21T17:50:00Z"/>
          <w:rFonts w:ascii="標楷體" w:hAnsi="標楷體"/>
        </w:rPr>
      </w:pPr>
      <w:ins w:id="5745" w:author="ST1" w:date="2020-05-25T12:05:00Z">
        <w:del w:id="5746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747" w:author="ST1" w:date="2020-05-25T12:06:00Z">
        <w:del w:id="5748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749" w:author="ST1" w:date="2020-05-25T12:05:00Z"/>
          <w:del w:id="5750" w:author="阿毛" w:date="2021-05-21T17:50:00Z"/>
          <w:rFonts w:ascii="標楷體" w:eastAsia="標楷體" w:hAnsi="標楷體"/>
        </w:rPr>
      </w:pPr>
      <w:ins w:id="5751" w:author="ST1" w:date="2020-05-25T12:05:00Z">
        <w:del w:id="575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753" w:author="ST1" w:date="2020-05-25T12:09:00Z">
        <w:del w:id="5754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6" type="#_x0000_t75" style="width:75.6pt;height:51pt" o:ole="">
                <v:imagedata r:id="rId85" o:title=""/>
              </v:shape>
              <o:OLEObject Type="Embed" ProgID="Acrobat.Document.DC" ShapeID="_x0000_i1046" DrawAspect="Icon" ObjectID="_1744201344" r:id="rId86"/>
            </w:object>
          </w:r>
        </w:del>
      </w:ins>
      <w:ins w:id="5755" w:author="ST1" w:date="2020-05-25T12:05:00Z">
        <w:del w:id="5756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57" w:author="ST1" w:date="2020-05-25T12:10:00Z">
        <w:del w:id="5758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759" w:author="ST1" w:date="2020-05-25T12:11:00Z">
        <w:del w:id="5760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7" type="#_x0000_t75" style="width:75.6pt;height:51pt" o:ole="">
                <v:imagedata r:id="rId87" o:title=""/>
              </v:shape>
              <o:OLEObject Type="Embed" ProgID="Excel.SheetMacroEnabled.12" ShapeID="_x0000_i1047" DrawAspect="Icon" ObjectID="_1744201345" r:id="rId88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761" w:author="ST1" w:date="2020-05-25T12:05:00Z"/>
          <w:del w:id="5762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763" w:author="ST1" w:date="2020-05-19T18:16:00Z"/>
          <w:del w:id="5764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765" w:author="ST1" w:date="2020-05-27T14:32:00Z"/>
          <w:del w:id="5766" w:author="阿毛" w:date="2021-05-21T17:50:00Z"/>
        </w:rPr>
      </w:pPr>
      <w:ins w:id="5767" w:author="ST1" w:date="2020-05-27T14:32:00Z">
        <w:del w:id="5768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769" w:author="ST1" w:date="2020-05-27T14:32:00Z"/>
          <w:del w:id="5770" w:author="阿毛" w:date="2021-05-21T17:50:00Z"/>
          <w:rFonts w:ascii="標楷體" w:hAnsi="標楷體"/>
        </w:rPr>
      </w:pPr>
      <w:bookmarkStart w:id="5771" w:name="_Toc123139590"/>
      <w:ins w:id="5772" w:author="ST1" w:date="2020-06-09T18:41:00Z">
        <w:del w:id="5773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774" w:author="ST1" w:date="2020-06-09T18:48:00Z">
        <w:del w:id="5775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776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  <w:bookmarkEnd w:id="5771"/>
    </w:p>
    <w:p w14:paraId="0E3A118A" w14:textId="71F9EF6C" w:rsidR="00542689" w:rsidRPr="00AB69BA" w:rsidDel="007154E3" w:rsidRDefault="00542689" w:rsidP="00542689">
      <w:pPr>
        <w:pStyle w:val="a"/>
        <w:rPr>
          <w:ins w:id="5777" w:author="ST1" w:date="2020-05-27T14:32:00Z"/>
          <w:del w:id="5778" w:author="阿毛" w:date="2021-05-21T17:50:00Z"/>
        </w:rPr>
      </w:pPr>
      <w:ins w:id="5779" w:author="ST1" w:date="2020-05-27T14:32:00Z">
        <w:del w:id="578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781" w:author="ST1" w:date="2020-05-27T14:32:00Z"/>
          <w:del w:id="57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783" w:author="ST1" w:date="2020-05-27T14:32:00Z"/>
                <w:del w:id="5784" w:author="阿毛" w:date="2021-05-21T17:50:00Z"/>
                <w:rFonts w:ascii="標楷體" w:eastAsia="標楷體" w:hAnsi="標楷體"/>
              </w:rPr>
            </w:pPr>
            <w:ins w:id="5785" w:author="ST1" w:date="2020-05-27T14:32:00Z">
              <w:del w:id="578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787" w:author="ST1" w:date="2020-05-27T14:32:00Z"/>
                <w:del w:id="5788" w:author="阿毛" w:date="2021-05-21T17:50:00Z"/>
                <w:rFonts w:ascii="標楷體" w:eastAsia="標楷體" w:hAnsi="標楷體"/>
              </w:rPr>
            </w:pPr>
            <w:ins w:id="5789" w:author="ST1" w:date="2020-06-09T18:49:00Z">
              <w:del w:id="5790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791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792" w:author="ST1" w:date="2020-05-27T14:32:00Z"/>
                <w:del w:id="579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794" w:author="ST1" w:date="2020-05-27T14:32:00Z"/>
          <w:del w:id="57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796" w:author="ST1" w:date="2020-05-27T14:32:00Z"/>
                <w:del w:id="5797" w:author="阿毛" w:date="2021-05-21T17:50:00Z"/>
                <w:rFonts w:ascii="標楷體" w:eastAsia="標楷體" w:hAnsi="標楷體"/>
              </w:rPr>
            </w:pPr>
            <w:ins w:id="5798" w:author="ST1" w:date="2020-05-27T14:32:00Z">
              <w:del w:id="579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800" w:author="ST1" w:date="2020-05-27T14:32:00Z"/>
                <w:del w:id="580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802" w:author="ST1" w:date="2020-05-27T14:32:00Z"/>
          <w:del w:id="58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804" w:author="ST1" w:date="2020-05-27T14:32:00Z"/>
                <w:del w:id="5805" w:author="阿毛" w:date="2021-05-21T17:50:00Z"/>
                <w:rFonts w:ascii="標楷體" w:eastAsia="標楷體" w:hAnsi="標楷體"/>
              </w:rPr>
            </w:pPr>
            <w:ins w:id="5806" w:author="ST1" w:date="2020-05-27T14:32:00Z">
              <w:del w:id="580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808" w:author="ST1" w:date="2020-05-27T14:32:00Z"/>
                <w:del w:id="5809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810" w:author="ST1" w:date="2020-05-27T14:32:00Z"/>
          <w:del w:id="58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812" w:author="ST1" w:date="2020-05-27T14:32:00Z"/>
                <w:del w:id="5813" w:author="阿毛" w:date="2021-05-21T17:50:00Z"/>
                <w:rFonts w:ascii="標楷體" w:eastAsia="標楷體" w:hAnsi="標楷體"/>
              </w:rPr>
            </w:pPr>
            <w:ins w:id="5814" w:author="ST1" w:date="2020-05-27T14:32:00Z">
              <w:del w:id="58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816" w:author="ST1" w:date="2020-05-27T14:32:00Z"/>
                <w:del w:id="5817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818" w:author="ST1" w:date="2020-05-27T14:32:00Z"/>
          <w:del w:id="58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820" w:author="ST1" w:date="2020-05-27T14:32:00Z"/>
                <w:del w:id="5821" w:author="阿毛" w:date="2021-05-21T17:50:00Z"/>
                <w:rFonts w:ascii="標楷體" w:eastAsia="標楷體" w:hAnsi="標楷體"/>
              </w:rPr>
            </w:pPr>
            <w:ins w:id="5822" w:author="ST1" w:date="2020-05-27T14:32:00Z">
              <w:del w:id="582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824" w:author="ST1" w:date="2020-05-27T14:32:00Z"/>
                <w:del w:id="582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826" w:author="ST1" w:date="2020-05-27T14:32:00Z"/>
          <w:del w:id="58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828" w:author="ST1" w:date="2020-05-27T14:32:00Z"/>
                <w:del w:id="5829" w:author="阿毛" w:date="2021-05-21T17:50:00Z"/>
                <w:rFonts w:ascii="標楷體" w:eastAsia="標楷體" w:hAnsi="標楷體"/>
              </w:rPr>
            </w:pPr>
            <w:ins w:id="5830" w:author="ST1" w:date="2020-05-27T14:32:00Z">
              <w:del w:id="583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832" w:author="ST1" w:date="2020-05-27T14:32:00Z"/>
                <w:del w:id="583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834" w:author="ST1" w:date="2020-05-27T14:32:00Z"/>
          <w:del w:id="58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836" w:author="ST1" w:date="2020-05-27T14:32:00Z"/>
                <w:del w:id="5837" w:author="阿毛" w:date="2021-05-21T17:50:00Z"/>
                <w:rFonts w:ascii="標楷體" w:eastAsia="標楷體" w:hAnsi="標楷體"/>
              </w:rPr>
            </w:pPr>
            <w:ins w:id="5838" w:author="ST1" w:date="2020-05-27T14:32:00Z">
              <w:del w:id="583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840" w:author="ST1" w:date="2020-05-27T14:32:00Z"/>
                <w:del w:id="584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842" w:author="ST1" w:date="2020-05-27T14:32:00Z"/>
          <w:del w:id="58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844" w:author="ST1" w:date="2020-05-27T14:32:00Z"/>
                <w:del w:id="5845" w:author="阿毛" w:date="2021-05-21T17:50:00Z"/>
                <w:rFonts w:ascii="標楷體" w:eastAsia="標楷體" w:hAnsi="標楷體"/>
              </w:rPr>
            </w:pPr>
            <w:ins w:id="5846" w:author="ST1" w:date="2020-05-27T14:32:00Z">
              <w:del w:id="584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848" w:author="ST1" w:date="2020-05-27T14:32:00Z"/>
                <w:del w:id="5849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850" w:author="ST1" w:date="2020-05-27T14:32:00Z"/>
          <w:del w:id="5851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852" w:author="ST1" w:date="2020-05-27T14:32:00Z"/>
          <w:del w:id="5853" w:author="阿毛" w:date="2021-05-21T17:50:00Z"/>
          <w:rFonts w:ascii="標楷體" w:eastAsia="標楷體" w:hAnsi="標楷體"/>
        </w:rPr>
      </w:pPr>
      <w:ins w:id="5854" w:author="ST1" w:date="2020-05-27T14:32:00Z">
        <w:del w:id="585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856" w:author="ST1" w:date="2020-05-27T14:32:00Z"/>
          <w:del w:id="5857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858" w:author="ST1" w:date="2020-05-27T14:32:00Z"/>
          <w:del w:id="5859" w:author="阿毛" w:date="2021-05-21T17:50:00Z"/>
        </w:rPr>
      </w:pPr>
      <w:ins w:id="5860" w:author="ST1" w:date="2020-05-27T14:32:00Z">
        <w:del w:id="5861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862" w:author="ST1" w:date="2020-05-27T14:32:00Z"/>
          <w:del w:id="5863" w:author="阿毛" w:date="2021-05-21T17:50:00Z"/>
          <w:rFonts w:ascii="標楷體" w:eastAsia="標楷體" w:hAnsi="標楷體" w:cs="標楷體"/>
          <w:kern w:val="0"/>
          <w:szCs w:val="28"/>
        </w:rPr>
      </w:pPr>
      <w:ins w:id="5864" w:author="ST1" w:date="2020-05-27T14:32:00Z">
        <w:del w:id="5865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866" w:author="ST1" w:date="2020-05-27T14:32:00Z"/>
          <w:del w:id="5867" w:author="阿毛" w:date="2021-05-21T17:50:00Z"/>
          <w:rFonts w:ascii="標楷體" w:eastAsia="標楷體" w:hAnsi="標楷體"/>
        </w:rPr>
      </w:pPr>
      <w:ins w:id="5868" w:author="ST1" w:date="2020-05-27T14:32:00Z">
        <w:del w:id="586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870" w:author="ST1" w:date="2020-05-27T14:32:00Z"/>
          <w:del w:id="5871" w:author="阿毛" w:date="2021-05-21T17:50:00Z"/>
          <w:rFonts w:ascii="標楷體" w:eastAsia="標楷體" w:hAnsi="標楷體"/>
        </w:rPr>
      </w:pPr>
      <w:ins w:id="5872" w:author="ST1" w:date="2020-05-27T14:32:00Z">
        <w:del w:id="5873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874" w:author="ST1" w:date="2020-06-09T18:41:00Z">
        <w:del w:id="5875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876" w:author="ST1" w:date="2020-06-09T18:49:00Z">
        <w:del w:id="5877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878" w:author="ST1" w:date="2020-05-27T14:32:00Z">
        <w:del w:id="5879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880" w:author="ST1" w:date="2020-06-09T18:49:00Z">
        <w:del w:id="5881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882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883" w:author="ST1" w:date="2020-05-27T14:32:00Z"/>
          <w:del w:id="5884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885" w:author="ST1" w:date="2020-05-27T14:39:00Z"/>
          <w:del w:id="5886" w:author="阿毛" w:date="2021-05-21T17:50:00Z"/>
          <w:rFonts w:ascii="標楷體" w:eastAsia="標楷體" w:hAnsi="標楷體"/>
          <w:rPrChange w:id="5887" w:author="ST1" w:date="2020-06-09T19:03:00Z">
            <w:rPr>
              <w:ins w:id="5888" w:author="ST1" w:date="2020-05-27T14:39:00Z"/>
              <w:del w:id="5889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890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891" w:author="ST1" w:date="2020-06-09T18:51:00Z">
        <w:del w:id="589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893" w:author="ST1" w:date="2020-06-09T19:02:00Z">
        <w:del w:id="5894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895" w:author="ST1" w:date="2020-06-09T19:03:00Z">
        <w:del w:id="589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897" w:author="ST1" w:date="2020-06-09T19:02:00Z">
        <w:del w:id="5898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899" w:author="ST1" w:date="2020-06-09T18:51:00Z">
        <w:del w:id="590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901" w:author="ST1" w:date="2020-05-27T14:39:00Z">
        <w:del w:id="5902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903" w:author="ST1" w:date="2020-06-09T18:56:00Z">
        <w:del w:id="5904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05" w:author="ST1" w:date="2020-05-27T14:37:00Z"/>
          <w:del w:id="5906" w:author="阿毛" w:date="2021-05-21T17:50:00Z"/>
          <w:rFonts w:ascii="標楷體" w:eastAsia="標楷體" w:hAnsi="標楷體"/>
        </w:rPr>
        <w:pPrChange w:id="5907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908" w:author="ST1" w:date="2020-06-09T18:52:00Z">
        <w:del w:id="590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910" w:author="ST1" w:date="2020-06-09T19:03:00Z">
        <w:del w:id="5911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912" w:author="ST1" w:date="2020-06-09T18:52:00Z">
        <w:del w:id="5913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914" w:author="ST1" w:date="2020-05-27T14:39:00Z">
        <w:del w:id="5915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916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17" w:author="ST1" w:date="2020-05-27T14:40:00Z"/>
          <w:del w:id="5918" w:author="阿毛" w:date="2021-05-21T17:50:00Z"/>
          <w:rFonts w:ascii="標楷體" w:eastAsia="標楷體" w:hAnsi="標楷體"/>
        </w:rPr>
      </w:pPr>
      <w:ins w:id="5919" w:author="ST1" w:date="2020-06-09T18:59:00Z">
        <w:del w:id="592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921" w:author="ST1" w:date="2020-06-09T19:03:00Z">
        <w:del w:id="5922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923" w:author="ST1" w:date="2020-06-09T18:59:00Z">
        <w:del w:id="592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925" w:author="ST1" w:date="2020-06-09T19:03:00Z">
        <w:del w:id="592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927" w:author="ST1" w:date="2020-06-09T18:59:00Z">
        <w:del w:id="592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929" w:author="ST1" w:date="2020-05-27T14:32:00Z">
        <w:del w:id="5930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931" w:author="ST1" w:date="2020-06-09T18:59:00Z">
        <w:del w:id="5932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33" w:author="ST1" w:date="2020-05-27T14:40:00Z"/>
          <w:del w:id="5934" w:author="阿毛" w:date="2021-05-21T17:50:00Z"/>
          <w:rFonts w:ascii="標楷體" w:eastAsia="標楷體" w:hAnsi="標楷體"/>
        </w:rPr>
      </w:pPr>
      <w:ins w:id="5935" w:author="ST1" w:date="2020-06-09T19:02:00Z">
        <w:del w:id="5936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937" w:author="ST1" w:date="2020-06-09T19:01:00Z">
        <w:del w:id="5938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939" w:author="ST1" w:date="2020-05-27T14:32:00Z"/>
          <w:del w:id="5940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941" w:author="ST1" w:date="2020-05-27T14:36:00Z"/>
          <w:del w:id="5942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943" w:author="ST1" w:date="2020-05-27T14:32:00Z"/>
          <w:del w:id="5944" w:author="阿毛" w:date="2021-05-21T17:50:00Z"/>
        </w:rPr>
      </w:pPr>
      <w:ins w:id="5945" w:author="ST1" w:date="2020-05-27T14:32:00Z">
        <w:del w:id="5946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947" w:author="ST1" w:date="2020-05-27T14:32:00Z"/>
          <w:del w:id="5948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949" w:author="ST1" w:date="2020-05-27T14:32:00Z"/>
                <w:del w:id="5950" w:author="阿毛" w:date="2021-05-21T17:50:00Z"/>
                <w:rFonts w:ascii="標楷體" w:eastAsia="標楷體" w:hAnsi="標楷體"/>
              </w:rPr>
            </w:pPr>
            <w:ins w:id="5951" w:author="ST1" w:date="2020-05-27T14:32:00Z">
              <w:del w:id="59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953" w:author="ST1" w:date="2020-05-27T14:32:00Z"/>
                <w:del w:id="5954" w:author="阿毛" w:date="2021-05-21T17:50:00Z"/>
                <w:rFonts w:ascii="標楷體" w:eastAsia="標楷體" w:hAnsi="標楷體"/>
              </w:rPr>
            </w:pPr>
            <w:ins w:id="5955" w:author="ST1" w:date="2020-05-27T14:32:00Z">
              <w:del w:id="595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957" w:author="ST1" w:date="2020-05-27T14:32:00Z"/>
                <w:del w:id="5958" w:author="阿毛" w:date="2021-05-21T17:50:00Z"/>
                <w:rFonts w:ascii="標楷體" w:eastAsia="標楷體" w:hAnsi="標楷體"/>
              </w:rPr>
            </w:pPr>
            <w:ins w:id="5959" w:author="ST1" w:date="2020-05-27T14:32:00Z">
              <w:del w:id="596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961" w:author="ST1" w:date="2020-05-27T14:32:00Z"/>
                <w:del w:id="5962" w:author="阿毛" w:date="2021-05-21T17:50:00Z"/>
                <w:rFonts w:ascii="標楷體" w:eastAsia="標楷體" w:hAnsi="標楷體"/>
              </w:rPr>
            </w:pPr>
            <w:ins w:id="5963" w:author="ST1" w:date="2020-05-27T14:32:00Z">
              <w:del w:id="596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965" w:author="ST1" w:date="2020-05-27T14:32:00Z"/>
          <w:del w:id="5966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967" w:author="ST1" w:date="2020-05-27T14:32:00Z"/>
                <w:del w:id="59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969" w:author="ST1" w:date="2020-05-27T14:32:00Z"/>
                <w:del w:id="59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971" w:author="ST1" w:date="2020-05-27T14:32:00Z"/>
                <w:del w:id="5972" w:author="阿毛" w:date="2021-05-21T17:50:00Z"/>
                <w:rFonts w:ascii="標楷體" w:eastAsia="標楷體" w:hAnsi="標楷體"/>
              </w:rPr>
            </w:pPr>
            <w:ins w:id="5973" w:author="ST1" w:date="2020-05-27T14:32:00Z">
              <w:del w:id="5974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975" w:author="ST1" w:date="2020-05-27T14:32:00Z"/>
                <w:del w:id="5976" w:author="阿毛" w:date="2021-05-21T17:50:00Z"/>
                <w:rFonts w:ascii="標楷體" w:eastAsia="標楷體" w:hAnsi="標楷體"/>
              </w:rPr>
            </w:pPr>
            <w:ins w:id="5977" w:author="ST1" w:date="2020-05-27T14:32:00Z">
              <w:del w:id="597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979" w:author="ST1" w:date="2020-05-27T14:32:00Z"/>
                <w:del w:id="5980" w:author="阿毛" w:date="2021-05-21T17:50:00Z"/>
                <w:rFonts w:ascii="標楷體" w:eastAsia="標楷體" w:hAnsi="標楷體"/>
              </w:rPr>
            </w:pPr>
            <w:ins w:id="5981" w:author="ST1" w:date="2020-05-27T14:32:00Z">
              <w:del w:id="598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983" w:author="ST1" w:date="2020-05-27T14:32:00Z"/>
                <w:del w:id="5984" w:author="阿毛" w:date="2021-05-21T17:50:00Z"/>
                <w:rFonts w:ascii="標楷體" w:eastAsia="標楷體" w:hAnsi="標楷體"/>
              </w:rPr>
            </w:pPr>
            <w:ins w:id="5985" w:author="ST1" w:date="2020-05-27T14:32:00Z">
              <w:del w:id="598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987" w:author="ST1" w:date="2020-05-27T14:32:00Z"/>
                <w:del w:id="5988" w:author="阿毛" w:date="2021-05-21T17:50:00Z"/>
                <w:rFonts w:ascii="標楷體" w:eastAsia="標楷體" w:hAnsi="標楷體"/>
              </w:rPr>
            </w:pPr>
            <w:ins w:id="5989" w:author="ST1" w:date="2020-05-27T14:32:00Z">
              <w:del w:id="599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991" w:author="ST1" w:date="2020-05-27T14:32:00Z"/>
                <w:del w:id="5992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993" w:author="ST1" w:date="2020-05-27T14:32:00Z"/>
          <w:del w:id="5994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995" w:author="ST1" w:date="2020-05-27T14:32:00Z"/>
                <w:del w:id="5996" w:author="阿毛" w:date="2021-05-21T17:50:00Z"/>
                <w:rFonts w:ascii="標楷體" w:eastAsia="標楷體" w:hAnsi="標楷體"/>
              </w:rPr>
            </w:pPr>
            <w:ins w:id="5997" w:author="ST1" w:date="2020-05-27T14:32:00Z">
              <w:del w:id="599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999" w:author="ST1" w:date="2020-05-27T14:32:00Z"/>
                <w:del w:id="6000" w:author="阿毛" w:date="2021-05-21T17:50:00Z"/>
                <w:rFonts w:ascii="標楷體" w:eastAsia="標楷體" w:hAnsi="標楷體"/>
              </w:rPr>
            </w:pPr>
            <w:ins w:id="6001" w:author="ST1" w:date="2020-06-09T18:54:00Z">
              <w:del w:id="600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6003" w:author="ST1" w:date="2020-05-27T14:32:00Z"/>
                <w:del w:id="6004" w:author="阿毛" w:date="2021-05-21T17:50:00Z"/>
                <w:rFonts w:ascii="標楷體" w:eastAsia="標楷體" w:hAnsi="標楷體" w:cs="新細明體"/>
              </w:rPr>
            </w:pPr>
            <w:ins w:id="6005" w:author="ST1" w:date="2020-06-09T18:54:00Z">
              <w:del w:id="6006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6007" w:author="ST1" w:date="2020-05-27T14:32:00Z"/>
                <w:del w:id="60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6009" w:author="ST1" w:date="2020-05-27T14:32:00Z"/>
                <w:del w:id="60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6011" w:author="ST1" w:date="2020-05-27T14:32:00Z"/>
                <w:del w:id="6012" w:author="阿毛" w:date="2021-05-21T17:50:00Z"/>
                <w:rFonts w:ascii="標楷體" w:eastAsia="標楷體" w:hAnsi="標楷體"/>
              </w:rPr>
            </w:pPr>
            <w:ins w:id="6013" w:author="ST1" w:date="2020-06-09T18:54:00Z">
              <w:del w:id="601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6015" w:author="ST1" w:date="2020-05-27T14:32:00Z"/>
                <w:del w:id="60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6017" w:author="ST1" w:date="2020-05-27T14:32:00Z"/>
                <w:del w:id="6018" w:author="阿毛" w:date="2021-05-21T17:50:00Z"/>
                <w:rFonts w:ascii="標楷體" w:eastAsia="標楷體" w:hAnsi="標楷體"/>
              </w:rPr>
            </w:pPr>
            <w:ins w:id="6019" w:author="ST1" w:date="2020-06-09T18:54:00Z">
              <w:del w:id="602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6021" w:author="ST1" w:date="2020-05-27T14:32:00Z"/>
          <w:del w:id="6022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6023" w:author="ST1" w:date="2020-05-27T14:32:00Z"/>
                <w:del w:id="6024" w:author="阿毛" w:date="2021-05-21T17:50:00Z"/>
                <w:rFonts w:ascii="標楷體" w:eastAsia="標楷體" w:hAnsi="標楷體"/>
              </w:rPr>
            </w:pPr>
            <w:ins w:id="6025" w:author="ST1" w:date="2020-05-27T14:32:00Z">
              <w:del w:id="602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6027" w:author="ST1" w:date="2020-05-27T14:32:00Z"/>
                <w:del w:id="6028" w:author="阿毛" w:date="2021-05-21T17:50:00Z"/>
                <w:rFonts w:ascii="標楷體" w:eastAsia="標楷體" w:hAnsi="標楷體"/>
              </w:rPr>
            </w:pPr>
            <w:ins w:id="6029" w:author="ST1" w:date="2020-06-09T18:56:00Z">
              <w:del w:id="6030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6031" w:author="ST1" w:date="2020-05-27T14:32:00Z"/>
                <w:del w:id="6032" w:author="阿毛" w:date="2021-05-21T17:50:00Z"/>
                <w:rFonts w:ascii="標楷體" w:eastAsia="標楷體" w:hAnsi="標楷體" w:cs="新細明體"/>
              </w:rPr>
            </w:pPr>
            <w:ins w:id="6033" w:author="ST1" w:date="2020-05-27T14:40:00Z">
              <w:del w:id="603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6035" w:author="ST1" w:date="2020-06-09T18:56:00Z">
              <w:del w:id="6036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6037" w:author="ST1" w:date="2020-05-27T14:32:00Z"/>
                <w:del w:id="603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6039" w:author="ST1" w:date="2020-05-27T14:32:00Z"/>
                <w:del w:id="60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6041" w:author="ST1" w:date="2020-05-27T14:32:00Z"/>
                <w:del w:id="60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6043" w:author="ST1" w:date="2020-05-27T14:32:00Z"/>
                <w:del w:id="604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6045" w:author="ST1" w:date="2020-05-27T14:32:00Z"/>
                <w:del w:id="6046" w:author="阿毛" w:date="2021-05-21T17:50:00Z"/>
                <w:rFonts w:ascii="標楷體" w:eastAsia="標楷體" w:hAnsi="標楷體"/>
              </w:rPr>
            </w:pPr>
            <w:ins w:id="6047" w:author="ST1" w:date="2020-06-09T18:56:00Z">
              <w:del w:id="6048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6049" w:author="ST1" w:date="2020-05-27T14:42:00Z"/>
          <w:del w:id="6050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6051" w:author="ST1" w:date="2020-05-27T14:42:00Z"/>
                <w:del w:id="6052" w:author="阿毛" w:date="2021-05-21T17:50:00Z"/>
                <w:rFonts w:ascii="標楷體" w:eastAsia="標楷體" w:hAnsi="標楷體"/>
              </w:rPr>
            </w:pPr>
            <w:ins w:id="6053" w:author="ST1" w:date="2020-05-27T14:42:00Z">
              <w:del w:id="605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6055" w:author="ST1" w:date="2020-05-27T14:42:00Z"/>
                <w:del w:id="6056" w:author="阿毛" w:date="2021-05-21T17:50:00Z"/>
                <w:rFonts w:ascii="標楷體" w:eastAsia="標楷體" w:hAnsi="標楷體"/>
              </w:rPr>
            </w:pPr>
            <w:ins w:id="6057" w:author="ST1" w:date="2020-06-09T18:59:00Z">
              <w:del w:id="6058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6059" w:author="ST1" w:date="2020-05-27T14:42:00Z"/>
                <w:del w:id="6060" w:author="阿毛" w:date="2021-05-21T17:50:00Z"/>
                <w:rFonts w:ascii="標楷體" w:eastAsia="標楷體" w:hAnsi="標楷體"/>
              </w:rPr>
            </w:pPr>
            <w:ins w:id="6061" w:author="ST1" w:date="2020-05-27T14:43:00Z">
              <w:del w:id="6062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6063" w:author="ST1" w:date="2020-05-27T14:42:00Z"/>
                <w:del w:id="606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6065" w:author="ST1" w:date="2020-05-27T14:42:00Z"/>
                <w:del w:id="60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6067" w:author="ST1" w:date="2020-05-27T14:42:00Z"/>
                <w:del w:id="60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6069" w:author="ST1" w:date="2020-05-27T14:42:00Z"/>
                <w:del w:id="60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6071" w:author="ST1" w:date="2020-05-27T14:42:00Z"/>
                <w:del w:id="6072" w:author="阿毛" w:date="2021-05-21T17:50:00Z"/>
                <w:rFonts w:ascii="標楷體" w:eastAsia="標楷體" w:hAnsi="標楷體"/>
              </w:rPr>
            </w:pPr>
            <w:ins w:id="6073" w:author="ST1" w:date="2020-06-09T18:59:00Z">
              <w:del w:id="6074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6075" w:author="ST1" w:date="2020-05-27T14:42:00Z"/>
          <w:del w:id="6076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6077" w:author="ST1" w:date="2020-05-27T14:42:00Z"/>
                <w:del w:id="6078" w:author="阿毛" w:date="2021-05-21T17:50:00Z"/>
                <w:rFonts w:ascii="標楷體" w:eastAsia="標楷體" w:hAnsi="標楷體"/>
              </w:rPr>
            </w:pPr>
            <w:ins w:id="6079" w:author="ST1" w:date="2020-05-27T14:42:00Z">
              <w:del w:id="608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6081" w:author="ST1" w:date="2020-05-27T14:42:00Z"/>
                <w:del w:id="6082" w:author="阿毛" w:date="2021-05-21T17:50:00Z"/>
                <w:rFonts w:ascii="標楷體" w:eastAsia="標楷體" w:hAnsi="標楷體"/>
              </w:rPr>
            </w:pPr>
            <w:ins w:id="6083" w:author="ST1" w:date="2020-06-09T19:02:00Z">
              <w:del w:id="6084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6085" w:author="ST1" w:date="2020-05-27T14:42:00Z"/>
                <w:del w:id="6086" w:author="阿毛" w:date="2021-05-21T17:50:00Z"/>
                <w:rFonts w:ascii="標楷體" w:eastAsia="標楷體" w:hAnsi="標楷體"/>
              </w:rPr>
            </w:pPr>
            <w:ins w:id="6087" w:author="ST1" w:date="2020-06-09T19:02:00Z">
              <w:del w:id="608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6089" w:author="ST1" w:date="2020-05-27T14:42:00Z"/>
                <w:del w:id="6090" w:author="阿毛" w:date="2021-05-21T17:50:00Z"/>
                <w:rFonts w:ascii="標楷體" w:eastAsia="標楷體" w:hAnsi="標楷體" w:cs="新細明體"/>
              </w:rPr>
            </w:pPr>
            <w:ins w:id="6091" w:author="ST1" w:date="2020-06-09T19:02:00Z">
              <w:del w:id="609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6093" w:author="ST1" w:date="2020-05-27T14:42:00Z"/>
                <w:del w:id="60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6095" w:author="ST1" w:date="2020-05-27T14:42:00Z"/>
                <w:del w:id="6096" w:author="阿毛" w:date="2021-05-21T17:50:00Z"/>
                <w:rFonts w:ascii="標楷體" w:eastAsia="標楷體" w:hAnsi="標楷體"/>
              </w:rPr>
            </w:pPr>
            <w:ins w:id="6097" w:author="ST1" w:date="2020-06-09T19:02:00Z">
              <w:del w:id="609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6099" w:author="ST1" w:date="2020-05-27T14:42:00Z"/>
                <w:del w:id="61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6101" w:author="ST1" w:date="2020-05-27T14:42:00Z"/>
                <w:del w:id="6102" w:author="阿毛" w:date="2021-05-21T17:50:00Z"/>
                <w:rFonts w:ascii="標楷體" w:eastAsia="標楷體" w:hAnsi="標楷體"/>
              </w:rPr>
            </w:pPr>
            <w:ins w:id="6103" w:author="ST1" w:date="2020-06-09T19:02:00Z">
              <w:del w:id="610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6105" w:author="ST1" w:date="2020-05-27T14:32:00Z"/>
          <w:del w:id="6106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6107" w:author="ST1" w:date="2020-05-27T14:32:00Z"/>
                <w:del w:id="6108" w:author="阿毛" w:date="2021-05-21T17:50:00Z"/>
                <w:rFonts w:ascii="標楷體" w:eastAsia="標楷體" w:hAnsi="標楷體"/>
              </w:rPr>
            </w:pPr>
            <w:ins w:id="6109" w:author="ST1" w:date="2020-05-27T14:42:00Z">
              <w:del w:id="611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6111" w:author="ST1" w:date="2020-05-27T14:32:00Z"/>
                <w:del w:id="6112" w:author="阿毛" w:date="2021-05-21T17:50:00Z"/>
                <w:rFonts w:ascii="標楷體" w:eastAsia="標楷體" w:hAnsi="標楷體"/>
              </w:rPr>
            </w:pPr>
            <w:ins w:id="6113" w:author="ST1" w:date="2020-06-09T19:02:00Z">
              <w:del w:id="6114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6115" w:author="ST1" w:date="2020-05-27T14:32:00Z"/>
                <w:del w:id="6116" w:author="阿毛" w:date="2021-05-21T17:50:00Z"/>
                <w:rFonts w:ascii="標楷體" w:eastAsia="標楷體" w:hAnsi="標楷體"/>
              </w:rPr>
            </w:pPr>
            <w:ins w:id="6117" w:author="ST1" w:date="2020-06-09T19:02:00Z">
              <w:del w:id="611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6119" w:author="ST1" w:date="2020-05-27T14:32:00Z"/>
                <w:del w:id="6120" w:author="阿毛" w:date="2021-05-21T17:50:00Z"/>
                <w:rFonts w:ascii="標楷體" w:eastAsia="標楷體" w:hAnsi="標楷體"/>
              </w:rPr>
            </w:pPr>
            <w:ins w:id="6121" w:author="ST1" w:date="2020-06-09T19:02:00Z">
              <w:del w:id="612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6123" w:author="ST1" w:date="2020-05-27T14:32:00Z"/>
                <w:del w:id="61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6125" w:author="ST1" w:date="2020-05-27T14:32:00Z"/>
                <w:del w:id="6126" w:author="阿毛" w:date="2021-05-21T17:50:00Z"/>
                <w:rFonts w:ascii="標楷體" w:eastAsia="標楷體" w:hAnsi="標楷體"/>
              </w:rPr>
            </w:pPr>
            <w:ins w:id="6127" w:author="ST1" w:date="2020-06-09T19:02:00Z">
              <w:del w:id="612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6129" w:author="ST1" w:date="2020-05-27T14:32:00Z"/>
                <w:del w:id="61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6131" w:author="ST1" w:date="2020-05-27T14:32:00Z"/>
                <w:del w:id="6132" w:author="阿毛" w:date="2021-05-21T17:50:00Z"/>
                <w:rFonts w:ascii="標楷體" w:eastAsia="標楷體" w:hAnsi="標楷體"/>
              </w:rPr>
            </w:pPr>
            <w:ins w:id="6133" w:author="ST1" w:date="2020-06-09T19:02:00Z">
              <w:del w:id="613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6135" w:author="ST1" w:date="2020-06-09T19:04:00Z">
              <w:del w:id="6136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6137" w:author="ST1" w:date="2020-05-27T14:41:00Z"/>
          <w:del w:id="6138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6139" w:author="ST1" w:date="2020-05-27T14:41:00Z"/>
                <w:del w:id="6140" w:author="阿毛" w:date="2021-05-21T17:50:00Z"/>
                <w:rFonts w:ascii="標楷體" w:eastAsia="標楷體" w:hAnsi="標楷體"/>
              </w:rPr>
            </w:pPr>
            <w:ins w:id="6141" w:author="ST1" w:date="2020-05-27T14:42:00Z">
              <w:del w:id="614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6143" w:author="ST1" w:date="2020-05-27T14:41:00Z"/>
                <w:del w:id="614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6145" w:author="ST1" w:date="2020-05-27T14:41:00Z"/>
                <w:del w:id="61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6147" w:author="ST1" w:date="2020-05-27T14:41:00Z"/>
                <w:del w:id="614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6149" w:author="ST1" w:date="2020-05-27T14:41:00Z"/>
                <w:del w:id="615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6151" w:author="ST1" w:date="2020-05-27T14:41:00Z"/>
                <w:del w:id="61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6153" w:author="ST1" w:date="2020-05-27T14:41:00Z"/>
                <w:del w:id="61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6155" w:author="ST1" w:date="2020-05-27T14:41:00Z"/>
                <w:del w:id="6156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6157" w:author="ST1" w:date="2020-05-27T14:32:00Z"/>
          <w:del w:id="6158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6159" w:author="ST1" w:date="2020-05-27T14:32:00Z"/>
          <w:del w:id="6160" w:author="阿毛" w:date="2021-05-21T17:50:00Z"/>
          <w:rFonts w:ascii="標楷體" w:hAnsi="標楷體"/>
        </w:rPr>
      </w:pPr>
      <w:ins w:id="6161" w:author="ST1" w:date="2020-05-27T14:32:00Z">
        <w:del w:id="6162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163" w:author="ST1" w:date="2020-06-09T19:05:00Z">
        <w:del w:id="6164" w:author="阿毛" w:date="2021-05-21T17:50:00Z">
          <w:r w:rsidR="00D30A8F" w:rsidRPr="00D30A8F" w:rsidDel="007154E3">
            <w:rPr>
              <w:rFonts w:ascii="標楷體" w:hAnsi="標楷體" w:hint="eastAsia"/>
              <w:rPrChange w:id="6165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6166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6167" w:author="ST1" w:date="2020-05-27T14:32:00Z"/>
          <w:del w:id="6168" w:author="阿毛" w:date="2021-05-21T17:50:00Z"/>
          <w:rFonts w:ascii="標楷體" w:eastAsia="標楷體" w:hAnsi="標楷體"/>
        </w:rPr>
      </w:pPr>
      <w:ins w:id="6169" w:author="ST1" w:date="2020-05-27T14:32:00Z">
        <w:del w:id="6170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6171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6172" w:author="ST1" w:date="2020-06-09T19:06:00Z">
        <w:del w:id="6173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8" type="#_x0000_t75" style="width:76.2pt;height:52.2pt" o:ole="">
                <v:imagedata r:id="rId89" o:title=""/>
              </v:shape>
              <o:OLEObject Type="Embed" ProgID="Acrobat.Document.DC" ShapeID="_x0000_i1048" DrawAspect="Icon" ObjectID="_1744201346" r:id="rId90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6174" w:author="ST1" w:date="2020-05-27T14:32:00Z"/>
          <w:del w:id="6175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6176" w:author="ST1" w:date="2020-06-09T18:48:00Z"/>
          <w:del w:id="6177" w:author="阿毛" w:date="2021-05-21T17:50:00Z"/>
        </w:rPr>
      </w:pPr>
      <w:ins w:id="6178" w:author="ST1" w:date="2020-06-09T18:48:00Z">
        <w:del w:id="6179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6180" w:author="ST1" w:date="2020-05-27T14:32:00Z"/>
          <w:del w:id="6181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6182" w:author="ST1" w:date="2020-06-09T18:48:00Z"/>
          <w:del w:id="6183" w:author="阿毛" w:date="2021-05-21T17:50:00Z"/>
          <w:rFonts w:ascii="標楷體" w:hAnsi="標楷體"/>
        </w:rPr>
      </w:pPr>
      <w:bookmarkStart w:id="6184" w:name="_Toc123139591"/>
      <w:ins w:id="6185" w:author="ST1" w:date="2020-06-09T18:48:00Z">
        <w:del w:id="6186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  <w:bookmarkEnd w:id="6184"/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6187" w:author="ST1" w:date="2020-06-09T18:48:00Z"/>
          <w:del w:id="6188" w:author="阿毛" w:date="2021-05-21T17:50:00Z"/>
        </w:rPr>
      </w:pPr>
      <w:ins w:id="6189" w:author="ST1" w:date="2020-06-09T18:48:00Z">
        <w:del w:id="619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6191" w:author="ST1" w:date="2020-06-09T18:48:00Z"/>
          <w:del w:id="61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6193" w:author="ST1" w:date="2020-06-09T18:48:00Z"/>
                <w:del w:id="6194" w:author="阿毛" w:date="2021-05-21T17:50:00Z"/>
                <w:rFonts w:ascii="標楷體" w:eastAsia="標楷體" w:hAnsi="標楷體"/>
              </w:rPr>
            </w:pPr>
            <w:ins w:id="6195" w:author="ST1" w:date="2020-06-09T18:48:00Z">
              <w:del w:id="619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6197" w:author="ST1" w:date="2020-06-09T18:48:00Z"/>
                <w:del w:id="6198" w:author="阿毛" w:date="2021-05-21T17:50:00Z"/>
                <w:rFonts w:ascii="標楷體" w:eastAsia="標楷體" w:hAnsi="標楷體"/>
              </w:rPr>
            </w:pPr>
            <w:ins w:id="6199" w:author="ST1" w:date="2020-06-09T18:48:00Z">
              <w:del w:id="6200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6201" w:author="ST1" w:date="2020-06-09T18:48:00Z"/>
                <w:del w:id="620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6203" w:author="ST1" w:date="2020-06-09T18:48:00Z"/>
          <w:del w:id="620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6205" w:author="ST1" w:date="2020-06-09T18:48:00Z"/>
                <w:del w:id="6206" w:author="阿毛" w:date="2021-05-21T17:50:00Z"/>
                <w:rFonts w:ascii="標楷體" w:eastAsia="標楷體" w:hAnsi="標楷體"/>
              </w:rPr>
            </w:pPr>
            <w:ins w:id="6207" w:author="ST1" w:date="2020-06-09T18:48:00Z">
              <w:del w:id="620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6209" w:author="ST1" w:date="2020-06-09T18:48:00Z"/>
                <w:del w:id="621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6211" w:author="ST1" w:date="2020-06-09T18:48:00Z"/>
          <w:del w:id="62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6213" w:author="ST1" w:date="2020-06-09T18:48:00Z"/>
                <w:del w:id="6214" w:author="阿毛" w:date="2021-05-21T17:50:00Z"/>
                <w:rFonts w:ascii="標楷體" w:eastAsia="標楷體" w:hAnsi="標楷體"/>
              </w:rPr>
            </w:pPr>
            <w:ins w:id="6215" w:author="ST1" w:date="2020-06-09T18:48:00Z">
              <w:del w:id="621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6217" w:author="ST1" w:date="2020-06-09T18:48:00Z"/>
                <w:del w:id="6218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6219" w:author="ST1" w:date="2020-06-09T18:48:00Z"/>
          <w:del w:id="62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6221" w:author="ST1" w:date="2020-06-09T18:48:00Z"/>
                <w:del w:id="6222" w:author="阿毛" w:date="2021-05-21T17:50:00Z"/>
                <w:rFonts w:ascii="標楷體" w:eastAsia="標楷體" w:hAnsi="標楷體"/>
              </w:rPr>
            </w:pPr>
            <w:ins w:id="6223" w:author="ST1" w:date="2020-06-09T18:48:00Z">
              <w:del w:id="622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6225" w:author="ST1" w:date="2020-06-09T18:48:00Z"/>
                <w:del w:id="6226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6227" w:author="ST1" w:date="2020-06-09T18:48:00Z"/>
          <w:del w:id="62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6229" w:author="ST1" w:date="2020-06-09T18:48:00Z"/>
                <w:del w:id="6230" w:author="阿毛" w:date="2021-05-21T17:50:00Z"/>
                <w:rFonts w:ascii="標楷體" w:eastAsia="標楷體" w:hAnsi="標楷體"/>
              </w:rPr>
            </w:pPr>
            <w:ins w:id="6231" w:author="ST1" w:date="2020-06-09T18:48:00Z">
              <w:del w:id="623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6233" w:author="ST1" w:date="2020-06-09T18:48:00Z"/>
                <w:del w:id="6234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6235" w:author="ST1" w:date="2020-06-09T18:48:00Z"/>
          <w:del w:id="623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6237" w:author="ST1" w:date="2020-06-09T18:48:00Z"/>
                <w:del w:id="6238" w:author="阿毛" w:date="2021-05-21T17:50:00Z"/>
                <w:rFonts w:ascii="標楷體" w:eastAsia="標楷體" w:hAnsi="標楷體"/>
              </w:rPr>
            </w:pPr>
            <w:ins w:id="6239" w:author="ST1" w:date="2020-06-09T18:48:00Z">
              <w:del w:id="624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6241" w:author="ST1" w:date="2020-06-09T18:48:00Z"/>
                <w:del w:id="624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6243" w:author="ST1" w:date="2020-06-09T18:48:00Z"/>
          <w:del w:id="624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6245" w:author="ST1" w:date="2020-06-09T18:48:00Z"/>
                <w:del w:id="6246" w:author="阿毛" w:date="2021-05-21T17:50:00Z"/>
                <w:rFonts w:ascii="標楷體" w:eastAsia="標楷體" w:hAnsi="標楷體"/>
              </w:rPr>
            </w:pPr>
            <w:ins w:id="6247" w:author="ST1" w:date="2020-06-09T18:48:00Z">
              <w:del w:id="624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6249" w:author="ST1" w:date="2020-06-09T18:48:00Z"/>
                <w:del w:id="625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6251" w:author="ST1" w:date="2020-06-09T18:48:00Z"/>
          <w:del w:id="62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6253" w:author="ST1" w:date="2020-06-09T18:48:00Z"/>
                <w:del w:id="6254" w:author="阿毛" w:date="2021-05-21T17:50:00Z"/>
                <w:rFonts w:ascii="標楷體" w:eastAsia="標楷體" w:hAnsi="標楷體"/>
              </w:rPr>
            </w:pPr>
            <w:ins w:id="6255" w:author="ST1" w:date="2020-06-09T18:48:00Z">
              <w:del w:id="625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6257" w:author="ST1" w:date="2020-06-09T18:48:00Z"/>
                <w:del w:id="6258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259" w:author="ST1" w:date="2020-06-09T18:48:00Z"/>
          <w:del w:id="6260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261" w:author="ST1" w:date="2020-06-09T18:48:00Z"/>
          <w:del w:id="6262" w:author="阿毛" w:date="2021-05-21T17:50:00Z"/>
          <w:rFonts w:ascii="標楷體" w:eastAsia="標楷體" w:hAnsi="標楷體"/>
        </w:rPr>
      </w:pPr>
      <w:ins w:id="6263" w:author="ST1" w:date="2020-06-09T18:48:00Z">
        <w:del w:id="6264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265" w:author="ST1" w:date="2020-06-09T18:48:00Z"/>
          <w:del w:id="6266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267" w:author="ST1" w:date="2020-06-09T18:48:00Z"/>
          <w:del w:id="6268" w:author="阿毛" w:date="2021-05-21T17:50:00Z"/>
        </w:rPr>
      </w:pPr>
      <w:ins w:id="6269" w:author="ST1" w:date="2020-06-09T18:48:00Z">
        <w:del w:id="6270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271" w:author="ST1" w:date="2020-06-09T18:48:00Z"/>
          <w:del w:id="6272" w:author="阿毛" w:date="2021-05-21T17:50:00Z"/>
          <w:rFonts w:ascii="標楷體" w:eastAsia="標楷體" w:hAnsi="標楷體" w:cs="標楷體"/>
          <w:kern w:val="0"/>
          <w:szCs w:val="28"/>
        </w:rPr>
      </w:pPr>
      <w:ins w:id="6273" w:author="ST1" w:date="2020-06-09T18:48:00Z">
        <w:del w:id="6274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275" w:author="ST1" w:date="2020-06-09T18:48:00Z"/>
          <w:del w:id="6276" w:author="阿毛" w:date="2021-05-21T17:50:00Z"/>
          <w:rFonts w:ascii="標楷體" w:eastAsia="標楷體" w:hAnsi="標楷體"/>
        </w:rPr>
      </w:pPr>
      <w:ins w:id="6277" w:author="ST1" w:date="2020-06-09T18:48:00Z">
        <w:del w:id="627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279" w:author="ST1" w:date="2020-06-09T18:48:00Z"/>
          <w:del w:id="6280" w:author="阿毛" w:date="2021-05-21T17:50:00Z"/>
          <w:rFonts w:ascii="標楷體" w:eastAsia="標楷體" w:hAnsi="標楷體"/>
        </w:rPr>
      </w:pPr>
      <w:ins w:id="6281" w:author="ST1" w:date="2020-06-09T18:48:00Z">
        <w:del w:id="628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283" w:author="ST1" w:date="2020-06-09T18:48:00Z"/>
          <w:del w:id="6284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85" w:author="ST1" w:date="2020-06-09T18:48:00Z"/>
          <w:del w:id="6286" w:author="阿毛" w:date="2021-05-21T17:50:00Z"/>
          <w:rFonts w:ascii="標楷體" w:eastAsia="標楷體" w:hAnsi="標楷體"/>
        </w:rPr>
      </w:pPr>
      <w:ins w:id="6287" w:author="ST1" w:date="2020-06-09T18:48:00Z">
        <w:del w:id="6288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89" w:author="ST1" w:date="2020-06-09T18:48:00Z"/>
          <w:del w:id="6290" w:author="阿毛" w:date="2021-05-21T17:50:00Z"/>
          <w:rFonts w:ascii="標楷體" w:eastAsia="標楷體" w:hAnsi="標楷體"/>
        </w:rPr>
      </w:pPr>
      <w:ins w:id="6291" w:author="ST1" w:date="2020-06-09T18:48:00Z">
        <w:del w:id="6292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93" w:author="ST1" w:date="2020-06-09T18:48:00Z"/>
          <w:del w:id="6294" w:author="阿毛" w:date="2021-05-21T17:50:00Z"/>
          <w:rFonts w:ascii="標楷體" w:eastAsia="標楷體" w:hAnsi="標楷體"/>
        </w:rPr>
      </w:pPr>
      <w:ins w:id="6295" w:author="ST1" w:date="2020-06-09T18:48:00Z">
        <w:del w:id="6296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97" w:author="ST1" w:date="2020-06-09T18:48:00Z"/>
          <w:del w:id="6298" w:author="阿毛" w:date="2021-05-21T17:50:00Z"/>
          <w:rFonts w:ascii="標楷體" w:eastAsia="標楷體" w:hAnsi="標楷體"/>
        </w:rPr>
      </w:pPr>
      <w:ins w:id="6299" w:author="ST1" w:date="2020-06-09T18:48:00Z">
        <w:del w:id="6300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301" w:author="ST1" w:date="2020-06-09T18:48:00Z"/>
          <w:del w:id="6302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03" w:author="ST1" w:date="2020-06-09T18:48:00Z"/>
          <w:del w:id="6304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305" w:author="ST1" w:date="2020-06-09T18:48:00Z"/>
          <w:del w:id="6306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307" w:author="ST1" w:date="2020-06-09T18:48:00Z"/>
          <w:del w:id="6308" w:author="阿毛" w:date="2021-05-21T17:50:00Z"/>
        </w:rPr>
      </w:pPr>
      <w:ins w:id="6309" w:author="ST1" w:date="2020-06-09T18:48:00Z">
        <w:del w:id="6310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311" w:author="ST1" w:date="2020-06-09T18:48:00Z"/>
          <w:del w:id="6312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313" w:author="ST1" w:date="2020-06-09T18:48:00Z"/>
                <w:del w:id="6314" w:author="阿毛" w:date="2021-05-21T17:50:00Z"/>
                <w:rFonts w:ascii="標楷體" w:eastAsia="標楷體" w:hAnsi="標楷體"/>
              </w:rPr>
            </w:pPr>
            <w:ins w:id="6315" w:author="ST1" w:date="2020-06-09T18:48:00Z">
              <w:del w:id="63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317" w:author="ST1" w:date="2020-06-09T18:48:00Z"/>
                <w:del w:id="6318" w:author="阿毛" w:date="2021-05-21T17:50:00Z"/>
                <w:rFonts w:ascii="標楷體" w:eastAsia="標楷體" w:hAnsi="標楷體"/>
              </w:rPr>
            </w:pPr>
            <w:ins w:id="6319" w:author="ST1" w:date="2020-06-09T18:48:00Z">
              <w:del w:id="63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321" w:author="ST1" w:date="2020-06-09T18:48:00Z"/>
                <w:del w:id="6322" w:author="阿毛" w:date="2021-05-21T17:50:00Z"/>
                <w:rFonts w:ascii="標楷體" w:eastAsia="標楷體" w:hAnsi="標楷體"/>
              </w:rPr>
            </w:pPr>
            <w:ins w:id="6323" w:author="ST1" w:date="2020-06-09T18:48:00Z">
              <w:del w:id="63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325" w:author="ST1" w:date="2020-06-09T18:48:00Z"/>
                <w:del w:id="6326" w:author="阿毛" w:date="2021-05-21T17:50:00Z"/>
                <w:rFonts w:ascii="標楷體" w:eastAsia="標楷體" w:hAnsi="標楷體"/>
              </w:rPr>
            </w:pPr>
            <w:ins w:id="6327" w:author="ST1" w:date="2020-06-09T18:48:00Z">
              <w:del w:id="632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329" w:author="ST1" w:date="2020-06-09T18:48:00Z"/>
          <w:del w:id="6330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331" w:author="ST1" w:date="2020-06-09T18:48:00Z"/>
                <w:del w:id="63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333" w:author="ST1" w:date="2020-06-09T18:48:00Z"/>
                <w:del w:id="63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335" w:author="ST1" w:date="2020-06-09T18:48:00Z"/>
                <w:del w:id="6336" w:author="阿毛" w:date="2021-05-21T17:50:00Z"/>
                <w:rFonts w:ascii="標楷體" w:eastAsia="標楷體" w:hAnsi="標楷體"/>
              </w:rPr>
            </w:pPr>
            <w:ins w:id="6337" w:author="ST1" w:date="2020-06-09T18:48:00Z">
              <w:del w:id="6338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339" w:author="ST1" w:date="2020-06-09T18:48:00Z"/>
                <w:del w:id="6340" w:author="阿毛" w:date="2021-05-21T17:50:00Z"/>
                <w:rFonts w:ascii="標楷體" w:eastAsia="標楷體" w:hAnsi="標楷體"/>
              </w:rPr>
            </w:pPr>
            <w:ins w:id="6341" w:author="ST1" w:date="2020-06-09T18:48:00Z">
              <w:del w:id="634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343" w:author="ST1" w:date="2020-06-09T18:48:00Z"/>
                <w:del w:id="6344" w:author="阿毛" w:date="2021-05-21T17:50:00Z"/>
                <w:rFonts w:ascii="標楷體" w:eastAsia="標楷體" w:hAnsi="標楷體"/>
              </w:rPr>
            </w:pPr>
            <w:ins w:id="6345" w:author="ST1" w:date="2020-06-09T18:48:00Z">
              <w:del w:id="634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347" w:author="ST1" w:date="2020-06-09T18:48:00Z"/>
                <w:del w:id="6348" w:author="阿毛" w:date="2021-05-21T17:50:00Z"/>
                <w:rFonts w:ascii="標楷體" w:eastAsia="標楷體" w:hAnsi="標楷體"/>
              </w:rPr>
            </w:pPr>
            <w:ins w:id="6349" w:author="ST1" w:date="2020-06-09T18:48:00Z">
              <w:del w:id="635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351" w:author="ST1" w:date="2020-06-09T18:48:00Z"/>
                <w:del w:id="6352" w:author="阿毛" w:date="2021-05-21T17:50:00Z"/>
                <w:rFonts w:ascii="標楷體" w:eastAsia="標楷體" w:hAnsi="標楷體"/>
              </w:rPr>
            </w:pPr>
            <w:ins w:id="6353" w:author="ST1" w:date="2020-06-09T18:48:00Z">
              <w:del w:id="635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355" w:author="ST1" w:date="2020-06-09T18:48:00Z"/>
                <w:del w:id="6356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357" w:author="ST1" w:date="2020-06-09T18:48:00Z"/>
          <w:del w:id="6358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359" w:author="ST1" w:date="2020-06-09T18:48:00Z"/>
                <w:del w:id="6360" w:author="阿毛" w:date="2021-05-21T17:50:00Z"/>
                <w:rFonts w:ascii="標楷體" w:eastAsia="標楷體" w:hAnsi="標楷體"/>
              </w:rPr>
            </w:pPr>
            <w:ins w:id="6361" w:author="ST1" w:date="2020-06-09T18:48:00Z">
              <w:del w:id="636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363" w:author="ST1" w:date="2020-06-09T18:48:00Z"/>
                <w:del w:id="6364" w:author="阿毛" w:date="2021-05-21T17:50:00Z"/>
                <w:rFonts w:ascii="標楷體" w:eastAsia="標楷體" w:hAnsi="標楷體"/>
              </w:rPr>
            </w:pPr>
            <w:ins w:id="6365" w:author="ST1" w:date="2020-06-09T18:48:00Z">
              <w:del w:id="6366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367" w:author="ST1" w:date="2020-06-09T18:48:00Z"/>
                <w:del w:id="6368" w:author="阿毛" w:date="2021-05-21T17:50:00Z"/>
                <w:rFonts w:ascii="標楷體" w:eastAsia="標楷體" w:hAnsi="標楷體" w:cs="新細明體"/>
              </w:rPr>
            </w:pPr>
            <w:ins w:id="6369" w:author="ST1" w:date="2020-06-09T18:48:00Z">
              <w:del w:id="637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371" w:author="ST1" w:date="2020-06-09T18:48:00Z"/>
                <w:del w:id="63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373" w:author="ST1" w:date="2020-06-09T18:48:00Z"/>
                <w:del w:id="63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375" w:author="ST1" w:date="2020-06-09T18:48:00Z"/>
                <w:del w:id="63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377" w:author="ST1" w:date="2020-06-09T18:48:00Z"/>
                <w:del w:id="63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379" w:author="ST1" w:date="2020-06-09T18:48:00Z"/>
                <w:del w:id="6380" w:author="阿毛" w:date="2021-05-21T17:50:00Z"/>
                <w:rFonts w:ascii="標楷體" w:eastAsia="標楷體" w:hAnsi="標楷體"/>
              </w:rPr>
            </w:pPr>
            <w:ins w:id="6381" w:author="ST1" w:date="2020-06-09T18:48:00Z">
              <w:del w:id="638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383" w:author="ST1" w:date="2020-06-09T18:48:00Z"/>
          <w:del w:id="6384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385" w:author="ST1" w:date="2020-06-09T18:48:00Z"/>
                <w:del w:id="6386" w:author="阿毛" w:date="2021-05-21T17:50:00Z"/>
                <w:rFonts w:ascii="標楷體" w:eastAsia="標楷體" w:hAnsi="標楷體"/>
              </w:rPr>
            </w:pPr>
            <w:ins w:id="6387" w:author="ST1" w:date="2020-06-09T18:48:00Z">
              <w:del w:id="638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389" w:author="ST1" w:date="2020-06-09T18:48:00Z"/>
                <w:del w:id="6390" w:author="阿毛" w:date="2021-05-21T17:50:00Z"/>
                <w:rFonts w:ascii="標楷體" w:eastAsia="標楷體" w:hAnsi="標楷體"/>
              </w:rPr>
            </w:pPr>
            <w:ins w:id="6391" w:author="ST1" w:date="2020-06-09T18:48:00Z">
              <w:del w:id="6392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393" w:author="ST1" w:date="2020-06-09T18:48:00Z"/>
                <w:del w:id="6394" w:author="阿毛" w:date="2021-05-21T17:50:00Z"/>
                <w:rFonts w:ascii="標楷體" w:eastAsia="標楷體" w:hAnsi="標楷體" w:cs="新細明體"/>
              </w:rPr>
            </w:pPr>
            <w:ins w:id="6395" w:author="ST1" w:date="2020-06-09T18:48:00Z">
              <w:del w:id="639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397" w:author="ST1" w:date="2020-06-09T18:48:00Z"/>
                <w:del w:id="639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399" w:author="ST1" w:date="2020-06-09T18:48:00Z"/>
                <w:del w:id="64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401" w:author="ST1" w:date="2020-06-09T18:48:00Z"/>
                <w:del w:id="64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403" w:author="ST1" w:date="2020-06-09T18:48:00Z"/>
                <w:del w:id="64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405" w:author="ST1" w:date="2020-06-09T18:48:00Z"/>
                <w:del w:id="6406" w:author="阿毛" w:date="2021-05-21T17:50:00Z"/>
                <w:rFonts w:ascii="標楷體" w:eastAsia="標楷體" w:hAnsi="標楷體"/>
              </w:rPr>
            </w:pPr>
            <w:ins w:id="6407" w:author="ST1" w:date="2020-06-09T18:48:00Z">
              <w:del w:id="640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409" w:author="ST1" w:date="2020-06-09T18:48:00Z"/>
          <w:del w:id="6410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411" w:author="ST1" w:date="2020-06-09T18:48:00Z"/>
                <w:del w:id="6412" w:author="阿毛" w:date="2021-05-21T17:50:00Z"/>
                <w:rFonts w:ascii="標楷體" w:eastAsia="標楷體" w:hAnsi="標楷體"/>
              </w:rPr>
            </w:pPr>
            <w:ins w:id="6413" w:author="ST1" w:date="2020-06-09T18:48:00Z">
              <w:del w:id="641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415" w:author="ST1" w:date="2020-06-09T18:48:00Z"/>
                <w:del w:id="6416" w:author="阿毛" w:date="2021-05-21T17:50:00Z"/>
                <w:rFonts w:ascii="標楷體" w:eastAsia="標楷體" w:hAnsi="標楷體"/>
              </w:rPr>
            </w:pPr>
            <w:ins w:id="6417" w:author="ST1" w:date="2020-06-09T18:48:00Z">
              <w:del w:id="6418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419" w:author="ST1" w:date="2020-06-09T18:48:00Z"/>
                <w:del w:id="6420" w:author="阿毛" w:date="2021-05-21T17:50:00Z"/>
                <w:rFonts w:ascii="標楷體" w:eastAsia="標楷體" w:hAnsi="標楷體"/>
              </w:rPr>
            </w:pPr>
            <w:ins w:id="6421" w:author="ST1" w:date="2020-06-09T18:48:00Z">
              <w:del w:id="6422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423" w:author="ST1" w:date="2020-06-09T18:48:00Z"/>
                <w:del w:id="642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425" w:author="ST1" w:date="2020-06-09T18:48:00Z"/>
                <w:del w:id="64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427" w:author="ST1" w:date="2020-06-09T18:48:00Z"/>
                <w:del w:id="64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429" w:author="ST1" w:date="2020-06-09T18:48:00Z"/>
                <w:del w:id="64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431" w:author="ST1" w:date="2020-06-09T18:48:00Z"/>
                <w:del w:id="6432" w:author="阿毛" w:date="2021-05-21T17:50:00Z"/>
                <w:rFonts w:ascii="標楷體" w:eastAsia="標楷體" w:hAnsi="標楷體"/>
              </w:rPr>
            </w:pPr>
            <w:ins w:id="6433" w:author="ST1" w:date="2020-06-09T18:48:00Z">
              <w:del w:id="643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435" w:author="ST1" w:date="2020-06-09T18:48:00Z"/>
          <w:del w:id="6436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437" w:author="ST1" w:date="2020-06-09T18:48:00Z"/>
                <w:del w:id="6438" w:author="阿毛" w:date="2021-05-21T17:50:00Z"/>
                <w:rFonts w:ascii="標楷體" w:eastAsia="標楷體" w:hAnsi="標楷體"/>
              </w:rPr>
            </w:pPr>
            <w:ins w:id="6439" w:author="ST1" w:date="2020-06-09T18:48:00Z">
              <w:del w:id="644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441" w:author="ST1" w:date="2020-06-09T18:48:00Z"/>
                <w:del w:id="6442" w:author="阿毛" w:date="2021-05-21T17:50:00Z"/>
                <w:rFonts w:ascii="標楷體" w:eastAsia="標楷體" w:hAnsi="標楷體"/>
              </w:rPr>
            </w:pPr>
            <w:ins w:id="6443" w:author="ST1" w:date="2020-06-09T18:48:00Z">
              <w:del w:id="6444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445" w:author="ST1" w:date="2020-06-09T18:48:00Z"/>
                <w:del w:id="6446" w:author="阿毛" w:date="2021-05-21T17:50:00Z"/>
                <w:rFonts w:ascii="標楷體" w:eastAsia="標楷體" w:hAnsi="標楷體"/>
              </w:rPr>
            </w:pPr>
            <w:ins w:id="6447" w:author="ST1" w:date="2020-06-09T18:48:00Z">
              <w:del w:id="6448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449" w:author="ST1" w:date="2020-06-09T18:48:00Z"/>
                <w:del w:id="645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451" w:author="ST1" w:date="2020-06-09T18:48:00Z"/>
                <w:del w:id="64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453" w:author="ST1" w:date="2020-06-09T18:48:00Z"/>
                <w:del w:id="64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455" w:author="ST1" w:date="2020-06-09T18:48:00Z"/>
                <w:del w:id="64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457" w:author="ST1" w:date="2020-06-09T18:48:00Z"/>
                <w:del w:id="6458" w:author="阿毛" w:date="2021-05-21T17:50:00Z"/>
                <w:rFonts w:ascii="標楷體" w:eastAsia="標楷體" w:hAnsi="標楷體"/>
              </w:rPr>
            </w:pPr>
            <w:ins w:id="6459" w:author="ST1" w:date="2020-06-09T18:48:00Z">
              <w:del w:id="646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461" w:author="ST1" w:date="2020-06-09T18:48:00Z"/>
          <w:del w:id="6462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463" w:author="ST1" w:date="2020-06-09T18:48:00Z"/>
                <w:del w:id="6464" w:author="阿毛" w:date="2021-05-21T17:50:00Z"/>
                <w:rFonts w:ascii="標楷體" w:eastAsia="標楷體" w:hAnsi="標楷體"/>
              </w:rPr>
            </w:pPr>
            <w:ins w:id="6465" w:author="ST1" w:date="2020-06-09T18:48:00Z">
              <w:del w:id="646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467" w:author="ST1" w:date="2020-06-09T18:48:00Z"/>
                <w:del w:id="6468" w:author="阿毛" w:date="2021-05-21T17:50:00Z"/>
                <w:rFonts w:ascii="標楷體" w:eastAsia="標楷體" w:hAnsi="標楷體"/>
              </w:rPr>
            </w:pPr>
            <w:ins w:id="6469" w:author="ST1" w:date="2020-06-09T18:48:00Z">
              <w:del w:id="647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471" w:author="ST1" w:date="2020-06-09T18:48:00Z"/>
                <w:del w:id="6472" w:author="阿毛" w:date="2021-05-21T17:50:00Z"/>
                <w:rFonts w:ascii="標楷體" w:eastAsia="標楷體" w:hAnsi="標楷體"/>
              </w:rPr>
            </w:pPr>
            <w:ins w:id="6473" w:author="ST1" w:date="2020-06-09T18:48:00Z">
              <w:del w:id="647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475" w:author="ST1" w:date="2020-06-09T18:48:00Z"/>
                <w:del w:id="6476" w:author="阿毛" w:date="2021-05-21T17:50:00Z"/>
                <w:rFonts w:ascii="標楷體" w:eastAsia="標楷體" w:hAnsi="標楷體"/>
              </w:rPr>
            </w:pPr>
            <w:ins w:id="6477" w:author="ST1" w:date="2020-06-09T18:48:00Z">
              <w:del w:id="647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479" w:author="ST1" w:date="2020-06-09T18:48:00Z"/>
                <w:del w:id="648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481" w:author="ST1" w:date="2020-06-09T18:48:00Z"/>
                <w:del w:id="6482" w:author="阿毛" w:date="2021-05-21T17:50:00Z"/>
                <w:rFonts w:ascii="標楷體" w:eastAsia="標楷體" w:hAnsi="標楷體"/>
              </w:rPr>
            </w:pPr>
            <w:ins w:id="6483" w:author="ST1" w:date="2020-06-09T18:48:00Z">
              <w:del w:id="648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485" w:author="ST1" w:date="2020-06-09T18:48:00Z"/>
                <w:del w:id="648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487" w:author="ST1" w:date="2020-06-09T18:48:00Z"/>
                <w:del w:id="6488" w:author="阿毛" w:date="2021-05-21T17:50:00Z"/>
                <w:rFonts w:ascii="標楷體" w:eastAsia="標楷體" w:hAnsi="標楷體"/>
              </w:rPr>
            </w:pPr>
            <w:ins w:id="6489" w:author="ST1" w:date="2020-06-09T18:48:00Z">
              <w:del w:id="649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491" w:author="ST1" w:date="2020-06-09T18:48:00Z"/>
          <w:del w:id="6492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493" w:author="ST1" w:date="2020-06-09T18:48:00Z"/>
                <w:del w:id="6494" w:author="阿毛" w:date="2021-05-21T17:50:00Z"/>
                <w:rFonts w:ascii="標楷體" w:eastAsia="標楷體" w:hAnsi="標楷體"/>
              </w:rPr>
            </w:pPr>
            <w:ins w:id="6495" w:author="ST1" w:date="2020-06-09T18:48:00Z">
              <w:del w:id="649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497" w:author="ST1" w:date="2020-06-09T18:48:00Z"/>
                <w:del w:id="6498" w:author="阿毛" w:date="2021-05-21T17:50:00Z"/>
                <w:rFonts w:ascii="標楷體" w:eastAsia="標楷體" w:hAnsi="標楷體"/>
              </w:rPr>
            </w:pPr>
            <w:ins w:id="6499" w:author="ST1" w:date="2020-06-09T18:48:00Z">
              <w:del w:id="650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501" w:author="ST1" w:date="2020-06-09T18:48:00Z"/>
                <w:del w:id="6502" w:author="阿毛" w:date="2021-05-21T17:50:00Z"/>
                <w:rFonts w:ascii="標楷體" w:eastAsia="標楷體" w:hAnsi="標楷體"/>
              </w:rPr>
            </w:pPr>
            <w:ins w:id="6503" w:author="ST1" w:date="2020-06-09T18:48:00Z">
              <w:del w:id="650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505" w:author="ST1" w:date="2020-06-09T18:48:00Z"/>
                <w:del w:id="6506" w:author="阿毛" w:date="2021-05-21T17:50:00Z"/>
                <w:rFonts w:ascii="標楷體" w:eastAsia="標楷體" w:hAnsi="標楷體" w:cs="新細明體"/>
              </w:rPr>
            </w:pPr>
            <w:ins w:id="6507" w:author="ST1" w:date="2020-06-09T18:48:00Z">
              <w:del w:id="650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509" w:author="ST1" w:date="2020-06-09T18:48:00Z"/>
                <w:del w:id="65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511" w:author="ST1" w:date="2020-06-09T18:48:00Z"/>
                <w:del w:id="6512" w:author="阿毛" w:date="2021-05-21T17:50:00Z"/>
                <w:rFonts w:ascii="標楷體" w:eastAsia="標楷體" w:hAnsi="標楷體"/>
              </w:rPr>
            </w:pPr>
            <w:ins w:id="6513" w:author="ST1" w:date="2020-06-09T18:48:00Z">
              <w:del w:id="651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515" w:author="ST1" w:date="2020-06-09T18:48:00Z"/>
                <w:del w:id="65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517" w:author="ST1" w:date="2020-06-09T18:48:00Z"/>
                <w:del w:id="6518" w:author="阿毛" w:date="2021-05-21T17:50:00Z"/>
                <w:rFonts w:ascii="標楷體" w:eastAsia="標楷體" w:hAnsi="標楷體"/>
              </w:rPr>
            </w:pPr>
            <w:ins w:id="6519" w:author="ST1" w:date="2020-06-09T18:48:00Z">
              <w:del w:id="652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521" w:author="ST1" w:date="2020-06-09T18:48:00Z"/>
          <w:del w:id="6522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523" w:author="ST1" w:date="2020-06-09T18:48:00Z"/>
          <w:del w:id="6524" w:author="阿毛" w:date="2021-05-21T17:50:00Z"/>
          <w:rFonts w:ascii="標楷體" w:hAnsi="標楷體"/>
        </w:rPr>
      </w:pPr>
      <w:ins w:id="6525" w:author="ST1" w:date="2020-06-09T18:48:00Z">
        <w:del w:id="6526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527" w:author="ST1" w:date="2020-06-09T18:48:00Z"/>
          <w:del w:id="6528" w:author="阿毛" w:date="2021-05-21T17:50:00Z"/>
          <w:rFonts w:ascii="標楷體" w:eastAsia="標楷體" w:hAnsi="標楷體"/>
        </w:rPr>
      </w:pPr>
      <w:ins w:id="6529" w:author="ST1" w:date="2020-06-09T18:48:00Z">
        <w:del w:id="6530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531" w:author="ST1" w:date="2020-06-09T18:48:00Z">
        <w:del w:id="6532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9" type="#_x0000_t75" style="width:75.6pt;height:51pt" o:ole="">
                <v:imagedata r:id="rId91" o:title=""/>
              </v:shape>
              <o:OLEObject Type="Embed" ProgID="Acrobat.Document.DC" ShapeID="_x0000_i1049" DrawAspect="Icon" ObjectID="_1744201347" r:id="rId92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533" w:author="ST1" w:date="2020-06-09T18:48:00Z"/>
          <w:del w:id="6534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535" w:author="ST1" w:date="2020-06-09T18:48:00Z"/>
          <w:del w:id="6536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537" w:author="ST1" w:date="2020-05-19T18:16:00Z"/>
          <w:del w:id="6538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539" w:author="ST1" w:date="2020-09-23T15:24:00Z"/>
          <w:del w:id="6540" w:author="阿毛" w:date="2021-05-21T17:50:00Z"/>
        </w:rPr>
      </w:pPr>
      <w:ins w:id="6541" w:author="ST1" w:date="2020-09-23T15:24:00Z">
        <w:del w:id="6542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543" w:author="ST1" w:date="2020-09-23T15:24:00Z"/>
          <w:del w:id="6544" w:author="阿毛" w:date="2021-05-21T17:50:00Z"/>
          <w:rFonts w:ascii="標楷體" w:hAnsi="標楷體"/>
        </w:rPr>
      </w:pPr>
      <w:bookmarkStart w:id="6545" w:name="_Toc123139592"/>
      <w:ins w:id="6546" w:author="ST1" w:date="2020-09-23T15:24:00Z">
        <w:del w:id="6547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  <w:bookmarkEnd w:id="6545"/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548" w:author="ST1" w:date="2020-09-23T15:24:00Z"/>
          <w:del w:id="6549" w:author="阿毛" w:date="2021-05-21T17:50:00Z"/>
        </w:rPr>
      </w:pPr>
      <w:ins w:id="6550" w:author="ST1" w:date="2020-09-23T15:24:00Z">
        <w:del w:id="6551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552" w:author="ST1" w:date="2020-09-23T15:24:00Z"/>
          <w:del w:id="65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554" w:author="ST1" w:date="2020-09-23T15:24:00Z"/>
                <w:del w:id="6555" w:author="阿毛" w:date="2021-05-21T17:50:00Z"/>
                <w:rFonts w:ascii="標楷體" w:eastAsia="標楷體" w:hAnsi="標楷體"/>
              </w:rPr>
            </w:pPr>
            <w:ins w:id="6556" w:author="ST1" w:date="2020-09-23T15:24:00Z">
              <w:del w:id="655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558" w:author="ST1" w:date="2020-09-23T15:24:00Z"/>
                <w:del w:id="6559" w:author="阿毛" w:date="2021-05-21T17:50:00Z"/>
                <w:rFonts w:ascii="標楷體" w:eastAsia="標楷體" w:hAnsi="標楷體"/>
              </w:rPr>
            </w:pPr>
            <w:ins w:id="6560" w:author="ST1" w:date="2020-09-23T15:25:00Z">
              <w:del w:id="656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562" w:author="ST1" w:date="2020-09-23T15:24:00Z"/>
                <w:del w:id="6563" w:author="阿毛" w:date="2021-05-21T17:50:00Z"/>
                <w:rFonts w:ascii="標楷體" w:eastAsia="標楷體" w:hAnsi="標楷體"/>
              </w:rPr>
            </w:pPr>
            <w:ins w:id="6564" w:author="ST1" w:date="2020-09-23T15:26:00Z">
              <w:del w:id="656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566" w:author="ST1" w:date="2020-09-23T15:27:00Z">
              <w:del w:id="656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568" w:author="ST1" w:date="2020-09-23T15:26:00Z">
              <w:del w:id="656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570" w:author="ST1" w:date="2020-09-23T15:24:00Z"/>
          <w:del w:id="65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572" w:author="ST1" w:date="2020-09-23T15:24:00Z"/>
                <w:del w:id="6573" w:author="阿毛" w:date="2021-05-21T17:50:00Z"/>
                <w:rFonts w:ascii="標楷體" w:eastAsia="標楷體" w:hAnsi="標楷體"/>
              </w:rPr>
            </w:pPr>
            <w:ins w:id="6574" w:author="ST1" w:date="2020-09-23T15:24:00Z">
              <w:del w:id="657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576" w:author="ST1" w:date="2020-09-23T15:24:00Z"/>
                <w:del w:id="657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578" w:author="ST1" w:date="2020-09-23T15:24:00Z"/>
          <w:del w:id="65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580" w:author="ST1" w:date="2020-09-23T15:24:00Z"/>
                <w:del w:id="6581" w:author="阿毛" w:date="2021-05-21T17:50:00Z"/>
                <w:rFonts w:ascii="標楷體" w:eastAsia="標楷體" w:hAnsi="標楷體"/>
              </w:rPr>
            </w:pPr>
            <w:ins w:id="6582" w:author="ST1" w:date="2020-09-23T15:24:00Z">
              <w:del w:id="658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584" w:author="ST1" w:date="2020-09-23T15:24:00Z"/>
                <w:del w:id="6585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586" w:author="ST1" w:date="2020-09-23T15:24:00Z"/>
          <w:del w:id="658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588" w:author="ST1" w:date="2020-09-23T15:24:00Z"/>
                <w:del w:id="6589" w:author="阿毛" w:date="2021-05-21T17:50:00Z"/>
                <w:rFonts w:ascii="標楷體" w:eastAsia="標楷體" w:hAnsi="標楷體"/>
              </w:rPr>
            </w:pPr>
            <w:ins w:id="6590" w:author="ST1" w:date="2020-09-23T15:24:00Z">
              <w:del w:id="659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592" w:author="ST1" w:date="2020-09-23T15:24:00Z"/>
                <w:del w:id="6593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594" w:author="ST1" w:date="2020-09-23T15:24:00Z"/>
          <w:del w:id="65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596" w:author="ST1" w:date="2020-09-23T15:24:00Z"/>
                <w:del w:id="6597" w:author="阿毛" w:date="2021-05-21T17:50:00Z"/>
                <w:rFonts w:ascii="標楷體" w:eastAsia="標楷體" w:hAnsi="標楷體"/>
              </w:rPr>
            </w:pPr>
            <w:ins w:id="6598" w:author="ST1" w:date="2020-09-23T15:24:00Z">
              <w:del w:id="659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600" w:author="ST1" w:date="2020-09-23T15:24:00Z"/>
                <w:del w:id="6601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602" w:author="ST1" w:date="2020-09-23T15:24:00Z"/>
          <w:del w:id="66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604" w:author="ST1" w:date="2020-09-23T15:24:00Z"/>
                <w:del w:id="6605" w:author="阿毛" w:date="2021-05-21T17:50:00Z"/>
                <w:rFonts w:ascii="標楷體" w:eastAsia="標楷體" w:hAnsi="標楷體"/>
              </w:rPr>
            </w:pPr>
            <w:ins w:id="6606" w:author="ST1" w:date="2020-09-23T15:24:00Z">
              <w:del w:id="660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608" w:author="ST1" w:date="2020-09-23T15:24:00Z"/>
                <w:del w:id="6609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610" w:author="ST1" w:date="2020-09-23T15:24:00Z"/>
          <w:del w:id="66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612" w:author="ST1" w:date="2020-09-23T15:24:00Z"/>
                <w:del w:id="6613" w:author="阿毛" w:date="2021-05-21T17:50:00Z"/>
                <w:rFonts w:ascii="標楷體" w:eastAsia="標楷體" w:hAnsi="標楷體"/>
              </w:rPr>
            </w:pPr>
            <w:ins w:id="6614" w:author="ST1" w:date="2020-09-23T15:24:00Z">
              <w:del w:id="66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616" w:author="ST1" w:date="2020-09-23T15:24:00Z"/>
                <w:del w:id="661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618" w:author="ST1" w:date="2020-09-23T15:24:00Z"/>
          <w:del w:id="66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620" w:author="ST1" w:date="2020-09-23T15:24:00Z"/>
                <w:del w:id="6621" w:author="阿毛" w:date="2021-05-21T17:50:00Z"/>
                <w:rFonts w:ascii="標楷體" w:eastAsia="標楷體" w:hAnsi="標楷體"/>
              </w:rPr>
            </w:pPr>
            <w:ins w:id="6622" w:author="ST1" w:date="2020-09-23T15:24:00Z">
              <w:del w:id="662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624" w:author="ST1" w:date="2020-09-23T15:24:00Z"/>
                <w:del w:id="6625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626" w:author="ST1" w:date="2020-09-23T15:24:00Z"/>
          <w:del w:id="6627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628" w:author="ST1" w:date="2020-09-23T15:24:00Z"/>
          <w:del w:id="6629" w:author="阿毛" w:date="2021-05-21T17:50:00Z"/>
          <w:rFonts w:ascii="標楷體" w:eastAsia="標楷體" w:hAnsi="標楷體"/>
        </w:rPr>
      </w:pPr>
      <w:ins w:id="6630" w:author="ST1" w:date="2020-09-23T15:24:00Z">
        <w:del w:id="663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632" w:author="ST1" w:date="2020-09-23T15:24:00Z"/>
          <w:del w:id="6633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634" w:author="ST1" w:date="2020-09-23T15:24:00Z"/>
          <w:del w:id="6635" w:author="阿毛" w:date="2021-05-21T17:50:00Z"/>
        </w:rPr>
      </w:pPr>
      <w:ins w:id="6636" w:author="ST1" w:date="2020-09-23T15:24:00Z">
        <w:del w:id="6637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638" w:author="ST1" w:date="2020-09-23T15:24:00Z"/>
          <w:del w:id="6639" w:author="阿毛" w:date="2021-05-21T17:50:00Z"/>
          <w:rFonts w:ascii="標楷體" w:eastAsia="標楷體" w:hAnsi="標楷體" w:cs="標楷體"/>
          <w:kern w:val="0"/>
          <w:szCs w:val="28"/>
        </w:rPr>
      </w:pPr>
      <w:ins w:id="6640" w:author="ST1" w:date="2020-09-23T15:24:00Z">
        <w:del w:id="6641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42" w:author="ST1" w:date="2020-09-23T15:24:00Z"/>
          <w:del w:id="6643" w:author="阿毛" w:date="2021-05-21T17:50:00Z"/>
          <w:rFonts w:ascii="標楷體" w:eastAsia="標楷體" w:hAnsi="標楷體"/>
        </w:rPr>
      </w:pPr>
      <w:ins w:id="6644" w:author="ST1" w:date="2020-09-23T15:24:00Z">
        <w:del w:id="664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646" w:author="ST1" w:date="2020-09-23T15:24:00Z"/>
          <w:del w:id="6647" w:author="阿毛" w:date="2021-05-21T17:50:00Z"/>
          <w:rFonts w:ascii="標楷體" w:eastAsia="標楷體" w:hAnsi="標楷體"/>
        </w:rPr>
      </w:pPr>
      <w:ins w:id="6648" w:author="ST1" w:date="2020-09-23T15:24:00Z">
        <w:del w:id="664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650" w:author="ST1" w:date="2020-09-23T15:25:00Z">
        <w:del w:id="6651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652" w:author="ST1" w:date="2020-09-23T15:24:00Z">
        <w:del w:id="665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654" w:author="ST1" w:date="2020-09-23T15:25:00Z">
        <w:del w:id="6655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56" w:author="ST1" w:date="2020-09-23T15:24:00Z"/>
          <w:del w:id="6657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58" w:author="ST1" w:date="2020-09-23T15:24:00Z"/>
          <w:del w:id="6659" w:author="阿毛" w:date="2021-05-21T17:50:00Z"/>
          <w:rFonts w:ascii="標楷體" w:eastAsia="標楷體" w:hAnsi="標楷體"/>
        </w:rPr>
      </w:pPr>
      <w:ins w:id="6660" w:author="ST1" w:date="2020-09-23T15:28:00Z">
        <w:del w:id="6661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2" w:author="ST1" w:date="2020-09-23T15:24:00Z"/>
          <w:del w:id="6663" w:author="阿毛" w:date="2021-05-21T17:50:00Z"/>
          <w:rFonts w:ascii="標楷體" w:eastAsia="標楷體" w:hAnsi="標楷體"/>
        </w:rPr>
      </w:pPr>
      <w:ins w:id="6664" w:author="ST1" w:date="2020-09-23T15:28:00Z">
        <w:del w:id="666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6" w:author="ST1" w:date="2020-09-23T15:24:00Z"/>
          <w:del w:id="6667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68" w:author="ST1" w:date="2020-09-23T15:24:00Z"/>
          <w:del w:id="6669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670" w:author="ST1" w:date="2020-09-23T15:24:00Z"/>
          <w:del w:id="6671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672" w:author="ST1" w:date="2020-09-23T15:24:00Z"/>
          <w:del w:id="6673" w:author="阿毛" w:date="2021-05-21T17:50:00Z"/>
        </w:rPr>
      </w:pPr>
      <w:ins w:id="6674" w:author="ST1" w:date="2020-09-23T15:24:00Z">
        <w:del w:id="6675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676" w:author="ST1" w:date="2020-09-23T15:24:00Z"/>
          <w:del w:id="6677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678" w:author="ST1" w:date="2020-09-23T15:24:00Z"/>
                <w:del w:id="6679" w:author="阿毛" w:date="2021-05-21T17:50:00Z"/>
                <w:rFonts w:ascii="標楷體" w:eastAsia="標楷體" w:hAnsi="標楷體"/>
              </w:rPr>
            </w:pPr>
            <w:ins w:id="6680" w:author="ST1" w:date="2020-09-23T15:24:00Z">
              <w:del w:id="668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682" w:author="ST1" w:date="2020-09-23T15:24:00Z"/>
                <w:del w:id="6683" w:author="阿毛" w:date="2021-05-21T17:50:00Z"/>
                <w:rFonts w:ascii="標楷體" w:eastAsia="標楷體" w:hAnsi="標楷體"/>
              </w:rPr>
            </w:pPr>
            <w:ins w:id="6684" w:author="ST1" w:date="2020-09-23T15:24:00Z">
              <w:del w:id="66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686" w:author="ST1" w:date="2020-09-23T15:24:00Z"/>
                <w:del w:id="6687" w:author="阿毛" w:date="2021-05-21T17:50:00Z"/>
                <w:rFonts w:ascii="標楷體" w:eastAsia="標楷體" w:hAnsi="標楷體"/>
              </w:rPr>
            </w:pPr>
            <w:ins w:id="6688" w:author="ST1" w:date="2020-09-23T15:24:00Z">
              <w:del w:id="66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690" w:author="ST1" w:date="2020-09-23T15:24:00Z"/>
                <w:del w:id="6691" w:author="阿毛" w:date="2021-05-21T17:50:00Z"/>
                <w:rFonts w:ascii="標楷體" w:eastAsia="標楷體" w:hAnsi="標楷體"/>
              </w:rPr>
            </w:pPr>
            <w:ins w:id="6692" w:author="ST1" w:date="2020-09-23T15:24:00Z">
              <w:del w:id="669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694" w:author="ST1" w:date="2020-09-23T15:24:00Z"/>
          <w:del w:id="6695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696" w:author="ST1" w:date="2020-09-23T15:24:00Z"/>
                <w:del w:id="66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698" w:author="ST1" w:date="2020-09-23T15:24:00Z"/>
                <w:del w:id="669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700" w:author="ST1" w:date="2020-09-23T15:24:00Z"/>
                <w:del w:id="6701" w:author="阿毛" w:date="2021-05-21T17:50:00Z"/>
                <w:rFonts w:ascii="標楷體" w:eastAsia="標楷體" w:hAnsi="標楷體"/>
              </w:rPr>
            </w:pPr>
            <w:ins w:id="6702" w:author="ST1" w:date="2020-09-23T15:24:00Z">
              <w:del w:id="6703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704" w:author="ST1" w:date="2020-09-23T15:24:00Z"/>
                <w:del w:id="6705" w:author="阿毛" w:date="2021-05-21T17:50:00Z"/>
                <w:rFonts w:ascii="標楷體" w:eastAsia="標楷體" w:hAnsi="標楷體"/>
              </w:rPr>
            </w:pPr>
            <w:ins w:id="6706" w:author="ST1" w:date="2020-09-23T15:24:00Z">
              <w:del w:id="670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708" w:author="ST1" w:date="2020-09-23T15:24:00Z"/>
                <w:del w:id="6709" w:author="阿毛" w:date="2021-05-21T17:50:00Z"/>
                <w:rFonts w:ascii="標楷體" w:eastAsia="標楷體" w:hAnsi="標楷體"/>
              </w:rPr>
            </w:pPr>
            <w:ins w:id="6710" w:author="ST1" w:date="2020-09-23T15:24:00Z">
              <w:del w:id="671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712" w:author="ST1" w:date="2020-09-23T15:24:00Z"/>
                <w:del w:id="6713" w:author="阿毛" w:date="2021-05-21T17:50:00Z"/>
                <w:rFonts w:ascii="標楷體" w:eastAsia="標楷體" w:hAnsi="標楷體"/>
              </w:rPr>
            </w:pPr>
            <w:ins w:id="6714" w:author="ST1" w:date="2020-09-23T15:24:00Z">
              <w:del w:id="671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716" w:author="ST1" w:date="2020-09-23T15:24:00Z"/>
                <w:del w:id="6717" w:author="阿毛" w:date="2021-05-21T17:50:00Z"/>
                <w:rFonts w:ascii="標楷體" w:eastAsia="標楷體" w:hAnsi="標楷體"/>
              </w:rPr>
            </w:pPr>
            <w:ins w:id="6718" w:author="ST1" w:date="2020-09-23T15:24:00Z">
              <w:del w:id="671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720" w:author="ST1" w:date="2020-09-23T15:24:00Z"/>
                <w:del w:id="6721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722" w:author="ST1" w:date="2020-09-23T15:24:00Z"/>
          <w:del w:id="6723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724" w:author="ST1" w:date="2020-09-23T15:24:00Z"/>
                <w:del w:id="6725" w:author="阿毛" w:date="2021-05-21T17:50:00Z"/>
                <w:rFonts w:ascii="標楷體" w:eastAsia="標楷體" w:hAnsi="標楷體"/>
              </w:rPr>
            </w:pPr>
            <w:ins w:id="6726" w:author="ST1" w:date="2020-09-23T15:24:00Z">
              <w:del w:id="672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728" w:author="ST1" w:date="2020-09-23T15:24:00Z"/>
                <w:del w:id="6729" w:author="阿毛" w:date="2021-05-21T17:50:00Z"/>
                <w:rFonts w:ascii="標楷體" w:eastAsia="標楷體" w:hAnsi="標楷體"/>
              </w:rPr>
            </w:pPr>
            <w:ins w:id="6730" w:author="ST1" w:date="2020-09-23T15:28:00Z">
              <w:del w:id="673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732" w:author="ST1" w:date="2020-09-23T15:24:00Z"/>
                <w:del w:id="6733" w:author="阿毛" w:date="2021-05-21T17:50:00Z"/>
                <w:rFonts w:ascii="標楷體" w:eastAsia="標楷體" w:hAnsi="標楷體" w:cs="新細明體"/>
              </w:rPr>
            </w:pPr>
            <w:ins w:id="6734" w:author="ST1" w:date="2020-09-23T15:28:00Z">
              <w:del w:id="673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736" w:author="ST1" w:date="2020-09-23T15:24:00Z"/>
                <w:del w:id="6737" w:author="阿毛" w:date="2021-05-21T17:50:00Z"/>
                <w:rFonts w:ascii="標楷體" w:eastAsia="標楷體" w:hAnsi="標楷體"/>
              </w:rPr>
            </w:pPr>
            <w:ins w:id="6738" w:author="ST1" w:date="2020-09-23T15:28:00Z">
              <w:del w:id="6739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740" w:author="ST1" w:date="2020-09-23T15:24:00Z"/>
                <w:del w:id="67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742" w:author="ST1" w:date="2020-09-23T15:24:00Z"/>
                <w:del w:id="6743" w:author="阿毛" w:date="2021-05-21T17:50:00Z"/>
                <w:rFonts w:ascii="標楷體" w:eastAsia="標楷體" w:hAnsi="標楷體"/>
              </w:rPr>
            </w:pPr>
            <w:ins w:id="6744" w:author="ST1" w:date="2020-09-23T15:28:00Z">
              <w:del w:id="674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746" w:author="ST1" w:date="2020-09-23T15:24:00Z"/>
                <w:del w:id="674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748" w:author="ST1" w:date="2020-09-23T15:24:00Z"/>
                <w:del w:id="6749" w:author="阿毛" w:date="2021-05-21T17:50:00Z"/>
                <w:rFonts w:ascii="標楷體" w:eastAsia="標楷體" w:hAnsi="標楷體"/>
              </w:rPr>
            </w:pPr>
            <w:ins w:id="6750" w:author="ST1" w:date="2020-09-23T15:28:00Z">
              <w:del w:id="675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752" w:author="ST1" w:date="2020-09-23T15:24:00Z"/>
          <w:del w:id="6753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754" w:author="ST1" w:date="2020-09-23T15:24:00Z"/>
                <w:del w:id="6755" w:author="阿毛" w:date="2021-05-21T17:50:00Z"/>
                <w:rFonts w:ascii="標楷體" w:eastAsia="標楷體" w:hAnsi="標楷體"/>
              </w:rPr>
            </w:pPr>
            <w:ins w:id="6756" w:author="ST1" w:date="2020-09-23T15:24:00Z">
              <w:del w:id="675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758" w:author="ST1" w:date="2020-09-23T15:24:00Z"/>
                <w:del w:id="6759" w:author="阿毛" w:date="2021-05-21T17:50:00Z"/>
                <w:rFonts w:ascii="標楷體" w:eastAsia="標楷體" w:hAnsi="標楷體"/>
              </w:rPr>
            </w:pPr>
            <w:ins w:id="6760" w:author="ST1" w:date="2020-09-23T15:29:00Z">
              <w:del w:id="676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762" w:author="ST1" w:date="2020-09-23T15:24:00Z"/>
                <w:del w:id="6763" w:author="阿毛" w:date="2021-05-21T17:50:00Z"/>
                <w:rFonts w:ascii="標楷體" w:eastAsia="標楷體" w:hAnsi="標楷體" w:cs="新細明體"/>
              </w:rPr>
            </w:pPr>
            <w:ins w:id="6764" w:author="ST1" w:date="2020-09-23T15:29:00Z">
              <w:del w:id="6765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766" w:author="ST1" w:date="2020-09-23T15:24:00Z"/>
                <w:del w:id="676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768" w:author="ST1" w:date="2020-09-23T15:24:00Z"/>
                <w:del w:id="67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770" w:author="ST1" w:date="2020-09-23T15:24:00Z"/>
                <w:del w:id="67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772" w:author="ST1" w:date="2020-09-23T15:24:00Z"/>
                <w:del w:id="67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774" w:author="ST1" w:date="2020-09-23T15:24:00Z"/>
                <w:del w:id="6775" w:author="阿毛" w:date="2021-05-21T17:50:00Z"/>
                <w:rFonts w:ascii="標楷體" w:eastAsia="標楷體" w:hAnsi="標楷體"/>
              </w:rPr>
            </w:pPr>
            <w:ins w:id="6776" w:author="ST1" w:date="2020-09-23T16:26:00Z">
              <w:del w:id="677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778" w:author="ST1" w:date="2020-09-23T15:24:00Z"/>
          <w:del w:id="6779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780" w:author="ST1" w:date="2020-09-23T15:24:00Z"/>
                <w:del w:id="6781" w:author="阿毛" w:date="2021-05-21T17:50:00Z"/>
                <w:rFonts w:ascii="標楷體" w:eastAsia="標楷體" w:hAnsi="標楷體"/>
              </w:rPr>
            </w:pPr>
            <w:ins w:id="6782" w:author="ST1" w:date="2020-09-23T15:24:00Z">
              <w:del w:id="678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784" w:author="ST1" w:date="2020-09-23T15:24:00Z"/>
                <w:del w:id="678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786" w:author="ST1" w:date="2020-09-23T15:24:00Z"/>
                <w:del w:id="6787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788" w:author="ST1" w:date="2020-09-23T15:24:00Z"/>
                <w:del w:id="678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790" w:author="ST1" w:date="2020-09-23T15:24:00Z"/>
                <w:del w:id="67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792" w:author="ST1" w:date="2020-09-23T15:24:00Z"/>
                <w:del w:id="67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794" w:author="ST1" w:date="2020-09-23T15:24:00Z"/>
                <w:del w:id="679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796" w:author="ST1" w:date="2020-09-23T15:24:00Z"/>
                <w:del w:id="6797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798" w:author="ST1" w:date="2020-09-23T15:24:00Z"/>
          <w:del w:id="6799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800" w:author="ST1" w:date="2020-09-23T15:24:00Z"/>
          <w:del w:id="6801" w:author="阿毛" w:date="2021-05-21T17:50:00Z"/>
          <w:rFonts w:ascii="標楷體" w:hAnsi="標楷體"/>
        </w:rPr>
      </w:pPr>
      <w:ins w:id="6802" w:author="ST1" w:date="2020-09-23T15:24:00Z">
        <w:del w:id="6803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804" w:author="ST1" w:date="2020-09-23T15:29:00Z">
        <w:del w:id="6805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806" w:author="ST1" w:date="2020-09-23T16:21:00Z"/>
          <w:del w:id="6807" w:author="阿毛" w:date="2021-05-21T17:50:00Z"/>
          <w:rFonts w:ascii="標楷體" w:eastAsia="標楷體" w:hAnsi="標楷體"/>
        </w:rPr>
      </w:pPr>
      <w:ins w:id="6808" w:author="ST1" w:date="2020-09-23T15:24:00Z">
        <w:del w:id="6809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810" w:author="ST1" w:date="2020-09-23T16:27:00Z">
        <w:del w:id="6811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50" type="#_x0000_t75" style="width:76.2pt;height:52.2pt" o:ole="">
                <v:imagedata r:id="rId93" o:title=""/>
              </v:shape>
              <o:OLEObject Type="Embed" ProgID="Acrobat.Document.DC" ShapeID="_x0000_i1050" DrawAspect="Icon" ObjectID="_1744201348" r:id="rId94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812" w:author="ST1" w:date="2020-09-23T16:21:00Z"/>
          <w:del w:id="6813" w:author="阿毛" w:date="2021-05-21T17:50:00Z"/>
          <w:rFonts w:ascii="標楷體" w:eastAsia="標楷體" w:hAnsi="標楷體"/>
        </w:rPr>
      </w:pPr>
      <w:ins w:id="6814" w:author="ST1" w:date="2020-09-23T16:21:00Z">
        <w:del w:id="681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816" w:author="ST1" w:date="2020-09-23T16:21:00Z"/>
          <w:del w:id="6817" w:author="阿毛" w:date="2021-05-21T17:50:00Z"/>
          <w:rFonts w:ascii="標楷體" w:hAnsi="標楷體"/>
        </w:rPr>
      </w:pPr>
      <w:bookmarkStart w:id="6818" w:name="_Toc123139593"/>
      <w:ins w:id="6819" w:author="ST1" w:date="2020-09-23T16:21:00Z">
        <w:del w:id="6820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  <w:bookmarkEnd w:id="6818"/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821" w:author="ST1" w:date="2020-09-23T16:21:00Z"/>
          <w:del w:id="6822" w:author="阿毛" w:date="2021-05-21T17:50:00Z"/>
        </w:rPr>
      </w:pPr>
      <w:ins w:id="6823" w:author="ST1" w:date="2020-09-23T16:21:00Z">
        <w:del w:id="6824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825" w:author="ST1" w:date="2020-09-23T16:21:00Z"/>
          <w:del w:id="68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827" w:author="ST1" w:date="2020-09-23T16:21:00Z"/>
                <w:del w:id="6828" w:author="阿毛" w:date="2021-05-21T17:50:00Z"/>
                <w:rFonts w:ascii="標楷體" w:eastAsia="標楷體" w:hAnsi="標楷體"/>
              </w:rPr>
            </w:pPr>
            <w:ins w:id="6829" w:author="ST1" w:date="2020-09-23T16:21:00Z">
              <w:del w:id="683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831" w:author="ST1" w:date="2020-09-23T16:21:00Z"/>
                <w:del w:id="6832" w:author="阿毛" w:date="2021-05-21T17:50:00Z"/>
                <w:rFonts w:ascii="標楷體" w:eastAsia="標楷體" w:hAnsi="標楷體"/>
              </w:rPr>
            </w:pPr>
            <w:ins w:id="6833" w:author="ST1" w:date="2020-09-23T16:21:00Z">
              <w:del w:id="6834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835" w:author="ST1" w:date="2020-09-23T16:21:00Z"/>
                <w:del w:id="6836" w:author="阿毛" w:date="2021-05-21T17:50:00Z"/>
                <w:rFonts w:ascii="標楷體" w:eastAsia="標楷體" w:hAnsi="標楷體"/>
              </w:rPr>
            </w:pPr>
            <w:ins w:id="6837" w:author="ST1" w:date="2020-09-23T16:21:00Z">
              <w:del w:id="683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839" w:author="ST1" w:date="2020-09-23T16:21:00Z"/>
          <w:del w:id="68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841" w:author="ST1" w:date="2020-09-23T16:21:00Z"/>
                <w:del w:id="6842" w:author="阿毛" w:date="2021-05-21T17:50:00Z"/>
                <w:rFonts w:ascii="標楷體" w:eastAsia="標楷體" w:hAnsi="標楷體"/>
              </w:rPr>
            </w:pPr>
            <w:ins w:id="6843" w:author="ST1" w:date="2020-09-23T16:21:00Z">
              <w:del w:id="684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845" w:author="ST1" w:date="2020-09-23T16:21:00Z"/>
                <w:del w:id="6846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847" w:author="ST1" w:date="2020-09-23T16:21:00Z"/>
          <w:del w:id="68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849" w:author="ST1" w:date="2020-09-23T16:21:00Z"/>
                <w:del w:id="6850" w:author="阿毛" w:date="2021-05-21T17:50:00Z"/>
                <w:rFonts w:ascii="標楷體" w:eastAsia="標楷體" w:hAnsi="標楷體"/>
              </w:rPr>
            </w:pPr>
            <w:ins w:id="6851" w:author="ST1" w:date="2020-09-23T16:21:00Z">
              <w:del w:id="685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853" w:author="ST1" w:date="2020-09-23T16:21:00Z"/>
                <w:del w:id="6854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855" w:author="ST1" w:date="2020-09-23T16:21:00Z"/>
          <w:del w:id="68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857" w:author="ST1" w:date="2020-09-23T16:21:00Z"/>
                <w:del w:id="6858" w:author="阿毛" w:date="2021-05-21T17:50:00Z"/>
                <w:rFonts w:ascii="標楷體" w:eastAsia="標楷體" w:hAnsi="標楷體"/>
              </w:rPr>
            </w:pPr>
            <w:ins w:id="6859" w:author="ST1" w:date="2020-09-23T16:21:00Z">
              <w:del w:id="686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861" w:author="ST1" w:date="2020-09-23T16:21:00Z"/>
                <w:del w:id="6862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863" w:author="ST1" w:date="2020-09-23T16:21:00Z"/>
          <w:del w:id="68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865" w:author="ST1" w:date="2020-09-23T16:21:00Z"/>
                <w:del w:id="6866" w:author="阿毛" w:date="2021-05-21T17:50:00Z"/>
                <w:rFonts w:ascii="標楷體" w:eastAsia="標楷體" w:hAnsi="標楷體"/>
              </w:rPr>
            </w:pPr>
            <w:ins w:id="6867" w:author="ST1" w:date="2020-09-23T16:21:00Z">
              <w:del w:id="686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869" w:author="ST1" w:date="2020-09-23T16:21:00Z"/>
                <w:del w:id="6870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871" w:author="ST1" w:date="2020-09-23T16:21:00Z"/>
          <w:del w:id="687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873" w:author="ST1" w:date="2020-09-23T16:21:00Z"/>
                <w:del w:id="6874" w:author="阿毛" w:date="2021-05-21T17:50:00Z"/>
                <w:rFonts w:ascii="標楷體" w:eastAsia="標楷體" w:hAnsi="標楷體"/>
              </w:rPr>
            </w:pPr>
            <w:ins w:id="6875" w:author="ST1" w:date="2020-09-23T16:21:00Z">
              <w:del w:id="687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877" w:author="ST1" w:date="2020-09-23T16:21:00Z"/>
                <w:del w:id="6878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879" w:author="ST1" w:date="2020-09-23T16:21:00Z"/>
          <w:del w:id="68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881" w:author="ST1" w:date="2020-09-23T16:21:00Z"/>
                <w:del w:id="6882" w:author="阿毛" w:date="2021-05-21T17:50:00Z"/>
                <w:rFonts w:ascii="標楷體" w:eastAsia="標楷體" w:hAnsi="標楷體"/>
              </w:rPr>
            </w:pPr>
            <w:ins w:id="6883" w:author="ST1" w:date="2020-09-23T16:21:00Z">
              <w:del w:id="688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885" w:author="ST1" w:date="2020-09-23T16:21:00Z"/>
                <w:del w:id="6886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887" w:author="ST1" w:date="2020-09-23T16:21:00Z"/>
          <w:del w:id="68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889" w:author="ST1" w:date="2020-09-23T16:21:00Z"/>
                <w:del w:id="6890" w:author="阿毛" w:date="2021-05-21T17:50:00Z"/>
                <w:rFonts w:ascii="標楷體" w:eastAsia="標楷體" w:hAnsi="標楷體"/>
              </w:rPr>
            </w:pPr>
            <w:ins w:id="6891" w:author="ST1" w:date="2020-09-23T16:21:00Z">
              <w:del w:id="689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893" w:author="ST1" w:date="2020-09-23T16:21:00Z"/>
                <w:del w:id="6894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895" w:author="ST1" w:date="2020-09-23T16:21:00Z"/>
          <w:del w:id="6896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897" w:author="ST1" w:date="2020-09-23T16:21:00Z"/>
          <w:del w:id="6898" w:author="阿毛" w:date="2021-05-21T17:50:00Z"/>
          <w:rFonts w:ascii="標楷體" w:eastAsia="標楷體" w:hAnsi="標楷體"/>
        </w:rPr>
      </w:pPr>
      <w:ins w:id="6899" w:author="ST1" w:date="2020-09-23T16:21:00Z">
        <w:del w:id="6900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901" w:author="ST1" w:date="2020-09-23T16:21:00Z"/>
          <w:del w:id="6902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903" w:author="ST1" w:date="2020-09-23T16:21:00Z"/>
          <w:del w:id="6904" w:author="阿毛" w:date="2021-05-21T17:50:00Z"/>
        </w:rPr>
      </w:pPr>
      <w:ins w:id="6905" w:author="ST1" w:date="2020-09-23T16:21:00Z">
        <w:del w:id="6906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907" w:author="ST1" w:date="2020-09-23T16:21:00Z"/>
          <w:del w:id="6908" w:author="阿毛" w:date="2021-05-21T17:50:00Z"/>
          <w:rFonts w:ascii="標楷體" w:eastAsia="標楷體" w:hAnsi="標楷體" w:cs="標楷體"/>
          <w:kern w:val="0"/>
          <w:szCs w:val="28"/>
        </w:rPr>
      </w:pPr>
      <w:ins w:id="6909" w:author="ST1" w:date="2020-09-23T16:21:00Z">
        <w:del w:id="6910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11" w:author="ST1" w:date="2020-09-23T16:21:00Z"/>
          <w:del w:id="6912" w:author="阿毛" w:date="2021-05-21T17:50:00Z"/>
          <w:rFonts w:ascii="標楷體" w:eastAsia="標楷體" w:hAnsi="標楷體"/>
        </w:rPr>
      </w:pPr>
      <w:ins w:id="6913" w:author="ST1" w:date="2020-09-23T16:21:00Z">
        <w:del w:id="691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915" w:author="ST1" w:date="2020-09-23T16:21:00Z"/>
          <w:del w:id="6916" w:author="阿毛" w:date="2021-05-21T17:50:00Z"/>
          <w:rFonts w:ascii="標楷體" w:eastAsia="標楷體" w:hAnsi="標楷體"/>
        </w:rPr>
      </w:pPr>
      <w:ins w:id="6917" w:author="ST1" w:date="2020-09-23T16:21:00Z">
        <w:del w:id="691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919" w:author="ST1" w:date="2020-09-23T16:22:00Z">
        <w:del w:id="6920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921" w:author="ST1" w:date="2020-09-23T16:21:00Z">
        <w:del w:id="692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923" w:author="ST1" w:date="2020-09-23T16:22:00Z">
        <w:del w:id="6924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25" w:author="ST1" w:date="2020-09-23T16:21:00Z"/>
          <w:del w:id="6926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27" w:author="ST1" w:date="2020-09-23T16:21:00Z"/>
          <w:del w:id="6928" w:author="阿毛" w:date="2021-05-21T17:50:00Z"/>
          <w:rFonts w:ascii="標楷體" w:eastAsia="標楷體" w:hAnsi="標楷體"/>
        </w:rPr>
      </w:pPr>
      <w:ins w:id="6929" w:author="ST1" w:date="2020-09-23T16:21:00Z">
        <w:del w:id="6930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31" w:author="ST1" w:date="2020-09-23T16:21:00Z"/>
          <w:del w:id="6932" w:author="阿毛" w:date="2021-05-21T17:50:00Z"/>
          <w:rFonts w:ascii="標楷體" w:eastAsia="標楷體" w:hAnsi="標楷體"/>
        </w:rPr>
      </w:pPr>
      <w:ins w:id="6933" w:author="ST1" w:date="2020-09-23T16:21:00Z">
        <w:del w:id="693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35" w:author="ST1" w:date="2020-09-23T16:21:00Z"/>
          <w:del w:id="6936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37" w:author="ST1" w:date="2020-09-23T16:21:00Z"/>
          <w:del w:id="6938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939" w:author="ST1" w:date="2020-09-23T16:21:00Z"/>
          <w:del w:id="6940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941" w:author="ST1" w:date="2020-09-23T16:21:00Z"/>
          <w:del w:id="6942" w:author="阿毛" w:date="2021-05-21T17:50:00Z"/>
        </w:rPr>
      </w:pPr>
      <w:ins w:id="6943" w:author="ST1" w:date="2020-09-23T16:21:00Z">
        <w:del w:id="6944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945" w:author="ST1" w:date="2020-09-23T16:21:00Z"/>
          <w:del w:id="6946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947" w:author="ST1" w:date="2020-09-23T16:21:00Z"/>
                <w:del w:id="6948" w:author="阿毛" w:date="2021-05-21T17:50:00Z"/>
                <w:rFonts w:ascii="標楷體" w:eastAsia="標楷體" w:hAnsi="標楷體"/>
              </w:rPr>
            </w:pPr>
            <w:ins w:id="6949" w:author="ST1" w:date="2020-09-23T16:21:00Z">
              <w:del w:id="695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951" w:author="ST1" w:date="2020-09-23T16:21:00Z"/>
                <w:del w:id="6952" w:author="阿毛" w:date="2021-05-21T17:50:00Z"/>
                <w:rFonts w:ascii="標楷體" w:eastAsia="標楷體" w:hAnsi="標楷體"/>
              </w:rPr>
            </w:pPr>
            <w:ins w:id="6953" w:author="ST1" w:date="2020-09-23T16:21:00Z">
              <w:del w:id="695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955" w:author="ST1" w:date="2020-09-23T16:21:00Z"/>
                <w:del w:id="6956" w:author="阿毛" w:date="2021-05-21T17:50:00Z"/>
                <w:rFonts w:ascii="標楷體" w:eastAsia="標楷體" w:hAnsi="標楷體"/>
              </w:rPr>
            </w:pPr>
            <w:ins w:id="6957" w:author="ST1" w:date="2020-09-23T16:21:00Z">
              <w:del w:id="695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959" w:author="ST1" w:date="2020-09-23T16:21:00Z"/>
                <w:del w:id="6960" w:author="阿毛" w:date="2021-05-21T17:50:00Z"/>
                <w:rFonts w:ascii="標楷體" w:eastAsia="標楷體" w:hAnsi="標楷體"/>
              </w:rPr>
            </w:pPr>
            <w:ins w:id="6961" w:author="ST1" w:date="2020-09-23T16:21:00Z">
              <w:del w:id="696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963" w:author="ST1" w:date="2020-09-23T16:21:00Z"/>
          <w:del w:id="6964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965" w:author="ST1" w:date="2020-09-23T16:21:00Z"/>
                <w:del w:id="69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967" w:author="ST1" w:date="2020-09-23T16:21:00Z"/>
                <w:del w:id="69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969" w:author="ST1" w:date="2020-09-23T16:21:00Z"/>
                <w:del w:id="6970" w:author="阿毛" w:date="2021-05-21T17:50:00Z"/>
                <w:rFonts w:ascii="標楷體" w:eastAsia="標楷體" w:hAnsi="標楷體"/>
              </w:rPr>
            </w:pPr>
            <w:ins w:id="6971" w:author="ST1" w:date="2020-09-23T16:21:00Z">
              <w:del w:id="6972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973" w:author="ST1" w:date="2020-09-23T16:21:00Z"/>
                <w:del w:id="6974" w:author="阿毛" w:date="2021-05-21T17:50:00Z"/>
                <w:rFonts w:ascii="標楷體" w:eastAsia="標楷體" w:hAnsi="標楷體"/>
              </w:rPr>
            </w:pPr>
            <w:ins w:id="6975" w:author="ST1" w:date="2020-09-23T16:21:00Z">
              <w:del w:id="697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977" w:author="ST1" w:date="2020-09-23T16:21:00Z"/>
                <w:del w:id="6978" w:author="阿毛" w:date="2021-05-21T17:50:00Z"/>
                <w:rFonts w:ascii="標楷體" w:eastAsia="標楷體" w:hAnsi="標楷體"/>
              </w:rPr>
            </w:pPr>
            <w:ins w:id="6979" w:author="ST1" w:date="2020-09-23T16:21:00Z">
              <w:del w:id="698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981" w:author="ST1" w:date="2020-09-23T16:21:00Z"/>
                <w:del w:id="6982" w:author="阿毛" w:date="2021-05-21T17:50:00Z"/>
                <w:rFonts w:ascii="標楷體" w:eastAsia="標楷體" w:hAnsi="標楷體"/>
              </w:rPr>
            </w:pPr>
            <w:ins w:id="6983" w:author="ST1" w:date="2020-09-23T16:21:00Z">
              <w:del w:id="698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985" w:author="ST1" w:date="2020-09-23T16:21:00Z"/>
                <w:del w:id="6986" w:author="阿毛" w:date="2021-05-21T17:50:00Z"/>
                <w:rFonts w:ascii="標楷體" w:eastAsia="標楷體" w:hAnsi="標楷體"/>
              </w:rPr>
            </w:pPr>
            <w:ins w:id="6987" w:author="ST1" w:date="2020-09-23T16:21:00Z">
              <w:del w:id="698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989" w:author="ST1" w:date="2020-09-23T16:21:00Z"/>
                <w:del w:id="6990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991" w:author="ST1" w:date="2020-09-23T16:21:00Z"/>
          <w:del w:id="6992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993" w:author="ST1" w:date="2020-09-23T16:21:00Z"/>
                <w:del w:id="6994" w:author="阿毛" w:date="2021-05-21T17:50:00Z"/>
                <w:rFonts w:ascii="標楷體" w:eastAsia="標楷體" w:hAnsi="標楷體"/>
              </w:rPr>
            </w:pPr>
            <w:ins w:id="6995" w:author="ST1" w:date="2020-09-23T16:21:00Z">
              <w:del w:id="699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997" w:author="ST1" w:date="2020-09-23T16:21:00Z"/>
                <w:del w:id="6998" w:author="阿毛" w:date="2021-05-21T17:50:00Z"/>
                <w:rFonts w:ascii="標楷體" w:eastAsia="標楷體" w:hAnsi="標楷體"/>
              </w:rPr>
            </w:pPr>
            <w:ins w:id="6999" w:author="ST1" w:date="2020-09-23T16:21:00Z">
              <w:del w:id="700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7001" w:author="ST1" w:date="2020-09-23T16:21:00Z"/>
                <w:del w:id="7002" w:author="阿毛" w:date="2021-05-21T17:50:00Z"/>
                <w:rFonts w:ascii="標楷體" w:eastAsia="標楷體" w:hAnsi="標楷體" w:cs="新細明體"/>
              </w:rPr>
            </w:pPr>
            <w:ins w:id="7003" w:author="ST1" w:date="2020-09-23T16:21:00Z">
              <w:del w:id="700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7005" w:author="ST1" w:date="2020-09-23T16:21:00Z"/>
                <w:del w:id="7006" w:author="阿毛" w:date="2021-05-21T17:50:00Z"/>
                <w:rFonts w:ascii="標楷體" w:eastAsia="標楷體" w:hAnsi="標楷體"/>
              </w:rPr>
            </w:pPr>
            <w:ins w:id="7007" w:author="ST1" w:date="2020-09-23T16:21:00Z">
              <w:del w:id="700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7009" w:author="ST1" w:date="2020-09-23T16:21:00Z"/>
                <w:del w:id="70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7011" w:author="ST1" w:date="2020-09-23T16:21:00Z"/>
                <w:del w:id="7012" w:author="阿毛" w:date="2021-05-21T17:50:00Z"/>
                <w:rFonts w:ascii="標楷體" w:eastAsia="標楷體" w:hAnsi="標楷體"/>
              </w:rPr>
            </w:pPr>
            <w:ins w:id="7013" w:author="ST1" w:date="2020-09-23T16:21:00Z">
              <w:del w:id="701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7015" w:author="ST1" w:date="2020-09-23T16:21:00Z"/>
                <w:del w:id="70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7017" w:author="ST1" w:date="2020-09-23T16:21:00Z"/>
                <w:del w:id="7018" w:author="阿毛" w:date="2021-05-21T17:50:00Z"/>
                <w:rFonts w:ascii="標楷體" w:eastAsia="標楷體" w:hAnsi="標楷體"/>
              </w:rPr>
            </w:pPr>
            <w:ins w:id="7019" w:author="ST1" w:date="2020-09-23T16:21:00Z">
              <w:del w:id="702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7021" w:author="ST1" w:date="2020-09-23T16:21:00Z"/>
          <w:del w:id="7022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7023" w:author="ST1" w:date="2020-09-23T16:21:00Z"/>
                <w:del w:id="7024" w:author="阿毛" w:date="2021-05-21T17:50:00Z"/>
                <w:rFonts w:ascii="標楷體" w:eastAsia="標楷體" w:hAnsi="標楷體"/>
              </w:rPr>
            </w:pPr>
            <w:ins w:id="7025" w:author="ST1" w:date="2020-09-23T16:21:00Z">
              <w:del w:id="702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7027" w:author="ST1" w:date="2020-09-23T16:21:00Z"/>
                <w:del w:id="7028" w:author="阿毛" w:date="2021-05-21T17:50:00Z"/>
                <w:rFonts w:ascii="標楷體" w:eastAsia="標楷體" w:hAnsi="標楷體"/>
              </w:rPr>
            </w:pPr>
            <w:ins w:id="7029" w:author="ST1" w:date="2020-09-23T16:21:00Z">
              <w:del w:id="703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7031" w:author="ST1" w:date="2020-09-23T16:21:00Z"/>
                <w:del w:id="7032" w:author="阿毛" w:date="2021-05-21T17:50:00Z"/>
                <w:rFonts w:ascii="標楷體" w:eastAsia="標楷體" w:hAnsi="標楷體" w:cs="新細明體"/>
              </w:rPr>
            </w:pPr>
            <w:ins w:id="7033" w:author="ST1" w:date="2020-09-23T16:21:00Z">
              <w:del w:id="7034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7035" w:author="ST1" w:date="2020-09-23T16:21:00Z"/>
                <w:del w:id="703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7037" w:author="ST1" w:date="2020-09-23T16:21:00Z"/>
                <w:del w:id="703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7039" w:author="ST1" w:date="2020-09-23T16:21:00Z"/>
                <w:del w:id="70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7041" w:author="ST1" w:date="2020-09-23T16:21:00Z"/>
                <w:del w:id="70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7043" w:author="ST1" w:date="2020-09-23T16:21:00Z"/>
                <w:del w:id="7044" w:author="阿毛" w:date="2021-05-21T17:50:00Z"/>
                <w:rFonts w:ascii="標楷體" w:eastAsia="標楷體" w:hAnsi="標楷體"/>
              </w:rPr>
            </w:pPr>
            <w:ins w:id="7045" w:author="ST1" w:date="2020-09-23T16:25:00Z">
              <w:del w:id="704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7047" w:author="ST1" w:date="2020-09-23T16:26:00Z">
              <w:del w:id="704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7049" w:author="ST1" w:date="2020-09-23T16:21:00Z"/>
          <w:del w:id="7050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7051" w:author="ST1" w:date="2020-09-23T16:21:00Z"/>
                <w:del w:id="7052" w:author="阿毛" w:date="2021-05-21T17:50:00Z"/>
                <w:rFonts w:ascii="標楷體" w:eastAsia="標楷體" w:hAnsi="標楷體"/>
              </w:rPr>
            </w:pPr>
            <w:ins w:id="7053" w:author="ST1" w:date="2020-09-23T16:21:00Z">
              <w:del w:id="705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7055" w:author="ST1" w:date="2020-09-23T16:21:00Z"/>
                <w:del w:id="70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7057" w:author="ST1" w:date="2020-09-23T16:21:00Z"/>
                <w:del w:id="70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7059" w:author="ST1" w:date="2020-09-23T16:21:00Z"/>
                <w:del w:id="706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7061" w:author="ST1" w:date="2020-09-23T16:21:00Z"/>
                <w:del w:id="706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7063" w:author="ST1" w:date="2020-09-23T16:21:00Z"/>
                <w:del w:id="70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7065" w:author="ST1" w:date="2020-09-23T16:21:00Z"/>
                <w:del w:id="70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7067" w:author="ST1" w:date="2020-09-23T16:21:00Z"/>
                <w:del w:id="7068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7069" w:author="ST1" w:date="2020-09-23T16:21:00Z"/>
          <w:del w:id="7070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7071" w:author="ST1" w:date="2020-09-23T16:21:00Z"/>
          <w:del w:id="7072" w:author="阿毛" w:date="2021-05-21T17:50:00Z"/>
          <w:rFonts w:ascii="標楷體" w:hAnsi="標楷體"/>
        </w:rPr>
      </w:pPr>
      <w:ins w:id="7073" w:author="ST1" w:date="2020-09-23T16:21:00Z">
        <w:del w:id="7074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7075" w:author="ST1" w:date="2020-09-23T16:22:00Z">
        <w:del w:id="7076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7077" w:author="ST1" w:date="2020-09-23T16:21:00Z"/>
          <w:del w:id="7078" w:author="阿毛" w:date="2021-05-21T17:50:00Z"/>
        </w:rPr>
      </w:pPr>
      <w:ins w:id="7079" w:author="ST1" w:date="2020-09-23T16:21:00Z">
        <w:del w:id="7080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7081" w:author="ST1" w:date="2020-09-23T16:24:00Z">
        <w:del w:id="7082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51" type="#_x0000_t75" style="width:76.2pt;height:52.2pt" o:ole="">
                <v:imagedata r:id="rId95" o:title=""/>
              </v:shape>
              <o:OLEObject Type="Embed" ProgID="Acrobat.Document.DC" ShapeID="_x0000_i1051" DrawAspect="Icon" ObjectID="_1744201349" r:id="rId96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7083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7084" w:author="阿毛" w:date="2021-05-21T17:50:00Z"/>
          <w:rFonts w:ascii="標楷體" w:hAnsi="標楷體"/>
        </w:rPr>
      </w:pPr>
      <w:del w:id="7085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7086" w:author="阿毛" w:date="2021-05-21T17:50:00Z"/>
        </w:rPr>
        <w:pPrChange w:id="7087" w:author="阿毛" w:date="2021-05-21T17:50:00Z">
          <w:pPr>
            <w:pStyle w:val="a"/>
          </w:pPr>
        </w:pPrChange>
      </w:pPr>
      <w:bookmarkStart w:id="7088" w:name="_Toc123139594"/>
      <w:del w:id="7089" w:author="阿毛" w:date="2021-05-21T17:50:00Z">
        <w:r w:rsidRPr="00AB69BA" w:rsidDel="007154E3">
          <w:delText>功能說明</w:delText>
        </w:r>
        <w:bookmarkEnd w:id="708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70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1" w:author="阿毛" w:date="2021-05-21T17:50:00Z"/>
                <w:rFonts w:ascii="標楷體" w:hAnsi="標楷體"/>
              </w:rPr>
              <w:pPrChange w:id="7092" w:author="阿毛" w:date="2021-05-21T17:50:00Z">
                <w:pPr/>
              </w:pPrChange>
            </w:pPr>
            <w:bookmarkStart w:id="7093" w:name="_Toc123139595"/>
            <w:del w:id="7094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09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5" w:author="阿毛" w:date="2021-05-21T17:50:00Z"/>
                <w:rFonts w:ascii="標楷體" w:hAnsi="標楷體"/>
              </w:rPr>
              <w:pPrChange w:id="7096" w:author="阿毛" w:date="2021-05-21T17:50:00Z">
                <w:pPr/>
              </w:pPrChange>
            </w:pPr>
            <w:bookmarkStart w:id="7097" w:name="_Toc123139596"/>
            <w:del w:id="7098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  <w:bookmarkEnd w:id="7097"/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9" w:author="阿毛" w:date="2021-05-21T17:50:00Z"/>
                <w:rFonts w:ascii="標楷體" w:hAnsi="標楷體"/>
              </w:rPr>
              <w:pPrChange w:id="7100" w:author="阿毛" w:date="2021-05-21T17:50:00Z">
                <w:pPr/>
              </w:pPrChange>
            </w:pPr>
            <w:bookmarkStart w:id="7101" w:name="_Toc123139597"/>
            <w:del w:id="7102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101"/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71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4" w:author="阿毛" w:date="2021-05-21T17:50:00Z"/>
                <w:rFonts w:ascii="標楷體" w:hAnsi="標楷體"/>
              </w:rPr>
              <w:pPrChange w:id="7105" w:author="阿毛" w:date="2021-05-21T17:50:00Z">
                <w:pPr/>
              </w:pPrChange>
            </w:pPr>
            <w:bookmarkStart w:id="7106" w:name="_Toc123139598"/>
            <w:del w:id="7107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10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8" w:author="阿毛" w:date="2021-05-21T17:50:00Z"/>
                <w:rFonts w:ascii="標楷體" w:hAnsi="標楷體"/>
              </w:rPr>
              <w:pPrChange w:id="7109" w:author="阿毛" w:date="2021-05-21T17:50:00Z">
                <w:pPr/>
              </w:pPrChange>
            </w:pPr>
            <w:bookmarkStart w:id="7110" w:name="_Toc123139599"/>
            <w:bookmarkEnd w:id="7110"/>
          </w:p>
        </w:tc>
      </w:tr>
      <w:tr w:rsidR="006F422C" w:rsidRPr="00AB69BA" w:rsidDel="007154E3" w14:paraId="05CC962B" w14:textId="1E6E2D22" w:rsidTr="00F4398B">
        <w:trPr>
          <w:trHeight w:val="773"/>
          <w:del w:id="71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2" w:author="阿毛" w:date="2021-05-21T17:50:00Z"/>
                <w:rFonts w:ascii="標楷體" w:hAnsi="標楷體"/>
              </w:rPr>
              <w:pPrChange w:id="7113" w:author="阿毛" w:date="2021-05-21T17:50:00Z">
                <w:pPr/>
              </w:pPrChange>
            </w:pPr>
            <w:bookmarkStart w:id="7114" w:name="_Toc123139600"/>
            <w:del w:id="7115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11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6" w:author="阿毛" w:date="2021-05-21T17:50:00Z"/>
                <w:rFonts w:ascii="標楷體" w:hAnsi="標楷體"/>
              </w:rPr>
              <w:pPrChange w:id="7117" w:author="阿毛" w:date="2021-05-21T17:50:00Z">
                <w:pPr/>
              </w:pPrChange>
            </w:pPr>
            <w:bookmarkStart w:id="7118" w:name="_Toc123139601"/>
            <w:bookmarkEnd w:id="7118"/>
          </w:p>
        </w:tc>
      </w:tr>
      <w:tr w:rsidR="006F422C" w:rsidRPr="00AB69BA" w:rsidDel="007154E3" w14:paraId="776D66A6" w14:textId="174D53D6" w:rsidTr="00F4398B">
        <w:trPr>
          <w:trHeight w:val="321"/>
          <w:del w:id="71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0" w:author="阿毛" w:date="2021-05-21T17:50:00Z"/>
                <w:rFonts w:ascii="標楷體" w:hAnsi="標楷體"/>
              </w:rPr>
              <w:pPrChange w:id="7121" w:author="阿毛" w:date="2021-05-21T17:50:00Z">
                <w:pPr/>
              </w:pPrChange>
            </w:pPr>
            <w:bookmarkStart w:id="7122" w:name="_Toc123139602"/>
            <w:del w:id="7123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12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4" w:author="阿毛" w:date="2021-05-21T17:50:00Z"/>
                <w:rFonts w:ascii="標楷體" w:hAnsi="標楷體"/>
              </w:rPr>
              <w:pPrChange w:id="7125" w:author="阿毛" w:date="2021-05-21T17:50:00Z">
                <w:pPr/>
              </w:pPrChange>
            </w:pPr>
            <w:bookmarkStart w:id="7126" w:name="_Toc123139603"/>
            <w:bookmarkEnd w:id="7126"/>
          </w:p>
        </w:tc>
      </w:tr>
      <w:tr w:rsidR="006F422C" w:rsidRPr="00AB69BA" w:rsidDel="007154E3" w14:paraId="53E2AC6C" w14:textId="7DBE6F6B" w:rsidTr="00F4398B">
        <w:trPr>
          <w:trHeight w:val="1311"/>
          <w:del w:id="71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8" w:author="阿毛" w:date="2021-05-21T17:50:00Z"/>
                <w:rFonts w:ascii="標楷體" w:hAnsi="標楷體"/>
              </w:rPr>
              <w:pPrChange w:id="7129" w:author="阿毛" w:date="2021-05-21T17:50:00Z">
                <w:pPr/>
              </w:pPrChange>
            </w:pPr>
            <w:bookmarkStart w:id="7130" w:name="_Toc123139604"/>
            <w:del w:id="713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13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2" w:author="阿毛" w:date="2021-05-21T17:50:00Z"/>
                <w:rFonts w:ascii="標楷體" w:hAnsi="標楷體"/>
              </w:rPr>
              <w:pPrChange w:id="7133" w:author="阿毛" w:date="2021-05-21T17:50:00Z">
                <w:pPr/>
              </w:pPrChange>
            </w:pPr>
            <w:bookmarkStart w:id="7134" w:name="_Toc123139605"/>
            <w:bookmarkEnd w:id="7134"/>
          </w:p>
        </w:tc>
      </w:tr>
      <w:tr w:rsidR="006F422C" w:rsidRPr="00AB69BA" w:rsidDel="007154E3" w14:paraId="0A0D1B73" w14:textId="643B857A" w:rsidTr="00F4398B">
        <w:trPr>
          <w:trHeight w:val="278"/>
          <w:del w:id="71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6" w:author="阿毛" w:date="2021-05-21T17:50:00Z"/>
                <w:rFonts w:ascii="標楷體" w:hAnsi="標楷體"/>
              </w:rPr>
              <w:pPrChange w:id="7137" w:author="阿毛" w:date="2021-05-21T17:50:00Z">
                <w:pPr/>
              </w:pPrChange>
            </w:pPr>
            <w:bookmarkStart w:id="7138" w:name="_Toc123139606"/>
            <w:del w:id="7139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13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0" w:author="阿毛" w:date="2021-05-21T17:50:00Z"/>
                <w:rFonts w:ascii="標楷體" w:hAnsi="標楷體"/>
              </w:rPr>
              <w:pPrChange w:id="7141" w:author="阿毛" w:date="2021-05-21T17:50:00Z">
                <w:pPr/>
              </w:pPrChange>
            </w:pPr>
            <w:bookmarkStart w:id="7142" w:name="_Toc123139607"/>
            <w:bookmarkEnd w:id="7142"/>
          </w:p>
        </w:tc>
      </w:tr>
      <w:tr w:rsidR="006F422C" w:rsidRPr="00AB69BA" w:rsidDel="007154E3" w14:paraId="34BDD025" w14:textId="15D28875" w:rsidTr="00F4398B">
        <w:trPr>
          <w:trHeight w:val="358"/>
          <w:del w:id="71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4" w:author="阿毛" w:date="2021-05-21T17:50:00Z"/>
                <w:rFonts w:ascii="標楷體" w:hAnsi="標楷體"/>
              </w:rPr>
              <w:pPrChange w:id="7145" w:author="阿毛" w:date="2021-05-21T17:50:00Z">
                <w:pPr/>
              </w:pPrChange>
            </w:pPr>
            <w:bookmarkStart w:id="7146" w:name="_Toc123139608"/>
            <w:del w:id="7147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14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8" w:author="阿毛" w:date="2021-05-21T17:50:00Z"/>
                <w:rFonts w:ascii="標楷體" w:hAnsi="標楷體"/>
              </w:rPr>
              <w:pPrChange w:id="7149" w:author="阿毛" w:date="2021-05-21T17:50:00Z">
                <w:pPr/>
              </w:pPrChange>
            </w:pPr>
            <w:bookmarkStart w:id="7150" w:name="_Toc123139609"/>
            <w:bookmarkEnd w:id="7150"/>
          </w:p>
        </w:tc>
      </w:tr>
      <w:tr w:rsidR="006F422C" w:rsidRPr="00AB69BA" w:rsidDel="007154E3" w14:paraId="35F7A7AD" w14:textId="78D5A0A8" w:rsidTr="00F4398B">
        <w:trPr>
          <w:trHeight w:val="278"/>
          <w:del w:id="71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2" w:author="阿毛" w:date="2021-05-21T17:50:00Z"/>
                <w:rFonts w:ascii="標楷體" w:hAnsi="標楷體"/>
              </w:rPr>
              <w:pPrChange w:id="7153" w:author="阿毛" w:date="2021-05-21T17:50:00Z">
                <w:pPr/>
              </w:pPrChange>
            </w:pPr>
            <w:bookmarkStart w:id="7154" w:name="_Toc123139610"/>
            <w:del w:id="7155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15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6" w:author="阿毛" w:date="2021-05-21T17:50:00Z"/>
                <w:rFonts w:ascii="標楷體" w:hAnsi="標楷體"/>
              </w:rPr>
              <w:pPrChange w:id="7157" w:author="阿毛" w:date="2021-05-21T17:50:00Z">
                <w:pPr/>
              </w:pPrChange>
            </w:pPr>
            <w:bookmarkStart w:id="7158" w:name="_Toc123139611"/>
            <w:bookmarkEnd w:id="7158"/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7159" w:author="阿毛" w:date="2021-05-21T17:50:00Z"/>
          <w:rFonts w:ascii="標楷體" w:hAnsi="標楷體"/>
        </w:rPr>
        <w:pPrChange w:id="7160" w:author="阿毛" w:date="2021-05-21T17:50:00Z">
          <w:pPr/>
        </w:pPrChange>
      </w:pPr>
      <w:bookmarkStart w:id="7161" w:name="_Toc123139612"/>
      <w:bookmarkEnd w:id="7161"/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7162" w:author="阿毛" w:date="2021-05-21T17:50:00Z"/>
          <w:rFonts w:ascii="標楷體" w:hAnsi="標楷體"/>
        </w:rPr>
        <w:pPrChange w:id="7163" w:author="阿毛" w:date="2021-05-21T17:50:00Z">
          <w:pPr>
            <w:widowControl/>
          </w:pPr>
        </w:pPrChange>
      </w:pPr>
      <w:del w:id="7164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7165" w:author="阿毛" w:date="2021-05-21T17:50:00Z"/>
          <w:rFonts w:ascii="標楷體" w:hAnsi="標楷體"/>
        </w:rPr>
        <w:pPrChange w:id="7166" w:author="阿毛" w:date="2021-05-21T17:50:00Z">
          <w:pPr/>
        </w:pPrChange>
      </w:pPr>
      <w:bookmarkStart w:id="7167" w:name="_Toc123139613"/>
      <w:bookmarkEnd w:id="7167"/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7168" w:author="阿毛" w:date="2021-05-21T17:50:00Z"/>
        </w:rPr>
        <w:pPrChange w:id="7169" w:author="阿毛" w:date="2021-05-21T17:50:00Z">
          <w:pPr>
            <w:pStyle w:val="a"/>
          </w:pPr>
        </w:pPrChange>
      </w:pPr>
      <w:bookmarkStart w:id="7170" w:name="_Toc123139614"/>
      <w:del w:id="7171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170"/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7172" w:author="阿毛" w:date="2021-05-21T17:50:00Z"/>
          <w:rFonts w:ascii="標楷體" w:hAnsi="標楷體" w:cs="標楷體"/>
          <w:kern w:val="0"/>
          <w:szCs w:val="28"/>
        </w:rPr>
        <w:pPrChange w:id="717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174" w:name="_Toc123139615"/>
      <w:del w:id="7175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174"/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7176" w:author="阿毛" w:date="2021-05-21T17:50:00Z"/>
        </w:rPr>
        <w:pPrChange w:id="7177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bookmarkStart w:id="7178" w:name="_Toc123139616"/>
      <w:del w:id="7179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178"/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7180" w:author="阿毛" w:date="2021-05-21T17:50:00Z"/>
        </w:rPr>
        <w:pPrChange w:id="7181" w:author="阿毛" w:date="2021-05-21T17:50:00Z">
          <w:pPr/>
        </w:pPrChange>
      </w:pPr>
      <w:bookmarkStart w:id="7182" w:name="_Toc123139617"/>
      <w:ins w:id="7183" w:author="余家興" w:date="2020-01-21T14:06:00Z">
        <w:del w:id="7184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End w:id="7182"/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7185" w:author="阿毛" w:date="2021-05-21T17:50:00Z"/>
        </w:rPr>
        <w:pPrChange w:id="7186" w:author="阿毛" w:date="2021-05-21T17:50:00Z">
          <w:pPr/>
        </w:pPrChange>
      </w:pPr>
      <w:bookmarkStart w:id="7187" w:name="_Toc123139618"/>
      <w:del w:id="7188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bookmarkEnd w:id="7187"/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7189" w:author="阿毛" w:date="2021-05-21T17:50:00Z"/>
        </w:rPr>
        <w:pPrChange w:id="7190" w:author="阿毛" w:date="2021-05-21T17:50:00Z">
          <w:pPr/>
        </w:pPrChange>
      </w:pPr>
      <w:bookmarkStart w:id="7191" w:name="_Toc123139619"/>
      <w:bookmarkEnd w:id="7191"/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7192" w:author="阿毛" w:date="2021-05-21T17:50:00Z"/>
        </w:rPr>
        <w:pPrChange w:id="7193" w:author="阿毛" w:date="2021-05-21T17:50:00Z">
          <w:pPr>
            <w:pStyle w:val="a"/>
          </w:pPr>
        </w:pPrChange>
      </w:pPr>
      <w:bookmarkStart w:id="7194" w:name="_Toc123139620"/>
      <w:del w:id="7195" w:author="阿毛" w:date="2021-05-21T17:50:00Z">
        <w:r w:rsidDel="007154E3">
          <w:delText>輸入畫面資料說明</w:delText>
        </w:r>
        <w:bookmarkEnd w:id="7194"/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7196" w:author="阿毛" w:date="2021-05-21T17:50:00Z"/>
        </w:rPr>
        <w:pPrChange w:id="7197" w:author="阿毛" w:date="2021-05-21T17:50:00Z">
          <w:pPr/>
        </w:pPrChange>
      </w:pPr>
      <w:bookmarkStart w:id="7198" w:name="_Toc123139621"/>
      <w:bookmarkEnd w:id="7198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7199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00" w:author="阿毛" w:date="2021-05-21T17:50:00Z"/>
                <w:rFonts w:ascii="標楷體" w:hAnsi="標楷體"/>
              </w:rPr>
              <w:pPrChange w:id="7201" w:author="阿毛" w:date="2021-05-21T17:50:00Z">
                <w:pPr/>
              </w:pPrChange>
            </w:pPr>
            <w:bookmarkStart w:id="7202" w:name="_Toc123139622"/>
            <w:del w:id="7203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202"/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04" w:author="阿毛" w:date="2021-05-21T17:50:00Z"/>
                <w:rFonts w:ascii="標楷體" w:hAnsi="標楷體"/>
              </w:rPr>
              <w:pPrChange w:id="7205" w:author="阿毛" w:date="2021-05-21T17:50:00Z">
                <w:pPr/>
              </w:pPrChange>
            </w:pPr>
            <w:bookmarkStart w:id="7206" w:name="_Toc123139623"/>
            <w:del w:id="7207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206"/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08" w:author="阿毛" w:date="2021-05-21T17:50:00Z"/>
                <w:rFonts w:ascii="標楷體" w:hAnsi="標楷體"/>
              </w:rPr>
              <w:pPrChange w:id="7209" w:author="阿毛" w:date="2021-05-21T17:50:00Z">
                <w:pPr>
                  <w:jc w:val="center"/>
                </w:pPr>
              </w:pPrChange>
            </w:pPr>
            <w:bookmarkStart w:id="7210" w:name="_Toc123139624"/>
            <w:del w:id="7211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210"/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2" w:author="阿毛" w:date="2021-05-21T17:50:00Z"/>
                <w:rFonts w:ascii="標楷體" w:hAnsi="標楷體"/>
              </w:rPr>
              <w:pPrChange w:id="7213" w:author="阿毛" w:date="2021-05-21T17:50:00Z">
                <w:pPr/>
              </w:pPrChange>
            </w:pPr>
            <w:bookmarkStart w:id="7214" w:name="_Toc123139625"/>
            <w:del w:id="7215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214"/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7216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7" w:author="阿毛" w:date="2021-05-21T17:50:00Z"/>
                <w:rFonts w:ascii="標楷體" w:hAnsi="標楷體"/>
              </w:rPr>
              <w:pPrChange w:id="7218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9" w:author="阿毛" w:date="2021-05-21T17:50:00Z"/>
                <w:rFonts w:ascii="標楷體" w:hAnsi="標楷體"/>
              </w:rPr>
              <w:pPrChange w:id="7220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1" w:author="阿毛" w:date="2021-05-21T17:50:00Z"/>
                <w:rFonts w:ascii="標楷體" w:hAnsi="標楷體"/>
              </w:rPr>
              <w:pPrChange w:id="7222" w:author="阿毛" w:date="2021-05-21T17:50:00Z">
                <w:pPr/>
              </w:pPrChange>
            </w:pPr>
            <w:bookmarkStart w:id="7223" w:name="_Toc123139626"/>
            <w:del w:id="7224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223"/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5" w:author="阿毛" w:date="2021-05-21T17:50:00Z"/>
                <w:rFonts w:ascii="標楷體" w:hAnsi="標楷體"/>
              </w:rPr>
              <w:pPrChange w:id="7226" w:author="阿毛" w:date="2021-05-21T17:50:00Z">
                <w:pPr/>
              </w:pPrChange>
            </w:pPr>
            <w:bookmarkStart w:id="7227" w:name="_Toc123139627"/>
            <w:del w:id="7228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227"/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9" w:author="阿毛" w:date="2021-05-21T17:50:00Z"/>
                <w:rFonts w:ascii="標楷體" w:hAnsi="標楷體"/>
              </w:rPr>
              <w:pPrChange w:id="7230" w:author="阿毛" w:date="2021-05-21T17:50:00Z">
                <w:pPr/>
              </w:pPrChange>
            </w:pPr>
            <w:bookmarkStart w:id="7231" w:name="_Toc123139628"/>
            <w:del w:id="7232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231"/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33" w:author="阿毛" w:date="2021-05-21T17:50:00Z"/>
                <w:rFonts w:ascii="標楷體" w:hAnsi="標楷體"/>
              </w:rPr>
              <w:pPrChange w:id="7234" w:author="阿毛" w:date="2021-05-21T17:50:00Z">
                <w:pPr/>
              </w:pPrChange>
            </w:pPr>
            <w:bookmarkStart w:id="7235" w:name="_Toc123139629"/>
            <w:del w:id="7236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235"/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37" w:author="阿毛" w:date="2021-05-21T17:50:00Z"/>
                <w:rFonts w:ascii="標楷體" w:hAnsi="標楷體"/>
              </w:rPr>
              <w:pPrChange w:id="7238" w:author="阿毛" w:date="2021-05-21T17:50:00Z">
                <w:pPr/>
              </w:pPrChange>
            </w:pPr>
            <w:bookmarkStart w:id="7239" w:name="_Toc123139630"/>
            <w:del w:id="7240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239"/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41" w:author="阿毛" w:date="2021-05-21T17:50:00Z"/>
                <w:rFonts w:ascii="標楷體" w:hAnsi="標楷體"/>
              </w:rPr>
              <w:pPrChange w:id="7242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7243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44" w:author="阿毛" w:date="2021-05-21T17:50:00Z"/>
                <w:rFonts w:ascii="標楷體" w:hAnsi="標楷體"/>
              </w:rPr>
              <w:pPrChange w:id="7245" w:author="阿毛" w:date="2021-05-21T17:50:00Z">
                <w:pPr/>
              </w:pPrChange>
            </w:pPr>
            <w:bookmarkStart w:id="7246" w:name="_Toc123139631"/>
            <w:del w:id="7247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246"/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48" w:author="阿毛" w:date="2021-05-21T17:50:00Z"/>
                <w:rFonts w:ascii="標楷體" w:hAnsi="標楷體"/>
              </w:rPr>
              <w:pPrChange w:id="7249" w:author="阿毛" w:date="2021-05-21T17:50:00Z">
                <w:pPr/>
              </w:pPrChange>
            </w:pPr>
            <w:bookmarkStart w:id="7250" w:name="_Toc123139632"/>
            <w:del w:id="7251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250"/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52" w:author="阿毛" w:date="2021-05-21T17:50:00Z"/>
                <w:rFonts w:ascii="標楷體" w:hAnsi="標楷體" w:cs="新細明體"/>
              </w:rPr>
              <w:pPrChange w:id="7253" w:author="阿毛" w:date="2021-05-21T17:50:00Z">
                <w:pPr/>
              </w:pPrChange>
            </w:pPr>
            <w:bookmarkStart w:id="7254" w:name="_Toc123139633"/>
            <w:del w:id="7255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254"/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56" w:author="阿毛" w:date="2021-05-21T17:50:00Z"/>
                <w:rFonts w:ascii="標楷體" w:hAnsi="標楷體"/>
              </w:rPr>
              <w:pPrChange w:id="7257" w:author="阿毛" w:date="2021-05-21T17:50:00Z">
                <w:pPr/>
              </w:pPrChange>
            </w:pPr>
            <w:bookmarkStart w:id="7258" w:name="_Toc123139634"/>
            <w:del w:id="7259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258"/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0" w:author="阿毛" w:date="2021-05-21T17:50:00Z"/>
                <w:rFonts w:ascii="標楷體" w:hAnsi="標楷體"/>
              </w:rPr>
              <w:pPrChange w:id="7261" w:author="阿毛" w:date="2021-05-21T17:50:00Z">
                <w:pPr/>
              </w:pPrChange>
            </w:pPr>
            <w:bookmarkStart w:id="7262" w:name="_Toc123139635"/>
            <w:bookmarkEnd w:id="7262"/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3" w:author="阿毛" w:date="2021-05-21T17:50:00Z"/>
                <w:rFonts w:ascii="標楷體" w:hAnsi="標楷體"/>
              </w:rPr>
              <w:pPrChange w:id="7264" w:author="阿毛" w:date="2021-05-21T17:50:00Z">
                <w:pPr/>
              </w:pPrChange>
            </w:pPr>
            <w:bookmarkStart w:id="7265" w:name="_Toc123139636"/>
            <w:bookmarkEnd w:id="7265"/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6" w:author="阿毛" w:date="2021-05-21T17:50:00Z"/>
                <w:rFonts w:ascii="標楷體" w:hAnsi="標楷體"/>
              </w:rPr>
              <w:pPrChange w:id="7267" w:author="阿毛" w:date="2021-05-21T17:50:00Z">
                <w:pPr/>
              </w:pPrChange>
            </w:pPr>
            <w:bookmarkStart w:id="7268" w:name="_Toc123139637"/>
            <w:del w:id="7269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268"/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70" w:author="阿毛" w:date="2021-05-21T17:50:00Z"/>
                <w:rFonts w:ascii="標楷體" w:hAnsi="標楷體"/>
              </w:rPr>
              <w:pPrChange w:id="7271" w:author="阿毛" w:date="2021-05-21T17:50:00Z">
                <w:pPr/>
              </w:pPrChange>
            </w:pPr>
            <w:bookmarkStart w:id="7272" w:name="_Toc123139638"/>
            <w:del w:id="7273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272"/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74" w:author="阿毛" w:date="2021-05-21T17:50:00Z"/>
                <w:rFonts w:ascii="標楷體" w:hAnsi="標楷體"/>
              </w:rPr>
              <w:pPrChange w:id="7275" w:author="阿毛" w:date="2021-05-21T17:50:00Z">
                <w:pPr/>
              </w:pPrChange>
            </w:pPr>
            <w:bookmarkStart w:id="7276" w:name="_Toc123139639"/>
            <w:bookmarkEnd w:id="7276"/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7277" w:author="阿毛" w:date="2021-05-21T17:50:00Z"/>
        </w:rPr>
        <w:pPrChange w:id="7278" w:author="阿毛" w:date="2021-05-21T17:50:00Z">
          <w:pPr/>
        </w:pPrChange>
      </w:pPr>
      <w:bookmarkStart w:id="7279" w:name="_Toc123139640"/>
      <w:bookmarkEnd w:id="7279"/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7280" w:author="阿毛" w:date="2021-05-21T17:50:00Z"/>
        </w:rPr>
        <w:pPrChange w:id="7281" w:author="阿毛" w:date="2021-05-21T17:50:00Z">
          <w:pPr/>
        </w:pPrChange>
      </w:pPr>
      <w:bookmarkStart w:id="7282" w:name="_Toc123139641"/>
      <w:bookmarkEnd w:id="7282"/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7283" w:author="阿毛" w:date="2021-05-21T17:50:00Z"/>
        </w:rPr>
        <w:pPrChange w:id="7284" w:author="阿毛" w:date="2021-05-21T17:50:00Z">
          <w:pPr/>
        </w:pPrChange>
      </w:pPr>
      <w:bookmarkStart w:id="7285" w:name="_Toc123139642"/>
      <w:bookmarkEnd w:id="7285"/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7286" w:author="阿毛" w:date="2021-05-21T17:50:00Z"/>
        </w:rPr>
        <w:pPrChange w:id="7287" w:author="阿毛" w:date="2021-05-21T17:50:00Z">
          <w:pPr/>
        </w:pPrChange>
      </w:pPr>
      <w:bookmarkStart w:id="7288" w:name="_Toc123139643"/>
      <w:bookmarkEnd w:id="7288"/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7289" w:author="阿毛" w:date="2021-05-21T17:50:00Z"/>
          <w:rFonts w:ascii="標楷體" w:hAnsi="標楷體"/>
        </w:rPr>
      </w:pPr>
      <w:del w:id="7290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7291" w:author="阿毛" w:date="2021-05-21T17:50:00Z"/>
        </w:rPr>
        <w:pPrChange w:id="7292" w:author="阿毛" w:date="2021-05-21T17:50:00Z">
          <w:pPr>
            <w:pStyle w:val="a"/>
          </w:pPr>
        </w:pPrChange>
      </w:pPr>
      <w:bookmarkStart w:id="7293" w:name="_Toc123139644"/>
      <w:del w:id="7294" w:author="阿毛" w:date="2021-05-21T17:50:00Z">
        <w:r w:rsidRPr="00AB69BA" w:rsidDel="007154E3">
          <w:delText>功能說明</w:delText>
        </w:r>
        <w:bookmarkEnd w:id="729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72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6" w:author="阿毛" w:date="2021-05-21T17:50:00Z"/>
                <w:rFonts w:ascii="標楷體" w:hAnsi="標楷體"/>
              </w:rPr>
              <w:pPrChange w:id="7297" w:author="阿毛" w:date="2021-05-21T17:50:00Z">
                <w:pPr/>
              </w:pPrChange>
            </w:pPr>
            <w:bookmarkStart w:id="7298" w:name="_Toc123139645"/>
            <w:del w:id="7299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29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0" w:author="阿毛" w:date="2021-05-21T17:50:00Z"/>
                <w:rFonts w:ascii="標楷體" w:hAnsi="標楷體"/>
              </w:rPr>
              <w:pPrChange w:id="7301" w:author="阿毛" w:date="2021-05-21T17:50:00Z">
                <w:pPr/>
              </w:pPrChange>
            </w:pPr>
            <w:bookmarkStart w:id="7302" w:name="_Toc123139646"/>
            <w:del w:id="7303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302"/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4" w:author="阿毛" w:date="2021-05-21T17:50:00Z"/>
                <w:rFonts w:ascii="標楷體" w:hAnsi="標楷體"/>
              </w:rPr>
              <w:pPrChange w:id="7305" w:author="阿毛" w:date="2021-05-21T17:50:00Z">
                <w:pPr/>
              </w:pPrChange>
            </w:pPr>
            <w:bookmarkStart w:id="7306" w:name="_Toc123139647"/>
            <w:del w:id="7307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306"/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73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9" w:author="阿毛" w:date="2021-05-21T17:50:00Z"/>
                <w:rFonts w:ascii="標楷體" w:hAnsi="標楷體"/>
              </w:rPr>
              <w:pPrChange w:id="7310" w:author="阿毛" w:date="2021-05-21T17:50:00Z">
                <w:pPr/>
              </w:pPrChange>
            </w:pPr>
            <w:bookmarkStart w:id="7311" w:name="_Toc123139648"/>
            <w:del w:id="7312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3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3" w:author="阿毛" w:date="2021-05-21T17:50:00Z"/>
                <w:rFonts w:ascii="標楷體" w:hAnsi="標楷體"/>
              </w:rPr>
              <w:pPrChange w:id="7314" w:author="阿毛" w:date="2021-05-21T17:50:00Z">
                <w:pPr/>
              </w:pPrChange>
            </w:pPr>
            <w:bookmarkStart w:id="7315" w:name="_Toc123139649"/>
            <w:bookmarkEnd w:id="7315"/>
          </w:p>
        </w:tc>
      </w:tr>
      <w:tr w:rsidR="006F422C" w:rsidRPr="00AB69BA" w:rsidDel="007154E3" w14:paraId="48BEB9F3" w14:textId="11537C66" w:rsidTr="00F4398B">
        <w:trPr>
          <w:trHeight w:val="773"/>
          <w:del w:id="73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7" w:author="阿毛" w:date="2021-05-21T17:50:00Z"/>
                <w:rFonts w:ascii="標楷體" w:hAnsi="標楷體"/>
              </w:rPr>
              <w:pPrChange w:id="7318" w:author="阿毛" w:date="2021-05-21T17:50:00Z">
                <w:pPr/>
              </w:pPrChange>
            </w:pPr>
            <w:bookmarkStart w:id="7319" w:name="_Toc123139650"/>
            <w:del w:id="7320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31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1" w:author="阿毛" w:date="2021-05-21T17:50:00Z"/>
                <w:rFonts w:ascii="標楷體" w:hAnsi="標楷體"/>
              </w:rPr>
              <w:pPrChange w:id="7322" w:author="阿毛" w:date="2021-05-21T17:50:00Z">
                <w:pPr/>
              </w:pPrChange>
            </w:pPr>
            <w:bookmarkStart w:id="7323" w:name="_Toc123139651"/>
            <w:bookmarkEnd w:id="7323"/>
          </w:p>
        </w:tc>
      </w:tr>
      <w:tr w:rsidR="006F422C" w:rsidRPr="00AB69BA" w:rsidDel="007154E3" w14:paraId="3CE48346" w14:textId="0F91BF62" w:rsidTr="00F4398B">
        <w:trPr>
          <w:trHeight w:val="321"/>
          <w:del w:id="73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5" w:author="阿毛" w:date="2021-05-21T17:50:00Z"/>
                <w:rFonts w:ascii="標楷體" w:hAnsi="標楷體"/>
              </w:rPr>
              <w:pPrChange w:id="7326" w:author="阿毛" w:date="2021-05-21T17:50:00Z">
                <w:pPr/>
              </w:pPrChange>
            </w:pPr>
            <w:bookmarkStart w:id="7327" w:name="_Toc123139652"/>
            <w:del w:id="7328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32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9" w:author="阿毛" w:date="2021-05-21T17:50:00Z"/>
                <w:rFonts w:ascii="標楷體" w:hAnsi="標楷體"/>
              </w:rPr>
              <w:pPrChange w:id="7330" w:author="阿毛" w:date="2021-05-21T17:50:00Z">
                <w:pPr/>
              </w:pPrChange>
            </w:pPr>
            <w:bookmarkStart w:id="7331" w:name="_Toc123139653"/>
            <w:bookmarkEnd w:id="7331"/>
          </w:p>
        </w:tc>
      </w:tr>
      <w:tr w:rsidR="006F422C" w:rsidRPr="00AB69BA" w:rsidDel="007154E3" w14:paraId="0F800C3A" w14:textId="69588E4D" w:rsidTr="00F4398B">
        <w:trPr>
          <w:trHeight w:val="1311"/>
          <w:del w:id="73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3" w:author="阿毛" w:date="2021-05-21T17:50:00Z"/>
                <w:rFonts w:ascii="標楷體" w:hAnsi="標楷體"/>
              </w:rPr>
              <w:pPrChange w:id="7334" w:author="阿毛" w:date="2021-05-21T17:50:00Z">
                <w:pPr/>
              </w:pPrChange>
            </w:pPr>
            <w:bookmarkStart w:id="7335" w:name="_Toc123139654"/>
            <w:del w:id="7336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3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7" w:author="阿毛" w:date="2021-05-21T17:50:00Z"/>
                <w:rFonts w:ascii="標楷體" w:hAnsi="標楷體"/>
              </w:rPr>
              <w:pPrChange w:id="7338" w:author="阿毛" w:date="2021-05-21T17:50:00Z">
                <w:pPr/>
              </w:pPrChange>
            </w:pPr>
            <w:bookmarkStart w:id="7339" w:name="_Toc123139655"/>
            <w:bookmarkEnd w:id="7339"/>
          </w:p>
        </w:tc>
      </w:tr>
      <w:tr w:rsidR="006F422C" w:rsidRPr="00AB69BA" w:rsidDel="007154E3" w14:paraId="7DB05C9B" w14:textId="1A02CED8" w:rsidTr="00F4398B">
        <w:trPr>
          <w:trHeight w:val="278"/>
          <w:del w:id="73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1" w:author="阿毛" w:date="2021-05-21T17:50:00Z"/>
                <w:rFonts w:ascii="標楷體" w:hAnsi="標楷體"/>
              </w:rPr>
              <w:pPrChange w:id="7342" w:author="阿毛" w:date="2021-05-21T17:50:00Z">
                <w:pPr/>
              </w:pPrChange>
            </w:pPr>
            <w:bookmarkStart w:id="7343" w:name="_Toc123139656"/>
            <w:del w:id="7344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34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5" w:author="阿毛" w:date="2021-05-21T17:50:00Z"/>
                <w:rFonts w:ascii="標楷體" w:hAnsi="標楷體"/>
              </w:rPr>
              <w:pPrChange w:id="7346" w:author="阿毛" w:date="2021-05-21T17:50:00Z">
                <w:pPr/>
              </w:pPrChange>
            </w:pPr>
            <w:bookmarkStart w:id="7347" w:name="_Toc123139657"/>
            <w:bookmarkEnd w:id="7347"/>
          </w:p>
        </w:tc>
      </w:tr>
      <w:tr w:rsidR="006F422C" w:rsidRPr="00AB69BA" w:rsidDel="007154E3" w14:paraId="7A6740D1" w14:textId="4ED581DA" w:rsidTr="00F4398B">
        <w:trPr>
          <w:trHeight w:val="358"/>
          <w:del w:id="73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9" w:author="阿毛" w:date="2021-05-21T17:50:00Z"/>
                <w:rFonts w:ascii="標楷體" w:hAnsi="標楷體"/>
              </w:rPr>
              <w:pPrChange w:id="7350" w:author="阿毛" w:date="2021-05-21T17:50:00Z">
                <w:pPr/>
              </w:pPrChange>
            </w:pPr>
            <w:bookmarkStart w:id="7351" w:name="_Toc123139658"/>
            <w:del w:id="7352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35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3" w:author="阿毛" w:date="2021-05-21T17:50:00Z"/>
                <w:rFonts w:ascii="標楷體" w:hAnsi="標楷體"/>
              </w:rPr>
              <w:pPrChange w:id="7354" w:author="阿毛" w:date="2021-05-21T17:50:00Z">
                <w:pPr/>
              </w:pPrChange>
            </w:pPr>
            <w:bookmarkStart w:id="7355" w:name="_Toc123139659"/>
            <w:bookmarkEnd w:id="7355"/>
          </w:p>
        </w:tc>
      </w:tr>
      <w:tr w:rsidR="006F422C" w:rsidRPr="00AB69BA" w:rsidDel="007154E3" w14:paraId="733B005E" w14:textId="328E0A4F" w:rsidTr="00F4398B">
        <w:trPr>
          <w:trHeight w:val="278"/>
          <w:del w:id="73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7" w:author="阿毛" w:date="2021-05-21T17:50:00Z"/>
                <w:rFonts w:ascii="標楷體" w:hAnsi="標楷體"/>
              </w:rPr>
              <w:pPrChange w:id="7358" w:author="阿毛" w:date="2021-05-21T17:50:00Z">
                <w:pPr/>
              </w:pPrChange>
            </w:pPr>
            <w:bookmarkStart w:id="7359" w:name="_Toc123139660"/>
            <w:del w:id="7360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35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1" w:author="阿毛" w:date="2021-05-21T17:50:00Z"/>
                <w:rFonts w:ascii="標楷體" w:hAnsi="標楷體"/>
              </w:rPr>
              <w:pPrChange w:id="7362" w:author="阿毛" w:date="2021-05-21T17:50:00Z">
                <w:pPr/>
              </w:pPrChange>
            </w:pPr>
            <w:bookmarkStart w:id="7363" w:name="_Toc123139661"/>
            <w:bookmarkEnd w:id="7363"/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364" w:author="阿毛" w:date="2021-05-21T17:50:00Z"/>
          <w:rFonts w:ascii="標楷體" w:hAnsi="標楷體"/>
        </w:rPr>
        <w:pPrChange w:id="7365" w:author="阿毛" w:date="2021-05-21T17:50:00Z">
          <w:pPr/>
        </w:pPrChange>
      </w:pPr>
      <w:bookmarkStart w:id="7366" w:name="_Toc123139662"/>
      <w:bookmarkEnd w:id="7366"/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367" w:author="阿毛" w:date="2021-05-21T17:50:00Z"/>
        </w:rPr>
        <w:pPrChange w:id="7368" w:author="阿毛" w:date="2021-05-21T17:50:00Z">
          <w:pPr/>
        </w:pPrChange>
      </w:pPr>
      <w:del w:id="7369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370" w:author="阿毛" w:date="2021-05-21T17:50:00Z"/>
          <w:rFonts w:ascii="標楷體" w:hAnsi="標楷體"/>
        </w:rPr>
        <w:pPrChange w:id="7371" w:author="阿毛" w:date="2021-05-21T17:50:00Z">
          <w:pPr/>
        </w:pPrChange>
      </w:pPr>
      <w:bookmarkStart w:id="7372" w:name="_Toc123139663"/>
      <w:bookmarkEnd w:id="7372"/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373" w:author="阿毛" w:date="2021-05-21T17:50:00Z"/>
        </w:rPr>
        <w:pPrChange w:id="7374" w:author="阿毛" w:date="2021-05-21T17:50:00Z">
          <w:pPr>
            <w:pStyle w:val="a"/>
          </w:pPr>
        </w:pPrChange>
      </w:pPr>
      <w:bookmarkStart w:id="7375" w:name="_Toc123139664"/>
      <w:del w:id="7376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375"/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377" w:author="阿毛" w:date="2021-05-21T17:50:00Z"/>
          <w:rFonts w:ascii="標楷體" w:hAnsi="標楷體" w:cs="標楷體"/>
          <w:kern w:val="0"/>
          <w:szCs w:val="28"/>
        </w:rPr>
        <w:pPrChange w:id="7378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379" w:name="_Toc123139665"/>
      <w:del w:id="7380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379"/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381" w:author="阿毛" w:date="2021-05-21T17:50:00Z"/>
          <w:rFonts w:ascii="標楷體" w:hAnsi="標楷體"/>
          <w:sz w:val="20"/>
        </w:rPr>
        <w:pPrChange w:id="7382" w:author="阿毛" w:date="2021-05-21T17:50:00Z">
          <w:pPr>
            <w:tabs>
              <w:tab w:val="left" w:pos="4320"/>
            </w:tabs>
          </w:pPr>
        </w:pPrChange>
      </w:pPr>
      <w:bookmarkStart w:id="7383" w:name="_Toc123139666"/>
      <w:del w:id="7384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383"/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385" w:author="阿毛" w:date="2021-05-21T17:50:00Z"/>
        </w:rPr>
        <w:pPrChange w:id="7386" w:author="阿毛" w:date="2021-05-21T17:50:00Z">
          <w:pPr>
            <w:pStyle w:val="a"/>
          </w:pPr>
        </w:pPrChange>
      </w:pPr>
      <w:bookmarkStart w:id="7387" w:name="_Toc123139667"/>
      <w:del w:id="7388" w:author="阿毛" w:date="2021-05-21T17:50:00Z">
        <w:r w:rsidDel="007154E3">
          <w:delText>輸入畫面資料說明</w:delText>
        </w:r>
        <w:bookmarkEnd w:id="7387"/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389" w:author="阿毛" w:date="2021-05-21T17:50:00Z"/>
        </w:rPr>
        <w:pPrChange w:id="7390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391" w:name="_Toc123139668"/>
      <w:bookmarkEnd w:id="7391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392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93" w:author="阿毛" w:date="2021-05-21T17:50:00Z"/>
                <w:rFonts w:ascii="標楷體" w:hAnsi="標楷體"/>
              </w:rPr>
              <w:pPrChange w:id="7394" w:author="阿毛" w:date="2021-05-21T17:50:00Z">
                <w:pPr/>
              </w:pPrChange>
            </w:pPr>
            <w:bookmarkStart w:id="7395" w:name="_Toc123139669"/>
            <w:del w:id="7396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395"/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97" w:author="阿毛" w:date="2021-05-21T17:50:00Z"/>
                <w:rFonts w:ascii="標楷體" w:hAnsi="標楷體"/>
              </w:rPr>
              <w:pPrChange w:id="7398" w:author="阿毛" w:date="2021-05-21T17:50:00Z">
                <w:pPr/>
              </w:pPrChange>
            </w:pPr>
            <w:bookmarkStart w:id="7399" w:name="_Toc123139670"/>
            <w:del w:id="7400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399"/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01" w:author="阿毛" w:date="2021-05-21T17:50:00Z"/>
                <w:rFonts w:ascii="標楷體" w:hAnsi="標楷體"/>
              </w:rPr>
              <w:pPrChange w:id="7402" w:author="阿毛" w:date="2021-05-21T17:50:00Z">
                <w:pPr>
                  <w:jc w:val="center"/>
                </w:pPr>
              </w:pPrChange>
            </w:pPr>
            <w:bookmarkStart w:id="7403" w:name="_Toc123139671"/>
            <w:del w:id="7404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403"/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05" w:author="阿毛" w:date="2021-05-21T17:50:00Z"/>
                <w:rFonts w:ascii="標楷體" w:hAnsi="標楷體"/>
              </w:rPr>
              <w:pPrChange w:id="7406" w:author="阿毛" w:date="2021-05-21T17:50:00Z">
                <w:pPr/>
              </w:pPrChange>
            </w:pPr>
            <w:bookmarkStart w:id="7407" w:name="_Toc123139672"/>
            <w:del w:id="7408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407"/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409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0" w:author="阿毛" w:date="2021-05-21T17:50:00Z"/>
                <w:rFonts w:ascii="標楷體" w:hAnsi="標楷體"/>
              </w:rPr>
              <w:pPrChange w:id="7411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2" w:author="阿毛" w:date="2021-05-21T17:50:00Z"/>
                <w:rFonts w:ascii="標楷體" w:hAnsi="標楷體"/>
              </w:rPr>
              <w:pPrChange w:id="7413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4" w:author="阿毛" w:date="2021-05-21T17:50:00Z"/>
                <w:rFonts w:ascii="標楷體" w:hAnsi="標楷體"/>
              </w:rPr>
              <w:pPrChange w:id="7415" w:author="阿毛" w:date="2021-05-21T17:50:00Z">
                <w:pPr/>
              </w:pPrChange>
            </w:pPr>
            <w:bookmarkStart w:id="7416" w:name="_Toc123139673"/>
            <w:del w:id="7417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416"/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8" w:author="阿毛" w:date="2021-05-21T17:50:00Z"/>
                <w:rFonts w:ascii="標楷體" w:hAnsi="標楷體"/>
              </w:rPr>
              <w:pPrChange w:id="7419" w:author="阿毛" w:date="2021-05-21T17:50:00Z">
                <w:pPr/>
              </w:pPrChange>
            </w:pPr>
            <w:bookmarkStart w:id="7420" w:name="_Toc123139674"/>
            <w:del w:id="7421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420"/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2" w:author="阿毛" w:date="2021-05-21T17:50:00Z"/>
                <w:rFonts w:ascii="標楷體" w:hAnsi="標楷體"/>
              </w:rPr>
              <w:pPrChange w:id="7423" w:author="阿毛" w:date="2021-05-21T17:50:00Z">
                <w:pPr/>
              </w:pPrChange>
            </w:pPr>
            <w:bookmarkStart w:id="7424" w:name="_Toc123139675"/>
            <w:del w:id="7425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424"/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6" w:author="阿毛" w:date="2021-05-21T17:50:00Z"/>
                <w:rFonts w:ascii="標楷體" w:hAnsi="標楷體"/>
              </w:rPr>
              <w:pPrChange w:id="7427" w:author="阿毛" w:date="2021-05-21T17:50:00Z">
                <w:pPr/>
              </w:pPrChange>
            </w:pPr>
            <w:bookmarkStart w:id="7428" w:name="_Toc123139676"/>
            <w:del w:id="7429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428"/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0" w:author="阿毛" w:date="2021-05-21T17:50:00Z"/>
                <w:rFonts w:ascii="標楷體" w:hAnsi="標楷體"/>
              </w:rPr>
              <w:pPrChange w:id="7431" w:author="阿毛" w:date="2021-05-21T17:50:00Z">
                <w:pPr/>
              </w:pPrChange>
            </w:pPr>
            <w:bookmarkStart w:id="7432" w:name="_Toc123139677"/>
            <w:del w:id="7433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432"/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4" w:author="阿毛" w:date="2021-05-21T17:50:00Z"/>
                <w:rFonts w:ascii="標楷體" w:hAnsi="標楷體"/>
              </w:rPr>
              <w:pPrChange w:id="7435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436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7" w:author="阿毛" w:date="2021-05-21T17:50:00Z"/>
                <w:rFonts w:ascii="標楷體" w:hAnsi="標楷體"/>
              </w:rPr>
              <w:pPrChange w:id="7438" w:author="阿毛" w:date="2021-05-21T17:50:00Z">
                <w:pPr/>
              </w:pPrChange>
            </w:pPr>
            <w:bookmarkStart w:id="7439" w:name="_Toc123139678"/>
            <w:del w:id="7440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439"/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1" w:author="阿毛" w:date="2021-05-21T17:50:00Z"/>
                <w:rFonts w:ascii="標楷體" w:hAnsi="標楷體"/>
              </w:rPr>
              <w:pPrChange w:id="7442" w:author="阿毛" w:date="2021-05-21T17:50:00Z">
                <w:pPr/>
              </w:pPrChange>
            </w:pPr>
            <w:bookmarkStart w:id="7443" w:name="_Toc123139679"/>
            <w:del w:id="7444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443"/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5" w:author="阿毛" w:date="2021-05-21T17:50:00Z"/>
                <w:rFonts w:ascii="標楷體" w:hAnsi="標楷體" w:cs="新細明體"/>
              </w:rPr>
              <w:pPrChange w:id="7446" w:author="阿毛" w:date="2021-05-21T17:50:00Z">
                <w:pPr/>
              </w:pPrChange>
            </w:pPr>
            <w:bookmarkStart w:id="7447" w:name="_Toc123139680"/>
            <w:del w:id="7448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447"/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9" w:author="阿毛" w:date="2021-05-21T17:50:00Z"/>
                <w:rFonts w:ascii="標楷體" w:hAnsi="標楷體"/>
              </w:rPr>
              <w:pPrChange w:id="7450" w:author="阿毛" w:date="2021-05-21T17:50:00Z">
                <w:pPr/>
              </w:pPrChange>
            </w:pPr>
            <w:bookmarkStart w:id="7451" w:name="_Toc123139681"/>
            <w:del w:id="7452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451"/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3" w:author="阿毛" w:date="2021-05-21T17:50:00Z"/>
                <w:rFonts w:ascii="標楷體" w:hAnsi="標楷體"/>
              </w:rPr>
              <w:pPrChange w:id="7454" w:author="阿毛" w:date="2021-05-21T17:50:00Z">
                <w:pPr/>
              </w:pPrChange>
            </w:pPr>
            <w:bookmarkStart w:id="7455" w:name="_Toc123139682"/>
            <w:bookmarkEnd w:id="7455"/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6" w:author="阿毛" w:date="2021-05-21T17:50:00Z"/>
                <w:rFonts w:ascii="標楷體" w:hAnsi="標楷體"/>
              </w:rPr>
              <w:pPrChange w:id="7457" w:author="阿毛" w:date="2021-05-21T17:50:00Z">
                <w:pPr/>
              </w:pPrChange>
            </w:pPr>
            <w:bookmarkStart w:id="7458" w:name="_Toc123139683"/>
            <w:bookmarkEnd w:id="7458"/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9" w:author="阿毛" w:date="2021-05-21T17:50:00Z"/>
                <w:rFonts w:ascii="標楷體" w:hAnsi="標楷體"/>
              </w:rPr>
              <w:pPrChange w:id="7460" w:author="阿毛" w:date="2021-05-21T17:50:00Z">
                <w:pPr/>
              </w:pPrChange>
            </w:pPr>
            <w:bookmarkStart w:id="7461" w:name="_Toc123139684"/>
            <w:del w:id="7462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461"/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3" w:author="阿毛" w:date="2021-05-21T17:50:00Z"/>
                <w:rFonts w:ascii="標楷體" w:hAnsi="標楷體"/>
              </w:rPr>
              <w:pPrChange w:id="7464" w:author="阿毛" w:date="2021-05-21T17:50:00Z">
                <w:pPr/>
              </w:pPrChange>
            </w:pPr>
            <w:bookmarkStart w:id="7465" w:name="_Toc123139685"/>
            <w:del w:id="7466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465"/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7" w:author="阿毛" w:date="2021-05-21T17:50:00Z"/>
                <w:rFonts w:ascii="標楷體" w:hAnsi="標楷體"/>
              </w:rPr>
              <w:pPrChange w:id="7468" w:author="阿毛" w:date="2021-05-21T17:50:00Z">
                <w:pPr/>
              </w:pPrChange>
            </w:pPr>
            <w:bookmarkStart w:id="7469" w:name="_Toc123139686"/>
            <w:bookmarkEnd w:id="7469"/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470" w:author="阿毛" w:date="2021-05-21T17:50:00Z"/>
        </w:rPr>
        <w:pPrChange w:id="7471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472" w:name="_Toc123139687"/>
      <w:bookmarkEnd w:id="7472"/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473" w:author="阿毛" w:date="2021-05-21T17:50:00Z"/>
          <w:rFonts w:ascii="標楷體" w:hAnsi="標楷體"/>
        </w:rPr>
      </w:pPr>
      <w:del w:id="7474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475" w:author="阿毛" w:date="2021-05-21T17:50:00Z"/>
        </w:rPr>
        <w:pPrChange w:id="7476" w:author="阿毛" w:date="2021-05-21T17:50:00Z">
          <w:pPr>
            <w:pStyle w:val="a"/>
          </w:pPr>
        </w:pPrChange>
      </w:pPr>
      <w:bookmarkStart w:id="7477" w:name="_Toc123139688"/>
      <w:del w:id="7478" w:author="阿毛" w:date="2021-05-21T17:50:00Z">
        <w:r w:rsidRPr="00AB69BA" w:rsidDel="007154E3">
          <w:delText>功能說明</w:delText>
        </w:r>
        <w:bookmarkEnd w:id="7477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4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80" w:author="阿毛" w:date="2021-05-21T17:50:00Z"/>
                <w:rFonts w:ascii="標楷體" w:hAnsi="標楷體"/>
              </w:rPr>
              <w:pPrChange w:id="7481" w:author="阿毛" w:date="2021-05-21T17:50:00Z">
                <w:pPr/>
              </w:pPrChange>
            </w:pPr>
            <w:bookmarkStart w:id="7482" w:name="_Toc123139689"/>
            <w:del w:id="7483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482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84" w:author="阿毛" w:date="2021-05-21T17:50:00Z"/>
                <w:rFonts w:ascii="標楷體" w:hAnsi="標楷體"/>
              </w:rPr>
              <w:pPrChange w:id="7485" w:author="阿毛" w:date="2021-05-21T17:50:00Z">
                <w:pPr/>
              </w:pPrChange>
            </w:pPr>
            <w:bookmarkStart w:id="7486" w:name="_Toc123139690"/>
            <w:del w:id="7487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  <w:bookmarkEnd w:id="7486"/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88" w:author="阿毛" w:date="2021-05-21T17:50:00Z"/>
                <w:rFonts w:ascii="標楷體" w:hAnsi="標楷體"/>
              </w:rPr>
              <w:pPrChange w:id="7489" w:author="阿毛" w:date="2021-05-21T17:50:00Z">
                <w:pPr/>
              </w:pPrChange>
            </w:pPr>
            <w:bookmarkStart w:id="7490" w:name="_Toc123139691"/>
            <w:del w:id="7491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490"/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4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3" w:author="阿毛" w:date="2021-05-21T17:50:00Z"/>
                <w:rFonts w:ascii="標楷體" w:hAnsi="標楷體"/>
              </w:rPr>
              <w:pPrChange w:id="7494" w:author="阿毛" w:date="2021-05-21T17:50:00Z">
                <w:pPr/>
              </w:pPrChange>
            </w:pPr>
            <w:bookmarkStart w:id="7495" w:name="_Toc123139692"/>
            <w:del w:id="7496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49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7" w:author="阿毛" w:date="2021-05-21T17:50:00Z"/>
                <w:rFonts w:ascii="標楷體" w:hAnsi="標楷體"/>
              </w:rPr>
              <w:pPrChange w:id="7498" w:author="阿毛" w:date="2021-05-21T17:50:00Z">
                <w:pPr/>
              </w:pPrChange>
            </w:pPr>
            <w:bookmarkStart w:id="7499" w:name="_Toc123139693"/>
            <w:bookmarkEnd w:id="7499"/>
          </w:p>
        </w:tc>
      </w:tr>
      <w:tr w:rsidR="006F422C" w:rsidRPr="00AB69BA" w:rsidDel="007154E3" w14:paraId="3ED4CBAA" w14:textId="18D51BE3" w:rsidTr="00F4398B">
        <w:trPr>
          <w:trHeight w:val="773"/>
          <w:del w:id="750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1" w:author="阿毛" w:date="2021-05-21T17:50:00Z"/>
                <w:rFonts w:ascii="標楷體" w:hAnsi="標楷體"/>
              </w:rPr>
              <w:pPrChange w:id="7502" w:author="阿毛" w:date="2021-05-21T17:50:00Z">
                <w:pPr/>
              </w:pPrChange>
            </w:pPr>
            <w:bookmarkStart w:id="7503" w:name="_Toc123139694"/>
            <w:del w:id="7504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50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5" w:author="阿毛" w:date="2021-05-21T17:50:00Z"/>
                <w:rFonts w:ascii="標楷體" w:hAnsi="標楷體"/>
              </w:rPr>
              <w:pPrChange w:id="7506" w:author="阿毛" w:date="2021-05-21T17:50:00Z">
                <w:pPr/>
              </w:pPrChange>
            </w:pPr>
            <w:bookmarkStart w:id="7507" w:name="_Toc123139695"/>
            <w:bookmarkEnd w:id="7507"/>
          </w:p>
        </w:tc>
      </w:tr>
      <w:tr w:rsidR="006F422C" w:rsidRPr="00AB69BA" w:rsidDel="007154E3" w14:paraId="1907906F" w14:textId="7C2EFA9E" w:rsidTr="00F4398B">
        <w:trPr>
          <w:trHeight w:val="321"/>
          <w:del w:id="75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9" w:author="阿毛" w:date="2021-05-21T17:50:00Z"/>
                <w:rFonts w:ascii="標楷體" w:hAnsi="標楷體"/>
              </w:rPr>
              <w:pPrChange w:id="7510" w:author="阿毛" w:date="2021-05-21T17:50:00Z">
                <w:pPr/>
              </w:pPrChange>
            </w:pPr>
            <w:bookmarkStart w:id="7511" w:name="_Toc123139696"/>
            <w:del w:id="7512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5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3" w:author="阿毛" w:date="2021-05-21T17:50:00Z"/>
                <w:rFonts w:ascii="標楷體" w:hAnsi="標楷體"/>
              </w:rPr>
              <w:pPrChange w:id="7514" w:author="阿毛" w:date="2021-05-21T17:50:00Z">
                <w:pPr/>
              </w:pPrChange>
            </w:pPr>
            <w:bookmarkStart w:id="7515" w:name="_Toc123139697"/>
            <w:bookmarkEnd w:id="7515"/>
          </w:p>
        </w:tc>
      </w:tr>
      <w:tr w:rsidR="006F422C" w:rsidRPr="00AB69BA" w:rsidDel="007154E3" w14:paraId="471594F9" w14:textId="7B81EEA1" w:rsidTr="00F4398B">
        <w:trPr>
          <w:trHeight w:val="1311"/>
          <w:del w:id="75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7" w:author="阿毛" w:date="2021-05-21T17:50:00Z"/>
                <w:rFonts w:ascii="標楷體" w:hAnsi="標楷體"/>
              </w:rPr>
              <w:pPrChange w:id="7518" w:author="阿毛" w:date="2021-05-21T17:50:00Z">
                <w:pPr/>
              </w:pPrChange>
            </w:pPr>
            <w:bookmarkStart w:id="7519" w:name="_Toc123139698"/>
            <w:del w:id="7520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51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1" w:author="阿毛" w:date="2021-05-21T17:50:00Z"/>
                <w:rFonts w:ascii="標楷體" w:hAnsi="標楷體"/>
              </w:rPr>
              <w:pPrChange w:id="7522" w:author="阿毛" w:date="2021-05-21T17:50:00Z">
                <w:pPr/>
              </w:pPrChange>
            </w:pPr>
            <w:bookmarkStart w:id="7523" w:name="_Toc123139699"/>
            <w:bookmarkEnd w:id="7523"/>
          </w:p>
        </w:tc>
      </w:tr>
      <w:tr w:rsidR="006F422C" w:rsidRPr="00AB69BA" w:rsidDel="007154E3" w14:paraId="0C81FEFF" w14:textId="3ADFD5DE" w:rsidTr="00F4398B">
        <w:trPr>
          <w:trHeight w:val="278"/>
          <w:del w:id="75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5" w:author="阿毛" w:date="2021-05-21T17:50:00Z"/>
                <w:rFonts w:ascii="標楷體" w:hAnsi="標楷體"/>
              </w:rPr>
              <w:pPrChange w:id="7526" w:author="阿毛" w:date="2021-05-21T17:50:00Z">
                <w:pPr/>
              </w:pPrChange>
            </w:pPr>
            <w:bookmarkStart w:id="7527" w:name="_Toc123139700"/>
            <w:del w:id="7528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527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9" w:author="阿毛" w:date="2021-05-21T17:50:00Z"/>
                <w:rFonts w:ascii="標楷體" w:hAnsi="標楷體"/>
              </w:rPr>
              <w:pPrChange w:id="7530" w:author="阿毛" w:date="2021-05-21T17:50:00Z">
                <w:pPr/>
              </w:pPrChange>
            </w:pPr>
            <w:bookmarkStart w:id="7531" w:name="_Toc123139701"/>
            <w:bookmarkEnd w:id="7531"/>
          </w:p>
        </w:tc>
      </w:tr>
      <w:tr w:rsidR="006F422C" w:rsidRPr="00AB69BA" w:rsidDel="007154E3" w14:paraId="0F8A3DDE" w14:textId="6452A518" w:rsidTr="00F4398B">
        <w:trPr>
          <w:trHeight w:val="358"/>
          <w:del w:id="75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3" w:author="阿毛" w:date="2021-05-21T17:50:00Z"/>
                <w:rFonts w:ascii="標楷體" w:hAnsi="標楷體"/>
              </w:rPr>
              <w:pPrChange w:id="7534" w:author="阿毛" w:date="2021-05-21T17:50:00Z">
                <w:pPr/>
              </w:pPrChange>
            </w:pPr>
            <w:bookmarkStart w:id="7535" w:name="_Toc123139702"/>
            <w:del w:id="7536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5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7" w:author="阿毛" w:date="2021-05-21T17:50:00Z"/>
                <w:rFonts w:ascii="標楷體" w:hAnsi="標楷體"/>
              </w:rPr>
              <w:pPrChange w:id="7538" w:author="阿毛" w:date="2021-05-21T17:50:00Z">
                <w:pPr/>
              </w:pPrChange>
            </w:pPr>
            <w:bookmarkStart w:id="7539" w:name="_Toc123139703"/>
            <w:bookmarkEnd w:id="7539"/>
          </w:p>
        </w:tc>
      </w:tr>
      <w:tr w:rsidR="006F422C" w:rsidRPr="00AB69BA" w:rsidDel="007154E3" w14:paraId="24DB477B" w14:textId="203F5DFF" w:rsidTr="00F4398B">
        <w:trPr>
          <w:trHeight w:val="278"/>
          <w:del w:id="75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1" w:author="阿毛" w:date="2021-05-21T17:50:00Z"/>
                <w:rFonts w:ascii="標楷體" w:hAnsi="標楷體"/>
              </w:rPr>
              <w:pPrChange w:id="7542" w:author="阿毛" w:date="2021-05-21T17:50:00Z">
                <w:pPr/>
              </w:pPrChange>
            </w:pPr>
            <w:bookmarkStart w:id="7543" w:name="_Toc123139704"/>
            <w:del w:id="7544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54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5" w:author="阿毛" w:date="2021-05-21T17:50:00Z"/>
                <w:rFonts w:ascii="標楷體" w:hAnsi="標楷體"/>
              </w:rPr>
              <w:pPrChange w:id="7546" w:author="阿毛" w:date="2021-05-21T17:50:00Z">
                <w:pPr/>
              </w:pPrChange>
            </w:pPr>
            <w:bookmarkStart w:id="7547" w:name="_Toc123139705"/>
            <w:bookmarkEnd w:id="7547"/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548" w:author="阿毛" w:date="2021-05-21T17:50:00Z"/>
          <w:rFonts w:ascii="標楷體" w:hAnsi="標楷體"/>
        </w:rPr>
        <w:pPrChange w:id="7549" w:author="阿毛" w:date="2021-05-21T17:50:00Z">
          <w:pPr/>
        </w:pPrChange>
      </w:pPr>
      <w:bookmarkStart w:id="7550" w:name="_Toc123139706"/>
      <w:bookmarkEnd w:id="7550"/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551" w:author="阿毛" w:date="2021-05-21T17:50:00Z"/>
          <w:rFonts w:ascii="標楷體" w:hAnsi="標楷體"/>
        </w:rPr>
        <w:pPrChange w:id="7552" w:author="阿毛" w:date="2021-05-21T17:50:00Z">
          <w:pPr>
            <w:widowControl/>
          </w:pPr>
        </w:pPrChange>
      </w:pPr>
      <w:del w:id="7553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554" w:author="阿毛" w:date="2021-05-21T17:50:00Z"/>
          <w:rFonts w:ascii="標楷體" w:hAnsi="標楷體"/>
        </w:rPr>
        <w:pPrChange w:id="7555" w:author="阿毛" w:date="2021-05-21T17:50:00Z">
          <w:pPr/>
        </w:pPrChange>
      </w:pPr>
      <w:bookmarkStart w:id="7556" w:name="_Toc123139707"/>
      <w:bookmarkEnd w:id="7556"/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557" w:author="阿毛" w:date="2021-05-21T17:50:00Z"/>
        </w:rPr>
        <w:pPrChange w:id="7558" w:author="阿毛" w:date="2021-05-21T17:50:00Z">
          <w:pPr>
            <w:pStyle w:val="a"/>
          </w:pPr>
        </w:pPrChange>
      </w:pPr>
      <w:bookmarkStart w:id="7559" w:name="_Toc123139708"/>
      <w:del w:id="7560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559"/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561" w:author="阿毛" w:date="2021-05-21T17:50:00Z"/>
          <w:rFonts w:ascii="標楷體" w:hAnsi="標楷體" w:cs="標楷體"/>
          <w:kern w:val="0"/>
          <w:szCs w:val="28"/>
        </w:rPr>
        <w:pPrChange w:id="7562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563" w:name="_Toc123139709"/>
      <w:del w:id="7564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563"/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565" w:author="阿毛" w:date="2021-05-21T17:50:00Z"/>
          <w:rFonts w:ascii="標楷體" w:hAnsi="標楷體"/>
          <w:sz w:val="20"/>
        </w:rPr>
        <w:pPrChange w:id="7566" w:author="阿毛" w:date="2021-05-21T17:50:00Z">
          <w:pPr>
            <w:tabs>
              <w:tab w:val="left" w:pos="4320"/>
            </w:tabs>
          </w:pPr>
        </w:pPrChange>
      </w:pPr>
      <w:bookmarkStart w:id="7567" w:name="_Toc123139710"/>
      <w:del w:id="7568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567"/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569" w:author="阿毛" w:date="2021-05-21T17:50:00Z"/>
        </w:rPr>
        <w:pPrChange w:id="7570" w:author="阿毛" w:date="2021-05-21T17:50:00Z">
          <w:pPr>
            <w:pStyle w:val="a"/>
          </w:pPr>
        </w:pPrChange>
      </w:pPr>
      <w:bookmarkStart w:id="7571" w:name="_Toc123139711"/>
      <w:del w:id="7572" w:author="阿毛" w:date="2021-05-21T17:50:00Z">
        <w:r w:rsidDel="007154E3">
          <w:delText>輸入畫面資料說明</w:delText>
        </w:r>
        <w:bookmarkEnd w:id="7571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573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74" w:author="阿毛" w:date="2021-05-21T17:50:00Z"/>
                <w:rFonts w:ascii="標楷體" w:hAnsi="標楷體"/>
              </w:rPr>
              <w:pPrChange w:id="7575" w:author="阿毛" w:date="2021-05-21T17:50:00Z">
                <w:pPr/>
              </w:pPrChange>
            </w:pPr>
            <w:bookmarkStart w:id="7576" w:name="_Toc123139712"/>
            <w:del w:id="7577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576"/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78" w:author="阿毛" w:date="2021-05-21T17:50:00Z"/>
                <w:rFonts w:ascii="標楷體" w:hAnsi="標楷體"/>
              </w:rPr>
              <w:pPrChange w:id="7579" w:author="阿毛" w:date="2021-05-21T17:50:00Z">
                <w:pPr/>
              </w:pPrChange>
            </w:pPr>
            <w:bookmarkStart w:id="7580" w:name="_Toc123139713"/>
            <w:del w:id="7581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580"/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82" w:author="阿毛" w:date="2021-05-21T17:50:00Z"/>
                <w:rFonts w:ascii="標楷體" w:hAnsi="標楷體"/>
              </w:rPr>
              <w:pPrChange w:id="7583" w:author="阿毛" w:date="2021-05-21T17:50:00Z">
                <w:pPr>
                  <w:jc w:val="center"/>
                </w:pPr>
              </w:pPrChange>
            </w:pPr>
            <w:bookmarkStart w:id="7584" w:name="_Toc123139714"/>
            <w:del w:id="7585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584"/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86" w:author="阿毛" w:date="2021-05-21T17:50:00Z"/>
                <w:rFonts w:ascii="標楷體" w:hAnsi="標楷體"/>
              </w:rPr>
              <w:pPrChange w:id="7587" w:author="阿毛" w:date="2021-05-21T17:50:00Z">
                <w:pPr/>
              </w:pPrChange>
            </w:pPr>
            <w:bookmarkStart w:id="7588" w:name="_Toc123139715"/>
            <w:del w:id="7589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588"/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590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1" w:author="阿毛" w:date="2021-05-21T17:50:00Z"/>
                <w:rFonts w:ascii="標楷體" w:hAnsi="標楷體"/>
              </w:rPr>
              <w:pPrChange w:id="7592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3" w:author="阿毛" w:date="2021-05-21T17:50:00Z"/>
                <w:rFonts w:ascii="標楷體" w:hAnsi="標楷體"/>
              </w:rPr>
              <w:pPrChange w:id="7594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5" w:author="阿毛" w:date="2021-05-21T17:50:00Z"/>
                <w:rFonts w:ascii="標楷體" w:hAnsi="標楷體"/>
              </w:rPr>
              <w:pPrChange w:id="7596" w:author="阿毛" w:date="2021-05-21T17:50:00Z">
                <w:pPr/>
              </w:pPrChange>
            </w:pPr>
            <w:bookmarkStart w:id="7597" w:name="_Toc123139716"/>
            <w:del w:id="7598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597"/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9" w:author="阿毛" w:date="2021-05-21T17:50:00Z"/>
                <w:rFonts w:ascii="標楷體" w:hAnsi="標楷體"/>
              </w:rPr>
              <w:pPrChange w:id="7600" w:author="阿毛" w:date="2021-05-21T17:50:00Z">
                <w:pPr/>
              </w:pPrChange>
            </w:pPr>
            <w:bookmarkStart w:id="7601" w:name="_Toc123139717"/>
            <w:del w:id="7602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601"/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03" w:author="阿毛" w:date="2021-05-21T17:50:00Z"/>
                <w:rFonts w:ascii="標楷體" w:hAnsi="標楷體"/>
              </w:rPr>
              <w:pPrChange w:id="7604" w:author="阿毛" w:date="2021-05-21T17:50:00Z">
                <w:pPr/>
              </w:pPrChange>
            </w:pPr>
            <w:bookmarkStart w:id="7605" w:name="_Toc123139718"/>
            <w:del w:id="7606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605"/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07" w:author="阿毛" w:date="2021-05-21T17:50:00Z"/>
                <w:rFonts w:ascii="標楷體" w:hAnsi="標楷體"/>
              </w:rPr>
              <w:pPrChange w:id="7608" w:author="阿毛" w:date="2021-05-21T17:50:00Z">
                <w:pPr/>
              </w:pPrChange>
            </w:pPr>
            <w:bookmarkStart w:id="7609" w:name="_Toc123139719"/>
            <w:del w:id="7610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609"/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11" w:author="阿毛" w:date="2021-05-21T17:50:00Z"/>
                <w:rFonts w:ascii="標楷體" w:hAnsi="標楷體"/>
              </w:rPr>
              <w:pPrChange w:id="7612" w:author="阿毛" w:date="2021-05-21T17:50:00Z">
                <w:pPr/>
              </w:pPrChange>
            </w:pPr>
            <w:bookmarkStart w:id="7613" w:name="_Toc123139720"/>
            <w:del w:id="7614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613"/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15" w:author="阿毛" w:date="2021-05-21T17:50:00Z"/>
                <w:rFonts w:ascii="標楷體" w:hAnsi="標楷體"/>
              </w:rPr>
              <w:pPrChange w:id="7616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617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18" w:author="阿毛" w:date="2021-05-21T17:50:00Z"/>
                <w:rFonts w:ascii="標楷體" w:hAnsi="標楷體"/>
              </w:rPr>
              <w:pPrChange w:id="7619" w:author="阿毛" w:date="2021-05-21T17:50:00Z">
                <w:pPr/>
              </w:pPrChange>
            </w:pPr>
            <w:bookmarkStart w:id="7620" w:name="_Toc123139721"/>
            <w:del w:id="7621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620"/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22" w:author="阿毛" w:date="2021-05-21T17:50:00Z"/>
                <w:rFonts w:ascii="標楷體" w:hAnsi="標楷體"/>
              </w:rPr>
              <w:pPrChange w:id="7623" w:author="阿毛" w:date="2021-05-21T17:50:00Z">
                <w:pPr/>
              </w:pPrChange>
            </w:pPr>
            <w:bookmarkStart w:id="7624" w:name="_Toc123139722"/>
            <w:del w:id="7625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624"/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26" w:author="阿毛" w:date="2021-05-21T17:50:00Z"/>
                <w:rFonts w:ascii="標楷體" w:hAnsi="標楷體" w:cs="新細明體"/>
              </w:rPr>
              <w:pPrChange w:id="7627" w:author="阿毛" w:date="2021-05-21T17:50:00Z">
                <w:pPr/>
              </w:pPrChange>
            </w:pPr>
            <w:bookmarkStart w:id="7628" w:name="_Toc123139723"/>
            <w:del w:id="7629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628"/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0" w:author="阿毛" w:date="2021-05-21T17:50:00Z"/>
                <w:rFonts w:ascii="標楷體" w:hAnsi="標楷體"/>
              </w:rPr>
              <w:pPrChange w:id="7631" w:author="阿毛" w:date="2021-05-21T17:50:00Z">
                <w:pPr/>
              </w:pPrChange>
            </w:pPr>
            <w:bookmarkStart w:id="7632" w:name="_Toc123139724"/>
            <w:del w:id="7633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632"/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4" w:author="阿毛" w:date="2021-05-21T17:50:00Z"/>
                <w:rFonts w:ascii="標楷體" w:hAnsi="標楷體"/>
              </w:rPr>
              <w:pPrChange w:id="7635" w:author="阿毛" w:date="2021-05-21T17:50:00Z">
                <w:pPr/>
              </w:pPrChange>
            </w:pPr>
            <w:bookmarkStart w:id="7636" w:name="_Toc123139725"/>
            <w:bookmarkEnd w:id="7636"/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7" w:author="阿毛" w:date="2021-05-21T17:50:00Z"/>
                <w:rFonts w:ascii="標楷體" w:hAnsi="標楷體"/>
              </w:rPr>
              <w:pPrChange w:id="7638" w:author="阿毛" w:date="2021-05-21T17:50:00Z">
                <w:pPr/>
              </w:pPrChange>
            </w:pPr>
            <w:bookmarkStart w:id="7639" w:name="_Toc123139726"/>
            <w:bookmarkEnd w:id="7639"/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40" w:author="阿毛" w:date="2021-05-21T17:50:00Z"/>
                <w:rFonts w:ascii="標楷體" w:hAnsi="標楷體"/>
              </w:rPr>
              <w:pPrChange w:id="7641" w:author="阿毛" w:date="2021-05-21T17:50:00Z">
                <w:pPr/>
              </w:pPrChange>
            </w:pPr>
            <w:bookmarkStart w:id="7642" w:name="_Toc123139727"/>
            <w:del w:id="7643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642"/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44" w:author="阿毛" w:date="2021-05-21T17:50:00Z"/>
                <w:rFonts w:ascii="標楷體" w:hAnsi="標楷體"/>
              </w:rPr>
              <w:pPrChange w:id="7645" w:author="阿毛" w:date="2021-05-21T17:50:00Z">
                <w:pPr/>
              </w:pPrChange>
            </w:pPr>
            <w:bookmarkStart w:id="7646" w:name="_Toc123139728"/>
            <w:del w:id="7647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646"/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48" w:author="阿毛" w:date="2021-05-21T17:50:00Z"/>
                <w:rFonts w:ascii="標楷體" w:hAnsi="標楷體"/>
              </w:rPr>
              <w:pPrChange w:id="7649" w:author="阿毛" w:date="2021-05-21T17:50:00Z">
                <w:pPr/>
              </w:pPrChange>
            </w:pPr>
            <w:bookmarkStart w:id="7650" w:name="_Toc123139729"/>
            <w:bookmarkEnd w:id="7650"/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651" w:author="阿毛" w:date="2021-05-21T17:50:00Z"/>
        </w:rPr>
        <w:pPrChange w:id="7652" w:author="阿毛" w:date="2021-05-21T17:50:00Z">
          <w:pPr/>
        </w:pPrChange>
      </w:pPr>
      <w:bookmarkStart w:id="7653" w:name="_Toc123139730"/>
      <w:bookmarkEnd w:id="7653"/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654" w:author="阿毛" w:date="2021-05-21T17:50:00Z"/>
          <w:rFonts w:ascii="標楷體" w:hAnsi="標楷體"/>
        </w:rPr>
      </w:pPr>
      <w:del w:id="7655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656" w:author="阿毛" w:date="2021-05-21T17:50:00Z"/>
        </w:rPr>
        <w:pPrChange w:id="7657" w:author="阿毛" w:date="2021-05-21T17:50:00Z">
          <w:pPr>
            <w:pStyle w:val="a"/>
          </w:pPr>
        </w:pPrChange>
      </w:pPr>
      <w:bookmarkStart w:id="7658" w:name="_Toc123139731"/>
      <w:del w:id="7659" w:author="阿毛" w:date="2021-05-21T17:50:00Z">
        <w:r w:rsidRPr="00AB69BA" w:rsidDel="007154E3">
          <w:delText>功能說明</w:delText>
        </w:r>
        <w:bookmarkEnd w:id="765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66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61" w:author="阿毛" w:date="2021-05-21T17:50:00Z"/>
                <w:rFonts w:ascii="標楷體" w:hAnsi="標楷體"/>
              </w:rPr>
              <w:pPrChange w:id="7662" w:author="阿毛" w:date="2021-05-21T17:50:00Z">
                <w:pPr/>
              </w:pPrChange>
            </w:pPr>
            <w:bookmarkStart w:id="7663" w:name="_Toc123139732"/>
            <w:del w:id="7664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66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65" w:author="阿毛" w:date="2021-05-21T17:50:00Z"/>
                <w:rFonts w:ascii="標楷體" w:hAnsi="標楷體"/>
              </w:rPr>
              <w:pPrChange w:id="7666" w:author="阿毛" w:date="2021-05-21T17:50:00Z">
                <w:pPr/>
              </w:pPrChange>
            </w:pPr>
            <w:bookmarkStart w:id="7667" w:name="_Toc123139733"/>
            <w:del w:id="7668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667"/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69" w:author="阿毛" w:date="2021-05-21T17:50:00Z"/>
                <w:rFonts w:ascii="標楷體" w:hAnsi="標楷體"/>
              </w:rPr>
              <w:pPrChange w:id="7670" w:author="阿毛" w:date="2021-05-21T17:50:00Z">
                <w:pPr/>
              </w:pPrChange>
            </w:pPr>
            <w:bookmarkStart w:id="7671" w:name="_Toc123139734"/>
            <w:del w:id="7672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671"/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6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74" w:author="阿毛" w:date="2021-05-21T17:50:00Z"/>
                <w:rFonts w:ascii="標楷體" w:hAnsi="標楷體"/>
              </w:rPr>
              <w:pPrChange w:id="7675" w:author="阿毛" w:date="2021-05-21T17:50:00Z">
                <w:pPr/>
              </w:pPrChange>
            </w:pPr>
            <w:bookmarkStart w:id="7676" w:name="_Toc123139735"/>
            <w:del w:id="7677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67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78" w:author="阿毛" w:date="2021-05-21T17:50:00Z"/>
                <w:rFonts w:ascii="標楷體" w:hAnsi="標楷體"/>
              </w:rPr>
              <w:pPrChange w:id="7679" w:author="阿毛" w:date="2021-05-21T17:50:00Z">
                <w:pPr/>
              </w:pPrChange>
            </w:pPr>
            <w:bookmarkStart w:id="7680" w:name="_Toc123139736"/>
            <w:bookmarkEnd w:id="7680"/>
          </w:p>
        </w:tc>
      </w:tr>
      <w:tr w:rsidR="006F422C" w:rsidRPr="00AB69BA" w:rsidDel="007154E3" w14:paraId="3324C7EA" w14:textId="2903D50C" w:rsidTr="00F4398B">
        <w:trPr>
          <w:trHeight w:val="773"/>
          <w:del w:id="76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82" w:author="阿毛" w:date="2021-05-21T17:50:00Z"/>
                <w:rFonts w:ascii="標楷體" w:hAnsi="標楷體"/>
              </w:rPr>
              <w:pPrChange w:id="7683" w:author="阿毛" w:date="2021-05-21T17:50:00Z">
                <w:pPr/>
              </w:pPrChange>
            </w:pPr>
            <w:bookmarkStart w:id="7684" w:name="_Toc123139737"/>
            <w:del w:id="7685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68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86" w:author="阿毛" w:date="2021-05-21T17:50:00Z"/>
                <w:rFonts w:ascii="標楷體" w:hAnsi="標楷體"/>
              </w:rPr>
              <w:pPrChange w:id="7687" w:author="阿毛" w:date="2021-05-21T17:50:00Z">
                <w:pPr/>
              </w:pPrChange>
            </w:pPr>
            <w:bookmarkStart w:id="7688" w:name="_Toc123139738"/>
            <w:bookmarkEnd w:id="7688"/>
          </w:p>
        </w:tc>
      </w:tr>
      <w:tr w:rsidR="006F422C" w:rsidRPr="00AB69BA" w:rsidDel="007154E3" w14:paraId="6B4D1AB4" w14:textId="113F14AB" w:rsidTr="00F4398B">
        <w:trPr>
          <w:trHeight w:val="321"/>
          <w:del w:id="76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90" w:author="阿毛" w:date="2021-05-21T17:50:00Z"/>
                <w:rFonts w:ascii="標楷體" w:hAnsi="標楷體"/>
              </w:rPr>
              <w:pPrChange w:id="7691" w:author="阿毛" w:date="2021-05-21T17:50:00Z">
                <w:pPr/>
              </w:pPrChange>
            </w:pPr>
            <w:bookmarkStart w:id="7692" w:name="_Toc123139739"/>
            <w:del w:id="7693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6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94" w:author="阿毛" w:date="2021-05-21T17:50:00Z"/>
                <w:rFonts w:ascii="標楷體" w:hAnsi="標楷體"/>
              </w:rPr>
              <w:pPrChange w:id="7695" w:author="阿毛" w:date="2021-05-21T17:50:00Z">
                <w:pPr/>
              </w:pPrChange>
            </w:pPr>
            <w:bookmarkStart w:id="7696" w:name="_Toc123139740"/>
            <w:bookmarkEnd w:id="7696"/>
          </w:p>
        </w:tc>
      </w:tr>
      <w:tr w:rsidR="006F422C" w:rsidRPr="00AB69BA" w:rsidDel="007154E3" w14:paraId="1EF7594E" w14:textId="04033C0B" w:rsidTr="00F4398B">
        <w:trPr>
          <w:trHeight w:val="1311"/>
          <w:del w:id="769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98" w:author="阿毛" w:date="2021-05-21T17:50:00Z"/>
                <w:rFonts w:ascii="標楷體" w:hAnsi="標楷體"/>
              </w:rPr>
              <w:pPrChange w:id="7699" w:author="阿毛" w:date="2021-05-21T17:50:00Z">
                <w:pPr/>
              </w:pPrChange>
            </w:pPr>
            <w:bookmarkStart w:id="7700" w:name="_Toc123139741"/>
            <w:del w:id="770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70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02" w:author="阿毛" w:date="2021-05-21T17:50:00Z"/>
                <w:rFonts w:ascii="標楷體" w:hAnsi="標楷體"/>
              </w:rPr>
              <w:pPrChange w:id="7703" w:author="阿毛" w:date="2021-05-21T17:50:00Z">
                <w:pPr/>
              </w:pPrChange>
            </w:pPr>
            <w:bookmarkStart w:id="7704" w:name="_Toc123139742"/>
            <w:bookmarkEnd w:id="7704"/>
          </w:p>
        </w:tc>
      </w:tr>
      <w:tr w:rsidR="006F422C" w:rsidRPr="00AB69BA" w:rsidDel="007154E3" w14:paraId="7E540E40" w14:textId="5391E353" w:rsidTr="00F4398B">
        <w:trPr>
          <w:trHeight w:val="278"/>
          <w:del w:id="77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06" w:author="阿毛" w:date="2021-05-21T17:50:00Z"/>
                <w:rFonts w:ascii="標楷體" w:hAnsi="標楷體"/>
              </w:rPr>
              <w:pPrChange w:id="7707" w:author="阿毛" w:date="2021-05-21T17:50:00Z">
                <w:pPr/>
              </w:pPrChange>
            </w:pPr>
            <w:bookmarkStart w:id="7708" w:name="_Toc123139743"/>
            <w:del w:id="7709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70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10" w:author="阿毛" w:date="2021-05-21T17:50:00Z"/>
                <w:rFonts w:ascii="標楷體" w:hAnsi="標楷體"/>
              </w:rPr>
              <w:pPrChange w:id="7711" w:author="阿毛" w:date="2021-05-21T17:50:00Z">
                <w:pPr/>
              </w:pPrChange>
            </w:pPr>
            <w:bookmarkStart w:id="7712" w:name="_Toc123139744"/>
            <w:bookmarkEnd w:id="7712"/>
          </w:p>
        </w:tc>
      </w:tr>
      <w:tr w:rsidR="006F422C" w:rsidRPr="00AB69BA" w:rsidDel="007154E3" w14:paraId="2097AA4D" w14:textId="6759A1FA" w:rsidTr="00F4398B">
        <w:trPr>
          <w:trHeight w:val="358"/>
          <w:del w:id="77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14" w:author="阿毛" w:date="2021-05-21T17:50:00Z"/>
                <w:rFonts w:ascii="標楷體" w:hAnsi="標楷體"/>
              </w:rPr>
              <w:pPrChange w:id="7715" w:author="阿毛" w:date="2021-05-21T17:50:00Z">
                <w:pPr/>
              </w:pPrChange>
            </w:pPr>
            <w:bookmarkStart w:id="7716" w:name="_Toc123139745"/>
            <w:del w:id="7717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71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18" w:author="阿毛" w:date="2021-05-21T17:50:00Z"/>
                <w:rFonts w:ascii="標楷體" w:hAnsi="標楷體"/>
              </w:rPr>
              <w:pPrChange w:id="7719" w:author="阿毛" w:date="2021-05-21T17:50:00Z">
                <w:pPr/>
              </w:pPrChange>
            </w:pPr>
            <w:bookmarkStart w:id="7720" w:name="_Toc123139746"/>
            <w:bookmarkEnd w:id="7720"/>
          </w:p>
        </w:tc>
      </w:tr>
      <w:tr w:rsidR="006F422C" w:rsidRPr="00AB69BA" w:rsidDel="007154E3" w14:paraId="0B9D7054" w14:textId="518326A4" w:rsidTr="00F4398B">
        <w:trPr>
          <w:trHeight w:val="278"/>
          <w:del w:id="77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22" w:author="阿毛" w:date="2021-05-21T17:50:00Z"/>
                <w:rFonts w:ascii="標楷體" w:hAnsi="標楷體"/>
              </w:rPr>
              <w:pPrChange w:id="7723" w:author="阿毛" w:date="2021-05-21T17:50:00Z">
                <w:pPr/>
              </w:pPrChange>
            </w:pPr>
            <w:bookmarkStart w:id="7724" w:name="_Toc123139747"/>
            <w:del w:id="7725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72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26" w:author="阿毛" w:date="2021-05-21T17:50:00Z"/>
                <w:rFonts w:ascii="標楷體" w:hAnsi="標楷體"/>
              </w:rPr>
              <w:pPrChange w:id="7727" w:author="阿毛" w:date="2021-05-21T17:50:00Z">
                <w:pPr/>
              </w:pPrChange>
            </w:pPr>
            <w:bookmarkStart w:id="7728" w:name="_Toc123139748"/>
            <w:bookmarkEnd w:id="7728"/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729" w:author="阿毛" w:date="2021-05-21T17:50:00Z"/>
          <w:rFonts w:ascii="標楷體" w:hAnsi="標楷體"/>
        </w:rPr>
        <w:pPrChange w:id="7730" w:author="阿毛" w:date="2021-05-21T17:50:00Z">
          <w:pPr/>
        </w:pPrChange>
      </w:pPr>
      <w:bookmarkStart w:id="7731" w:name="_Toc123139749"/>
      <w:bookmarkEnd w:id="7731"/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732" w:author="阿毛" w:date="2021-05-21T17:50:00Z"/>
          <w:rFonts w:ascii="標楷體" w:hAnsi="標楷體"/>
        </w:rPr>
        <w:pPrChange w:id="7733" w:author="阿毛" w:date="2021-05-21T17:50:00Z">
          <w:pPr>
            <w:widowControl/>
          </w:pPr>
        </w:pPrChange>
      </w:pPr>
      <w:del w:id="7734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735" w:author="阿毛" w:date="2021-05-21T17:50:00Z"/>
          <w:rFonts w:ascii="標楷體" w:hAnsi="標楷體"/>
        </w:rPr>
        <w:pPrChange w:id="7736" w:author="阿毛" w:date="2021-05-21T17:50:00Z">
          <w:pPr/>
        </w:pPrChange>
      </w:pPr>
      <w:bookmarkStart w:id="7737" w:name="_Toc123139750"/>
      <w:bookmarkEnd w:id="7737"/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738" w:author="阿毛" w:date="2021-05-21T17:50:00Z"/>
        </w:rPr>
        <w:pPrChange w:id="7739" w:author="阿毛" w:date="2021-05-21T17:50:00Z">
          <w:pPr>
            <w:pStyle w:val="a"/>
          </w:pPr>
        </w:pPrChange>
      </w:pPr>
      <w:bookmarkStart w:id="7740" w:name="_Toc123139751"/>
      <w:del w:id="7741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740"/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742" w:author="阿毛" w:date="2021-05-21T17:50:00Z"/>
          <w:rFonts w:ascii="標楷體" w:hAnsi="標楷體" w:cs="標楷體"/>
          <w:kern w:val="0"/>
          <w:szCs w:val="28"/>
        </w:rPr>
        <w:pPrChange w:id="774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744" w:name="_Toc123139752"/>
      <w:del w:id="7745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744"/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746" w:author="阿毛" w:date="2021-05-21T17:50:00Z"/>
          <w:rFonts w:ascii="標楷體" w:hAnsi="標楷體"/>
          <w:sz w:val="20"/>
        </w:rPr>
        <w:pPrChange w:id="7747" w:author="阿毛" w:date="2021-05-21T17:50:00Z">
          <w:pPr>
            <w:tabs>
              <w:tab w:val="left" w:pos="4320"/>
            </w:tabs>
          </w:pPr>
        </w:pPrChange>
      </w:pPr>
      <w:bookmarkStart w:id="7748" w:name="_Toc123139753"/>
      <w:del w:id="7749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748"/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750" w:author="阿毛" w:date="2021-05-21T17:50:00Z"/>
        </w:rPr>
        <w:pPrChange w:id="7751" w:author="阿毛" w:date="2021-05-21T17:50:00Z">
          <w:pPr>
            <w:pStyle w:val="a"/>
          </w:pPr>
        </w:pPrChange>
      </w:pPr>
      <w:bookmarkStart w:id="7752" w:name="_Toc123139754"/>
      <w:del w:id="7753" w:author="阿毛" w:date="2021-05-21T17:50:00Z">
        <w:r w:rsidDel="007154E3">
          <w:delText>輸入畫面資料說明</w:delText>
        </w:r>
        <w:bookmarkEnd w:id="7752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754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55" w:author="阿毛" w:date="2021-05-21T17:50:00Z"/>
                <w:rFonts w:ascii="標楷體" w:hAnsi="標楷體"/>
              </w:rPr>
              <w:pPrChange w:id="7756" w:author="阿毛" w:date="2021-05-21T17:50:00Z">
                <w:pPr/>
              </w:pPrChange>
            </w:pPr>
            <w:bookmarkStart w:id="7757" w:name="_Toc123139755"/>
            <w:del w:id="7758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757"/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59" w:author="阿毛" w:date="2021-05-21T17:50:00Z"/>
                <w:rFonts w:ascii="標楷體" w:hAnsi="標楷體"/>
              </w:rPr>
              <w:pPrChange w:id="7760" w:author="阿毛" w:date="2021-05-21T17:50:00Z">
                <w:pPr/>
              </w:pPrChange>
            </w:pPr>
            <w:bookmarkStart w:id="7761" w:name="_Toc123139756"/>
            <w:del w:id="7762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761"/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63" w:author="阿毛" w:date="2021-05-21T17:50:00Z"/>
                <w:rFonts w:ascii="標楷體" w:hAnsi="標楷體"/>
              </w:rPr>
              <w:pPrChange w:id="7764" w:author="阿毛" w:date="2021-05-21T17:50:00Z">
                <w:pPr>
                  <w:jc w:val="center"/>
                </w:pPr>
              </w:pPrChange>
            </w:pPr>
            <w:bookmarkStart w:id="7765" w:name="_Toc123139757"/>
            <w:del w:id="7766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765"/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67" w:author="阿毛" w:date="2021-05-21T17:50:00Z"/>
                <w:rFonts w:ascii="標楷體" w:hAnsi="標楷體"/>
              </w:rPr>
              <w:pPrChange w:id="7768" w:author="阿毛" w:date="2021-05-21T17:50:00Z">
                <w:pPr/>
              </w:pPrChange>
            </w:pPr>
            <w:bookmarkStart w:id="7769" w:name="_Toc123139758"/>
            <w:del w:id="7770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769"/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771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2" w:author="阿毛" w:date="2021-05-21T17:50:00Z"/>
                <w:rFonts w:ascii="標楷體" w:hAnsi="標楷體"/>
              </w:rPr>
              <w:pPrChange w:id="7773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4" w:author="阿毛" w:date="2021-05-21T17:50:00Z"/>
                <w:rFonts w:ascii="標楷體" w:hAnsi="標楷體"/>
              </w:rPr>
              <w:pPrChange w:id="7775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6" w:author="阿毛" w:date="2021-05-21T17:50:00Z"/>
                <w:rFonts w:ascii="標楷體" w:hAnsi="標楷體"/>
              </w:rPr>
              <w:pPrChange w:id="7777" w:author="阿毛" w:date="2021-05-21T17:50:00Z">
                <w:pPr/>
              </w:pPrChange>
            </w:pPr>
            <w:bookmarkStart w:id="7778" w:name="_Toc123139759"/>
            <w:del w:id="7779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778"/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80" w:author="阿毛" w:date="2021-05-21T17:50:00Z"/>
                <w:rFonts w:ascii="標楷體" w:hAnsi="標楷體"/>
              </w:rPr>
              <w:pPrChange w:id="7781" w:author="阿毛" w:date="2021-05-21T17:50:00Z">
                <w:pPr/>
              </w:pPrChange>
            </w:pPr>
            <w:bookmarkStart w:id="7782" w:name="_Toc123139760"/>
            <w:del w:id="7783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782"/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84" w:author="阿毛" w:date="2021-05-21T17:50:00Z"/>
                <w:rFonts w:ascii="標楷體" w:hAnsi="標楷體"/>
              </w:rPr>
              <w:pPrChange w:id="7785" w:author="阿毛" w:date="2021-05-21T17:50:00Z">
                <w:pPr/>
              </w:pPrChange>
            </w:pPr>
            <w:bookmarkStart w:id="7786" w:name="_Toc123139761"/>
            <w:del w:id="7787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786"/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88" w:author="阿毛" w:date="2021-05-21T17:50:00Z"/>
                <w:rFonts w:ascii="標楷體" w:hAnsi="標楷體"/>
              </w:rPr>
              <w:pPrChange w:id="7789" w:author="阿毛" w:date="2021-05-21T17:50:00Z">
                <w:pPr/>
              </w:pPrChange>
            </w:pPr>
            <w:bookmarkStart w:id="7790" w:name="_Toc123139762"/>
            <w:del w:id="7791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790"/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2" w:author="阿毛" w:date="2021-05-21T17:50:00Z"/>
                <w:rFonts w:ascii="標楷體" w:hAnsi="標楷體"/>
              </w:rPr>
              <w:pPrChange w:id="7793" w:author="阿毛" w:date="2021-05-21T17:50:00Z">
                <w:pPr/>
              </w:pPrChange>
            </w:pPr>
            <w:bookmarkStart w:id="7794" w:name="_Toc123139763"/>
            <w:del w:id="7795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794"/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6" w:author="阿毛" w:date="2021-05-21T17:50:00Z"/>
                <w:rFonts w:ascii="標楷體" w:hAnsi="標楷體"/>
              </w:rPr>
              <w:pPrChange w:id="7797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798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9" w:author="阿毛" w:date="2021-05-21T17:50:00Z"/>
                <w:rFonts w:ascii="標楷體" w:hAnsi="標楷體"/>
              </w:rPr>
              <w:pPrChange w:id="7800" w:author="阿毛" w:date="2021-05-21T17:50:00Z">
                <w:pPr/>
              </w:pPrChange>
            </w:pPr>
            <w:bookmarkStart w:id="7801" w:name="_Toc123139764"/>
            <w:del w:id="7802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801"/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03" w:author="阿毛" w:date="2021-05-21T17:50:00Z"/>
                <w:rFonts w:ascii="標楷體" w:hAnsi="標楷體"/>
              </w:rPr>
              <w:pPrChange w:id="7804" w:author="阿毛" w:date="2021-05-21T17:50:00Z">
                <w:pPr/>
              </w:pPrChange>
            </w:pPr>
            <w:bookmarkStart w:id="7805" w:name="_Toc123139765"/>
            <w:del w:id="7806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805"/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07" w:author="阿毛" w:date="2021-05-21T17:50:00Z"/>
                <w:rFonts w:ascii="標楷體" w:hAnsi="標楷體" w:cs="新細明體"/>
              </w:rPr>
              <w:pPrChange w:id="7808" w:author="阿毛" w:date="2021-05-21T17:50:00Z">
                <w:pPr/>
              </w:pPrChange>
            </w:pPr>
            <w:bookmarkStart w:id="7809" w:name="_Toc123139766"/>
            <w:del w:id="7810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809"/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11" w:author="阿毛" w:date="2021-05-21T17:50:00Z"/>
                <w:rFonts w:ascii="標楷體" w:hAnsi="標楷體"/>
              </w:rPr>
              <w:pPrChange w:id="7812" w:author="阿毛" w:date="2021-05-21T17:50:00Z">
                <w:pPr/>
              </w:pPrChange>
            </w:pPr>
            <w:bookmarkStart w:id="7813" w:name="_Toc123139767"/>
            <w:del w:id="7814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813"/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15" w:author="阿毛" w:date="2021-05-21T17:50:00Z"/>
                <w:rFonts w:ascii="標楷體" w:hAnsi="標楷體"/>
              </w:rPr>
              <w:pPrChange w:id="7816" w:author="阿毛" w:date="2021-05-21T17:50:00Z">
                <w:pPr/>
              </w:pPrChange>
            </w:pPr>
            <w:bookmarkStart w:id="7817" w:name="_Toc123139768"/>
            <w:bookmarkEnd w:id="7817"/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18" w:author="阿毛" w:date="2021-05-21T17:50:00Z"/>
                <w:rFonts w:ascii="標楷體" w:hAnsi="標楷體"/>
              </w:rPr>
              <w:pPrChange w:id="7819" w:author="阿毛" w:date="2021-05-21T17:50:00Z">
                <w:pPr/>
              </w:pPrChange>
            </w:pPr>
            <w:bookmarkStart w:id="7820" w:name="_Toc123139769"/>
            <w:bookmarkEnd w:id="7820"/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1" w:author="阿毛" w:date="2021-05-21T17:50:00Z"/>
                <w:rFonts w:ascii="標楷體" w:hAnsi="標楷體"/>
              </w:rPr>
              <w:pPrChange w:id="7822" w:author="阿毛" w:date="2021-05-21T17:50:00Z">
                <w:pPr/>
              </w:pPrChange>
            </w:pPr>
            <w:bookmarkStart w:id="7823" w:name="_Toc123139770"/>
            <w:del w:id="7824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823"/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5" w:author="阿毛" w:date="2021-05-21T17:50:00Z"/>
                <w:rFonts w:ascii="標楷體" w:hAnsi="標楷體"/>
              </w:rPr>
              <w:pPrChange w:id="7826" w:author="阿毛" w:date="2021-05-21T17:50:00Z">
                <w:pPr/>
              </w:pPrChange>
            </w:pPr>
            <w:bookmarkStart w:id="7827" w:name="_Toc123139771"/>
            <w:del w:id="7828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827"/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9" w:author="阿毛" w:date="2021-05-21T17:50:00Z"/>
                <w:rFonts w:ascii="標楷體" w:hAnsi="標楷體"/>
              </w:rPr>
              <w:pPrChange w:id="7830" w:author="阿毛" w:date="2021-05-21T17:50:00Z">
                <w:pPr/>
              </w:pPrChange>
            </w:pPr>
            <w:bookmarkStart w:id="7831" w:name="_Toc123139772"/>
            <w:bookmarkEnd w:id="7831"/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832" w:author="阿毛" w:date="2021-05-21T17:50:00Z"/>
        </w:rPr>
        <w:pPrChange w:id="7833" w:author="阿毛" w:date="2021-05-21T17:50:00Z">
          <w:pPr/>
        </w:pPrChange>
      </w:pPr>
      <w:bookmarkStart w:id="7834" w:name="_Toc123139773"/>
      <w:bookmarkEnd w:id="7834"/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835" w:author="阿毛" w:date="2021-05-21T17:50:00Z"/>
        </w:rPr>
        <w:pPrChange w:id="7836" w:author="阿毛" w:date="2021-05-21T17:50:00Z">
          <w:pPr/>
        </w:pPrChange>
      </w:pPr>
      <w:bookmarkStart w:id="7837" w:name="_Toc123139774"/>
      <w:bookmarkEnd w:id="7837"/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838" w:author="阿毛" w:date="2021-05-21T17:50:00Z"/>
        </w:rPr>
        <w:pPrChange w:id="7839" w:author="阿毛" w:date="2021-05-21T17:50:00Z">
          <w:pPr>
            <w:widowControl/>
          </w:pPr>
        </w:pPrChange>
      </w:pPr>
      <w:del w:id="7840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841" w:author="阿毛" w:date="2021-05-21T17:50:00Z"/>
        </w:rPr>
        <w:pPrChange w:id="7842" w:author="阿毛" w:date="2021-05-21T17:50:00Z">
          <w:pPr/>
        </w:pPrChange>
      </w:pPr>
      <w:bookmarkStart w:id="7843" w:name="_Toc123139775"/>
      <w:bookmarkEnd w:id="7843"/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844" w:author="阿毛" w:date="2021-05-21T17:50:00Z"/>
          <w:rFonts w:ascii="標楷體" w:hAnsi="標楷體"/>
        </w:rPr>
      </w:pPr>
      <w:bookmarkStart w:id="7845" w:name="_Toc123139776"/>
      <w:del w:id="7846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  <w:bookmarkEnd w:id="7845"/>
      </w:del>
    </w:p>
    <w:p w14:paraId="460C7DDE" w14:textId="34199DAB" w:rsidR="006F422C" w:rsidRPr="00AB69BA" w:rsidDel="007154E3" w:rsidRDefault="006F422C" w:rsidP="00930D5E">
      <w:pPr>
        <w:pStyle w:val="a"/>
        <w:rPr>
          <w:del w:id="7847" w:author="阿毛" w:date="2021-05-21T17:50:00Z"/>
        </w:rPr>
      </w:pPr>
      <w:del w:id="7848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8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850" w:author="阿毛" w:date="2021-05-21T17:50:00Z"/>
                <w:rFonts w:ascii="標楷體" w:eastAsia="標楷體" w:hAnsi="標楷體"/>
              </w:rPr>
            </w:pPr>
            <w:del w:id="785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852" w:author="阿毛" w:date="2021-05-21T17:50:00Z"/>
                <w:rFonts w:ascii="標楷體" w:eastAsia="標楷體" w:hAnsi="標楷體"/>
              </w:rPr>
            </w:pPr>
            <w:del w:id="7853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854" w:author="阿毛" w:date="2021-05-21T17:50:00Z"/>
                <w:rFonts w:ascii="標楷體" w:eastAsia="標楷體" w:hAnsi="標楷體"/>
              </w:rPr>
            </w:pPr>
            <w:del w:id="7855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8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857" w:author="阿毛" w:date="2021-05-21T17:50:00Z"/>
                <w:rFonts w:ascii="標楷體" w:eastAsia="標楷體" w:hAnsi="標楷體"/>
              </w:rPr>
            </w:pPr>
            <w:del w:id="785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85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86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861" w:author="阿毛" w:date="2021-05-21T17:50:00Z"/>
                <w:rFonts w:ascii="標楷體" w:eastAsia="標楷體" w:hAnsi="標楷體"/>
              </w:rPr>
            </w:pPr>
            <w:del w:id="786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86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8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865" w:author="阿毛" w:date="2021-05-21T17:50:00Z"/>
                <w:rFonts w:ascii="標楷體" w:eastAsia="標楷體" w:hAnsi="標楷體"/>
              </w:rPr>
            </w:pPr>
            <w:del w:id="786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86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86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869" w:author="阿毛" w:date="2021-05-21T17:50:00Z"/>
                <w:rFonts w:ascii="標楷體" w:eastAsia="標楷體" w:hAnsi="標楷體"/>
              </w:rPr>
            </w:pPr>
            <w:del w:id="787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87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87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873" w:author="阿毛" w:date="2021-05-21T17:50:00Z"/>
                <w:rFonts w:ascii="標楷體" w:eastAsia="標楷體" w:hAnsi="標楷體"/>
              </w:rPr>
            </w:pPr>
            <w:del w:id="787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87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87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877" w:author="阿毛" w:date="2021-05-21T17:50:00Z"/>
                <w:rFonts w:ascii="標楷體" w:eastAsia="標楷體" w:hAnsi="標楷體"/>
              </w:rPr>
            </w:pPr>
            <w:del w:id="787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87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8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881" w:author="阿毛" w:date="2021-05-21T17:50:00Z"/>
                <w:rFonts w:ascii="標楷體" w:eastAsia="標楷體" w:hAnsi="標楷體"/>
              </w:rPr>
            </w:pPr>
            <w:del w:id="788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883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884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885" w:author="阿毛" w:date="2021-05-21T17:50:00Z"/>
          <w:rFonts w:ascii="標楷體" w:eastAsia="標楷體" w:hAnsi="標楷體"/>
        </w:rPr>
      </w:pPr>
      <w:del w:id="7886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887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888" w:author="阿毛" w:date="2021-05-21T17:50:00Z"/>
        </w:rPr>
      </w:pPr>
      <w:del w:id="7889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890" w:author="阿毛" w:date="2021-05-21T17:50:00Z"/>
          <w:rFonts w:ascii="標楷體" w:eastAsia="標楷體" w:hAnsi="標楷體" w:cs="標楷體"/>
          <w:kern w:val="0"/>
          <w:szCs w:val="28"/>
        </w:rPr>
      </w:pPr>
      <w:del w:id="7891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892" w:author="阿毛" w:date="2021-05-21T17:50:00Z"/>
          <w:rFonts w:ascii="標楷體" w:eastAsia="標楷體" w:hAnsi="標楷體"/>
          <w:sz w:val="20"/>
        </w:rPr>
      </w:pPr>
      <w:del w:id="7893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894" w:author="阿毛" w:date="2021-05-21T17:50:00Z"/>
        </w:rPr>
      </w:pPr>
      <w:del w:id="7895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896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897" w:author="阿毛" w:date="2021-05-21T17:50:00Z"/>
                <w:rFonts w:ascii="標楷體" w:eastAsia="標楷體" w:hAnsi="標楷體"/>
              </w:rPr>
            </w:pPr>
            <w:del w:id="789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899" w:author="阿毛" w:date="2021-05-21T17:50:00Z"/>
                <w:rFonts w:ascii="標楷體" w:eastAsia="標楷體" w:hAnsi="標楷體"/>
              </w:rPr>
            </w:pPr>
            <w:del w:id="790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901" w:author="阿毛" w:date="2021-05-21T17:50:00Z"/>
                <w:rFonts w:ascii="標楷體" w:eastAsia="標楷體" w:hAnsi="標楷體"/>
              </w:rPr>
            </w:pPr>
            <w:del w:id="790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903" w:author="阿毛" w:date="2021-05-21T17:50:00Z"/>
                <w:rFonts w:ascii="標楷體" w:eastAsia="標楷體" w:hAnsi="標楷體"/>
              </w:rPr>
            </w:pPr>
            <w:del w:id="790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905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9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9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908" w:author="阿毛" w:date="2021-05-21T17:50:00Z"/>
                <w:rFonts w:ascii="標楷體" w:eastAsia="標楷體" w:hAnsi="標楷體"/>
              </w:rPr>
            </w:pPr>
            <w:del w:id="7909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910" w:author="阿毛" w:date="2021-05-21T17:50:00Z"/>
                <w:rFonts w:ascii="標楷體" w:eastAsia="標楷體" w:hAnsi="標楷體"/>
              </w:rPr>
            </w:pPr>
            <w:del w:id="791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912" w:author="阿毛" w:date="2021-05-21T17:50:00Z"/>
                <w:rFonts w:ascii="標楷體" w:eastAsia="標楷體" w:hAnsi="標楷體"/>
              </w:rPr>
            </w:pPr>
            <w:del w:id="791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914" w:author="阿毛" w:date="2021-05-21T17:50:00Z"/>
                <w:rFonts w:ascii="標楷體" w:eastAsia="標楷體" w:hAnsi="標楷體"/>
              </w:rPr>
            </w:pPr>
            <w:del w:id="791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916" w:author="阿毛" w:date="2021-05-21T17:50:00Z"/>
                <w:rFonts w:ascii="標楷體" w:eastAsia="標楷體" w:hAnsi="標楷體"/>
              </w:rPr>
            </w:pPr>
            <w:del w:id="791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918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919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920" w:author="阿毛" w:date="2021-05-21T17:50:00Z"/>
                <w:rFonts w:ascii="標楷體" w:eastAsia="標楷體" w:hAnsi="標楷體"/>
              </w:rPr>
            </w:pPr>
            <w:del w:id="7921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922" w:author="阿毛" w:date="2021-05-21T17:50:00Z"/>
                <w:rFonts w:ascii="標楷體" w:eastAsia="標楷體" w:hAnsi="標楷體"/>
              </w:rPr>
            </w:pPr>
            <w:del w:id="7923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924" w:author="阿毛" w:date="2021-05-21T17:50:00Z"/>
                <w:rFonts w:ascii="標楷體" w:eastAsia="標楷體" w:hAnsi="標楷體" w:cs="新細明體"/>
              </w:rPr>
            </w:pPr>
            <w:del w:id="7925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926" w:author="阿毛" w:date="2021-05-21T17:50:00Z"/>
                <w:rFonts w:ascii="標楷體" w:eastAsia="標楷體" w:hAnsi="標楷體"/>
              </w:rPr>
            </w:pPr>
            <w:del w:id="7927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9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92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930" w:author="阿毛" w:date="2021-05-21T17:50:00Z"/>
                <w:rFonts w:ascii="標楷體" w:eastAsia="標楷體" w:hAnsi="標楷體"/>
              </w:rPr>
            </w:pPr>
            <w:del w:id="7931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932" w:author="阿毛" w:date="2021-05-21T17:50:00Z"/>
                <w:rFonts w:ascii="標楷體" w:eastAsia="標楷體" w:hAnsi="標楷體"/>
              </w:rPr>
            </w:pPr>
            <w:del w:id="7933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934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935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936" w:author="阿毛" w:date="2021-05-21T17:50:00Z"/>
          <w:rFonts w:ascii="標楷體" w:hAnsi="標楷體"/>
        </w:rPr>
      </w:pPr>
      <w:del w:id="7937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938" w:author="阿毛" w:date="2021-05-21T17:50:00Z"/>
        </w:rPr>
      </w:pPr>
      <w:del w:id="7939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9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941" w:author="阿毛" w:date="2021-05-21T17:50:00Z"/>
                <w:rFonts w:ascii="標楷體" w:eastAsia="標楷體" w:hAnsi="標楷體"/>
              </w:rPr>
            </w:pPr>
            <w:del w:id="794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943" w:author="阿毛" w:date="2021-05-21T17:50:00Z"/>
                <w:rFonts w:ascii="標楷體" w:eastAsia="標楷體" w:hAnsi="標楷體"/>
              </w:rPr>
            </w:pPr>
            <w:del w:id="7944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945" w:author="阿毛" w:date="2021-05-21T17:50:00Z"/>
                <w:rFonts w:ascii="標楷體" w:eastAsia="標楷體" w:hAnsi="標楷體"/>
              </w:rPr>
            </w:pPr>
            <w:del w:id="7946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9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948" w:author="阿毛" w:date="2021-05-21T17:50:00Z"/>
                <w:rFonts w:ascii="標楷體" w:eastAsia="標楷體" w:hAnsi="標楷體"/>
              </w:rPr>
            </w:pPr>
            <w:del w:id="794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95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9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952" w:author="阿毛" w:date="2021-05-21T17:50:00Z"/>
                <w:rFonts w:ascii="標楷體" w:eastAsia="標楷體" w:hAnsi="標楷體"/>
              </w:rPr>
            </w:pPr>
            <w:del w:id="795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95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95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956" w:author="阿毛" w:date="2021-05-21T17:50:00Z"/>
                <w:rFonts w:ascii="標楷體" w:eastAsia="標楷體" w:hAnsi="標楷體"/>
              </w:rPr>
            </w:pPr>
            <w:del w:id="795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95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9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960" w:author="阿毛" w:date="2021-05-21T17:50:00Z"/>
                <w:rFonts w:ascii="標楷體" w:eastAsia="標楷體" w:hAnsi="標楷體"/>
              </w:rPr>
            </w:pPr>
            <w:del w:id="796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96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96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964" w:author="阿毛" w:date="2021-05-21T17:50:00Z"/>
                <w:rFonts w:ascii="標楷體" w:eastAsia="標楷體" w:hAnsi="標楷體"/>
              </w:rPr>
            </w:pPr>
            <w:del w:id="796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96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96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968" w:author="阿毛" w:date="2021-05-21T17:50:00Z"/>
                <w:rFonts w:ascii="標楷體" w:eastAsia="標楷體" w:hAnsi="標楷體"/>
              </w:rPr>
            </w:pPr>
            <w:del w:id="796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97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9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972" w:author="阿毛" w:date="2021-05-21T17:50:00Z"/>
                <w:rFonts w:ascii="標楷體" w:eastAsia="標楷體" w:hAnsi="標楷體"/>
              </w:rPr>
            </w:pPr>
            <w:del w:id="797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974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975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976" w:author="阿毛" w:date="2021-06-02T14:36:00Z"/>
          <w:rFonts w:ascii="標楷體" w:eastAsia="標楷體" w:hAnsi="標楷體"/>
        </w:rPr>
      </w:pPr>
      <w:del w:id="7977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978" w:author="阿毛" w:date="2021-06-02T14:40:00Z"/>
          <w:rFonts w:ascii="標楷體" w:eastAsia="標楷體" w:hAnsi="標楷體"/>
        </w:rPr>
        <w:pPrChange w:id="7979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980" w:author="阿毛" w:date="2021-05-21T17:50:00Z"/>
        </w:rPr>
      </w:pPr>
      <w:del w:id="798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982" w:author="阿毛" w:date="2021-05-21T17:50:00Z"/>
          <w:rFonts w:ascii="標楷體" w:eastAsia="標楷體" w:hAnsi="標楷體" w:cs="標楷體"/>
          <w:kern w:val="0"/>
          <w:szCs w:val="28"/>
        </w:rPr>
      </w:pPr>
      <w:del w:id="7983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984" w:author="阿毛" w:date="2021-05-21T17:50:00Z"/>
          <w:rFonts w:ascii="標楷體" w:eastAsia="標楷體" w:hAnsi="標楷體"/>
          <w:sz w:val="20"/>
        </w:rPr>
      </w:pPr>
      <w:del w:id="7985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986" w:author="阿毛" w:date="2021-05-21T17:50:00Z"/>
        </w:rPr>
      </w:pPr>
      <w:del w:id="7987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988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989" w:author="阿毛" w:date="2021-05-21T17:50:00Z"/>
                <w:rFonts w:ascii="標楷體" w:eastAsia="標楷體" w:hAnsi="標楷體"/>
              </w:rPr>
            </w:pPr>
            <w:del w:id="799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991" w:author="阿毛" w:date="2021-05-21T17:50:00Z"/>
                <w:rFonts w:ascii="標楷體" w:eastAsia="標楷體" w:hAnsi="標楷體"/>
              </w:rPr>
            </w:pPr>
            <w:del w:id="799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993" w:author="阿毛" w:date="2021-05-21T17:50:00Z"/>
                <w:rFonts w:ascii="標楷體" w:eastAsia="標楷體" w:hAnsi="標楷體"/>
              </w:rPr>
            </w:pPr>
            <w:del w:id="799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995" w:author="阿毛" w:date="2021-05-21T17:50:00Z"/>
                <w:rFonts w:ascii="標楷體" w:eastAsia="標楷體" w:hAnsi="標楷體"/>
              </w:rPr>
            </w:pPr>
            <w:del w:id="799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997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99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99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8000" w:author="阿毛" w:date="2021-05-21T17:50:00Z"/>
                <w:rFonts w:ascii="標楷體" w:eastAsia="標楷體" w:hAnsi="標楷體"/>
              </w:rPr>
            </w:pPr>
            <w:del w:id="8001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8002" w:author="阿毛" w:date="2021-05-21T17:50:00Z"/>
                <w:rFonts w:ascii="標楷體" w:eastAsia="標楷體" w:hAnsi="標楷體"/>
              </w:rPr>
            </w:pPr>
            <w:del w:id="800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8004" w:author="阿毛" w:date="2021-05-21T17:50:00Z"/>
                <w:rFonts w:ascii="標楷體" w:eastAsia="標楷體" w:hAnsi="標楷體"/>
              </w:rPr>
            </w:pPr>
            <w:del w:id="800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8006" w:author="阿毛" w:date="2021-05-21T17:50:00Z"/>
                <w:rFonts w:ascii="標楷體" w:eastAsia="標楷體" w:hAnsi="標楷體"/>
              </w:rPr>
            </w:pPr>
            <w:del w:id="800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8008" w:author="阿毛" w:date="2021-05-21T17:50:00Z"/>
                <w:rFonts w:ascii="標楷體" w:eastAsia="標楷體" w:hAnsi="標楷體"/>
              </w:rPr>
            </w:pPr>
            <w:del w:id="800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8010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8011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8012" w:author="阿毛" w:date="2021-05-21T17:50:00Z"/>
                <w:rFonts w:ascii="標楷體" w:eastAsia="標楷體" w:hAnsi="標楷體"/>
              </w:rPr>
            </w:pPr>
            <w:del w:id="8013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8014" w:author="阿毛" w:date="2021-05-21T17:50:00Z"/>
                <w:rFonts w:ascii="標楷體" w:eastAsia="標楷體" w:hAnsi="標楷體"/>
              </w:rPr>
            </w:pPr>
            <w:del w:id="8015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8016" w:author="阿毛" w:date="2021-05-21T17:50:00Z"/>
                <w:rFonts w:ascii="標楷體" w:eastAsia="標楷體" w:hAnsi="標楷體" w:cs="新細明體"/>
              </w:rPr>
            </w:pPr>
            <w:del w:id="8017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8018" w:author="阿毛" w:date="2021-05-21T17:50:00Z"/>
                <w:rFonts w:ascii="標楷體" w:eastAsia="標楷體" w:hAnsi="標楷體"/>
              </w:rPr>
            </w:pPr>
            <w:del w:id="8019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802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802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8022" w:author="阿毛" w:date="2021-05-21T17:50:00Z"/>
                <w:rFonts w:ascii="標楷體" w:eastAsia="標楷體" w:hAnsi="標楷體"/>
              </w:rPr>
            </w:pPr>
            <w:del w:id="8023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8024" w:author="阿毛" w:date="2021-05-21T17:50:00Z"/>
                <w:rFonts w:ascii="標楷體" w:eastAsia="標楷體" w:hAnsi="標楷體"/>
              </w:rPr>
            </w:pPr>
            <w:del w:id="8025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8026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8027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8028" w:author="阿毛" w:date="2021-06-02T14:40:00Z"/>
          <w:rFonts w:ascii="標楷體" w:eastAsia="標楷體" w:hAnsi="標楷體"/>
        </w:rPr>
      </w:pPr>
      <w:del w:id="8029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8030" w:name="_Toc90483371"/>
      <w:bookmarkStart w:id="8031" w:name="_Toc133588278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8030"/>
      <w:bookmarkEnd w:id="8031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8032" w:name="_Toc90483372"/>
      <w:bookmarkStart w:id="8033" w:name="_Toc133588279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8032"/>
      <w:bookmarkEnd w:id="8033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8034" w:name="_4.2__"/>
      <w:bookmarkStart w:id="8035" w:name="_Toc90483373"/>
      <w:bookmarkStart w:id="8036" w:name="_Toc133588280"/>
      <w:bookmarkEnd w:id="8034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8035"/>
      <w:bookmarkEnd w:id="8036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37" w:name="_放款會計科目明細表"/>
      <w:bookmarkStart w:id="8038" w:name="_會計與主檔餘額檢核表"/>
      <w:bookmarkStart w:id="8039" w:name="_Toc133588281"/>
      <w:bookmarkEnd w:id="8037"/>
      <w:bookmarkEnd w:id="8038"/>
      <w:r w:rsidRPr="00725617">
        <w:rPr>
          <w:rFonts w:ascii="標楷體" w:hAnsi="標楷體" w:hint="eastAsia"/>
        </w:rPr>
        <w:t>會計與主檔餘額檢核表</w:t>
      </w:r>
      <w:bookmarkEnd w:id="8039"/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</w:t>
      </w:r>
      <w:proofErr w:type="gramStart"/>
      <w:r w:rsidR="003F0279" w:rsidRPr="001E674F">
        <w:rPr>
          <w:rFonts w:ascii="標楷體" w:eastAsia="標楷體" w:hAnsi="標楷體"/>
          <w:color w:val="FF0000"/>
        </w:rPr>
        <w:t>MM:SS</w:t>
      </w:r>
      <w:proofErr w:type="gramEnd"/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</w:t>
      </w:r>
      <w:proofErr w:type="gramStart"/>
      <w:r w:rsidRPr="00EE408F">
        <w:rPr>
          <w:rFonts w:ascii="標楷體" w:eastAsia="標楷體" w:hAnsi="標楷體" w:hint="eastAsia"/>
        </w:rPr>
        <w:t>檔</w:t>
      </w:r>
      <w:proofErr w:type="gramEnd"/>
      <w:r w:rsidRPr="00EE408F">
        <w:rPr>
          <w:rFonts w:ascii="標楷體" w:eastAsia="標楷體" w:hAnsi="標楷體" w:hint="eastAsia"/>
        </w:rPr>
        <w:t>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40" w:name="_會計與主檔餘額檢核明細表"/>
      <w:bookmarkStart w:id="8041" w:name="_Toc133588282"/>
      <w:bookmarkEnd w:id="8040"/>
      <w:r w:rsidRPr="00EE408F">
        <w:rPr>
          <w:rFonts w:ascii="標楷體" w:hAnsi="標楷體" w:hint="eastAsia"/>
        </w:rPr>
        <w:lastRenderedPageBreak/>
        <w:t>會計與主檔餘額檢核明細表</w:t>
      </w:r>
      <w:bookmarkEnd w:id="8041"/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</w:t>
      </w:r>
      <w:proofErr w:type="gramStart"/>
      <w:r w:rsidR="003F0279" w:rsidRPr="00FF693A">
        <w:rPr>
          <w:rFonts w:ascii="標楷體" w:eastAsia="標楷體" w:hAnsi="標楷體" w:hint="eastAsia"/>
          <w:color w:val="FF0000"/>
        </w:rPr>
        <w:t>MM:SS</w:t>
      </w:r>
      <w:proofErr w:type="gramEnd"/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8042" w:name="_放款會計科目明細表_1"/>
      <w:bookmarkStart w:id="8043" w:name="_放款交易帳務明細表"/>
      <w:bookmarkStart w:id="8044" w:name="_客戶往來本息明細表"/>
      <w:bookmarkEnd w:id="8042"/>
      <w:bookmarkEnd w:id="8043"/>
      <w:bookmarkEnd w:id="8044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45" w:name="_客戶往來本息明細表_1"/>
      <w:bookmarkStart w:id="8046" w:name="_Toc133588283"/>
      <w:bookmarkEnd w:id="8045"/>
      <w:r w:rsidRPr="00C1696F">
        <w:rPr>
          <w:rFonts w:ascii="標楷體" w:hAnsi="標楷體" w:hint="eastAsia"/>
        </w:rPr>
        <w:t>客戶往來本息明細表</w:t>
      </w:r>
      <w:bookmarkEnd w:id="8046"/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</w:t>
      </w:r>
      <w:proofErr w:type="gramStart"/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MM:SS</w:t>
      </w:r>
      <w:proofErr w:type="gramEnd"/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8047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8048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8049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8050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97,030  1061123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8051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8052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8053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8054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8055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8056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57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805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8059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8060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8061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8062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100,000  1070103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8063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8064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65" w:name="_客戶往來費用明細表"/>
      <w:bookmarkStart w:id="8066" w:name="_Toc133588284"/>
      <w:bookmarkEnd w:id="8065"/>
      <w:r w:rsidRPr="003846D5">
        <w:rPr>
          <w:rFonts w:ascii="標楷體" w:hAnsi="標楷體" w:hint="eastAsia"/>
        </w:rPr>
        <w:lastRenderedPageBreak/>
        <w:t>客戶往來費用明細表</w:t>
      </w:r>
      <w:bookmarkEnd w:id="8066"/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>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8067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8068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69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8070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8071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8072" w:author="ST1" w:date="2020-06-15T14:34:00Z">
        <w:del w:id="8073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8074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8075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8076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8077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8078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8079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契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變手續費   100     </w:t>
      </w:r>
      <w:ins w:id="8080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8081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8082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8083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84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8085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8086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8087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8088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808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8090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809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92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8093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8094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8095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8096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8097" w:author="ST1" w:date="2020-06-15T14:34:00Z">
        <w:del w:id="8098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809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810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8101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8102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8103" w:author="ST1" w:date="2020-06-15T14:34:00Z">
        <w:del w:id="8104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8105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8106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810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8108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810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110" w:name="_客戶往來交易明細表"/>
      <w:bookmarkStart w:id="8111" w:name="_Toc133588285"/>
      <w:bookmarkEnd w:id="8110"/>
      <w:r w:rsidRPr="00DA2920">
        <w:rPr>
          <w:rFonts w:ascii="標楷體" w:hAnsi="標楷體" w:hint="eastAsia"/>
        </w:rPr>
        <w:t>客戶往來交易明細表</w:t>
      </w:r>
      <w:bookmarkEnd w:id="8111"/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112" w:name="_Toc133588286"/>
      <w:r>
        <w:rPr>
          <w:rFonts w:ascii="標楷體" w:hAnsi="標楷體" w:hint="eastAsia"/>
        </w:rPr>
        <w:lastRenderedPageBreak/>
        <w:t>報表清單</w:t>
      </w:r>
      <w:bookmarkEnd w:id="8112"/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沖消明細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帳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務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未銷明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銀扣款件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帳管費扣薪明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扣薪總傳票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細表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銀扣失敗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貸件扣款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銀扣火險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催收明細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設子項目</w:t>
            </w:r>
            <w:proofErr w:type="gramEnd"/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金額]為客戶當月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利息含短收款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日結彙計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列印(201 利變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放款部日計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改刷主管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企金/非企金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檔企金別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]=1-企金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＆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出帳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,用銷帳碼區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分帳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企金+企金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自然人+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下月轉催收條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起迄站別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銀扣及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)，日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終關帳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期間]</w:t>
            </w:r>
            <w:proofErr w:type="gramEnd"/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結清戶新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署季報─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滾動率明細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新撥案件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中心逾比及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分級管理逾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放比明細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人折溢價明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金控取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計算折溢價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部備呆計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呆提存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比率1 5%-10810_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表14-1、14-2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3.來源:[表14-5、14-6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明細檔篩選</w:t>
            </w:r>
            <w:proofErr w:type="gramEnd"/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管表_內部控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拍底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年轉呆的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未齊件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承作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比較月表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檔選件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帳齡分析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折價的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交易登錄 , 查詢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依領用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之帳齡分析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第一頁改為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由櫃員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階團康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</w:t>
            </w:r>
            <w:proofErr w:type="gramEnd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</w:t>
            </w:r>
            <w:proofErr w:type="gramEnd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覆審案件明細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企金3000萬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註</w:t>
            </w:r>
            <w:proofErr w:type="gramEnd"/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過覆審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免覆審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4554A1" w:rsidRDefault="004554A1">
      <w:r>
        <w:separator/>
      </w:r>
    </w:p>
  </w:endnote>
  <w:endnote w:type="continuationSeparator" w:id="0">
    <w:p w14:paraId="7F3E3C31" w14:textId="77777777" w:rsidR="004554A1" w:rsidRDefault="00455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4554A1" w:rsidRPr="009B11EB" w:rsidRDefault="004554A1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4554A1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1112D3FF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242B87">
            <w:rPr>
              <w:rFonts w:ascii="標楷體" w:eastAsia="標楷體" w:hAnsi="標楷體"/>
              <w:noProof/>
            </w:rPr>
            <w:t>V1.42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4847BB46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242B87" w:rsidRPr="00242B87">
            <w:rPr>
              <w:rFonts w:ascii="標楷體" w:eastAsia="標楷體" w:hAnsi="標楷體"/>
              <w:noProof/>
            </w:rPr>
            <w:t>2023</w:t>
          </w:r>
          <w:r w:rsidR="00242B87">
            <w:rPr>
              <w:noProof/>
            </w:rPr>
            <w:t>/04/28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52943972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44BFB">
            <w:rPr>
              <w:rFonts w:ascii="標楷體" w:eastAsia="標楷體" w:hAnsi="標楷體"/>
              <w:noProof/>
            </w:rPr>
            <w:t>8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4554A1" w:rsidRPr="0065610E" w:rsidRDefault="004554A1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4554A1" w:rsidRDefault="004554A1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4554A1" w:rsidRPr="00740320" w:rsidRDefault="004554A1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4554A1" w:rsidRDefault="004554A1">
      <w:r>
        <w:separator/>
      </w:r>
    </w:p>
  </w:footnote>
  <w:footnote w:type="continuationSeparator" w:id="0">
    <w:p w14:paraId="5B2ED1E0" w14:textId="77777777" w:rsidR="004554A1" w:rsidRDefault="004554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4554A1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4554A1" w:rsidRDefault="004554A1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4554A1" w:rsidRDefault="004554A1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4554A1" w:rsidRDefault="00242B87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4554A1" w:rsidRDefault="004554A1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42B87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 w16cid:durableId="1283002931">
    <w:abstractNumId w:val="10"/>
  </w:num>
  <w:num w:numId="2" w16cid:durableId="1663847254">
    <w:abstractNumId w:val="16"/>
  </w:num>
  <w:num w:numId="3" w16cid:durableId="1295912347">
    <w:abstractNumId w:val="1"/>
  </w:num>
  <w:num w:numId="4" w16cid:durableId="350226095">
    <w:abstractNumId w:val="0"/>
  </w:num>
  <w:num w:numId="5" w16cid:durableId="1800565723">
    <w:abstractNumId w:val="4"/>
  </w:num>
  <w:num w:numId="6" w16cid:durableId="1570380617">
    <w:abstractNumId w:val="10"/>
  </w:num>
  <w:num w:numId="7" w16cid:durableId="725294858">
    <w:abstractNumId w:val="13"/>
  </w:num>
  <w:num w:numId="8" w16cid:durableId="1961839447">
    <w:abstractNumId w:val="12"/>
  </w:num>
  <w:num w:numId="9" w16cid:durableId="148597254">
    <w:abstractNumId w:val="6"/>
  </w:num>
  <w:num w:numId="10" w16cid:durableId="1126780350">
    <w:abstractNumId w:val="10"/>
  </w:num>
  <w:num w:numId="11" w16cid:durableId="481773399">
    <w:abstractNumId w:val="10"/>
  </w:num>
  <w:num w:numId="12" w16cid:durableId="57360152">
    <w:abstractNumId w:val="17"/>
  </w:num>
  <w:num w:numId="13" w16cid:durableId="277223630">
    <w:abstractNumId w:val="8"/>
  </w:num>
  <w:num w:numId="14" w16cid:durableId="383675718">
    <w:abstractNumId w:val="5"/>
  </w:num>
  <w:num w:numId="15" w16cid:durableId="524902211">
    <w:abstractNumId w:val="2"/>
  </w:num>
  <w:num w:numId="16" w16cid:durableId="322396923">
    <w:abstractNumId w:val="14"/>
  </w:num>
  <w:num w:numId="17" w16cid:durableId="2118940343">
    <w:abstractNumId w:val="10"/>
  </w:num>
  <w:num w:numId="18" w16cid:durableId="18169880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971458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1228887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0311587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59484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3005636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53749792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670367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86043893">
    <w:abstractNumId w:val="9"/>
  </w:num>
  <w:num w:numId="27" w16cid:durableId="1187525662">
    <w:abstractNumId w:val="7"/>
  </w:num>
  <w:num w:numId="28" w16cid:durableId="1702322983">
    <w:abstractNumId w:val="3"/>
  </w:num>
  <w:num w:numId="29" w16cid:durableId="2081780313">
    <w:abstractNumId w:val="11"/>
  </w:num>
  <w:num w:numId="30" w16cid:durableId="1962031711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張金龍">
    <w15:presenceInfo w15:providerId="None" w15:userId="張金龍"/>
  </w15:person>
  <w15:person w15:author="智誠 楊">
    <w15:presenceInfo w15:providerId="Windows Live" w15:userId="7fc2339040524f5c"/>
  </w15:person>
  <w15:person w15:author="阿毛">
    <w15:presenceInfo w15:providerId="None" w15:userId="阿毛"/>
  </w15:person>
  <w15:person w15:author="楊智誠">
    <w15:presenceInfo w15:providerId="None" w15:userId="楊智誠"/>
  </w15:person>
  <w15:person w15:author="ST1">
    <w15:presenceInfo w15:providerId="None" w15:userId="ST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0EBA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96286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44FEF"/>
    <w:rsid w:val="0016582C"/>
    <w:rsid w:val="00166A51"/>
    <w:rsid w:val="001768D6"/>
    <w:rsid w:val="001807D8"/>
    <w:rsid w:val="00181431"/>
    <w:rsid w:val="00186121"/>
    <w:rsid w:val="00192287"/>
    <w:rsid w:val="001934E0"/>
    <w:rsid w:val="00195747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2B87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C3DEE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1A98"/>
    <w:rsid w:val="00443B0E"/>
    <w:rsid w:val="00444BFB"/>
    <w:rsid w:val="0044706F"/>
    <w:rsid w:val="00453A34"/>
    <w:rsid w:val="004554A1"/>
    <w:rsid w:val="00463590"/>
    <w:rsid w:val="00470436"/>
    <w:rsid w:val="00475E37"/>
    <w:rsid w:val="00484B5E"/>
    <w:rsid w:val="004908F6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48D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B3945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999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6FB9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161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069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17021"/>
    <w:rsid w:val="008219BD"/>
    <w:rsid w:val="008224AF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56A4F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1DD1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0790F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0FA"/>
    <w:rsid w:val="00D51F12"/>
    <w:rsid w:val="00D520B1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B4720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559C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3151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096286"/>
    <w:pPr>
      <w:tabs>
        <w:tab w:val="left" w:pos="1440"/>
        <w:tab w:val="right" w:leader="dot" w:pos="9628"/>
      </w:tabs>
      <w:snapToGrid w:val="0"/>
      <w:spacing w:before="120" w:line="400" w:lineRule="atLeast"/>
      <w:pPrChange w:id="0" w:author="張金龍" w:date="2021-12-15T17:55:00Z">
        <w:pPr>
          <w:widowControl w:val="0"/>
          <w:tabs>
            <w:tab w:val="left" w:pos="1440"/>
            <w:tab w:val="right" w:leader="dot" w:pos="9628"/>
          </w:tabs>
          <w:snapToGrid w:val="0"/>
          <w:spacing w:before="120" w:line="400" w:lineRule="atLeast"/>
        </w:pPr>
      </w:pPrChange>
    </w:pPr>
    <w:rPr>
      <w:rFonts w:eastAsia="標楷體"/>
      <w:b/>
      <w:caps/>
      <w:noProof/>
      <w:sz w:val="28"/>
      <w:rPrChange w:id="0" w:author="張金龍" w:date="2021-12-15T17:55:00Z">
        <w:rPr>
          <w:rFonts w:eastAsia="標楷體"/>
          <w:b/>
          <w:caps/>
          <w:noProof/>
          <w:kern w:val="2"/>
          <w:sz w:val="28"/>
          <w:szCs w:val="24"/>
          <w:lang w:val="en-US" w:eastAsia="zh-TW" w:bidi="ar-SA"/>
        </w:rPr>
      </w:rPrChange>
    </w:rPr>
  </w:style>
  <w:style w:type="paragraph" w:styleId="22">
    <w:name w:val="toc 2"/>
    <w:basedOn w:val="a0"/>
    <w:next w:val="a0"/>
    <w:autoRedefine/>
    <w:uiPriority w:val="39"/>
    <w:rsid w:val="00D520B1"/>
    <w:pPr>
      <w:tabs>
        <w:tab w:val="left" w:pos="1440"/>
        <w:tab w:val="right" w:leader="dot" w:pos="9628"/>
      </w:tabs>
      <w:snapToGrid w:val="0"/>
      <w:ind w:left="284"/>
      <w:pPrChange w:id="1" w:author="張金龍" w:date="2021-12-15T17:57:00Z">
        <w:pPr>
          <w:widowControl w:val="0"/>
          <w:tabs>
            <w:tab w:val="left" w:pos="1440"/>
            <w:tab w:val="right" w:leader="dot" w:pos="9628"/>
          </w:tabs>
          <w:snapToGrid w:val="0"/>
          <w:ind w:left="284"/>
        </w:pPr>
      </w:pPrChange>
    </w:pPr>
    <w:rPr>
      <w:rFonts w:eastAsia="標楷體"/>
      <w:noProof/>
      <w:rPrChange w:id="1" w:author="張金龍" w:date="2021-12-15T17:57:00Z">
        <w:rPr>
          <w:rFonts w:eastAsia="標楷體"/>
          <w:noProof/>
          <w:kern w:val="2"/>
          <w:sz w:val="24"/>
          <w:szCs w:val="24"/>
          <w:lang w:val="en-US" w:eastAsia="zh-TW" w:bidi="ar-SA"/>
        </w:rPr>
      </w:rPrChange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2" w:author="余家興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2" w:author="余家興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  <w:style w:type="paragraph" w:styleId="aff3">
    <w:name w:val="TOC Heading"/>
    <w:basedOn w:val="1"/>
    <w:next w:val="a0"/>
    <w:uiPriority w:val="39"/>
    <w:unhideWhenUsed/>
    <w:qFormat/>
    <w:rsid w:val="008224AF"/>
    <w:pPr>
      <w:keepNext/>
      <w:keepLines/>
      <w:pageBreakBefore w:val="0"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D510FA"/>
    <w:pPr>
      <w:spacing w:line="240" w:lineRule="exact"/>
      <w:ind w:leftChars="400" w:left="400"/>
    </w:pPr>
    <w:rPr>
      <w:rFonts w:eastAsia="標楷體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5.emf"/><Relationship Id="rId42" Type="http://schemas.openxmlformats.org/officeDocument/2006/relationships/oleObject" Target="embeddings/oleObject6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4.bin"/><Relationship Id="rId84" Type="http://schemas.openxmlformats.org/officeDocument/2006/relationships/oleObject" Target="embeddings/oleObject20.bin"/><Relationship Id="rId89" Type="http://schemas.openxmlformats.org/officeDocument/2006/relationships/image" Target="media/image51.emf"/><Relationship Id="rId16" Type="http://schemas.openxmlformats.org/officeDocument/2006/relationships/footer" Target="footer2.xml"/><Relationship Id="rId107" Type="http://schemas.openxmlformats.org/officeDocument/2006/relationships/image" Target="media/image65.png"/><Relationship Id="rId11" Type="http://schemas.openxmlformats.org/officeDocument/2006/relationships/footnotes" Target="footnotes.xm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53" Type="http://schemas.openxmlformats.org/officeDocument/2006/relationships/image" Target="media/image29.emf"/><Relationship Id="rId58" Type="http://schemas.openxmlformats.org/officeDocument/2006/relationships/image" Target="media/image32.png"/><Relationship Id="rId74" Type="http://schemas.openxmlformats.org/officeDocument/2006/relationships/image" Target="media/image43.emf"/><Relationship Id="rId79" Type="http://schemas.openxmlformats.org/officeDocument/2006/relationships/image" Target="media/image46.emf"/><Relationship Id="rId102" Type="http://schemas.openxmlformats.org/officeDocument/2006/relationships/image" Target="media/image60.png"/><Relationship Id="rId5" Type="http://schemas.openxmlformats.org/officeDocument/2006/relationships/customXml" Target="../customXml/item5.xml"/><Relationship Id="rId90" Type="http://schemas.openxmlformats.org/officeDocument/2006/relationships/oleObject" Target="embeddings/oleObject22.bin"/><Relationship Id="rId95" Type="http://schemas.openxmlformats.org/officeDocument/2006/relationships/image" Target="media/image54.emf"/><Relationship Id="rId22" Type="http://schemas.openxmlformats.org/officeDocument/2006/relationships/package" Target="embeddings/Microsoft_Visio_Drawing1.vsdx"/><Relationship Id="rId27" Type="http://schemas.openxmlformats.org/officeDocument/2006/relationships/image" Target="media/image9.emf"/><Relationship Id="rId43" Type="http://schemas.openxmlformats.org/officeDocument/2006/relationships/image" Target="media/image21.emf"/><Relationship Id="rId48" Type="http://schemas.openxmlformats.org/officeDocument/2006/relationships/oleObject" Target="embeddings/oleObject8.bin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80" Type="http://schemas.openxmlformats.org/officeDocument/2006/relationships/oleObject" Target="embeddings/oleObject18.bin"/><Relationship Id="rId85" Type="http://schemas.openxmlformats.org/officeDocument/2006/relationships/image" Target="media/image49.emf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59" Type="http://schemas.openxmlformats.org/officeDocument/2006/relationships/image" Target="media/image33.emf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54" Type="http://schemas.openxmlformats.org/officeDocument/2006/relationships/oleObject" Target="embeddings/oleObject9.bin"/><Relationship Id="rId70" Type="http://schemas.openxmlformats.org/officeDocument/2006/relationships/image" Target="media/image40.emf"/><Relationship Id="rId75" Type="http://schemas.openxmlformats.org/officeDocument/2006/relationships/oleObject" Target="embeddings/oleObject16.bin"/><Relationship Id="rId91" Type="http://schemas.openxmlformats.org/officeDocument/2006/relationships/image" Target="media/image52.emf"/><Relationship Id="rId96" Type="http://schemas.openxmlformats.org/officeDocument/2006/relationships/oleObject" Target="embeddings/oleObject25.bin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6.png"/><Relationship Id="rId28" Type="http://schemas.openxmlformats.org/officeDocument/2006/relationships/oleObject" Target="embeddings/oleObject3.bin"/><Relationship Id="rId36" Type="http://schemas.openxmlformats.org/officeDocument/2006/relationships/image" Target="media/image16.png"/><Relationship Id="rId49" Type="http://schemas.openxmlformats.org/officeDocument/2006/relationships/image" Target="media/image25.png"/><Relationship Id="rId57" Type="http://schemas.openxmlformats.org/officeDocument/2006/relationships/image" Target="media/image31.png"/><Relationship Id="rId106" Type="http://schemas.openxmlformats.org/officeDocument/2006/relationships/image" Target="media/image64.png"/><Relationship Id="rId10" Type="http://schemas.openxmlformats.org/officeDocument/2006/relationships/webSettings" Target="webSettings.xml"/><Relationship Id="rId31" Type="http://schemas.openxmlformats.org/officeDocument/2006/relationships/image" Target="media/image12.png"/><Relationship Id="rId44" Type="http://schemas.openxmlformats.org/officeDocument/2006/relationships/oleObject" Target="embeddings/oleObject7.bin"/><Relationship Id="rId52" Type="http://schemas.openxmlformats.org/officeDocument/2006/relationships/image" Target="media/image28.png"/><Relationship Id="rId60" Type="http://schemas.openxmlformats.org/officeDocument/2006/relationships/oleObject" Target="embeddings/oleObject11.bin"/><Relationship Id="rId65" Type="http://schemas.openxmlformats.org/officeDocument/2006/relationships/image" Target="media/image37.emf"/><Relationship Id="rId73" Type="http://schemas.openxmlformats.org/officeDocument/2006/relationships/image" Target="media/image42.png"/><Relationship Id="rId78" Type="http://schemas.openxmlformats.org/officeDocument/2006/relationships/oleObject" Target="embeddings/oleObject17.bin"/><Relationship Id="rId81" Type="http://schemas.openxmlformats.org/officeDocument/2006/relationships/image" Target="media/image47.emf"/><Relationship Id="rId86" Type="http://schemas.openxmlformats.org/officeDocument/2006/relationships/oleObject" Target="embeddings/oleObject21.bin"/><Relationship Id="rId94" Type="http://schemas.openxmlformats.org/officeDocument/2006/relationships/oleObject" Target="embeddings/oleObject24.bin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oleObject" Target="embeddings/oleObject1.bin"/><Relationship Id="rId39" Type="http://schemas.openxmlformats.org/officeDocument/2006/relationships/image" Target="media/image19.png"/><Relationship Id="rId109" Type="http://schemas.openxmlformats.org/officeDocument/2006/relationships/fontTable" Target="fontTable.xml"/><Relationship Id="rId34" Type="http://schemas.openxmlformats.org/officeDocument/2006/relationships/oleObject" Target="embeddings/oleObject4.bin"/><Relationship Id="rId50" Type="http://schemas.openxmlformats.org/officeDocument/2006/relationships/image" Target="media/image26.png"/><Relationship Id="rId55" Type="http://schemas.openxmlformats.org/officeDocument/2006/relationships/image" Target="media/image30.emf"/><Relationship Id="rId76" Type="http://schemas.openxmlformats.org/officeDocument/2006/relationships/image" Target="media/image44.png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7" Type="http://schemas.openxmlformats.org/officeDocument/2006/relationships/numbering" Target="numbering.xml"/><Relationship Id="rId71" Type="http://schemas.openxmlformats.org/officeDocument/2006/relationships/oleObject" Target="embeddings/oleObject15.bin"/><Relationship Id="rId92" Type="http://schemas.openxmlformats.org/officeDocument/2006/relationships/oleObject" Target="embeddings/oleObject23.bin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oleObject" Target="embeddings/oleObject5.bin"/><Relationship Id="rId45" Type="http://schemas.openxmlformats.org/officeDocument/2006/relationships/image" Target="media/image22.png"/><Relationship Id="rId66" Type="http://schemas.openxmlformats.org/officeDocument/2006/relationships/oleObject" Target="embeddings/oleObject13.bin"/><Relationship Id="rId87" Type="http://schemas.openxmlformats.org/officeDocument/2006/relationships/image" Target="media/image50.emf"/><Relationship Id="rId110" Type="http://schemas.microsoft.com/office/2011/relationships/people" Target="people.xml"/><Relationship Id="rId61" Type="http://schemas.openxmlformats.org/officeDocument/2006/relationships/image" Target="media/image34.png"/><Relationship Id="rId82" Type="http://schemas.openxmlformats.org/officeDocument/2006/relationships/oleObject" Target="embeddings/oleObject19.bin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oleObject10.bin"/><Relationship Id="rId77" Type="http://schemas.openxmlformats.org/officeDocument/2006/relationships/image" Target="media/image45.emf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93" Type="http://schemas.openxmlformats.org/officeDocument/2006/relationships/image" Target="media/image53.emf"/><Relationship Id="rId98" Type="http://schemas.openxmlformats.org/officeDocument/2006/relationships/image" Target="media/image56.png"/><Relationship Id="rId3" Type="http://schemas.openxmlformats.org/officeDocument/2006/relationships/customXml" Target="../customXml/item3.xml"/><Relationship Id="rId25" Type="http://schemas.openxmlformats.org/officeDocument/2006/relationships/image" Target="media/image8.emf"/><Relationship Id="rId46" Type="http://schemas.openxmlformats.org/officeDocument/2006/relationships/image" Target="media/image23.png"/><Relationship Id="rId67" Type="http://schemas.openxmlformats.org/officeDocument/2006/relationships/image" Target="media/image38.emf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20.png"/><Relationship Id="rId62" Type="http://schemas.openxmlformats.org/officeDocument/2006/relationships/image" Target="media/image35.emf"/><Relationship Id="rId83" Type="http://schemas.openxmlformats.org/officeDocument/2006/relationships/image" Target="media/image48.emf"/><Relationship Id="rId88" Type="http://schemas.openxmlformats.org/officeDocument/2006/relationships/package" Target="embeddings/Microsoft_Excel_Macro-Enabled_Worksheet.xlsm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A0A6FCC6-1D18-4FB2-94E3-A449F9801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2572</TotalTime>
  <Pages>38</Pages>
  <Words>5895</Words>
  <Characters>33607</Characters>
  <Application>Microsoft Office Word</Application>
  <DocSecurity>0</DocSecurity>
  <Lines>280</Lines>
  <Paragraphs>78</Paragraphs>
  <ScaleCrop>false</ScaleCrop>
  <Company>Microsoft</Company>
  <LinksUpToDate>false</LinksUpToDate>
  <CharactersWithSpaces>39424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LINDA</cp:lastModifiedBy>
  <cp:revision>76</cp:revision>
  <cp:lastPrinted>2014-10-29T13:57:00Z</cp:lastPrinted>
  <dcterms:created xsi:type="dcterms:W3CDTF">2019-12-26T06:46:00Z</dcterms:created>
  <dcterms:modified xsi:type="dcterms:W3CDTF">2023-04-28T07:35:00Z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