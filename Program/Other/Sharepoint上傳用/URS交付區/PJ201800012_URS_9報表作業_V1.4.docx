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94C0D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E075BC0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B57A41A" w14:textId="77777777" w:rsidR="00740320" w:rsidRPr="009B2BD3" w:rsidRDefault="00740320" w:rsidP="00740320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2C3F3AA2" w14:textId="77777777" w:rsidR="00740320" w:rsidRPr="009B2BD3" w:rsidRDefault="00D71CCB" w:rsidP="00740320">
      <w:pPr>
        <w:pStyle w:val="ad"/>
        <w:rPr>
          <w:rFonts w:ascii="標楷體" w:hAnsi="標楷體"/>
        </w:rPr>
      </w:pPr>
      <w:r w:rsidRPr="00D71CCB">
        <w:rPr>
          <w:rFonts w:ascii="標楷體" w:hAnsi="標楷體" w:hint="eastAsia"/>
        </w:rPr>
        <w:t>業務功能需求規格書</w:t>
      </w:r>
    </w:p>
    <w:p w14:paraId="10B933BE" w14:textId="77777777" w:rsidR="00740320" w:rsidRPr="009B2BD3" w:rsidRDefault="00740320" w:rsidP="00740320">
      <w:pPr>
        <w:pStyle w:val="ad"/>
        <w:rPr>
          <w:rFonts w:ascii="標楷體" w:hAnsi="標楷體"/>
        </w:rPr>
      </w:pPr>
      <w:r w:rsidRPr="00740320">
        <w:rPr>
          <w:rFonts w:ascii="標楷體" w:hAnsi="標楷體" w:hint="eastAsia"/>
        </w:rPr>
        <w:t>報表作業</w:t>
      </w:r>
    </w:p>
    <w:p w14:paraId="2C02C02A" w14:textId="77777777" w:rsidR="00740320" w:rsidRPr="009B2BD3" w:rsidRDefault="00740320" w:rsidP="00740320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740320" w:rsidRPr="009B2BD3" w14:paraId="6E57AF5E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0092D152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1B74E3E6" w14:textId="77777777" w:rsidR="00740320" w:rsidRPr="009B2BD3" w:rsidRDefault="00740320" w:rsidP="00740320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740320" w:rsidRPr="009B2BD3" w14:paraId="4B5B5800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34EF9310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65E989E1" w14:textId="605790FC" w:rsidR="00740320" w:rsidRPr="009B2BD3" w:rsidRDefault="00740320" w:rsidP="00740320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V1</w:t>
            </w:r>
            <w:r w:rsidRPr="009B2BD3">
              <w:rPr>
                <w:rFonts w:ascii="標楷體" w:hAnsi="標楷體" w:hint="eastAsia"/>
              </w:rPr>
              <w:t>.</w:t>
            </w:r>
            <w:r w:rsidR="00195747">
              <w:rPr>
                <w:rFonts w:ascii="標楷體" w:hAnsi="標楷體" w:hint="eastAsia"/>
              </w:rPr>
              <w:t>4</w:t>
            </w:r>
            <w:del w:id="3" w:author="阿毛" w:date="2021-06-04T09:32:00Z">
              <w:r w:rsidRPr="009B2BD3" w:rsidDel="005278F9">
                <w:rPr>
                  <w:rFonts w:ascii="標楷體" w:hAnsi="標楷體" w:hint="eastAsia"/>
                </w:rPr>
                <w:delText>0</w:delText>
              </w:r>
            </w:del>
          </w:p>
        </w:tc>
      </w:tr>
      <w:tr w:rsidR="00740320" w:rsidRPr="009B2BD3" w14:paraId="353F8058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0A4BDAFC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1B1CA701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740320" w:rsidRPr="009B2BD3" w14:paraId="4B84FFA2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602B8589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00AEC33F" w14:textId="1170161F" w:rsidR="00740320" w:rsidRPr="009B2BD3" w:rsidRDefault="00740320" w:rsidP="00755F54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del w:id="4" w:author="阿毛" w:date="2021-06-04T09:32:00Z">
              <w:r w:rsidRPr="009B2BD3" w:rsidDel="005278F9">
                <w:rPr>
                  <w:rFonts w:ascii="標楷體" w:hAnsi="標楷體" w:hint="eastAsia"/>
                </w:rPr>
                <w:delText>19</w:delText>
              </w:r>
            </w:del>
            <w:ins w:id="5" w:author="阿毛" w:date="2021-06-04T09:32:00Z">
              <w:r w:rsidR="005278F9">
                <w:rPr>
                  <w:rFonts w:ascii="標楷體" w:hAnsi="標楷體" w:hint="eastAsia"/>
                </w:rPr>
                <w:t>21</w:t>
              </w:r>
            </w:ins>
            <w:r w:rsidRPr="009B2BD3">
              <w:rPr>
                <w:rFonts w:ascii="標楷體" w:hAnsi="標楷體"/>
              </w:rPr>
              <w:t>/</w:t>
            </w:r>
            <w:del w:id="6" w:author="阿毛" w:date="2021-06-04T09:32:00Z">
              <w:r w:rsidRPr="009B2BD3" w:rsidDel="005278F9">
                <w:rPr>
                  <w:rFonts w:ascii="標楷體" w:hAnsi="標楷體" w:hint="eastAsia"/>
                </w:rPr>
                <w:delText>12</w:delText>
              </w:r>
            </w:del>
            <w:ins w:id="7" w:author="楊智誠" w:date="2021-12-14T18:06:00Z">
              <w:r w:rsidR="00040EBA">
                <w:rPr>
                  <w:rFonts w:ascii="標楷體" w:hAnsi="標楷體" w:hint="eastAsia"/>
                </w:rPr>
                <w:t>12</w:t>
              </w:r>
            </w:ins>
            <w:ins w:id="8" w:author="阿毛" w:date="2021-06-04T09:32:00Z">
              <w:del w:id="9" w:author="楊智誠" w:date="2021-12-14T18:06:00Z">
                <w:r w:rsidR="005278F9" w:rsidDel="00040EBA">
                  <w:rPr>
                    <w:rFonts w:ascii="標楷體" w:hAnsi="標楷體" w:hint="eastAsia"/>
                  </w:rPr>
                  <w:delText>6</w:delText>
                </w:r>
              </w:del>
            </w:ins>
            <w:r w:rsidRPr="009B2BD3">
              <w:rPr>
                <w:rFonts w:ascii="標楷體" w:hAnsi="標楷體" w:hint="eastAsia"/>
              </w:rPr>
              <w:t>/</w:t>
            </w:r>
            <w:ins w:id="10" w:author="楊智誠" w:date="2021-12-14T18:06:00Z">
              <w:r w:rsidR="00040EBA">
                <w:rPr>
                  <w:rFonts w:ascii="標楷體" w:hAnsi="標楷體" w:hint="eastAsia"/>
                </w:rPr>
                <w:t>1</w:t>
              </w:r>
            </w:ins>
            <w:r w:rsidR="00195747">
              <w:rPr>
                <w:rFonts w:ascii="標楷體" w:hAnsi="標楷體"/>
              </w:rPr>
              <w:t>6</w:t>
            </w:r>
            <w:del w:id="11" w:author="阿毛" w:date="2021-06-04T09:32:00Z">
              <w:r w:rsidR="00755F54" w:rsidDel="005278F9">
                <w:rPr>
                  <w:rFonts w:ascii="標楷體" w:hAnsi="標楷體" w:hint="eastAsia"/>
                </w:rPr>
                <w:delText>31</w:delText>
              </w:r>
            </w:del>
            <w:ins w:id="12" w:author="阿毛" w:date="2021-06-04T09:32:00Z">
              <w:del w:id="13" w:author="楊智誠" w:date="2021-12-14T18:06:00Z">
                <w:r w:rsidR="005278F9" w:rsidDel="00040EBA">
                  <w:rPr>
                    <w:rFonts w:ascii="標楷體" w:hAnsi="標楷體" w:hint="eastAsia"/>
                  </w:rPr>
                  <w:delText>4</w:delText>
                </w:r>
              </w:del>
            </w:ins>
          </w:p>
        </w:tc>
      </w:tr>
    </w:tbl>
    <w:p w14:paraId="484FC916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7E23120" w14:textId="77777777" w:rsidR="00740320" w:rsidRPr="009B2BD3" w:rsidRDefault="00740320" w:rsidP="00740320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740320" w:rsidRPr="009B2BD3" w14:paraId="291E8489" w14:textId="77777777" w:rsidTr="00740320">
        <w:trPr>
          <w:jc w:val="center"/>
        </w:trPr>
        <w:tc>
          <w:tcPr>
            <w:tcW w:w="2564" w:type="dxa"/>
          </w:tcPr>
          <w:p w14:paraId="7B83742F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7D0D2DED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7DA7CADD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740320" w:rsidRPr="009B2BD3" w14:paraId="331DA90C" w14:textId="77777777" w:rsidTr="00740320">
        <w:trPr>
          <w:trHeight w:val="2511"/>
          <w:jc w:val="center"/>
        </w:trPr>
        <w:tc>
          <w:tcPr>
            <w:tcW w:w="2564" w:type="dxa"/>
          </w:tcPr>
          <w:p w14:paraId="12CF462D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  <w:p w14:paraId="34C3EDFC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5B8DBAE1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67473DE0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</w:tr>
    </w:tbl>
    <w:p w14:paraId="13EAEFB4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6FA84AA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43C0310B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F26512E" w14:textId="77777777" w:rsidR="00740320" w:rsidRPr="009B2BD3" w:rsidRDefault="00740320" w:rsidP="00740320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3C0537EA" w14:textId="77777777" w:rsidR="00740320" w:rsidRPr="009B2BD3" w:rsidRDefault="00740320" w:rsidP="00740320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195747">
        <w:rPr>
          <w:rFonts w:ascii="標楷體" w:eastAsia="標楷體" w:hAnsi="標楷體"/>
          <w:noProof/>
        </w:rPr>
        <w:pict w14:anchorId="1E505F52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>
              <w:txbxContent>
                <w:p w14:paraId="12419FF2" w14:textId="77777777" w:rsidR="008277A7" w:rsidRDefault="008277A7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7AA1D25D" w14:textId="77777777" w:rsidR="008277A7" w:rsidRDefault="008277A7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2D10369E" w14:textId="77777777" w:rsidR="008277A7" w:rsidRDefault="008277A7" w:rsidP="00740320"/>
              </w:txbxContent>
            </v:textbox>
          </v:shape>
        </w:pict>
      </w:r>
      <w:r w:rsidR="00195747">
        <w:rPr>
          <w:rFonts w:ascii="標楷體" w:eastAsia="標楷體" w:hAnsi="標楷體"/>
          <w:noProof/>
        </w:rPr>
        <w:pict w14:anchorId="0C657D32">
          <v:shape id="文字方塊 75" o:spid="_x0000_s1027" type="#_x0000_t202" style="position:absolute;left:0;text-align:left;margin-left:156.55pt;margin-top:738.05pt;width:270pt;height:63pt;z-index:25165926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>
              <w:txbxContent>
                <w:p w14:paraId="04CA002F" w14:textId="77777777" w:rsidR="008277A7" w:rsidRDefault="008277A7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5475C033" w14:textId="77777777" w:rsidR="008277A7" w:rsidRDefault="008277A7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45B360D" w14:textId="77777777" w:rsidR="008277A7" w:rsidRDefault="008277A7" w:rsidP="00740320"/>
              </w:txbxContent>
            </v:textbox>
          </v:shape>
        </w:pict>
      </w:r>
    </w:p>
    <w:p w14:paraId="2F3EDC8F" w14:textId="77777777" w:rsidR="00D22C68" w:rsidRPr="00740320" w:rsidRDefault="00D22C68" w:rsidP="00AF2085">
      <w:pPr>
        <w:rPr>
          <w:rFonts w:ascii="標楷體" w:eastAsia="標楷體" w:hAnsi="標楷體"/>
        </w:rPr>
        <w:sectPr w:rsidR="00D22C68" w:rsidRPr="00740320" w:rsidSect="00740320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start="1" w:chapStyle="1" w:chapSep="enDash"/>
          <w:cols w:space="425"/>
          <w:titlePg/>
          <w:docGrid w:type="lines" w:linePitch="360"/>
        </w:sectPr>
      </w:pPr>
    </w:p>
    <w:p w14:paraId="19A0178B" w14:textId="77777777" w:rsidR="00740320" w:rsidRPr="009B2BD3" w:rsidRDefault="00740320" w:rsidP="00740320">
      <w:pPr>
        <w:widowControl/>
        <w:rPr>
          <w:rFonts w:ascii="標楷體" w:eastAsia="標楷體" w:hAnsi="標楷體"/>
          <w:sz w:val="28"/>
        </w:rPr>
      </w:pPr>
    </w:p>
    <w:p w14:paraId="2DB3EED0" w14:textId="77777777" w:rsidR="00740320" w:rsidRPr="009B2BD3" w:rsidRDefault="00195747" w:rsidP="00740320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C80A7AE">
          <v:shape id="文字方塊 74" o:spid="_x0000_s1028" type="#_x0000_t202" style="position:absolute;left:0;text-align:left;margin-left:156.55pt;margin-top:738.05pt;width:270pt;height:63pt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>
              <w:txbxContent>
                <w:p w14:paraId="6C1E00D0" w14:textId="77777777" w:rsidR="008277A7" w:rsidRDefault="008277A7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56121D14" w14:textId="77777777" w:rsidR="008277A7" w:rsidRDefault="008277A7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FF2694D" w14:textId="77777777" w:rsidR="008277A7" w:rsidRDefault="008277A7" w:rsidP="00740320"/>
              </w:txbxContent>
            </v:textbox>
          </v:shape>
        </w:pict>
      </w:r>
      <w:r w:rsidR="00740320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740320" w:rsidRPr="009B2BD3" w14:paraId="517F218A" w14:textId="77777777" w:rsidTr="00740320">
        <w:tc>
          <w:tcPr>
            <w:tcW w:w="1108" w:type="dxa"/>
          </w:tcPr>
          <w:p w14:paraId="6ADD67B1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ADFF21A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0C57B294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B6A9728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6335A6A1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C466B2C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548A340D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54FBB1FC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56E7F387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1B7659DD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26622244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1DC96046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proofErr w:type="gramStart"/>
            <w:r w:rsidRPr="009B2BD3">
              <w:rPr>
                <w:rFonts w:ascii="標楷體" w:hAnsi="標楷體" w:hint="eastAsia"/>
              </w:rPr>
              <w:t>註</w:t>
            </w:r>
            <w:proofErr w:type="gramEnd"/>
          </w:p>
        </w:tc>
      </w:tr>
      <w:tr w:rsidR="00740320" w:rsidRPr="009B2BD3" w14:paraId="732C1D5D" w14:textId="77777777" w:rsidTr="00740320">
        <w:trPr>
          <w:trHeight w:val="405"/>
        </w:trPr>
        <w:tc>
          <w:tcPr>
            <w:tcW w:w="1108" w:type="dxa"/>
            <w:vAlign w:val="center"/>
          </w:tcPr>
          <w:p w14:paraId="1536893F" w14:textId="77777777" w:rsidR="00740320" w:rsidRPr="009B2BD3" w:rsidRDefault="00740320" w:rsidP="00755F54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V0</w:t>
            </w:r>
            <w:r w:rsidR="00755F54">
              <w:rPr>
                <w:rFonts w:ascii="標楷體" w:hAnsi="標楷體" w:hint="eastAsia"/>
              </w:rPr>
              <w:t>.1</w:t>
            </w:r>
          </w:p>
        </w:tc>
        <w:tc>
          <w:tcPr>
            <w:tcW w:w="1614" w:type="dxa"/>
            <w:vAlign w:val="center"/>
          </w:tcPr>
          <w:p w14:paraId="683BEEC1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5E435D25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59593805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4EC70104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437ED131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5302CB63" w14:textId="77777777" w:rsidTr="00740320">
        <w:trPr>
          <w:trHeight w:val="405"/>
        </w:trPr>
        <w:tc>
          <w:tcPr>
            <w:tcW w:w="1108" w:type="dxa"/>
            <w:vAlign w:val="center"/>
          </w:tcPr>
          <w:p w14:paraId="7E6F6D72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13C6A793" w14:textId="77777777" w:rsidR="00755F54" w:rsidRPr="009B2BD3" w:rsidRDefault="00755F54" w:rsidP="00755F54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</w:t>
            </w:r>
            <w:r>
              <w:rPr>
                <w:rFonts w:ascii="標楷體" w:hAnsi="標楷體" w:hint="eastAsia"/>
              </w:rPr>
              <w:t>31</w:t>
            </w:r>
          </w:p>
        </w:tc>
        <w:tc>
          <w:tcPr>
            <w:tcW w:w="3786" w:type="dxa"/>
            <w:vAlign w:val="center"/>
          </w:tcPr>
          <w:p w14:paraId="4717814D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755F54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6BC84B13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7DF50B83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CC7AB4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0B284B6" w14:textId="77777777" w:rsidTr="00740320">
        <w:tc>
          <w:tcPr>
            <w:tcW w:w="1108" w:type="dxa"/>
            <w:vAlign w:val="center"/>
          </w:tcPr>
          <w:p w14:paraId="2D4173D3" w14:textId="7B6B002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14" w:author="智誠 楊" w:date="2021-05-03T14:37:00Z">
              <w:r>
                <w:rPr>
                  <w:rFonts w:ascii="標楷體" w:hAnsi="標楷體"/>
                </w:rPr>
                <w:t>V1.1</w:t>
              </w:r>
            </w:ins>
          </w:p>
        </w:tc>
        <w:tc>
          <w:tcPr>
            <w:tcW w:w="1614" w:type="dxa"/>
            <w:vAlign w:val="center"/>
          </w:tcPr>
          <w:p w14:paraId="43053DD8" w14:textId="5BA639C5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15" w:author="智誠 楊" w:date="2021-05-03T14:37:00Z">
              <w:r>
                <w:rPr>
                  <w:rFonts w:ascii="標楷體" w:hAnsi="標楷體" w:hint="eastAsia"/>
                </w:rPr>
                <w:t>2</w:t>
              </w:r>
              <w:r>
                <w:rPr>
                  <w:rFonts w:ascii="標楷體" w:hAnsi="標楷體"/>
                </w:rPr>
                <w:t>021/5/3</w:t>
              </w:r>
            </w:ins>
          </w:p>
        </w:tc>
        <w:tc>
          <w:tcPr>
            <w:tcW w:w="3786" w:type="dxa"/>
            <w:vAlign w:val="center"/>
          </w:tcPr>
          <w:p w14:paraId="3B22594B" w14:textId="69D399DB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16" w:author="智誠 楊" w:date="2021-05-03T14:38:00Z">
              <w:r>
                <w:rPr>
                  <w:rFonts w:ascii="標楷體" w:hAnsi="標楷體" w:hint="eastAsia"/>
                </w:rPr>
                <w:t>修改</w:t>
              </w:r>
              <w:r>
                <w:rPr>
                  <w:rFonts w:ascii="標楷體" w:hAnsi="標楷體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2FC85336" w14:textId="773C4E9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17" w:author="智誠 楊" w:date="2021-05-03T14:38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332D049A" w14:textId="77777777" w:rsidR="00755F54" w:rsidRPr="009B2BD3" w:rsidRDefault="00755F54" w:rsidP="00740320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61165472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48356406" w14:textId="77777777" w:rsidTr="00740320">
        <w:tc>
          <w:tcPr>
            <w:tcW w:w="1108" w:type="dxa"/>
            <w:vAlign w:val="center"/>
          </w:tcPr>
          <w:p w14:paraId="4B9A1827" w14:textId="5415F0C8" w:rsidR="00755F54" w:rsidRPr="009B2BD3" w:rsidRDefault="005278F9" w:rsidP="00740320">
            <w:pPr>
              <w:pStyle w:val="11"/>
              <w:rPr>
                <w:rFonts w:ascii="標楷體" w:hAnsi="標楷體"/>
              </w:rPr>
            </w:pPr>
            <w:ins w:id="18" w:author="阿毛" w:date="2021-06-04T09:32:00Z">
              <w:r>
                <w:rPr>
                  <w:rFonts w:ascii="標楷體" w:hAnsi="標楷體" w:hint="eastAsia"/>
                </w:rPr>
                <w:t>V1.2</w:t>
              </w:r>
            </w:ins>
          </w:p>
        </w:tc>
        <w:tc>
          <w:tcPr>
            <w:tcW w:w="1614" w:type="dxa"/>
            <w:vAlign w:val="center"/>
          </w:tcPr>
          <w:p w14:paraId="719D686E" w14:textId="17F29EAA" w:rsidR="00755F54" w:rsidRPr="009B2BD3" w:rsidRDefault="005278F9" w:rsidP="00740320">
            <w:pPr>
              <w:pStyle w:val="11"/>
              <w:rPr>
                <w:rFonts w:ascii="標楷體" w:hAnsi="標楷體"/>
              </w:rPr>
            </w:pPr>
            <w:ins w:id="19" w:author="阿毛" w:date="2021-06-04T09:32:00Z">
              <w:r>
                <w:rPr>
                  <w:rFonts w:ascii="標楷體" w:hAnsi="標楷體" w:hint="eastAsia"/>
                </w:rPr>
                <w:t>2021/6/4</w:t>
              </w:r>
            </w:ins>
          </w:p>
        </w:tc>
        <w:tc>
          <w:tcPr>
            <w:tcW w:w="3786" w:type="dxa"/>
            <w:vAlign w:val="center"/>
          </w:tcPr>
          <w:p w14:paraId="1A05E189" w14:textId="77777777" w:rsidR="00755F54" w:rsidDel="00F13151" w:rsidRDefault="005278F9" w:rsidP="00740320">
            <w:pPr>
              <w:pStyle w:val="11"/>
              <w:rPr>
                <w:ins w:id="20" w:author="阿毛" w:date="2021-06-04T09:32:00Z"/>
                <w:del w:id="21" w:author="楊智誠" w:date="2021-12-14T16:42:00Z"/>
                <w:rFonts w:ascii="標楷體" w:hAnsi="標楷體"/>
              </w:rPr>
            </w:pPr>
            <w:ins w:id="22" w:author="阿毛" w:date="2021-06-04T09:32:00Z">
              <w:r>
                <w:rPr>
                  <w:rFonts w:ascii="標楷體" w:hAnsi="標楷體" w:hint="eastAsia"/>
                </w:rPr>
                <w:t>交付URS</w:t>
              </w:r>
            </w:ins>
          </w:p>
          <w:p w14:paraId="3EBC431D" w14:textId="5437FB7B" w:rsidR="005278F9" w:rsidRPr="009B2BD3" w:rsidRDefault="005278F9" w:rsidP="00F13151">
            <w:pPr>
              <w:pStyle w:val="11"/>
              <w:rPr>
                <w:rFonts w:ascii="標楷體" w:hAnsi="標楷體"/>
              </w:rPr>
            </w:pPr>
            <w:ins w:id="23" w:author="阿毛" w:date="2021-06-04T09:32:00Z">
              <w:r>
                <w:rPr>
                  <w:rFonts w:ascii="標楷體" w:hAnsi="標楷體" w:hint="eastAsia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576792D0" w14:textId="48EAF11D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24" w:author="楊智誠" w:date="2021-12-14T16:42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3B78294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BD3677A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79C971DA" w14:textId="77777777" w:rsidTr="00740320">
        <w:tc>
          <w:tcPr>
            <w:tcW w:w="1108" w:type="dxa"/>
            <w:vAlign w:val="center"/>
          </w:tcPr>
          <w:p w14:paraId="434B1691" w14:textId="64232307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25" w:author="楊智誠" w:date="2021-12-14T16:42:00Z">
              <w:r>
                <w:rPr>
                  <w:rFonts w:ascii="標楷體" w:hAnsi="標楷體" w:hint="eastAsia"/>
                </w:rPr>
                <w:t>V1.3</w:t>
              </w:r>
            </w:ins>
          </w:p>
        </w:tc>
        <w:tc>
          <w:tcPr>
            <w:tcW w:w="1614" w:type="dxa"/>
            <w:vAlign w:val="center"/>
          </w:tcPr>
          <w:p w14:paraId="32AD9118" w14:textId="317EFD2E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26" w:author="楊智誠" w:date="2021-12-14T16:42:00Z">
              <w:r>
                <w:rPr>
                  <w:rFonts w:ascii="標楷體" w:hAnsi="標楷體" w:hint="eastAsia"/>
                </w:rPr>
                <w:t>2021/12/14</w:t>
              </w:r>
            </w:ins>
          </w:p>
        </w:tc>
        <w:tc>
          <w:tcPr>
            <w:tcW w:w="3786" w:type="dxa"/>
            <w:vAlign w:val="center"/>
          </w:tcPr>
          <w:p w14:paraId="47A40615" w14:textId="1599F137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27" w:author="楊智誠" w:date="2021-12-14T16:42:00Z">
              <w:r>
                <w:rPr>
                  <w:rFonts w:ascii="標楷體" w:hAnsi="標楷體" w:hint="eastAsia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7A8A2E97" w14:textId="4640549F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28" w:author="楊智誠" w:date="2021-12-14T16:42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222A4454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A8C0C8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C7E38DA" w14:textId="77777777" w:rsidTr="00740320">
        <w:tc>
          <w:tcPr>
            <w:tcW w:w="1108" w:type="dxa"/>
            <w:vAlign w:val="center"/>
          </w:tcPr>
          <w:p w14:paraId="4021BE18" w14:textId="439F5A3A" w:rsidR="00755F54" w:rsidRPr="009B2BD3" w:rsidRDefault="00195747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1.4</w:t>
            </w:r>
          </w:p>
        </w:tc>
        <w:tc>
          <w:tcPr>
            <w:tcW w:w="1614" w:type="dxa"/>
            <w:vAlign w:val="center"/>
          </w:tcPr>
          <w:p w14:paraId="698668F8" w14:textId="650DBB40" w:rsidR="00755F54" w:rsidRPr="009B2BD3" w:rsidRDefault="00195747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021/12/16</w:t>
            </w:r>
          </w:p>
        </w:tc>
        <w:tc>
          <w:tcPr>
            <w:tcW w:w="3786" w:type="dxa"/>
            <w:vAlign w:val="center"/>
          </w:tcPr>
          <w:p w14:paraId="6475F285" w14:textId="37535FDC" w:rsidR="00755F54" w:rsidRPr="009B2BD3" w:rsidRDefault="00195747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目錄調整</w:t>
            </w:r>
          </w:p>
        </w:tc>
        <w:tc>
          <w:tcPr>
            <w:tcW w:w="1140" w:type="dxa"/>
            <w:vAlign w:val="center"/>
          </w:tcPr>
          <w:p w14:paraId="1BE5BEE5" w14:textId="00752E70" w:rsidR="00755F54" w:rsidRPr="009B2BD3" w:rsidRDefault="00195747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何書</w:t>
            </w:r>
            <w:proofErr w:type="gramStart"/>
            <w:r>
              <w:rPr>
                <w:rFonts w:ascii="標楷體" w:hAnsi="標楷體" w:hint="eastAsia"/>
              </w:rPr>
              <w:t>溱</w:t>
            </w:r>
            <w:proofErr w:type="gramEnd"/>
          </w:p>
        </w:tc>
        <w:tc>
          <w:tcPr>
            <w:tcW w:w="1140" w:type="dxa"/>
          </w:tcPr>
          <w:p w14:paraId="57D9243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04F47B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DCE704A" w14:textId="77777777" w:rsidTr="00740320">
        <w:tc>
          <w:tcPr>
            <w:tcW w:w="1108" w:type="dxa"/>
            <w:vAlign w:val="center"/>
          </w:tcPr>
          <w:p w14:paraId="5157DE15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32EFB222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30918869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A2AF79D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3D6A2936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CBBDB0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</w:tbl>
    <w:p w14:paraId="4E6AC8BA" w14:textId="399F7E73" w:rsidR="00D71CCB" w:rsidDel="00096286" w:rsidRDefault="006F0B88">
      <w:pPr>
        <w:pStyle w:val="12"/>
        <w:rPr>
          <w:del w:id="29" w:author="楊智誠" w:date="2021-12-15T17:55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del w:id="30" w:author="楊智誠" w:date="2021-12-15T17:55:00Z">
        <w:r w:rsidRPr="00B830D9" w:rsidDel="00096286">
          <w:rPr>
            <w:rFonts w:ascii="標楷體" w:hAnsi="標楷體"/>
          </w:rPr>
          <w:fldChar w:fldCharType="begin"/>
        </w:r>
        <w:r w:rsidR="0011788D" w:rsidRPr="00B830D9" w:rsidDel="00096286">
          <w:rPr>
            <w:rFonts w:ascii="標楷體" w:hAnsi="標楷體"/>
          </w:rPr>
          <w:delInstrText xml:space="preserve"> TOC \o "1-2" \h \z </w:delInstrText>
        </w:r>
        <w:r w:rsidRPr="00B830D9" w:rsidDel="00096286">
          <w:rPr>
            <w:rFonts w:ascii="標楷體" w:hAnsi="標楷體"/>
          </w:rPr>
          <w:fldChar w:fldCharType="separate"/>
        </w:r>
        <w:r w:rsidR="00D71CCB" w:rsidRPr="00096286" w:rsidDel="00096286">
          <w:rPr>
            <w:rFonts w:hint="eastAsia"/>
            <w:rPrChange w:id="31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第</w:delText>
        </w:r>
        <w:r w:rsidR="00D71CCB" w:rsidRPr="00096286" w:rsidDel="00096286">
          <w:rPr>
            <w:rPrChange w:id="32" w:author="楊智誠" w:date="2021-12-15T17:55:00Z">
              <w:rPr>
                <w:rStyle w:val="a7"/>
                <w:rFonts w:ascii="標楷體" w:hAnsi="標楷體"/>
              </w:rPr>
            </w:rPrChange>
          </w:rPr>
          <w:delText>1</w:delText>
        </w:r>
        <w:r w:rsidR="00D71CCB" w:rsidRPr="00096286" w:rsidDel="00096286">
          <w:rPr>
            <w:rFonts w:hint="eastAsia"/>
            <w:rPrChange w:id="33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章</w:delText>
        </w:r>
        <w:r w:rsidR="00D71CCB" w:rsidRPr="00096286" w:rsidDel="00096286">
          <w:rPr>
            <w:rPrChange w:id="34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 </w:delText>
        </w:r>
        <w:r w:rsidR="00D71CCB" w:rsidRPr="00096286" w:rsidDel="00096286">
          <w:rPr>
            <w:rFonts w:hint="eastAsia"/>
            <w:rPrChange w:id="35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概述</w:delText>
        </w:r>
        <w:r w:rsidR="00D71CCB" w:rsidDel="00096286">
          <w:rPr>
            <w:webHidden/>
          </w:rPr>
          <w:tab/>
          <w:delText>1</w:delText>
        </w:r>
      </w:del>
    </w:p>
    <w:p w14:paraId="71A35C9C" w14:textId="67B31C4F" w:rsidR="00D71CCB" w:rsidDel="00096286" w:rsidRDefault="00D71CCB">
      <w:pPr>
        <w:pStyle w:val="22"/>
        <w:rPr>
          <w:del w:id="36" w:author="楊智誠" w:date="2021-12-15T17:55:00Z"/>
          <w:rFonts w:asciiTheme="minorHAnsi" w:eastAsiaTheme="minorEastAsia" w:hAnsiTheme="minorHAnsi" w:cstheme="minorBidi"/>
          <w:szCs w:val="22"/>
        </w:rPr>
      </w:pPr>
      <w:del w:id="37" w:author="楊智誠" w:date="2021-12-15T17:55:00Z">
        <w:r w:rsidRPr="00096286" w:rsidDel="00096286">
          <w:rPr>
            <w:rPrChange w:id="38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1.1    </w:delText>
        </w:r>
        <w:r w:rsidRPr="00096286" w:rsidDel="00096286">
          <w:rPr>
            <w:rFonts w:hint="eastAsia"/>
            <w:rPrChange w:id="39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專案名稱</w:delText>
        </w:r>
        <w:r w:rsidDel="00096286">
          <w:rPr>
            <w:webHidden/>
          </w:rPr>
          <w:tab/>
          <w:delText>1</w:delText>
        </w:r>
      </w:del>
    </w:p>
    <w:p w14:paraId="2324D318" w14:textId="3083F247" w:rsidR="00D71CCB" w:rsidDel="00096286" w:rsidRDefault="00D71CCB">
      <w:pPr>
        <w:pStyle w:val="22"/>
        <w:rPr>
          <w:del w:id="40" w:author="楊智誠" w:date="2021-12-15T17:55:00Z"/>
          <w:rFonts w:asciiTheme="minorHAnsi" w:eastAsiaTheme="minorEastAsia" w:hAnsiTheme="minorHAnsi" w:cstheme="minorBidi"/>
          <w:szCs w:val="22"/>
        </w:rPr>
      </w:pPr>
      <w:del w:id="41" w:author="楊智誠" w:date="2021-12-15T17:55:00Z">
        <w:r w:rsidRPr="00096286" w:rsidDel="00096286">
          <w:rPr>
            <w:rPrChange w:id="42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1.2    </w:delText>
        </w:r>
        <w:r w:rsidRPr="00096286" w:rsidDel="00096286">
          <w:rPr>
            <w:rFonts w:hint="eastAsia"/>
            <w:rPrChange w:id="43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專案目標</w:delText>
        </w:r>
        <w:r w:rsidDel="00096286">
          <w:rPr>
            <w:webHidden/>
          </w:rPr>
          <w:tab/>
          <w:delText>1</w:delText>
        </w:r>
      </w:del>
    </w:p>
    <w:p w14:paraId="56C31476" w14:textId="2EF4204D" w:rsidR="00D71CCB" w:rsidDel="00096286" w:rsidRDefault="00D71CCB">
      <w:pPr>
        <w:pStyle w:val="22"/>
        <w:rPr>
          <w:del w:id="44" w:author="楊智誠" w:date="2021-12-15T17:55:00Z"/>
          <w:rFonts w:asciiTheme="minorHAnsi" w:eastAsiaTheme="minorEastAsia" w:hAnsiTheme="minorHAnsi" w:cstheme="minorBidi"/>
          <w:szCs w:val="22"/>
        </w:rPr>
      </w:pPr>
      <w:del w:id="45" w:author="楊智誠" w:date="2021-12-15T17:55:00Z">
        <w:r w:rsidRPr="00096286" w:rsidDel="00096286">
          <w:rPr>
            <w:rPrChange w:id="46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1.3    </w:delText>
        </w:r>
        <w:r w:rsidRPr="00096286" w:rsidDel="00096286">
          <w:rPr>
            <w:rFonts w:hint="eastAsia"/>
            <w:rPrChange w:id="47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系統範圍</w:delText>
        </w:r>
        <w:r w:rsidDel="00096286">
          <w:rPr>
            <w:webHidden/>
          </w:rPr>
          <w:tab/>
          <w:delText>2</w:delText>
        </w:r>
      </w:del>
    </w:p>
    <w:p w14:paraId="14F4DD6B" w14:textId="6FA33084" w:rsidR="00D71CCB" w:rsidDel="00096286" w:rsidRDefault="00D71CCB">
      <w:pPr>
        <w:pStyle w:val="12"/>
        <w:rPr>
          <w:del w:id="48" w:author="楊智誠" w:date="2021-12-15T17:55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del w:id="49" w:author="楊智誠" w:date="2021-12-15T17:55:00Z">
        <w:r w:rsidRPr="00096286" w:rsidDel="00096286">
          <w:rPr>
            <w:rFonts w:hint="eastAsia"/>
            <w:rPrChange w:id="50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第</w:delText>
        </w:r>
        <w:r w:rsidRPr="00096286" w:rsidDel="00096286">
          <w:rPr>
            <w:rPrChange w:id="51" w:author="楊智誠" w:date="2021-12-15T17:55:00Z">
              <w:rPr>
                <w:rStyle w:val="a7"/>
                <w:rFonts w:ascii="標楷體" w:hAnsi="標楷體"/>
              </w:rPr>
            </w:rPrChange>
          </w:rPr>
          <w:delText>2</w:delText>
        </w:r>
        <w:r w:rsidRPr="00096286" w:rsidDel="00096286">
          <w:rPr>
            <w:rFonts w:hint="eastAsia"/>
            <w:rPrChange w:id="52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章</w:delText>
        </w:r>
        <w:r w:rsidRPr="00096286" w:rsidDel="00096286">
          <w:rPr>
            <w:rPrChange w:id="53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 </w:delText>
        </w:r>
        <w:r w:rsidRPr="00096286" w:rsidDel="00096286">
          <w:rPr>
            <w:rFonts w:hint="eastAsia"/>
            <w:rPrChange w:id="54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需求說明</w:delText>
        </w:r>
        <w:r w:rsidDel="00096286">
          <w:rPr>
            <w:webHidden/>
          </w:rPr>
          <w:tab/>
          <w:delText>3</w:delText>
        </w:r>
      </w:del>
    </w:p>
    <w:p w14:paraId="10DF1097" w14:textId="101E53B2" w:rsidR="00D71CCB" w:rsidDel="00096286" w:rsidRDefault="00D71CCB">
      <w:pPr>
        <w:pStyle w:val="22"/>
        <w:rPr>
          <w:del w:id="55" w:author="楊智誠" w:date="2021-12-15T17:55:00Z"/>
          <w:rFonts w:asciiTheme="minorHAnsi" w:eastAsiaTheme="minorEastAsia" w:hAnsiTheme="minorHAnsi" w:cstheme="minorBidi"/>
          <w:szCs w:val="22"/>
        </w:rPr>
      </w:pPr>
      <w:del w:id="56" w:author="楊智誠" w:date="2021-12-15T17:55:00Z">
        <w:r w:rsidRPr="00096286" w:rsidDel="00096286">
          <w:rPr>
            <w:rPrChange w:id="57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2.1    </w:delText>
        </w:r>
        <w:r w:rsidRPr="00096286" w:rsidDel="00096286">
          <w:rPr>
            <w:rFonts w:hint="eastAsia"/>
            <w:rPrChange w:id="58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功能性需求</w:delText>
        </w:r>
        <w:r w:rsidDel="00096286">
          <w:rPr>
            <w:webHidden/>
          </w:rPr>
          <w:tab/>
          <w:delText>3</w:delText>
        </w:r>
      </w:del>
    </w:p>
    <w:p w14:paraId="588C259B" w14:textId="31929A26" w:rsidR="00D71CCB" w:rsidDel="00096286" w:rsidRDefault="00D71CCB">
      <w:pPr>
        <w:pStyle w:val="22"/>
        <w:rPr>
          <w:del w:id="59" w:author="楊智誠" w:date="2021-12-15T17:55:00Z"/>
          <w:rFonts w:asciiTheme="minorHAnsi" w:eastAsiaTheme="minorEastAsia" w:hAnsiTheme="minorHAnsi" w:cstheme="minorBidi"/>
          <w:szCs w:val="22"/>
        </w:rPr>
      </w:pPr>
      <w:del w:id="60" w:author="楊智誠" w:date="2021-12-15T17:55:00Z">
        <w:r w:rsidRPr="00096286" w:rsidDel="00096286">
          <w:rPr>
            <w:rPrChange w:id="61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2.2    </w:delText>
        </w:r>
        <w:r w:rsidRPr="00096286" w:rsidDel="00096286">
          <w:rPr>
            <w:rFonts w:hint="eastAsia"/>
            <w:rPrChange w:id="62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非功能性需求</w:delText>
        </w:r>
        <w:r w:rsidDel="00096286">
          <w:rPr>
            <w:webHidden/>
          </w:rPr>
          <w:tab/>
          <w:delText>3</w:delText>
        </w:r>
      </w:del>
    </w:p>
    <w:p w14:paraId="138B805B" w14:textId="58585991" w:rsidR="00D71CCB" w:rsidDel="00096286" w:rsidRDefault="00D71CCB">
      <w:pPr>
        <w:pStyle w:val="12"/>
        <w:rPr>
          <w:del w:id="63" w:author="楊智誠" w:date="2021-12-15T17:55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del w:id="64" w:author="楊智誠" w:date="2021-12-15T17:55:00Z">
        <w:r w:rsidRPr="00096286" w:rsidDel="00096286">
          <w:rPr>
            <w:rFonts w:hint="eastAsia"/>
            <w:rPrChange w:id="65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第</w:delText>
        </w:r>
        <w:r w:rsidRPr="00096286" w:rsidDel="00096286">
          <w:rPr>
            <w:rPrChange w:id="66" w:author="楊智誠" w:date="2021-12-15T17:55:00Z">
              <w:rPr>
                <w:rStyle w:val="a7"/>
                <w:rFonts w:ascii="標楷體" w:hAnsi="標楷體"/>
              </w:rPr>
            </w:rPrChange>
          </w:rPr>
          <w:delText>3</w:delText>
        </w:r>
        <w:r w:rsidRPr="00096286" w:rsidDel="00096286">
          <w:rPr>
            <w:rFonts w:hint="eastAsia"/>
            <w:rPrChange w:id="67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章</w:delText>
        </w:r>
        <w:r w:rsidRPr="00096286" w:rsidDel="00096286">
          <w:rPr>
            <w:rPrChange w:id="68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 </w:delText>
        </w:r>
        <w:r w:rsidRPr="00096286" w:rsidDel="00096286">
          <w:rPr>
            <w:rFonts w:hint="eastAsia"/>
            <w:rPrChange w:id="69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系統需求</w:delText>
        </w:r>
        <w:r w:rsidDel="00096286">
          <w:rPr>
            <w:webHidden/>
          </w:rPr>
          <w:tab/>
          <w:delText>4</w:delText>
        </w:r>
      </w:del>
    </w:p>
    <w:p w14:paraId="69C7DCC0" w14:textId="4D837A02" w:rsidR="00D71CCB" w:rsidDel="00096286" w:rsidRDefault="00D71CCB">
      <w:pPr>
        <w:pStyle w:val="22"/>
        <w:rPr>
          <w:del w:id="70" w:author="楊智誠" w:date="2021-12-15T17:55:00Z"/>
          <w:rFonts w:asciiTheme="minorHAnsi" w:eastAsiaTheme="minorEastAsia" w:hAnsiTheme="minorHAnsi" w:cstheme="minorBidi"/>
          <w:szCs w:val="22"/>
        </w:rPr>
      </w:pPr>
      <w:del w:id="71" w:author="楊智誠" w:date="2021-12-15T17:55:00Z">
        <w:r w:rsidRPr="00096286" w:rsidDel="00096286">
          <w:rPr>
            <w:rPrChange w:id="72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3.1    </w:delText>
        </w:r>
        <w:r w:rsidRPr="00096286" w:rsidDel="00096286">
          <w:rPr>
            <w:rFonts w:hint="eastAsia"/>
            <w:rPrChange w:id="73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系統功能結構圖</w:delText>
        </w:r>
        <w:r w:rsidDel="00096286">
          <w:rPr>
            <w:webHidden/>
          </w:rPr>
          <w:tab/>
          <w:delText>4</w:delText>
        </w:r>
      </w:del>
    </w:p>
    <w:p w14:paraId="336CACB5" w14:textId="381D10BA" w:rsidR="00D71CCB" w:rsidDel="00096286" w:rsidRDefault="00D71CCB">
      <w:pPr>
        <w:pStyle w:val="22"/>
        <w:rPr>
          <w:del w:id="74" w:author="楊智誠" w:date="2021-12-15T17:55:00Z"/>
          <w:rFonts w:asciiTheme="minorHAnsi" w:eastAsiaTheme="minorEastAsia" w:hAnsiTheme="minorHAnsi" w:cstheme="minorBidi"/>
          <w:szCs w:val="22"/>
        </w:rPr>
      </w:pPr>
      <w:del w:id="75" w:author="楊智誠" w:date="2021-12-15T17:55:00Z">
        <w:r w:rsidRPr="00096286" w:rsidDel="00096286">
          <w:rPr>
            <w:rPrChange w:id="76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3.2    </w:delText>
        </w:r>
        <w:r w:rsidRPr="00096286" w:rsidDel="00096286">
          <w:rPr>
            <w:rFonts w:hint="eastAsia"/>
            <w:rPrChange w:id="77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系統功能說明</w:delText>
        </w:r>
        <w:r w:rsidDel="00096286">
          <w:rPr>
            <w:webHidden/>
          </w:rPr>
          <w:tab/>
          <w:delText>5</w:delText>
        </w:r>
      </w:del>
    </w:p>
    <w:p w14:paraId="6B2A785D" w14:textId="208E39C0" w:rsidR="00D71CCB" w:rsidDel="00096286" w:rsidRDefault="00D71CCB">
      <w:pPr>
        <w:pStyle w:val="12"/>
        <w:rPr>
          <w:del w:id="78" w:author="楊智誠" w:date="2021-12-15T17:55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del w:id="79" w:author="楊智誠" w:date="2021-12-15T17:55:00Z">
        <w:r w:rsidRPr="00096286" w:rsidDel="00096286">
          <w:rPr>
            <w:rFonts w:hint="eastAsia"/>
            <w:rPrChange w:id="80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第</w:delText>
        </w:r>
        <w:r w:rsidRPr="00096286" w:rsidDel="00096286">
          <w:rPr>
            <w:rPrChange w:id="81" w:author="楊智誠" w:date="2021-12-15T17:55:00Z">
              <w:rPr>
                <w:rStyle w:val="a7"/>
                <w:rFonts w:ascii="標楷體" w:hAnsi="標楷體"/>
              </w:rPr>
            </w:rPrChange>
          </w:rPr>
          <w:delText>4</w:delText>
        </w:r>
        <w:r w:rsidRPr="00096286" w:rsidDel="00096286">
          <w:rPr>
            <w:rFonts w:hint="eastAsia"/>
            <w:rPrChange w:id="82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章</w:delText>
        </w:r>
        <w:r w:rsidRPr="00096286" w:rsidDel="00096286">
          <w:rPr>
            <w:rPrChange w:id="83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 </w:delText>
        </w:r>
        <w:r w:rsidRPr="00096286" w:rsidDel="00096286">
          <w:rPr>
            <w:rFonts w:hint="eastAsia"/>
            <w:rPrChange w:id="84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其他與附件</w:delText>
        </w:r>
        <w:r w:rsidDel="00096286">
          <w:rPr>
            <w:webHidden/>
          </w:rPr>
          <w:tab/>
          <w:delText>48</w:delText>
        </w:r>
      </w:del>
    </w:p>
    <w:p w14:paraId="5758751B" w14:textId="53196E93" w:rsidR="00D71CCB" w:rsidDel="00096286" w:rsidRDefault="00D71CCB">
      <w:pPr>
        <w:pStyle w:val="22"/>
        <w:rPr>
          <w:del w:id="85" w:author="楊智誠" w:date="2021-12-15T17:55:00Z"/>
          <w:rFonts w:asciiTheme="minorHAnsi" w:eastAsiaTheme="minorEastAsia" w:hAnsiTheme="minorHAnsi" w:cstheme="minorBidi"/>
          <w:szCs w:val="22"/>
        </w:rPr>
      </w:pPr>
      <w:del w:id="86" w:author="楊智誠" w:date="2021-12-15T17:55:00Z">
        <w:r w:rsidRPr="00096286" w:rsidDel="00096286">
          <w:rPr>
            <w:rPrChange w:id="87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4.1    </w:delText>
        </w:r>
        <w:r w:rsidRPr="00096286" w:rsidDel="00096286">
          <w:rPr>
            <w:rFonts w:hint="eastAsia"/>
            <w:rPrChange w:id="88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其他</w:delText>
        </w:r>
        <w:r w:rsidDel="00096286">
          <w:rPr>
            <w:webHidden/>
          </w:rPr>
          <w:tab/>
          <w:delText>48</w:delText>
        </w:r>
      </w:del>
    </w:p>
    <w:p w14:paraId="7791673E" w14:textId="03E77DFC" w:rsidR="00D71CCB" w:rsidDel="00096286" w:rsidRDefault="00D71CCB">
      <w:pPr>
        <w:pStyle w:val="22"/>
        <w:rPr>
          <w:del w:id="89" w:author="楊智誠" w:date="2021-12-15T17:55:00Z"/>
          <w:rFonts w:asciiTheme="minorHAnsi" w:eastAsiaTheme="minorEastAsia" w:hAnsiTheme="minorHAnsi" w:cstheme="minorBidi"/>
          <w:szCs w:val="22"/>
        </w:rPr>
      </w:pPr>
      <w:del w:id="90" w:author="楊智誠" w:date="2021-12-15T17:55:00Z">
        <w:r w:rsidRPr="00096286" w:rsidDel="00096286">
          <w:rPr>
            <w:rPrChange w:id="91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4.2    </w:delText>
        </w:r>
        <w:r w:rsidRPr="00096286" w:rsidDel="00096286">
          <w:rPr>
            <w:rFonts w:hint="eastAsia"/>
            <w:rPrChange w:id="92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附件</w:delText>
        </w:r>
        <w:r w:rsidDel="00096286">
          <w:rPr>
            <w:webHidden/>
          </w:rPr>
          <w:tab/>
          <w:delText>49</w:delText>
        </w:r>
      </w:del>
    </w:p>
    <w:p w14:paraId="2032BEF2" w14:textId="36C2C1B1" w:rsidR="00B51EDA" w:rsidRPr="00B830D9" w:rsidRDefault="006F0B88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del w:id="93" w:author="楊智誠" w:date="2021-12-15T17:55:00Z">
        <w:r w:rsidRPr="00B830D9" w:rsidDel="00096286">
          <w:rPr>
            <w:rFonts w:ascii="標楷體" w:eastAsia="標楷體" w:hAnsi="標楷體"/>
          </w:rPr>
          <w:fldChar w:fldCharType="end"/>
        </w:r>
      </w:del>
    </w:p>
    <w:p w14:paraId="55D4027C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41702E35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07A974F5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0AF89C58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7E929E6D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9D4C038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1DF11AA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75B5811E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4F275E59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345B5F50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306457E1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148C2816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FEA833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42B7FFA3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27D6EE54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7B81C56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C7E3BA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51C29995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18AB9E7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20AA56A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168C0255" w14:textId="266668A1" w:rsidR="00D510FA" w:rsidRDefault="00D510FA">
      <w:pPr>
        <w:widowControl/>
        <w:rPr>
          <w:rFonts w:ascii="標楷體" w:eastAsia="標楷體" w:hAnsi="標楷體" w:cstheme="majorBidi"/>
          <w:kern w:val="0"/>
          <w:sz w:val="32"/>
          <w:szCs w:val="32"/>
          <w:u w:val="single"/>
        </w:rPr>
      </w:pPr>
    </w:p>
    <w:p w14:paraId="0D281008" w14:textId="5C752EA9" w:rsidR="00D22C68" w:rsidRDefault="00D510FA" w:rsidP="00D510FA">
      <w:pPr>
        <w:pStyle w:val="aff3"/>
        <w:jc w:val="center"/>
        <w:rPr>
          <w:rFonts w:ascii="標楷體" w:eastAsia="標楷體" w:hAnsi="標楷體"/>
          <w:color w:val="auto"/>
          <w:u w:val="single"/>
        </w:rPr>
      </w:pPr>
      <w:r w:rsidRPr="00D510FA">
        <w:rPr>
          <w:rFonts w:ascii="標楷體" w:eastAsia="標楷體" w:hAnsi="標楷體" w:hint="eastAsia"/>
          <w:color w:val="auto"/>
          <w:u w:val="single"/>
        </w:rPr>
        <w:lastRenderedPageBreak/>
        <w:t>目</w:t>
      </w:r>
      <w:r>
        <w:rPr>
          <w:rFonts w:ascii="標楷體" w:eastAsia="標楷體" w:hAnsi="標楷體" w:hint="eastAsia"/>
          <w:color w:val="auto"/>
          <w:u w:val="single"/>
        </w:rPr>
        <w:t xml:space="preserve">  </w:t>
      </w:r>
      <w:r w:rsidRPr="00D510FA">
        <w:rPr>
          <w:rFonts w:ascii="標楷體" w:eastAsia="標楷體" w:hAnsi="標楷體" w:hint="eastAsia"/>
          <w:color w:val="auto"/>
          <w:u w:val="single"/>
        </w:rPr>
        <w:t>錄</w:t>
      </w:r>
    </w:p>
    <w:p w14:paraId="115BDAFB" w14:textId="77777777" w:rsidR="00D510FA" w:rsidRDefault="00D510FA" w:rsidP="00D510FA"/>
    <w:p w14:paraId="46BCF7A0" w14:textId="0EB901BF" w:rsidR="00D510FA" w:rsidRDefault="00D510FA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90489651" w:history="1">
        <w:r w:rsidRPr="0026689C">
          <w:rPr>
            <w:rStyle w:val="a7"/>
            <w:rFonts w:ascii="標楷體" w:hAnsi="標楷體" w:hint="eastAsia"/>
          </w:rPr>
          <w:t>第</w:t>
        </w:r>
        <w:r w:rsidRPr="0026689C">
          <w:rPr>
            <w:rStyle w:val="a7"/>
            <w:rFonts w:ascii="標楷體" w:hAnsi="標楷體"/>
          </w:rPr>
          <w:t>1</w:t>
        </w:r>
        <w:r w:rsidRPr="0026689C">
          <w:rPr>
            <w:rStyle w:val="a7"/>
            <w:rFonts w:ascii="標楷體" w:hAnsi="標楷體" w:hint="eastAsia"/>
          </w:rPr>
          <w:t>章</w:t>
        </w:r>
        <w:r w:rsidRPr="0026689C">
          <w:rPr>
            <w:rStyle w:val="a7"/>
            <w:rFonts w:ascii="標楷體" w:hAnsi="標楷體"/>
          </w:rPr>
          <w:t xml:space="preserve"> </w:t>
        </w:r>
        <w:r w:rsidRPr="0026689C">
          <w:rPr>
            <w:rStyle w:val="a7"/>
            <w:rFonts w:ascii="標楷體" w:hAnsi="標楷體" w:hint="eastAsia"/>
          </w:rPr>
          <w:t>概述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_Toc90489651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5A749063" w14:textId="107C2E64" w:rsidR="00D510FA" w:rsidRDefault="00195747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0489652" w:history="1">
        <w:r w:rsidR="00D510FA" w:rsidRPr="0026689C">
          <w:rPr>
            <w:rStyle w:val="a7"/>
            <w:rFonts w:ascii="標楷體" w:hAnsi="標楷體"/>
          </w:rPr>
          <w:t xml:space="preserve">1.1    </w:t>
        </w:r>
        <w:r w:rsidR="00D510FA" w:rsidRPr="0026689C">
          <w:rPr>
            <w:rStyle w:val="a7"/>
            <w:rFonts w:ascii="標楷體" w:hAnsi="標楷體" w:hint="eastAsia"/>
          </w:rPr>
          <w:t>專案名稱</w:t>
        </w:r>
        <w:r w:rsidR="00D510FA">
          <w:rPr>
            <w:webHidden/>
          </w:rPr>
          <w:tab/>
        </w:r>
        <w:r w:rsidR="00D510FA">
          <w:rPr>
            <w:webHidden/>
          </w:rPr>
          <w:fldChar w:fldCharType="begin"/>
        </w:r>
        <w:r w:rsidR="00D510FA">
          <w:rPr>
            <w:webHidden/>
          </w:rPr>
          <w:instrText xml:space="preserve"> PAGEREF _Toc90489652 \h </w:instrText>
        </w:r>
        <w:r w:rsidR="00D510FA">
          <w:rPr>
            <w:webHidden/>
          </w:rPr>
        </w:r>
        <w:r w:rsidR="00D510FA">
          <w:rPr>
            <w:webHidden/>
          </w:rPr>
          <w:fldChar w:fldCharType="separate"/>
        </w:r>
        <w:r w:rsidR="00D510FA">
          <w:rPr>
            <w:webHidden/>
          </w:rPr>
          <w:t>1</w:t>
        </w:r>
        <w:r w:rsidR="00D510FA">
          <w:rPr>
            <w:webHidden/>
          </w:rPr>
          <w:fldChar w:fldCharType="end"/>
        </w:r>
      </w:hyperlink>
    </w:p>
    <w:p w14:paraId="44D408F2" w14:textId="04420358" w:rsidR="00D510FA" w:rsidRDefault="00195747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0489653" w:history="1">
        <w:r w:rsidR="00D510FA" w:rsidRPr="0026689C">
          <w:rPr>
            <w:rStyle w:val="a7"/>
            <w:rFonts w:ascii="標楷體" w:hAnsi="標楷體"/>
          </w:rPr>
          <w:t xml:space="preserve">1.2    </w:t>
        </w:r>
        <w:r w:rsidR="00D510FA" w:rsidRPr="0026689C">
          <w:rPr>
            <w:rStyle w:val="a7"/>
            <w:rFonts w:ascii="標楷體" w:hAnsi="標楷體" w:hint="eastAsia"/>
          </w:rPr>
          <w:t>專案目標</w:t>
        </w:r>
        <w:r w:rsidR="00D510FA">
          <w:rPr>
            <w:webHidden/>
          </w:rPr>
          <w:tab/>
        </w:r>
        <w:r w:rsidR="00D510FA">
          <w:rPr>
            <w:webHidden/>
          </w:rPr>
          <w:fldChar w:fldCharType="begin"/>
        </w:r>
        <w:r w:rsidR="00D510FA">
          <w:rPr>
            <w:webHidden/>
          </w:rPr>
          <w:instrText xml:space="preserve"> PAGEREF _Toc90489653 \h </w:instrText>
        </w:r>
        <w:r w:rsidR="00D510FA">
          <w:rPr>
            <w:webHidden/>
          </w:rPr>
        </w:r>
        <w:r w:rsidR="00D510FA">
          <w:rPr>
            <w:webHidden/>
          </w:rPr>
          <w:fldChar w:fldCharType="separate"/>
        </w:r>
        <w:r w:rsidR="00D510FA">
          <w:rPr>
            <w:webHidden/>
          </w:rPr>
          <w:t>1</w:t>
        </w:r>
        <w:r w:rsidR="00D510FA">
          <w:rPr>
            <w:webHidden/>
          </w:rPr>
          <w:fldChar w:fldCharType="end"/>
        </w:r>
      </w:hyperlink>
    </w:p>
    <w:p w14:paraId="156803BC" w14:textId="20ABC5F1" w:rsidR="00D510FA" w:rsidRDefault="00195747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0489654" w:history="1">
        <w:r w:rsidR="00D510FA" w:rsidRPr="0026689C">
          <w:rPr>
            <w:rStyle w:val="a7"/>
            <w:rFonts w:ascii="標楷體" w:hAnsi="標楷體"/>
          </w:rPr>
          <w:t xml:space="preserve">1.3    </w:t>
        </w:r>
        <w:r w:rsidR="00D510FA" w:rsidRPr="0026689C">
          <w:rPr>
            <w:rStyle w:val="a7"/>
            <w:rFonts w:ascii="標楷體" w:hAnsi="標楷體" w:hint="eastAsia"/>
          </w:rPr>
          <w:t>系統範圍</w:t>
        </w:r>
        <w:r w:rsidR="00D510FA">
          <w:rPr>
            <w:webHidden/>
          </w:rPr>
          <w:tab/>
        </w:r>
        <w:r w:rsidR="00D510FA">
          <w:rPr>
            <w:webHidden/>
          </w:rPr>
          <w:fldChar w:fldCharType="begin"/>
        </w:r>
        <w:r w:rsidR="00D510FA">
          <w:rPr>
            <w:webHidden/>
          </w:rPr>
          <w:instrText xml:space="preserve"> PAGEREF _Toc90489654 \h </w:instrText>
        </w:r>
        <w:r w:rsidR="00D510FA">
          <w:rPr>
            <w:webHidden/>
          </w:rPr>
        </w:r>
        <w:r w:rsidR="00D510FA">
          <w:rPr>
            <w:webHidden/>
          </w:rPr>
          <w:fldChar w:fldCharType="separate"/>
        </w:r>
        <w:r w:rsidR="00D510FA">
          <w:rPr>
            <w:webHidden/>
          </w:rPr>
          <w:t>2</w:t>
        </w:r>
        <w:r w:rsidR="00D510FA">
          <w:rPr>
            <w:webHidden/>
          </w:rPr>
          <w:fldChar w:fldCharType="end"/>
        </w:r>
      </w:hyperlink>
    </w:p>
    <w:p w14:paraId="5263F247" w14:textId="292FE718" w:rsidR="00D510FA" w:rsidRDefault="00195747">
      <w:pPr>
        <w:pStyle w:val="31"/>
        <w:tabs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0489655" w:history="1">
        <w:r w:rsidR="00D510FA" w:rsidRPr="0026689C">
          <w:rPr>
            <w:rStyle w:val="a7"/>
            <w:rFonts w:ascii="標楷體" w:hAnsi="標楷體"/>
            <w:noProof/>
          </w:rPr>
          <w:t>1.3.1</w:t>
        </w:r>
        <w:r w:rsidR="00D510FA" w:rsidRPr="0026689C">
          <w:rPr>
            <w:rStyle w:val="a7"/>
            <w:rFonts w:ascii="標楷體" w:hAnsi="標楷體" w:hint="eastAsia"/>
            <w:noProof/>
          </w:rPr>
          <w:t>系統範圍</w:t>
        </w:r>
        <w:r w:rsidR="00D510FA">
          <w:rPr>
            <w:noProof/>
            <w:webHidden/>
          </w:rPr>
          <w:tab/>
        </w:r>
        <w:r w:rsidR="00D510FA">
          <w:rPr>
            <w:noProof/>
            <w:webHidden/>
          </w:rPr>
          <w:fldChar w:fldCharType="begin"/>
        </w:r>
        <w:r w:rsidR="00D510FA">
          <w:rPr>
            <w:noProof/>
            <w:webHidden/>
          </w:rPr>
          <w:instrText xml:space="preserve"> PAGEREF _Toc90489655 \h </w:instrText>
        </w:r>
        <w:r w:rsidR="00D510FA">
          <w:rPr>
            <w:noProof/>
            <w:webHidden/>
          </w:rPr>
        </w:r>
        <w:r w:rsidR="00D510FA">
          <w:rPr>
            <w:noProof/>
            <w:webHidden/>
          </w:rPr>
          <w:fldChar w:fldCharType="separate"/>
        </w:r>
        <w:r w:rsidR="00D510FA">
          <w:rPr>
            <w:noProof/>
            <w:webHidden/>
          </w:rPr>
          <w:t>2</w:t>
        </w:r>
        <w:r w:rsidR="00D510FA">
          <w:rPr>
            <w:noProof/>
            <w:webHidden/>
          </w:rPr>
          <w:fldChar w:fldCharType="end"/>
        </w:r>
      </w:hyperlink>
    </w:p>
    <w:p w14:paraId="5F52635C" w14:textId="19EA4689" w:rsidR="00D510FA" w:rsidRDefault="00195747">
      <w:pPr>
        <w:pStyle w:val="31"/>
        <w:tabs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0489656" w:history="1">
        <w:r w:rsidR="00D510FA" w:rsidRPr="0026689C">
          <w:rPr>
            <w:rStyle w:val="a7"/>
            <w:rFonts w:ascii="標楷體" w:hAnsi="標楷體"/>
            <w:noProof/>
          </w:rPr>
          <w:t>1.3.2</w:t>
        </w:r>
        <w:r w:rsidR="00D510FA" w:rsidRPr="0026689C">
          <w:rPr>
            <w:rStyle w:val="a7"/>
            <w:rFonts w:ascii="標楷體" w:hAnsi="標楷體" w:hint="eastAsia"/>
            <w:noProof/>
          </w:rPr>
          <w:t>系統範圍說明</w:t>
        </w:r>
        <w:r w:rsidR="00D510FA">
          <w:rPr>
            <w:noProof/>
            <w:webHidden/>
          </w:rPr>
          <w:tab/>
        </w:r>
        <w:r w:rsidR="00D510FA">
          <w:rPr>
            <w:noProof/>
            <w:webHidden/>
          </w:rPr>
          <w:fldChar w:fldCharType="begin"/>
        </w:r>
        <w:r w:rsidR="00D510FA">
          <w:rPr>
            <w:noProof/>
            <w:webHidden/>
          </w:rPr>
          <w:instrText xml:space="preserve"> PAGEREF _Toc90489656 \h </w:instrText>
        </w:r>
        <w:r w:rsidR="00D510FA">
          <w:rPr>
            <w:noProof/>
            <w:webHidden/>
          </w:rPr>
        </w:r>
        <w:r w:rsidR="00D510FA">
          <w:rPr>
            <w:noProof/>
            <w:webHidden/>
          </w:rPr>
          <w:fldChar w:fldCharType="separate"/>
        </w:r>
        <w:r w:rsidR="00D510FA">
          <w:rPr>
            <w:noProof/>
            <w:webHidden/>
          </w:rPr>
          <w:t>2</w:t>
        </w:r>
        <w:r w:rsidR="00D510FA">
          <w:rPr>
            <w:noProof/>
            <w:webHidden/>
          </w:rPr>
          <w:fldChar w:fldCharType="end"/>
        </w:r>
      </w:hyperlink>
    </w:p>
    <w:p w14:paraId="76BAAAE4" w14:textId="7CA342CC" w:rsidR="00D510FA" w:rsidRDefault="00195747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90489657" w:history="1">
        <w:r w:rsidR="00D510FA" w:rsidRPr="0026689C">
          <w:rPr>
            <w:rStyle w:val="a7"/>
            <w:rFonts w:ascii="標楷體" w:hAnsi="標楷體" w:hint="eastAsia"/>
          </w:rPr>
          <w:t>第</w:t>
        </w:r>
        <w:r w:rsidR="00D510FA" w:rsidRPr="0026689C">
          <w:rPr>
            <w:rStyle w:val="a7"/>
            <w:rFonts w:ascii="標楷體" w:hAnsi="標楷體"/>
          </w:rPr>
          <w:t>2</w:t>
        </w:r>
        <w:r w:rsidR="00D510FA" w:rsidRPr="0026689C">
          <w:rPr>
            <w:rStyle w:val="a7"/>
            <w:rFonts w:ascii="標楷體" w:hAnsi="標楷體" w:hint="eastAsia"/>
          </w:rPr>
          <w:t>章</w:t>
        </w:r>
        <w:r w:rsidR="00D510FA" w:rsidRPr="0026689C">
          <w:rPr>
            <w:rStyle w:val="a7"/>
            <w:rFonts w:ascii="標楷體" w:hAnsi="標楷體"/>
          </w:rPr>
          <w:t xml:space="preserve"> </w:t>
        </w:r>
        <w:r w:rsidR="00D510FA" w:rsidRPr="0026689C">
          <w:rPr>
            <w:rStyle w:val="a7"/>
            <w:rFonts w:ascii="標楷體" w:hAnsi="標楷體" w:hint="eastAsia"/>
          </w:rPr>
          <w:t>需求說明</w:t>
        </w:r>
        <w:r w:rsidR="00D510FA">
          <w:rPr>
            <w:webHidden/>
          </w:rPr>
          <w:tab/>
        </w:r>
        <w:r w:rsidR="00D510FA">
          <w:rPr>
            <w:webHidden/>
          </w:rPr>
          <w:fldChar w:fldCharType="begin"/>
        </w:r>
        <w:r w:rsidR="00D510FA">
          <w:rPr>
            <w:webHidden/>
          </w:rPr>
          <w:instrText xml:space="preserve"> PAGEREF _Toc90489657 \h </w:instrText>
        </w:r>
        <w:r w:rsidR="00D510FA">
          <w:rPr>
            <w:webHidden/>
          </w:rPr>
        </w:r>
        <w:r w:rsidR="00D510FA">
          <w:rPr>
            <w:webHidden/>
          </w:rPr>
          <w:fldChar w:fldCharType="separate"/>
        </w:r>
        <w:r w:rsidR="00D510FA">
          <w:rPr>
            <w:webHidden/>
          </w:rPr>
          <w:t>3</w:t>
        </w:r>
        <w:r w:rsidR="00D510FA">
          <w:rPr>
            <w:webHidden/>
          </w:rPr>
          <w:fldChar w:fldCharType="end"/>
        </w:r>
      </w:hyperlink>
    </w:p>
    <w:p w14:paraId="723AF14C" w14:textId="3888BE3F" w:rsidR="00D510FA" w:rsidRDefault="00195747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0489658" w:history="1">
        <w:r w:rsidR="00D510FA" w:rsidRPr="0026689C">
          <w:rPr>
            <w:rStyle w:val="a7"/>
            <w:rFonts w:ascii="標楷體" w:hAnsi="標楷體"/>
          </w:rPr>
          <w:t xml:space="preserve">2.1    </w:t>
        </w:r>
        <w:r w:rsidR="00D510FA" w:rsidRPr="0026689C">
          <w:rPr>
            <w:rStyle w:val="a7"/>
            <w:rFonts w:ascii="標楷體" w:hAnsi="標楷體" w:hint="eastAsia"/>
          </w:rPr>
          <w:t>功能性需求</w:t>
        </w:r>
        <w:r w:rsidR="00D510FA">
          <w:rPr>
            <w:webHidden/>
          </w:rPr>
          <w:tab/>
        </w:r>
        <w:r w:rsidR="00D510FA">
          <w:rPr>
            <w:webHidden/>
          </w:rPr>
          <w:fldChar w:fldCharType="begin"/>
        </w:r>
        <w:r w:rsidR="00D510FA">
          <w:rPr>
            <w:webHidden/>
          </w:rPr>
          <w:instrText xml:space="preserve"> PAGEREF _Toc90489658 \h </w:instrText>
        </w:r>
        <w:r w:rsidR="00D510FA">
          <w:rPr>
            <w:webHidden/>
          </w:rPr>
        </w:r>
        <w:r w:rsidR="00D510FA">
          <w:rPr>
            <w:webHidden/>
          </w:rPr>
          <w:fldChar w:fldCharType="separate"/>
        </w:r>
        <w:r w:rsidR="00D510FA">
          <w:rPr>
            <w:webHidden/>
          </w:rPr>
          <w:t>3</w:t>
        </w:r>
        <w:r w:rsidR="00D510FA">
          <w:rPr>
            <w:webHidden/>
          </w:rPr>
          <w:fldChar w:fldCharType="end"/>
        </w:r>
      </w:hyperlink>
    </w:p>
    <w:p w14:paraId="5A47F635" w14:textId="4215F389" w:rsidR="00D510FA" w:rsidRDefault="00195747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0489659" w:history="1">
        <w:r w:rsidR="00D510FA" w:rsidRPr="0026689C">
          <w:rPr>
            <w:rStyle w:val="a7"/>
            <w:rFonts w:ascii="標楷體" w:hAnsi="標楷體"/>
          </w:rPr>
          <w:t xml:space="preserve">2.2    </w:t>
        </w:r>
        <w:r w:rsidR="00D510FA" w:rsidRPr="0026689C">
          <w:rPr>
            <w:rStyle w:val="a7"/>
            <w:rFonts w:ascii="標楷體" w:hAnsi="標楷體" w:hint="eastAsia"/>
          </w:rPr>
          <w:t>非功能性需求</w:t>
        </w:r>
        <w:r w:rsidR="00D510FA">
          <w:rPr>
            <w:webHidden/>
          </w:rPr>
          <w:tab/>
        </w:r>
        <w:r w:rsidR="00D510FA">
          <w:rPr>
            <w:webHidden/>
          </w:rPr>
          <w:fldChar w:fldCharType="begin"/>
        </w:r>
        <w:r w:rsidR="00D510FA">
          <w:rPr>
            <w:webHidden/>
          </w:rPr>
          <w:instrText xml:space="preserve"> PAGEREF _Toc90489659 \h </w:instrText>
        </w:r>
        <w:r w:rsidR="00D510FA">
          <w:rPr>
            <w:webHidden/>
          </w:rPr>
        </w:r>
        <w:r w:rsidR="00D510FA">
          <w:rPr>
            <w:webHidden/>
          </w:rPr>
          <w:fldChar w:fldCharType="separate"/>
        </w:r>
        <w:r w:rsidR="00D510FA">
          <w:rPr>
            <w:webHidden/>
          </w:rPr>
          <w:t>3</w:t>
        </w:r>
        <w:r w:rsidR="00D510FA">
          <w:rPr>
            <w:webHidden/>
          </w:rPr>
          <w:fldChar w:fldCharType="end"/>
        </w:r>
      </w:hyperlink>
    </w:p>
    <w:p w14:paraId="15BD2400" w14:textId="6A95B253" w:rsidR="00D510FA" w:rsidRDefault="00195747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90489660" w:history="1">
        <w:r w:rsidR="00D510FA" w:rsidRPr="0026689C">
          <w:rPr>
            <w:rStyle w:val="a7"/>
            <w:rFonts w:ascii="標楷體" w:hAnsi="標楷體" w:hint="eastAsia"/>
          </w:rPr>
          <w:t>第</w:t>
        </w:r>
        <w:r w:rsidR="00D510FA" w:rsidRPr="0026689C">
          <w:rPr>
            <w:rStyle w:val="a7"/>
            <w:rFonts w:ascii="標楷體" w:hAnsi="標楷體"/>
          </w:rPr>
          <w:t>3</w:t>
        </w:r>
        <w:r w:rsidR="00D510FA" w:rsidRPr="0026689C">
          <w:rPr>
            <w:rStyle w:val="a7"/>
            <w:rFonts w:ascii="標楷體" w:hAnsi="標楷體" w:hint="eastAsia"/>
          </w:rPr>
          <w:t>章</w:t>
        </w:r>
        <w:r w:rsidR="00D510FA" w:rsidRPr="0026689C">
          <w:rPr>
            <w:rStyle w:val="a7"/>
            <w:rFonts w:ascii="標楷體" w:hAnsi="標楷體"/>
          </w:rPr>
          <w:t xml:space="preserve"> </w:t>
        </w:r>
        <w:r w:rsidR="00D510FA" w:rsidRPr="0026689C">
          <w:rPr>
            <w:rStyle w:val="a7"/>
            <w:rFonts w:ascii="標楷體" w:hAnsi="標楷體" w:hint="eastAsia"/>
          </w:rPr>
          <w:t>系統需求</w:t>
        </w:r>
        <w:r w:rsidR="00D510FA">
          <w:rPr>
            <w:webHidden/>
          </w:rPr>
          <w:tab/>
        </w:r>
        <w:r w:rsidR="00D510FA">
          <w:rPr>
            <w:webHidden/>
          </w:rPr>
          <w:fldChar w:fldCharType="begin"/>
        </w:r>
        <w:r w:rsidR="00D510FA">
          <w:rPr>
            <w:webHidden/>
          </w:rPr>
          <w:instrText xml:space="preserve"> PAGEREF _Toc90489660 \h </w:instrText>
        </w:r>
        <w:r w:rsidR="00D510FA">
          <w:rPr>
            <w:webHidden/>
          </w:rPr>
        </w:r>
        <w:r w:rsidR="00D510FA">
          <w:rPr>
            <w:webHidden/>
          </w:rPr>
          <w:fldChar w:fldCharType="separate"/>
        </w:r>
        <w:r w:rsidR="00D510FA">
          <w:rPr>
            <w:webHidden/>
          </w:rPr>
          <w:t>4</w:t>
        </w:r>
        <w:r w:rsidR="00D510FA">
          <w:rPr>
            <w:webHidden/>
          </w:rPr>
          <w:fldChar w:fldCharType="end"/>
        </w:r>
      </w:hyperlink>
    </w:p>
    <w:p w14:paraId="141AD830" w14:textId="4074F4DD" w:rsidR="00D510FA" w:rsidRDefault="00195747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0489661" w:history="1">
        <w:r w:rsidR="00D510FA" w:rsidRPr="0026689C">
          <w:rPr>
            <w:rStyle w:val="a7"/>
            <w:rFonts w:ascii="標楷體" w:hAnsi="標楷體"/>
          </w:rPr>
          <w:t xml:space="preserve">3.1    </w:t>
        </w:r>
        <w:r w:rsidR="00D510FA" w:rsidRPr="0026689C">
          <w:rPr>
            <w:rStyle w:val="a7"/>
            <w:rFonts w:ascii="標楷體" w:hAnsi="標楷體" w:hint="eastAsia"/>
          </w:rPr>
          <w:t>系統功能結構圖</w:t>
        </w:r>
        <w:r w:rsidR="00D510FA">
          <w:rPr>
            <w:webHidden/>
          </w:rPr>
          <w:tab/>
        </w:r>
        <w:r w:rsidR="00D510FA">
          <w:rPr>
            <w:webHidden/>
          </w:rPr>
          <w:fldChar w:fldCharType="begin"/>
        </w:r>
        <w:r w:rsidR="00D510FA">
          <w:rPr>
            <w:webHidden/>
          </w:rPr>
          <w:instrText xml:space="preserve"> PAGEREF _Toc90489661 \h </w:instrText>
        </w:r>
        <w:r w:rsidR="00D510FA">
          <w:rPr>
            <w:webHidden/>
          </w:rPr>
        </w:r>
        <w:r w:rsidR="00D510FA">
          <w:rPr>
            <w:webHidden/>
          </w:rPr>
          <w:fldChar w:fldCharType="separate"/>
        </w:r>
        <w:r w:rsidR="00D510FA">
          <w:rPr>
            <w:webHidden/>
          </w:rPr>
          <w:t>4</w:t>
        </w:r>
        <w:r w:rsidR="00D510FA">
          <w:rPr>
            <w:webHidden/>
          </w:rPr>
          <w:fldChar w:fldCharType="end"/>
        </w:r>
      </w:hyperlink>
    </w:p>
    <w:p w14:paraId="64E46827" w14:textId="2AE406C8" w:rsidR="00D510FA" w:rsidRDefault="00195747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0489662" w:history="1">
        <w:r w:rsidR="00D510FA" w:rsidRPr="0026689C">
          <w:rPr>
            <w:rStyle w:val="a7"/>
            <w:rFonts w:ascii="標楷體" w:hAnsi="標楷體"/>
          </w:rPr>
          <w:t xml:space="preserve">3.2    </w:t>
        </w:r>
        <w:r w:rsidR="00D510FA" w:rsidRPr="0026689C">
          <w:rPr>
            <w:rStyle w:val="a7"/>
            <w:rFonts w:ascii="標楷體" w:hAnsi="標楷體" w:hint="eastAsia"/>
          </w:rPr>
          <w:t>系統功能說明</w:t>
        </w:r>
        <w:r w:rsidR="00D510FA">
          <w:rPr>
            <w:webHidden/>
          </w:rPr>
          <w:tab/>
        </w:r>
        <w:r w:rsidR="00D510FA">
          <w:rPr>
            <w:webHidden/>
          </w:rPr>
          <w:fldChar w:fldCharType="begin"/>
        </w:r>
        <w:r w:rsidR="00D510FA">
          <w:rPr>
            <w:webHidden/>
          </w:rPr>
          <w:instrText xml:space="preserve"> PAGEREF _Toc90489662 \h </w:instrText>
        </w:r>
        <w:r w:rsidR="00D510FA">
          <w:rPr>
            <w:webHidden/>
          </w:rPr>
        </w:r>
        <w:r w:rsidR="00D510FA">
          <w:rPr>
            <w:webHidden/>
          </w:rPr>
          <w:fldChar w:fldCharType="separate"/>
        </w:r>
        <w:r w:rsidR="00D510FA">
          <w:rPr>
            <w:webHidden/>
          </w:rPr>
          <w:t>6</w:t>
        </w:r>
        <w:r w:rsidR="00D510FA">
          <w:rPr>
            <w:webHidden/>
          </w:rPr>
          <w:fldChar w:fldCharType="end"/>
        </w:r>
      </w:hyperlink>
    </w:p>
    <w:p w14:paraId="297C7B48" w14:textId="00253913" w:rsidR="00D510FA" w:rsidRDefault="00195747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0489663" w:history="1">
        <w:r w:rsidR="00D510FA" w:rsidRPr="0026689C">
          <w:rPr>
            <w:rStyle w:val="a7"/>
            <w:rFonts w:ascii="標楷體" w:hAnsi="標楷體"/>
            <w:bCs/>
            <w:noProof/>
          </w:rPr>
          <w:t>(1)</w:t>
        </w:r>
        <w:r w:rsidR="00D510FA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D510FA" w:rsidRPr="0026689C">
          <w:rPr>
            <w:rStyle w:val="a7"/>
            <w:rFonts w:ascii="標楷體" w:hAnsi="標楷體"/>
            <w:noProof/>
          </w:rPr>
          <w:t>L9110</w:t>
        </w:r>
        <w:r w:rsidR="00D510FA" w:rsidRPr="0026689C">
          <w:rPr>
            <w:rStyle w:val="a7"/>
            <w:rFonts w:ascii="標楷體" w:hAnsi="標楷體" w:hint="eastAsia"/>
            <w:noProof/>
          </w:rPr>
          <w:t>首次撥款審核資料表</w:t>
        </w:r>
        <w:r w:rsidR="00D510FA" w:rsidRPr="0026689C">
          <w:rPr>
            <w:rStyle w:val="a7"/>
            <w:rFonts w:ascii="標楷體" w:hAnsi="標楷體"/>
            <w:noProof/>
          </w:rPr>
          <w:t xml:space="preserve"> ***</w:t>
        </w:r>
        <w:r w:rsidR="00D510FA">
          <w:rPr>
            <w:noProof/>
            <w:webHidden/>
          </w:rPr>
          <w:tab/>
        </w:r>
        <w:r w:rsidR="00D510FA">
          <w:rPr>
            <w:noProof/>
            <w:webHidden/>
          </w:rPr>
          <w:fldChar w:fldCharType="begin"/>
        </w:r>
        <w:r w:rsidR="00D510FA">
          <w:rPr>
            <w:noProof/>
            <w:webHidden/>
          </w:rPr>
          <w:instrText xml:space="preserve"> PAGEREF _Toc90489663 \h </w:instrText>
        </w:r>
        <w:r w:rsidR="00D510FA">
          <w:rPr>
            <w:noProof/>
            <w:webHidden/>
          </w:rPr>
        </w:r>
        <w:r w:rsidR="00D510FA">
          <w:rPr>
            <w:noProof/>
            <w:webHidden/>
          </w:rPr>
          <w:fldChar w:fldCharType="separate"/>
        </w:r>
        <w:r w:rsidR="00D510FA">
          <w:rPr>
            <w:noProof/>
            <w:webHidden/>
          </w:rPr>
          <w:t>6</w:t>
        </w:r>
        <w:r w:rsidR="00D510FA">
          <w:rPr>
            <w:noProof/>
            <w:webHidden/>
          </w:rPr>
          <w:fldChar w:fldCharType="end"/>
        </w:r>
      </w:hyperlink>
    </w:p>
    <w:p w14:paraId="27924E34" w14:textId="45556273" w:rsidR="00D510FA" w:rsidRDefault="00195747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90489664" w:history="1">
        <w:r w:rsidR="00D510FA" w:rsidRPr="0026689C">
          <w:rPr>
            <w:rStyle w:val="a7"/>
            <w:rFonts w:ascii="標楷體" w:hAnsi="標楷體" w:hint="eastAsia"/>
          </w:rPr>
          <w:t>第</w:t>
        </w:r>
        <w:r w:rsidR="00D510FA" w:rsidRPr="0026689C">
          <w:rPr>
            <w:rStyle w:val="a7"/>
            <w:rFonts w:ascii="標楷體" w:hAnsi="標楷體"/>
          </w:rPr>
          <w:t>4</w:t>
        </w:r>
        <w:r w:rsidR="00D510FA" w:rsidRPr="0026689C">
          <w:rPr>
            <w:rStyle w:val="a7"/>
            <w:rFonts w:ascii="標楷體" w:hAnsi="標楷體" w:hint="eastAsia"/>
          </w:rPr>
          <w:t>章</w:t>
        </w:r>
        <w:r w:rsidR="00D510FA" w:rsidRPr="0026689C">
          <w:rPr>
            <w:rStyle w:val="a7"/>
            <w:rFonts w:ascii="標楷體" w:hAnsi="標楷體"/>
          </w:rPr>
          <w:t xml:space="preserve"> </w:t>
        </w:r>
        <w:r w:rsidR="00D510FA" w:rsidRPr="0026689C">
          <w:rPr>
            <w:rStyle w:val="a7"/>
            <w:rFonts w:ascii="標楷體" w:hAnsi="標楷體" w:hint="eastAsia"/>
          </w:rPr>
          <w:t>其他與附件</w:t>
        </w:r>
        <w:r w:rsidR="00D510FA">
          <w:rPr>
            <w:webHidden/>
          </w:rPr>
          <w:tab/>
        </w:r>
        <w:r w:rsidR="00D510FA">
          <w:rPr>
            <w:webHidden/>
          </w:rPr>
          <w:fldChar w:fldCharType="begin"/>
        </w:r>
        <w:r w:rsidR="00D510FA">
          <w:rPr>
            <w:webHidden/>
          </w:rPr>
          <w:instrText xml:space="preserve"> PAGEREF _Toc90489664 \h </w:instrText>
        </w:r>
        <w:r w:rsidR="00D510FA">
          <w:rPr>
            <w:webHidden/>
          </w:rPr>
        </w:r>
        <w:r w:rsidR="00D510FA">
          <w:rPr>
            <w:webHidden/>
          </w:rPr>
          <w:fldChar w:fldCharType="separate"/>
        </w:r>
        <w:r w:rsidR="00D510FA">
          <w:rPr>
            <w:webHidden/>
          </w:rPr>
          <w:t>11</w:t>
        </w:r>
        <w:r w:rsidR="00D510FA">
          <w:rPr>
            <w:webHidden/>
          </w:rPr>
          <w:fldChar w:fldCharType="end"/>
        </w:r>
      </w:hyperlink>
    </w:p>
    <w:p w14:paraId="32CEDA96" w14:textId="1F48E231" w:rsidR="00D510FA" w:rsidRDefault="00195747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0489665" w:history="1">
        <w:r w:rsidR="00D510FA" w:rsidRPr="0026689C">
          <w:rPr>
            <w:rStyle w:val="a7"/>
            <w:rFonts w:ascii="標楷體" w:hAnsi="標楷體"/>
          </w:rPr>
          <w:t xml:space="preserve">4.1    </w:t>
        </w:r>
        <w:r w:rsidR="00D510FA" w:rsidRPr="0026689C">
          <w:rPr>
            <w:rStyle w:val="a7"/>
            <w:rFonts w:ascii="標楷體" w:hAnsi="標楷體" w:hint="eastAsia"/>
          </w:rPr>
          <w:t>其他</w:t>
        </w:r>
        <w:r w:rsidR="00D510FA">
          <w:rPr>
            <w:webHidden/>
          </w:rPr>
          <w:tab/>
        </w:r>
        <w:r w:rsidR="00D510FA">
          <w:rPr>
            <w:webHidden/>
          </w:rPr>
          <w:fldChar w:fldCharType="begin"/>
        </w:r>
        <w:r w:rsidR="00D510FA">
          <w:rPr>
            <w:webHidden/>
          </w:rPr>
          <w:instrText xml:space="preserve"> PAGEREF _Toc90489665 \h </w:instrText>
        </w:r>
        <w:r w:rsidR="00D510FA">
          <w:rPr>
            <w:webHidden/>
          </w:rPr>
        </w:r>
        <w:r w:rsidR="00D510FA">
          <w:rPr>
            <w:webHidden/>
          </w:rPr>
          <w:fldChar w:fldCharType="separate"/>
        </w:r>
        <w:r w:rsidR="00D510FA">
          <w:rPr>
            <w:webHidden/>
          </w:rPr>
          <w:t>11</w:t>
        </w:r>
        <w:r w:rsidR="00D510FA">
          <w:rPr>
            <w:webHidden/>
          </w:rPr>
          <w:fldChar w:fldCharType="end"/>
        </w:r>
      </w:hyperlink>
    </w:p>
    <w:p w14:paraId="44A48116" w14:textId="24D599B5" w:rsidR="00D510FA" w:rsidRDefault="00195747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0489666" w:history="1">
        <w:r w:rsidR="00D510FA" w:rsidRPr="0026689C">
          <w:rPr>
            <w:rStyle w:val="a7"/>
            <w:rFonts w:ascii="標楷體" w:hAnsi="標楷體"/>
          </w:rPr>
          <w:t xml:space="preserve">4.2    </w:t>
        </w:r>
        <w:r w:rsidR="00D510FA" w:rsidRPr="0026689C">
          <w:rPr>
            <w:rStyle w:val="a7"/>
            <w:rFonts w:ascii="標楷體" w:hAnsi="標楷體" w:hint="eastAsia"/>
          </w:rPr>
          <w:t>附件</w:t>
        </w:r>
        <w:r w:rsidR="00D510FA">
          <w:rPr>
            <w:webHidden/>
          </w:rPr>
          <w:tab/>
        </w:r>
        <w:r w:rsidR="00D510FA">
          <w:rPr>
            <w:webHidden/>
          </w:rPr>
          <w:fldChar w:fldCharType="begin"/>
        </w:r>
        <w:r w:rsidR="00D510FA">
          <w:rPr>
            <w:webHidden/>
          </w:rPr>
          <w:instrText xml:space="preserve"> PAGEREF _Toc90489666 \h </w:instrText>
        </w:r>
        <w:r w:rsidR="00D510FA">
          <w:rPr>
            <w:webHidden/>
          </w:rPr>
        </w:r>
        <w:r w:rsidR="00D510FA">
          <w:rPr>
            <w:webHidden/>
          </w:rPr>
          <w:fldChar w:fldCharType="separate"/>
        </w:r>
        <w:r w:rsidR="00D510FA">
          <w:rPr>
            <w:webHidden/>
          </w:rPr>
          <w:t>12</w:t>
        </w:r>
        <w:r w:rsidR="00D510FA">
          <w:rPr>
            <w:webHidden/>
          </w:rPr>
          <w:fldChar w:fldCharType="end"/>
        </w:r>
      </w:hyperlink>
    </w:p>
    <w:p w14:paraId="75F9059A" w14:textId="158858F6" w:rsidR="00D510FA" w:rsidRDefault="00195747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0489667" w:history="1">
        <w:r w:rsidR="00D510FA" w:rsidRPr="0026689C">
          <w:rPr>
            <w:rStyle w:val="a7"/>
            <w:rFonts w:ascii="標楷體" w:hAnsi="標楷體"/>
            <w:bCs/>
            <w:noProof/>
          </w:rPr>
          <w:t>(1)</w:t>
        </w:r>
        <w:r w:rsidR="00D510FA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D510FA" w:rsidRPr="0026689C">
          <w:rPr>
            <w:rStyle w:val="a7"/>
            <w:rFonts w:ascii="標楷體" w:hAnsi="標楷體" w:hint="eastAsia"/>
            <w:noProof/>
          </w:rPr>
          <w:t>會計與主檔餘額檢核表</w:t>
        </w:r>
        <w:r w:rsidR="00D510FA">
          <w:rPr>
            <w:noProof/>
            <w:webHidden/>
          </w:rPr>
          <w:tab/>
        </w:r>
        <w:r w:rsidR="00D510FA">
          <w:rPr>
            <w:noProof/>
            <w:webHidden/>
          </w:rPr>
          <w:fldChar w:fldCharType="begin"/>
        </w:r>
        <w:r w:rsidR="00D510FA">
          <w:rPr>
            <w:noProof/>
            <w:webHidden/>
          </w:rPr>
          <w:instrText xml:space="preserve"> PAGEREF _Toc90489667 \h </w:instrText>
        </w:r>
        <w:r w:rsidR="00D510FA">
          <w:rPr>
            <w:noProof/>
            <w:webHidden/>
          </w:rPr>
        </w:r>
        <w:r w:rsidR="00D510FA">
          <w:rPr>
            <w:noProof/>
            <w:webHidden/>
          </w:rPr>
          <w:fldChar w:fldCharType="separate"/>
        </w:r>
        <w:r w:rsidR="00D510FA">
          <w:rPr>
            <w:noProof/>
            <w:webHidden/>
          </w:rPr>
          <w:t>12</w:t>
        </w:r>
        <w:r w:rsidR="00D510FA">
          <w:rPr>
            <w:noProof/>
            <w:webHidden/>
          </w:rPr>
          <w:fldChar w:fldCharType="end"/>
        </w:r>
      </w:hyperlink>
    </w:p>
    <w:p w14:paraId="6D58D243" w14:textId="72FD91E2" w:rsidR="00D510FA" w:rsidRDefault="00195747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0489668" w:history="1">
        <w:r w:rsidR="00D510FA" w:rsidRPr="0026689C">
          <w:rPr>
            <w:rStyle w:val="a7"/>
            <w:rFonts w:ascii="標楷體" w:hAnsi="標楷體"/>
            <w:bCs/>
            <w:noProof/>
          </w:rPr>
          <w:t>(2)</w:t>
        </w:r>
        <w:r w:rsidR="00D510FA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D510FA" w:rsidRPr="0026689C">
          <w:rPr>
            <w:rStyle w:val="a7"/>
            <w:rFonts w:ascii="標楷體" w:hAnsi="標楷體" w:hint="eastAsia"/>
            <w:noProof/>
          </w:rPr>
          <w:t>會計與主檔餘額檢核明細表</w:t>
        </w:r>
        <w:r w:rsidR="00D510FA">
          <w:rPr>
            <w:noProof/>
            <w:webHidden/>
          </w:rPr>
          <w:tab/>
        </w:r>
        <w:r w:rsidR="00D510FA">
          <w:rPr>
            <w:noProof/>
            <w:webHidden/>
          </w:rPr>
          <w:fldChar w:fldCharType="begin"/>
        </w:r>
        <w:r w:rsidR="00D510FA">
          <w:rPr>
            <w:noProof/>
            <w:webHidden/>
          </w:rPr>
          <w:instrText xml:space="preserve"> PAGEREF _Toc90489668 \h </w:instrText>
        </w:r>
        <w:r w:rsidR="00D510FA">
          <w:rPr>
            <w:noProof/>
            <w:webHidden/>
          </w:rPr>
        </w:r>
        <w:r w:rsidR="00D510FA">
          <w:rPr>
            <w:noProof/>
            <w:webHidden/>
          </w:rPr>
          <w:fldChar w:fldCharType="separate"/>
        </w:r>
        <w:r w:rsidR="00D510FA">
          <w:rPr>
            <w:noProof/>
            <w:webHidden/>
          </w:rPr>
          <w:t>13</w:t>
        </w:r>
        <w:r w:rsidR="00D510FA">
          <w:rPr>
            <w:noProof/>
            <w:webHidden/>
          </w:rPr>
          <w:fldChar w:fldCharType="end"/>
        </w:r>
      </w:hyperlink>
    </w:p>
    <w:p w14:paraId="03875525" w14:textId="69B56981" w:rsidR="00D510FA" w:rsidRDefault="00195747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0489669" w:history="1">
        <w:r w:rsidR="00D510FA" w:rsidRPr="0026689C">
          <w:rPr>
            <w:rStyle w:val="a7"/>
            <w:rFonts w:ascii="標楷體" w:hAnsi="標楷體"/>
            <w:bCs/>
            <w:noProof/>
          </w:rPr>
          <w:t>(3)</w:t>
        </w:r>
        <w:r w:rsidR="00D510FA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D510FA" w:rsidRPr="0026689C">
          <w:rPr>
            <w:rStyle w:val="a7"/>
            <w:rFonts w:ascii="標楷體" w:hAnsi="標楷體" w:hint="eastAsia"/>
            <w:noProof/>
          </w:rPr>
          <w:t>客戶往來本息明細表</w:t>
        </w:r>
        <w:r w:rsidR="00D510FA">
          <w:rPr>
            <w:noProof/>
            <w:webHidden/>
          </w:rPr>
          <w:tab/>
        </w:r>
        <w:r w:rsidR="00D510FA">
          <w:rPr>
            <w:noProof/>
            <w:webHidden/>
          </w:rPr>
          <w:fldChar w:fldCharType="begin"/>
        </w:r>
        <w:r w:rsidR="00D510FA">
          <w:rPr>
            <w:noProof/>
            <w:webHidden/>
          </w:rPr>
          <w:instrText xml:space="preserve"> PAGEREF _Toc90489669 \h </w:instrText>
        </w:r>
        <w:r w:rsidR="00D510FA">
          <w:rPr>
            <w:noProof/>
            <w:webHidden/>
          </w:rPr>
        </w:r>
        <w:r w:rsidR="00D510FA">
          <w:rPr>
            <w:noProof/>
            <w:webHidden/>
          </w:rPr>
          <w:fldChar w:fldCharType="separate"/>
        </w:r>
        <w:r w:rsidR="00D510FA">
          <w:rPr>
            <w:noProof/>
            <w:webHidden/>
          </w:rPr>
          <w:t>14</w:t>
        </w:r>
        <w:r w:rsidR="00D510FA">
          <w:rPr>
            <w:noProof/>
            <w:webHidden/>
          </w:rPr>
          <w:fldChar w:fldCharType="end"/>
        </w:r>
      </w:hyperlink>
    </w:p>
    <w:p w14:paraId="79DA2934" w14:textId="5049CD24" w:rsidR="00D510FA" w:rsidRDefault="00195747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0489670" w:history="1">
        <w:r w:rsidR="00D510FA" w:rsidRPr="0026689C">
          <w:rPr>
            <w:rStyle w:val="a7"/>
            <w:rFonts w:ascii="標楷體" w:hAnsi="標楷體"/>
            <w:bCs/>
            <w:noProof/>
          </w:rPr>
          <w:t>(4)</w:t>
        </w:r>
        <w:r w:rsidR="00D510FA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D510FA" w:rsidRPr="0026689C">
          <w:rPr>
            <w:rStyle w:val="a7"/>
            <w:rFonts w:ascii="標楷體" w:hAnsi="標楷體" w:hint="eastAsia"/>
            <w:noProof/>
          </w:rPr>
          <w:t>客戶往來費用明細表</w:t>
        </w:r>
        <w:r w:rsidR="00D510FA">
          <w:rPr>
            <w:noProof/>
            <w:webHidden/>
          </w:rPr>
          <w:tab/>
        </w:r>
        <w:r w:rsidR="00D510FA">
          <w:rPr>
            <w:noProof/>
            <w:webHidden/>
          </w:rPr>
          <w:fldChar w:fldCharType="begin"/>
        </w:r>
        <w:r w:rsidR="00D510FA">
          <w:rPr>
            <w:noProof/>
            <w:webHidden/>
          </w:rPr>
          <w:instrText xml:space="preserve"> PAGEREF _Toc90489670 \h </w:instrText>
        </w:r>
        <w:r w:rsidR="00D510FA">
          <w:rPr>
            <w:noProof/>
            <w:webHidden/>
          </w:rPr>
        </w:r>
        <w:r w:rsidR="00D510FA">
          <w:rPr>
            <w:noProof/>
            <w:webHidden/>
          </w:rPr>
          <w:fldChar w:fldCharType="separate"/>
        </w:r>
        <w:r w:rsidR="00D510FA">
          <w:rPr>
            <w:noProof/>
            <w:webHidden/>
          </w:rPr>
          <w:t>16</w:t>
        </w:r>
        <w:r w:rsidR="00D510FA">
          <w:rPr>
            <w:noProof/>
            <w:webHidden/>
          </w:rPr>
          <w:fldChar w:fldCharType="end"/>
        </w:r>
      </w:hyperlink>
    </w:p>
    <w:p w14:paraId="416BBC02" w14:textId="56FB7CB1" w:rsidR="00D510FA" w:rsidRDefault="00195747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0489671" w:history="1">
        <w:r w:rsidR="00D510FA" w:rsidRPr="0026689C">
          <w:rPr>
            <w:rStyle w:val="a7"/>
            <w:rFonts w:ascii="標楷體" w:hAnsi="標楷體"/>
            <w:bCs/>
            <w:noProof/>
          </w:rPr>
          <w:t>(5)</w:t>
        </w:r>
        <w:r w:rsidR="00D510FA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D510FA" w:rsidRPr="0026689C">
          <w:rPr>
            <w:rStyle w:val="a7"/>
            <w:rFonts w:ascii="標楷體" w:hAnsi="標楷體" w:hint="eastAsia"/>
            <w:noProof/>
          </w:rPr>
          <w:t>客戶往來交易明細表</w:t>
        </w:r>
        <w:r w:rsidR="00D510FA">
          <w:rPr>
            <w:noProof/>
            <w:webHidden/>
          </w:rPr>
          <w:tab/>
        </w:r>
        <w:r w:rsidR="00D510FA">
          <w:rPr>
            <w:noProof/>
            <w:webHidden/>
          </w:rPr>
          <w:fldChar w:fldCharType="begin"/>
        </w:r>
        <w:r w:rsidR="00D510FA">
          <w:rPr>
            <w:noProof/>
            <w:webHidden/>
          </w:rPr>
          <w:instrText xml:space="preserve"> PAGEREF _Toc90489671 \h </w:instrText>
        </w:r>
        <w:r w:rsidR="00D510FA">
          <w:rPr>
            <w:noProof/>
            <w:webHidden/>
          </w:rPr>
        </w:r>
        <w:r w:rsidR="00D510FA">
          <w:rPr>
            <w:noProof/>
            <w:webHidden/>
          </w:rPr>
          <w:fldChar w:fldCharType="separate"/>
        </w:r>
        <w:r w:rsidR="00D510FA">
          <w:rPr>
            <w:noProof/>
            <w:webHidden/>
          </w:rPr>
          <w:t>17</w:t>
        </w:r>
        <w:r w:rsidR="00D510FA">
          <w:rPr>
            <w:noProof/>
            <w:webHidden/>
          </w:rPr>
          <w:fldChar w:fldCharType="end"/>
        </w:r>
      </w:hyperlink>
    </w:p>
    <w:p w14:paraId="5D1865FA" w14:textId="0E1B9706" w:rsidR="00D510FA" w:rsidRDefault="00195747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0489672" w:history="1">
        <w:r w:rsidR="00D510FA" w:rsidRPr="0026689C">
          <w:rPr>
            <w:rStyle w:val="a7"/>
            <w:rFonts w:ascii="標楷體" w:hAnsi="標楷體"/>
            <w:bCs/>
            <w:noProof/>
          </w:rPr>
          <w:t>(6)</w:t>
        </w:r>
        <w:r w:rsidR="00D510FA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D510FA" w:rsidRPr="0026689C">
          <w:rPr>
            <w:rStyle w:val="a7"/>
            <w:rFonts w:ascii="標楷體" w:hAnsi="標楷體" w:hint="eastAsia"/>
            <w:noProof/>
          </w:rPr>
          <w:t>報表清單</w:t>
        </w:r>
        <w:r w:rsidR="00D510FA">
          <w:rPr>
            <w:noProof/>
            <w:webHidden/>
          </w:rPr>
          <w:tab/>
        </w:r>
        <w:r w:rsidR="00D510FA">
          <w:rPr>
            <w:noProof/>
            <w:webHidden/>
          </w:rPr>
          <w:fldChar w:fldCharType="begin"/>
        </w:r>
        <w:r w:rsidR="00D510FA">
          <w:rPr>
            <w:noProof/>
            <w:webHidden/>
          </w:rPr>
          <w:instrText xml:space="preserve"> PAGEREF _Toc90489672 \h </w:instrText>
        </w:r>
        <w:r w:rsidR="00D510FA">
          <w:rPr>
            <w:noProof/>
            <w:webHidden/>
          </w:rPr>
        </w:r>
        <w:r w:rsidR="00D510FA">
          <w:rPr>
            <w:noProof/>
            <w:webHidden/>
          </w:rPr>
          <w:fldChar w:fldCharType="separate"/>
        </w:r>
        <w:r w:rsidR="00D510FA">
          <w:rPr>
            <w:noProof/>
            <w:webHidden/>
          </w:rPr>
          <w:t>19</w:t>
        </w:r>
        <w:r w:rsidR="00D510FA">
          <w:rPr>
            <w:noProof/>
            <w:webHidden/>
          </w:rPr>
          <w:fldChar w:fldCharType="end"/>
        </w:r>
      </w:hyperlink>
    </w:p>
    <w:p w14:paraId="798AE1E8" w14:textId="0C0D0C14" w:rsidR="00D510FA" w:rsidRPr="00D510FA" w:rsidRDefault="00D510FA" w:rsidP="00D510FA">
      <w:pPr>
        <w:sectPr w:rsidR="00D510FA" w:rsidRPr="00D510FA" w:rsidSect="00364C22">
          <w:pgSz w:w="11906" w:h="16838" w:code="9"/>
          <w:pgMar w:top="1418" w:right="851" w:bottom="737" w:left="851" w:header="567" w:footer="68" w:gutter="0"/>
          <w:pgNumType w:fmt="lowerRoman" w:start="1" w:chapSep="enDash"/>
          <w:cols w:space="425"/>
          <w:docGrid w:type="lines" w:linePitch="360"/>
        </w:sectPr>
      </w:pPr>
      <w:r>
        <w:fldChar w:fldCharType="end"/>
      </w:r>
    </w:p>
    <w:p w14:paraId="60097784" w14:textId="77777777" w:rsidR="0011788D" w:rsidRPr="00B830D9" w:rsidRDefault="0011788D" w:rsidP="0011788D">
      <w:pPr>
        <w:pStyle w:val="1"/>
        <w:snapToGrid w:val="0"/>
        <w:rPr>
          <w:rFonts w:ascii="標楷體" w:hAnsi="標楷體"/>
        </w:rPr>
      </w:pPr>
      <w:bookmarkStart w:id="94" w:name="_Toc90483361"/>
      <w:bookmarkStart w:id="95" w:name="_Toc90489651"/>
      <w:r w:rsidRPr="00B830D9">
        <w:rPr>
          <w:rFonts w:ascii="標楷體" w:hAnsi="標楷體"/>
          <w:sz w:val="32"/>
          <w:szCs w:val="32"/>
        </w:rPr>
        <w:lastRenderedPageBreak/>
        <w:t>第1章</w:t>
      </w:r>
      <w:r w:rsidRPr="00B830D9">
        <w:rPr>
          <w:rFonts w:ascii="標楷體" w:hAnsi="標楷體"/>
          <w:szCs w:val="36"/>
        </w:rPr>
        <w:t xml:space="preserve"> 概述</w:t>
      </w:r>
      <w:bookmarkEnd w:id="94"/>
      <w:bookmarkEnd w:id="95"/>
    </w:p>
    <w:p w14:paraId="663AF511" w14:textId="77777777" w:rsidR="0011788D" w:rsidRPr="00B830D9" w:rsidRDefault="0011788D" w:rsidP="0011788D">
      <w:pPr>
        <w:pStyle w:val="20"/>
        <w:keepNext w:val="0"/>
        <w:rPr>
          <w:rFonts w:ascii="標楷體" w:hAnsi="標楷體"/>
        </w:rPr>
      </w:pPr>
      <w:bookmarkStart w:id="96" w:name="_Toc90483362"/>
      <w:bookmarkStart w:id="97" w:name="_Toc90489652"/>
      <w:r w:rsidRPr="00B830D9">
        <w:rPr>
          <w:rFonts w:ascii="標楷體" w:hAnsi="標楷體"/>
        </w:rPr>
        <w:t>1.1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專案名稱</w:t>
      </w:r>
      <w:bookmarkEnd w:id="96"/>
      <w:bookmarkEnd w:id="97"/>
    </w:p>
    <w:p w14:paraId="7ED87F83" w14:textId="77777777" w:rsidR="0011788D" w:rsidRPr="00B830D9" w:rsidRDefault="003500F7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52A0CBD6" w14:textId="77777777" w:rsidR="0011788D" w:rsidRPr="00B830D9" w:rsidRDefault="0011788D" w:rsidP="0011788D">
      <w:pPr>
        <w:pStyle w:val="20"/>
        <w:keepNext w:val="0"/>
        <w:rPr>
          <w:rFonts w:ascii="標楷體" w:hAnsi="標楷體"/>
        </w:rPr>
      </w:pPr>
      <w:bookmarkStart w:id="98" w:name="_Toc161455623"/>
      <w:bookmarkStart w:id="99" w:name="_Toc90483363"/>
      <w:bookmarkStart w:id="100" w:name="_Toc90489653"/>
      <w:r w:rsidRPr="00B830D9">
        <w:rPr>
          <w:rFonts w:ascii="標楷體" w:hAnsi="標楷體"/>
        </w:rPr>
        <w:t>1.2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專案目標</w:t>
      </w:r>
      <w:bookmarkEnd w:id="98"/>
      <w:bookmarkEnd w:id="99"/>
      <w:bookmarkEnd w:id="100"/>
    </w:p>
    <w:p w14:paraId="7DB8A555" w14:textId="77777777" w:rsidR="003500F7" w:rsidRDefault="003500F7" w:rsidP="003500F7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</w:t>
      </w:r>
      <w:proofErr w:type="gramStart"/>
      <w:r w:rsidRPr="009B2BD3">
        <w:rPr>
          <w:rFonts w:ascii="標楷體" w:hAnsi="標楷體" w:hint="eastAsia"/>
          <w:szCs w:val="22"/>
        </w:rPr>
        <w:t>務</w:t>
      </w:r>
      <w:proofErr w:type="gramEnd"/>
      <w:r w:rsidRPr="009B2BD3">
        <w:rPr>
          <w:rFonts w:ascii="標楷體" w:hAnsi="標楷體" w:hint="eastAsia"/>
          <w:szCs w:val="22"/>
        </w:rPr>
        <w:t>資訊即時處理，減少原有系統間等候轉檔時間落差，提升作業速度，各類交易操作介面單一化，減少操作複雜度，並整合</w:t>
      </w:r>
      <w:proofErr w:type="gramStart"/>
      <w:r w:rsidRPr="009B2BD3">
        <w:rPr>
          <w:rFonts w:ascii="標楷體" w:hAnsi="標楷體" w:hint="eastAsia"/>
          <w:szCs w:val="22"/>
        </w:rPr>
        <w:t>貸前、貸中</w:t>
      </w:r>
      <w:proofErr w:type="gramEnd"/>
      <w:r w:rsidRPr="009B2BD3">
        <w:rPr>
          <w:rFonts w:ascii="標楷體" w:hAnsi="標楷體" w:hint="eastAsia"/>
          <w:szCs w:val="22"/>
        </w:rPr>
        <w:t>、貸後各系統資訊流。統一營運平台資訊，使帳</w:t>
      </w:r>
      <w:proofErr w:type="gramStart"/>
      <w:r w:rsidRPr="009B2BD3">
        <w:rPr>
          <w:rFonts w:ascii="標楷體" w:hAnsi="標楷體" w:hint="eastAsia"/>
          <w:szCs w:val="22"/>
        </w:rPr>
        <w:t>務</w:t>
      </w:r>
      <w:proofErr w:type="gramEnd"/>
      <w:r w:rsidRPr="009B2BD3">
        <w:rPr>
          <w:rFonts w:ascii="標楷體" w:hAnsi="標楷體" w:hint="eastAsia"/>
          <w:szCs w:val="22"/>
        </w:rPr>
        <w:t>系統資訊清晰呈現，利於業務推展分析及風險控管，提升競爭力，並有效衡量客戶風險程度，符合</w:t>
      </w:r>
      <w:proofErr w:type="gramStart"/>
      <w:r w:rsidRPr="009B2BD3">
        <w:rPr>
          <w:rFonts w:ascii="標楷體" w:hAnsi="標楷體" w:hint="eastAsia"/>
          <w:szCs w:val="22"/>
        </w:rPr>
        <w:t>外法內規</w:t>
      </w:r>
      <w:proofErr w:type="gramEnd"/>
      <w:r w:rsidRPr="009B2BD3">
        <w:rPr>
          <w:rFonts w:ascii="標楷體" w:hAnsi="標楷體" w:hint="eastAsia"/>
          <w:szCs w:val="22"/>
        </w:rPr>
        <w:t>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2FABB0DB" w14:textId="77777777" w:rsidR="003500F7" w:rsidRDefault="003500F7">
      <w:pPr>
        <w:widowControl/>
      </w:pPr>
      <w:r>
        <w:br w:type="page"/>
      </w:r>
    </w:p>
    <w:p w14:paraId="68AC8883" w14:textId="77777777" w:rsidR="003500F7" w:rsidRPr="003500F7" w:rsidRDefault="003500F7" w:rsidP="003500F7"/>
    <w:p w14:paraId="3DFE0A51" w14:textId="77777777" w:rsidR="0011788D" w:rsidRPr="00B830D9" w:rsidRDefault="0011788D" w:rsidP="003500F7">
      <w:pPr>
        <w:pStyle w:val="20"/>
        <w:keepNext w:val="0"/>
        <w:spacing w:before="0"/>
        <w:rPr>
          <w:rFonts w:ascii="標楷體" w:hAnsi="標楷體"/>
        </w:rPr>
      </w:pPr>
      <w:bookmarkStart w:id="101" w:name="_Toc90483364"/>
      <w:bookmarkStart w:id="102" w:name="_Toc90489654"/>
      <w:r w:rsidRPr="00B830D9">
        <w:rPr>
          <w:rFonts w:ascii="標楷體" w:hAnsi="標楷體"/>
        </w:rPr>
        <w:t>1.3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系統範圍</w:t>
      </w:r>
      <w:bookmarkEnd w:id="101"/>
      <w:bookmarkEnd w:id="102"/>
    </w:p>
    <w:p w14:paraId="55DEA183" w14:textId="77777777" w:rsidR="0011788D" w:rsidRPr="00B830D9" w:rsidRDefault="0011788D" w:rsidP="0011788D">
      <w:pPr>
        <w:pStyle w:val="3"/>
        <w:rPr>
          <w:rFonts w:ascii="標楷體" w:hAnsi="標楷體"/>
        </w:rPr>
      </w:pPr>
      <w:bookmarkStart w:id="103" w:name="_Toc90489655"/>
      <w:r w:rsidRPr="00B830D9">
        <w:rPr>
          <w:rFonts w:ascii="標楷體" w:hAnsi="標楷體"/>
        </w:rPr>
        <w:t>1.3.1系統範圍</w:t>
      </w:r>
      <w:bookmarkEnd w:id="103"/>
    </w:p>
    <w:p w14:paraId="58E7017E" w14:textId="19D5C7CA" w:rsidR="003500F7" w:rsidRDefault="003500F7" w:rsidP="00755F54">
      <w:pPr>
        <w:ind w:leftChars="400" w:left="960"/>
      </w:pPr>
      <w:del w:id="104" w:author="楊智誠" w:date="2021-12-14T16:41:00Z">
        <w:r w:rsidRPr="009B2BD3" w:rsidDel="00F13151">
          <w:object w:dxaOrig="7897" w:dyaOrig="6409" w14:anchorId="5EAD80BF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393.5pt;height:320.5pt" o:ole="">
              <v:imagedata r:id="rId17" o:title=""/>
            </v:shape>
            <o:OLEObject Type="Embed" ProgID="Visio.Drawing.15" ShapeID="_x0000_i1025" DrawAspect="Content" ObjectID="_1701160114" r:id="rId18"/>
          </w:object>
        </w:r>
      </w:del>
      <w:ins w:id="105" w:author="楊智誠" w:date="2021-12-14T16:41:00Z">
        <w:r w:rsidR="00F13151" w:rsidRPr="00427649">
          <w:rPr>
            <w:rFonts w:ascii="標楷體" w:eastAsia="標楷體" w:hAnsi="標楷體"/>
          </w:rPr>
          <w:object w:dxaOrig="7896" w:dyaOrig="6408" w14:anchorId="647C910F">
            <v:shape id="_x0000_i1026" type="#_x0000_t75" style="width:391pt;height:318pt" o:ole="">
              <v:imagedata r:id="rId19" o:title=""/>
            </v:shape>
            <o:OLEObject Type="Embed" ProgID="Visio.Drawing.15" ShapeID="_x0000_i1026" DrawAspect="Content" ObjectID="_1701160115" r:id="rId20"/>
          </w:object>
        </w:r>
      </w:ins>
    </w:p>
    <w:p w14:paraId="313135FC" w14:textId="77777777" w:rsidR="003500F7" w:rsidRPr="003500F7" w:rsidRDefault="003500F7" w:rsidP="003500F7"/>
    <w:p w14:paraId="47F0DE03" w14:textId="77777777" w:rsidR="0011788D" w:rsidRPr="00B830D9" w:rsidRDefault="0011788D" w:rsidP="003500F7">
      <w:pPr>
        <w:pStyle w:val="3"/>
        <w:spacing w:after="240"/>
        <w:rPr>
          <w:rFonts w:ascii="標楷體" w:hAnsi="標楷體"/>
        </w:rPr>
      </w:pPr>
      <w:bookmarkStart w:id="106" w:name="_Toc90489656"/>
      <w:r w:rsidRPr="00B830D9">
        <w:rPr>
          <w:rFonts w:ascii="標楷體" w:hAnsi="標楷體"/>
        </w:rPr>
        <w:t>1.3.2系統範圍說明</w:t>
      </w:r>
      <w:bookmarkEnd w:id="106"/>
    </w:p>
    <w:p w14:paraId="7E81EE48" w14:textId="14BEF67A" w:rsidR="003500F7" w:rsidRPr="009B2BD3" w:rsidRDefault="00F13151" w:rsidP="003500F7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ins w:id="107" w:author="楊智誠" w:date="2021-12-14T16:42:00Z">
        <w:r>
          <w:rPr>
            <w:rFonts w:ascii="標楷體" w:hAnsi="標楷體" w:hint="eastAsia"/>
            <w:szCs w:val="22"/>
          </w:rPr>
          <w:t>除</w:t>
        </w:r>
        <w:r w:rsidRPr="001677D0">
          <w:rPr>
            <w:rFonts w:ascii="標楷體" w:hAnsi="標楷體" w:hint="eastAsia"/>
            <w:szCs w:val="22"/>
          </w:rPr>
          <w:t>放款管理系統提供9項作業功能</w:t>
        </w:r>
        <w:r w:rsidRPr="000628FA">
          <w:rPr>
            <w:rFonts w:ascii="標楷體" w:hAnsi="標楷體" w:hint="eastAsia"/>
            <w:szCs w:val="22"/>
          </w:rPr>
          <w:t>，</w:t>
        </w:r>
        <w:r>
          <w:rPr>
            <w:rFonts w:ascii="標楷體" w:hAnsi="標楷體" w:hint="eastAsia"/>
            <w:szCs w:val="22"/>
          </w:rPr>
          <w:t>併入催</w:t>
        </w:r>
        <w:proofErr w:type="gramStart"/>
        <w:r>
          <w:rPr>
            <w:rFonts w:ascii="標楷體" w:hAnsi="標楷體" w:hint="eastAsia"/>
            <w:szCs w:val="22"/>
          </w:rPr>
          <w:t>收債協功能</w:t>
        </w:r>
      </w:ins>
      <w:proofErr w:type="gramEnd"/>
      <w:del w:id="108" w:author="楊智誠" w:date="2021-12-14T16:42:00Z">
        <w:r w:rsidR="003500F7" w:rsidRPr="009B2BD3" w:rsidDel="00F13151">
          <w:rPr>
            <w:rFonts w:ascii="標楷體" w:hAnsi="標楷體" w:hint="eastAsia"/>
            <w:szCs w:val="22"/>
          </w:rPr>
          <w:delText>放款管理系統提供9項作業功能</w:delText>
        </w:r>
      </w:del>
      <w:r w:rsidR="003500F7" w:rsidRPr="009B2BD3">
        <w:rPr>
          <w:rFonts w:ascii="標楷體" w:hAnsi="標楷體" w:hint="eastAsia"/>
          <w:szCs w:val="22"/>
        </w:rPr>
        <w:t>，並與</w:t>
      </w:r>
      <w:proofErr w:type="spellStart"/>
      <w:r w:rsidR="003500F7" w:rsidRPr="009B2BD3">
        <w:rPr>
          <w:rFonts w:ascii="標楷體" w:hAnsi="標楷體" w:hint="eastAsia"/>
          <w:szCs w:val="22"/>
        </w:rPr>
        <w:t>Eloan</w:t>
      </w:r>
      <w:proofErr w:type="spellEnd"/>
      <w:r w:rsidR="003500F7" w:rsidRPr="009B2BD3">
        <w:rPr>
          <w:rFonts w:ascii="標楷體" w:hAnsi="標楷體" w:hint="eastAsia"/>
          <w:szCs w:val="22"/>
        </w:rPr>
        <w:t>、核心帳</w:t>
      </w:r>
      <w:proofErr w:type="gramStart"/>
      <w:r w:rsidR="003500F7" w:rsidRPr="009B2BD3">
        <w:rPr>
          <w:rFonts w:ascii="標楷體" w:hAnsi="標楷體" w:hint="eastAsia"/>
          <w:szCs w:val="22"/>
        </w:rPr>
        <w:t>務</w:t>
      </w:r>
      <w:proofErr w:type="gramEnd"/>
      <w:r w:rsidR="003500F7" w:rsidRPr="009B2BD3">
        <w:rPr>
          <w:rFonts w:ascii="標楷體" w:hAnsi="標楷體" w:hint="eastAsia"/>
          <w:szCs w:val="22"/>
        </w:rPr>
        <w:t>、</w:t>
      </w:r>
      <w:r w:rsidR="003500F7" w:rsidRPr="009B2BD3">
        <w:rPr>
          <w:rFonts w:ascii="標楷體" w:hAnsi="標楷體"/>
          <w:szCs w:val="22"/>
        </w:rPr>
        <w:t>及催</w:t>
      </w:r>
      <w:proofErr w:type="gramStart"/>
      <w:r w:rsidR="003500F7" w:rsidRPr="009B2BD3">
        <w:rPr>
          <w:rFonts w:ascii="標楷體" w:hAnsi="標楷體"/>
          <w:szCs w:val="22"/>
        </w:rPr>
        <w:t>收債協等</w:t>
      </w:r>
      <w:proofErr w:type="gramEnd"/>
      <w:r w:rsidR="003500F7" w:rsidRPr="009B2BD3">
        <w:rPr>
          <w:rFonts w:ascii="標楷體" w:hAnsi="標楷體"/>
          <w:szCs w:val="22"/>
        </w:rPr>
        <w:t>前中後台相關資訊</w:t>
      </w:r>
      <w:r w:rsidR="003500F7" w:rsidRPr="009B2BD3">
        <w:rPr>
          <w:rFonts w:ascii="標楷體" w:hAnsi="標楷體" w:hint="eastAsia"/>
          <w:szCs w:val="22"/>
        </w:rPr>
        <w:t>整合，使</w:t>
      </w:r>
      <w:proofErr w:type="gramStart"/>
      <w:r w:rsidR="003500F7" w:rsidRPr="009B2BD3">
        <w:rPr>
          <w:rFonts w:ascii="標楷體" w:hAnsi="標楷體" w:hint="eastAsia"/>
          <w:szCs w:val="22"/>
        </w:rPr>
        <w:t>放款部能順利</w:t>
      </w:r>
      <w:proofErr w:type="gramEnd"/>
      <w:r w:rsidR="003500F7" w:rsidRPr="009B2BD3">
        <w:rPr>
          <w:rFonts w:ascii="標楷體" w:hAnsi="標楷體" w:hint="eastAsia"/>
          <w:szCs w:val="22"/>
        </w:rPr>
        <w:t>運作放款各項作業。</w:t>
      </w:r>
    </w:p>
    <w:p w14:paraId="599F2E26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4ABA5A85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6A2F7DAD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AF53C20" w14:textId="77777777" w:rsidR="00FD0BA6" w:rsidRPr="00B830D9" w:rsidRDefault="00FD0BA6" w:rsidP="00FD0BA6">
      <w:pPr>
        <w:pStyle w:val="1"/>
        <w:snapToGrid w:val="0"/>
        <w:rPr>
          <w:rFonts w:ascii="標楷體" w:hAnsi="標楷體"/>
        </w:rPr>
      </w:pPr>
      <w:bookmarkStart w:id="109" w:name="_Toc90483365"/>
      <w:bookmarkStart w:id="110" w:name="_Toc90489657"/>
      <w:r w:rsidRPr="00B830D9">
        <w:rPr>
          <w:rFonts w:ascii="標楷體" w:hAnsi="標楷體"/>
          <w:sz w:val="32"/>
          <w:szCs w:val="32"/>
        </w:rPr>
        <w:lastRenderedPageBreak/>
        <w:t>第2章</w:t>
      </w:r>
      <w:r w:rsidR="00716905" w:rsidRPr="00B830D9">
        <w:rPr>
          <w:rFonts w:ascii="標楷體" w:hAnsi="標楷體" w:hint="eastAsia"/>
          <w:sz w:val="32"/>
          <w:szCs w:val="32"/>
        </w:rPr>
        <w:t xml:space="preserve"> </w:t>
      </w:r>
      <w:r w:rsidRPr="00B830D9">
        <w:rPr>
          <w:rFonts w:ascii="標楷體" w:hAnsi="標楷體"/>
        </w:rPr>
        <w:t>需求說明</w:t>
      </w:r>
      <w:bookmarkEnd w:id="109"/>
      <w:bookmarkEnd w:id="110"/>
    </w:p>
    <w:p w14:paraId="6D106F24" w14:textId="77777777" w:rsidR="00FD0BA6" w:rsidRPr="00B830D9" w:rsidRDefault="00FD0BA6" w:rsidP="003500F7">
      <w:pPr>
        <w:pStyle w:val="20"/>
        <w:keepNext w:val="0"/>
        <w:spacing w:before="0" w:after="240" w:line="360" w:lineRule="auto"/>
        <w:rPr>
          <w:rFonts w:ascii="標楷體" w:hAnsi="標楷體"/>
        </w:rPr>
      </w:pPr>
      <w:bookmarkStart w:id="111" w:name="_Toc90483366"/>
      <w:bookmarkStart w:id="112" w:name="_Toc90489658"/>
      <w:r w:rsidRPr="00B830D9">
        <w:rPr>
          <w:rFonts w:ascii="標楷體" w:hAnsi="標楷體"/>
        </w:rPr>
        <w:t>2.1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功能性需求</w:t>
      </w:r>
      <w:bookmarkEnd w:id="111"/>
      <w:bookmarkEnd w:id="112"/>
    </w:p>
    <w:p w14:paraId="2A8497EA" w14:textId="77777777" w:rsidR="009F3676" w:rsidRPr="009B2BD3" w:rsidRDefault="009F3676" w:rsidP="009F3676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3BC4ABC6" w14:textId="77777777" w:rsidR="00FD0BA6" w:rsidRPr="00B830D9" w:rsidRDefault="00FD0BA6" w:rsidP="00FD0BA6">
      <w:pPr>
        <w:pStyle w:val="20"/>
        <w:keepNext w:val="0"/>
        <w:ind w:left="1134" w:hanging="1134"/>
        <w:rPr>
          <w:rFonts w:ascii="標楷體" w:hAnsi="標楷體"/>
        </w:rPr>
      </w:pPr>
      <w:bookmarkStart w:id="113" w:name="_Toc90483367"/>
      <w:bookmarkStart w:id="114" w:name="_Toc90489659"/>
      <w:r w:rsidRPr="00B830D9">
        <w:rPr>
          <w:rFonts w:ascii="標楷體" w:hAnsi="標楷體"/>
        </w:rPr>
        <w:t>2.2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非功能性需求</w:t>
      </w:r>
      <w:bookmarkEnd w:id="113"/>
      <w:bookmarkEnd w:id="114"/>
    </w:p>
    <w:p w14:paraId="02FE9483" w14:textId="77777777" w:rsidR="003500F7" w:rsidRPr="009B2BD3" w:rsidRDefault="003500F7" w:rsidP="003500F7">
      <w:pPr>
        <w:tabs>
          <w:tab w:val="left" w:pos="788"/>
        </w:tabs>
        <w:rPr>
          <w:rFonts w:ascii="標楷體" w:eastAsia="標楷體" w:hAnsi="標楷體"/>
        </w:rPr>
      </w:pPr>
    </w:p>
    <w:p w14:paraId="7B94274C" w14:textId="77777777" w:rsidR="003500F7" w:rsidRPr="009B2BD3" w:rsidRDefault="003500F7" w:rsidP="003500F7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7DB49A46" w14:textId="77777777" w:rsidR="003500F7" w:rsidRPr="009B2BD3" w:rsidRDefault="003500F7" w:rsidP="003500F7">
      <w:pPr>
        <w:tabs>
          <w:tab w:val="left" w:pos="788"/>
        </w:tabs>
        <w:rPr>
          <w:rFonts w:ascii="標楷體" w:eastAsia="標楷體" w:hAnsi="標楷體"/>
        </w:rPr>
      </w:pPr>
    </w:p>
    <w:p w14:paraId="148F7687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EC2DFB3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750CBAE1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046A3650" w14:textId="77777777" w:rsidR="00FD0BA6" w:rsidRPr="00B830D9" w:rsidRDefault="00FD0BA6" w:rsidP="00FD0BA6">
      <w:pPr>
        <w:pStyle w:val="1"/>
        <w:snapToGrid w:val="0"/>
        <w:rPr>
          <w:rFonts w:ascii="標楷體" w:hAnsi="標楷體"/>
        </w:rPr>
      </w:pPr>
      <w:bookmarkStart w:id="115" w:name="_Toc90483368"/>
      <w:bookmarkStart w:id="116" w:name="_Toc90489660"/>
      <w:r w:rsidRPr="00B830D9">
        <w:rPr>
          <w:rFonts w:ascii="標楷體" w:hAnsi="標楷體"/>
          <w:sz w:val="32"/>
          <w:szCs w:val="32"/>
        </w:rPr>
        <w:lastRenderedPageBreak/>
        <w:t>第3章</w:t>
      </w:r>
      <w:r w:rsidR="00441668" w:rsidRPr="00B830D9">
        <w:rPr>
          <w:rFonts w:ascii="標楷體" w:hAnsi="標楷體"/>
          <w:sz w:val="32"/>
          <w:szCs w:val="32"/>
        </w:rPr>
        <w:t xml:space="preserve"> </w:t>
      </w:r>
      <w:r w:rsidRPr="00B830D9">
        <w:rPr>
          <w:rFonts w:ascii="標楷體" w:hAnsi="標楷體"/>
          <w:sz w:val="32"/>
          <w:szCs w:val="32"/>
        </w:rPr>
        <w:t>系統需求</w:t>
      </w:r>
      <w:bookmarkEnd w:id="115"/>
      <w:bookmarkEnd w:id="116"/>
    </w:p>
    <w:p w14:paraId="79B2562D" w14:textId="77777777" w:rsidR="00FD0BA6" w:rsidRDefault="00716905" w:rsidP="00657104">
      <w:pPr>
        <w:pStyle w:val="20"/>
        <w:keepNext w:val="0"/>
        <w:spacing w:before="0"/>
        <w:rPr>
          <w:rFonts w:ascii="標楷體" w:hAnsi="標楷體"/>
        </w:rPr>
      </w:pPr>
      <w:bookmarkStart w:id="117" w:name="_Toc90483369"/>
      <w:bookmarkStart w:id="118" w:name="_Toc90489661"/>
      <w:r w:rsidRPr="00B830D9">
        <w:rPr>
          <w:rFonts w:ascii="標楷體" w:hAnsi="標楷體"/>
        </w:rPr>
        <w:t>3.1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系統功能結構圖</w:t>
      </w:r>
      <w:bookmarkEnd w:id="117"/>
      <w:bookmarkEnd w:id="118"/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  <w:tblPrChange w:id="119" w:author="ST1" w:date="2020-07-29T17:47:00Z">
          <w:tblPr>
            <w:tblW w:w="9360" w:type="dxa"/>
            <w:tblInd w:w="28" w:type="dxa"/>
            <w:tbl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insideH w:val="single" w:sz="6" w:space="0" w:color="auto"/>
              <w:insideV w:val="single" w:sz="6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</w:tblPrChange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  <w:tblGridChange w:id="120">
          <w:tblGrid>
            <w:gridCol w:w="567"/>
            <w:gridCol w:w="709"/>
            <w:gridCol w:w="3827"/>
            <w:gridCol w:w="284"/>
            <w:gridCol w:w="567"/>
            <w:gridCol w:w="567"/>
            <w:gridCol w:w="850"/>
            <w:gridCol w:w="567"/>
            <w:gridCol w:w="567"/>
            <w:gridCol w:w="284"/>
            <w:gridCol w:w="283"/>
            <w:gridCol w:w="288"/>
          </w:tblGrid>
        </w:tblGridChange>
      </w:tblGrid>
      <w:tr w:rsidR="00657104" w:rsidRPr="00657104" w14:paraId="1B1374F8" w14:textId="77777777" w:rsidTr="00323DF8">
        <w:trPr>
          <w:tblHeader/>
          <w:trPrChange w:id="121" w:author="ST1" w:date="2020-07-29T17:47:00Z">
            <w:trPr>
              <w:tblHeader/>
            </w:trPr>
          </w:trPrChange>
        </w:trPr>
        <w:tc>
          <w:tcPr>
            <w:tcW w:w="567" w:type="dxa"/>
            <w:tcPrChange w:id="122" w:author="ST1" w:date="2020-07-29T17:47:00Z">
              <w:tcPr>
                <w:tcW w:w="567" w:type="dxa"/>
              </w:tcPr>
            </w:tcPrChange>
          </w:tcPr>
          <w:p w14:paraId="49A1089D" w14:textId="77777777" w:rsidR="00657104" w:rsidRPr="00657104" w:rsidRDefault="00657104" w:rsidP="00656023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  <w:tcPrChange w:id="123" w:author="ST1" w:date="2020-07-29T17:47:00Z">
              <w:tcPr>
                <w:tcW w:w="709" w:type="dxa"/>
              </w:tcPr>
            </w:tcPrChange>
          </w:tcPr>
          <w:p w14:paraId="41D44A13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  <w:tcPrChange w:id="124" w:author="ST1" w:date="2020-07-29T17:47:00Z">
              <w:tcPr>
                <w:tcW w:w="3827" w:type="dxa"/>
              </w:tcPr>
            </w:tcPrChange>
          </w:tcPr>
          <w:p w14:paraId="082A88FB" w14:textId="77777777" w:rsidR="00657104" w:rsidRPr="00657104" w:rsidRDefault="00657104" w:rsidP="00656023">
            <w:pPr>
              <w:pStyle w:val="afe"/>
              <w:snapToGrid w:val="0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交易名稱</w:t>
            </w:r>
          </w:p>
        </w:tc>
        <w:tc>
          <w:tcPr>
            <w:tcW w:w="284" w:type="dxa"/>
            <w:tcPrChange w:id="125" w:author="ST1" w:date="2020-07-29T17:47:00Z">
              <w:tcPr>
                <w:tcW w:w="284" w:type="dxa"/>
              </w:tcPr>
            </w:tcPrChange>
          </w:tcPr>
          <w:p w14:paraId="62D5C2FF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  <w:tcPrChange w:id="126" w:author="ST1" w:date="2020-07-29T17:47:00Z">
              <w:tcPr>
                <w:tcW w:w="567" w:type="dxa"/>
              </w:tcPr>
            </w:tcPrChange>
          </w:tcPr>
          <w:p w14:paraId="3DA6AB38" w14:textId="77777777" w:rsidR="00657104" w:rsidRPr="00657104" w:rsidRDefault="00D71CCB" w:rsidP="00656023">
            <w:pPr>
              <w:snapToGrid w:val="0"/>
              <w:rPr>
                <w:rFonts w:ascii="標楷體" w:eastAsia="標楷體" w:hAnsi="標楷體"/>
              </w:rPr>
            </w:pPr>
            <w:r w:rsidRPr="00D71CCB">
              <w:rPr>
                <w:rFonts w:ascii="標楷體" w:eastAsia="標楷體" w:hAnsi="標楷體" w:hint="eastAsia"/>
              </w:rPr>
              <w:t>經辦</w:t>
            </w:r>
            <w:r w:rsidR="00657104" w:rsidRPr="00657104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  <w:tcPrChange w:id="127" w:author="ST1" w:date="2020-07-29T17:47:00Z">
              <w:tcPr>
                <w:tcW w:w="567" w:type="dxa"/>
              </w:tcPr>
            </w:tcPrChange>
          </w:tcPr>
          <w:p w14:paraId="3E03637A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657104">
              <w:rPr>
                <w:rFonts w:ascii="標楷體" w:eastAsia="標楷體" w:hAnsi="標楷體" w:hint="eastAsia"/>
              </w:rPr>
              <w:t>主管</w:t>
            </w:r>
            <w:r w:rsidRPr="00657104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  <w:tcPrChange w:id="128" w:author="ST1" w:date="2020-07-29T17:47:00Z">
              <w:tcPr>
                <w:tcW w:w="850" w:type="dxa"/>
              </w:tcPr>
            </w:tcPrChange>
          </w:tcPr>
          <w:p w14:paraId="230C1AE3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  <w:tcPrChange w:id="129" w:author="ST1" w:date="2020-07-29T17:47:00Z">
              <w:tcPr>
                <w:tcW w:w="567" w:type="dxa"/>
              </w:tcPr>
            </w:tcPrChange>
          </w:tcPr>
          <w:p w14:paraId="2270289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帳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務</w:t>
            </w:r>
            <w:proofErr w:type="gramEnd"/>
          </w:p>
          <w:p w14:paraId="43D2168D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  <w:tcPrChange w:id="130" w:author="ST1" w:date="2020-07-29T17:47:00Z">
              <w:tcPr>
                <w:tcW w:w="567" w:type="dxa"/>
              </w:tcPr>
            </w:tcPrChange>
          </w:tcPr>
          <w:p w14:paraId="6DB7F610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額度</w:t>
            </w:r>
          </w:p>
          <w:p w14:paraId="4567B1A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  <w:tcPrChange w:id="131" w:author="ST1" w:date="2020-07-29T17:47:00Z">
              <w:tcPr>
                <w:tcW w:w="284" w:type="dxa"/>
              </w:tcPr>
            </w:tcPrChange>
          </w:tcPr>
          <w:p w14:paraId="36175EF6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657104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  <w:tcPrChange w:id="132" w:author="ST1" w:date="2020-07-29T17:47:00Z">
              <w:tcPr>
                <w:tcW w:w="283" w:type="dxa"/>
              </w:tcPr>
            </w:tcPrChange>
          </w:tcPr>
          <w:p w14:paraId="39A2D08B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657104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  <w:tcPrChange w:id="133" w:author="ST1" w:date="2020-07-29T17:47:00Z">
              <w:tcPr>
                <w:tcW w:w="288" w:type="dxa"/>
              </w:tcPr>
            </w:tcPrChange>
          </w:tcPr>
          <w:p w14:paraId="362741C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260576" w:rsidRPr="00657104" w14:paraId="084BD852" w14:textId="77777777" w:rsidTr="00323DF8">
        <w:trPr>
          <w:tblHeader/>
          <w:trPrChange w:id="134" w:author="ST1" w:date="2020-07-29T17:47:00Z">
            <w:trPr>
              <w:tblHeader/>
            </w:trPr>
          </w:trPrChange>
        </w:trPr>
        <w:tc>
          <w:tcPr>
            <w:tcW w:w="567" w:type="dxa"/>
            <w:tcPrChange w:id="135" w:author="ST1" w:date="2020-07-29T17:47:00Z">
              <w:tcPr>
                <w:tcW w:w="567" w:type="dxa"/>
              </w:tcPr>
            </w:tcPrChange>
          </w:tcPr>
          <w:p w14:paraId="547B035E" w14:textId="77777777" w:rsidR="00260576" w:rsidRPr="00657104" w:rsidRDefault="00260576" w:rsidP="001E674F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36" w:author="ST1" w:date="2020-07-29T17:47:00Z">
              <w:tcPr>
                <w:tcW w:w="709" w:type="dxa"/>
              </w:tcPr>
            </w:tcPrChange>
          </w:tcPr>
          <w:p w14:paraId="0E3D0C9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/>
                <w:szCs w:val="24"/>
              </w:rPr>
              <w:t>L91</w:t>
            </w:r>
          </w:p>
        </w:tc>
        <w:tc>
          <w:tcPr>
            <w:tcW w:w="8084" w:type="dxa"/>
            <w:gridSpan w:val="10"/>
            <w:tcPrChange w:id="137" w:author="ST1" w:date="2020-07-29T17:47:00Z">
              <w:tcPr>
                <w:tcW w:w="8084" w:type="dxa"/>
                <w:gridSpan w:val="10"/>
              </w:tcPr>
            </w:tcPrChange>
          </w:tcPr>
          <w:p w14:paraId="57197FE2" w14:textId="77777777" w:rsidR="00260576" w:rsidRPr="00657104" w:rsidRDefault="00260576" w:rsidP="001E674F">
            <w:pPr>
              <w:rPr>
                <w:rFonts w:ascii="標楷體" w:eastAsia="標楷體" w:hAnsi="標楷體"/>
              </w:rPr>
            </w:pPr>
            <w:proofErr w:type="gramStart"/>
            <w:r w:rsidRPr="005910A3">
              <w:rPr>
                <w:rFonts w:ascii="標楷體" w:eastAsia="標楷體" w:hAnsi="標楷體" w:hint="eastAsia"/>
              </w:rPr>
              <w:t>關帳</w:t>
            </w:r>
            <w:r w:rsidRPr="00260576">
              <w:rPr>
                <w:rFonts w:ascii="標楷體" w:eastAsia="標楷體" w:hAnsi="標楷體" w:hint="eastAsia"/>
              </w:rPr>
              <w:t>報表</w:t>
            </w:r>
            <w:proofErr w:type="gramEnd"/>
          </w:p>
        </w:tc>
      </w:tr>
      <w:tr w:rsidR="00260576" w:rsidRPr="00657104" w14:paraId="647FD13E" w14:textId="77777777" w:rsidTr="00323DF8">
        <w:trPr>
          <w:tblHeader/>
          <w:trPrChange w:id="138" w:author="ST1" w:date="2020-07-29T17:47:00Z">
            <w:trPr>
              <w:tblHeader/>
            </w:trPr>
          </w:trPrChange>
        </w:trPr>
        <w:tc>
          <w:tcPr>
            <w:tcW w:w="567" w:type="dxa"/>
            <w:tcPrChange w:id="139" w:author="ST1" w:date="2020-07-29T17:47:00Z">
              <w:tcPr>
                <w:tcW w:w="567" w:type="dxa"/>
              </w:tcPr>
            </w:tcPrChange>
          </w:tcPr>
          <w:p w14:paraId="60B685BF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40" w:author="ST1" w:date="2020-07-29T17:47:00Z">
              <w:tcPr>
                <w:tcW w:w="709" w:type="dxa"/>
              </w:tcPr>
            </w:tcPrChange>
          </w:tcPr>
          <w:p w14:paraId="5535E6E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</w:t>
            </w:r>
            <w:r w:rsidRPr="00657104">
              <w:rPr>
                <w:rFonts w:ascii="標楷體" w:eastAsia="標楷體" w:hAnsi="標楷體" w:hint="eastAsia"/>
                <w:szCs w:val="24"/>
              </w:rPr>
              <w:t>91</w:t>
            </w:r>
            <w:r w:rsidRPr="00657104">
              <w:rPr>
                <w:rFonts w:ascii="標楷體" w:eastAsia="標楷體" w:hAnsi="標楷體"/>
                <w:szCs w:val="24"/>
              </w:rPr>
              <w:t>10</w:t>
            </w:r>
          </w:p>
        </w:tc>
        <w:tc>
          <w:tcPr>
            <w:tcW w:w="3827" w:type="dxa"/>
            <w:tcPrChange w:id="141" w:author="ST1" w:date="2020-07-29T17:47:00Z">
              <w:tcPr>
                <w:tcW w:w="3827" w:type="dxa"/>
              </w:tcPr>
            </w:tcPrChange>
          </w:tcPr>
          <w:p w14:paraId="0FE8D33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首次撥款審核資料表</w:t>
            </w:r>
          </w:p>
        </w:tc>
        <w:tc>
          <w:tcPr>
            <w:tcW w:w="284" w:type="dxa"/>
            <w:tcPrChange w:id="142" w:author="ST1" w:date="2020-07-29T17:47:00Z">
              <w:tcPr>
                <w:tcW w:w="284" w:type="dxa"/>
              </w:tcPr>
            </w:tcPrChange>
          </w:tcPr>
          <w:p w14:paraId="71FB928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43" w:author="ST1" w:date="2020-07-29T17:47:00Z">
              <w:tcPr>
                <w:tcW w:w="567" w:type="dxa"/>
              </w:tcPr>
            </w:tcPrChange>
          </w:tcPr>
          <w:p w14:paraId="5B317C6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44" w:author="ST1" w:date="2020-07-29T17:47:00Z">
              <w:tcPr>
                <w:tcW w:w="567" w:type="dxa"/>
              </w:tcPr>
            </w:tcPrChange>
          </w:tcPr>
          <w:p w14:paraId="147DF47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45" w:author="ST1" w:date="2020-07-29T17:47:00Z">
              <w:tcPr>
                <w:tcW w:w="850" w:type="dxa"/>
              </w:tcPr>
            </w:tcPrChange>
          </w:tcPr>
          <w:p w14:paraId="3F17BDB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46" w:author="ST1" w:date="2020-07-29T17:47:00Z">
              <w:tcPr>
                <w:tcW w:w="567" w:type="dxa"/>
              </w:tcPr>
            </w:tcPrChange>
          </w:tcPr>
          <w:p w14:paraId="0CD6CCF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47" w:author="ST1" w:date="2020-07-29T17:47:00Z">
              <w:tcPr>
                <w:tcW w:w="567" w:type="dxa"/>
              </w:tcPr>
            </w:tcPrChange>
          </w:tcPr>
          <w:p w14:paraId="2781AFE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48" w:author="ST1" w:date="2020-07-29T17:47:00Z">
              <w:tcPr>
                <w:tcW w:w="284" w:type="dxa"/>
              </w:tcPr>
            </w:tcPrChange>
          </w:tcPr>
          <w:p w14:paraId="354686D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49" w:author="ST1" w:date="2020-07-29T17:47:00Z">
              <w:tcPr>
                <w:tcW w:w="283" w:type="dxa"/>
              </w:tcPr>
            </w:tcPrChange>
          </w:tcPr>
          <w:p w14:paraId="6DAFAFFB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50" w:author="ST1" w:date="2020-07-29T17:47:00Z">
              <w:tcPr>
                <w:tcW w:w="288" w:type="dxa"/>
              </w:tcPr>
            </w:tcPrChange>
          </w:tcPr>
          <w:p w14:paraId="07FF342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58CD96F3" w14:textId="77777777" w:rsidTr="00323DF8">
        <w:trPr>
          <w:tblHeader/>
          <w:trPrChange w:id="151" w:author="ST1" w:date="2020-07-29T17:47:00Z">
            <w:trPr>
              <w:tblHeader/>
            </w:trPr>
          </w:trPrChange>
        </w:trPr>
        <w:tc>
          <w:tcPr>
            <w:tcW w:w="567" w:type="dxa"/>
            <w:tcPrChange w:id="152" w:author="ST1" w:date="2020-07-29T17:47:00Z">
              <w:tcPr>
                <w:tcW w:w="567" w:type="dxa"/>
              </w:tcPr>
            </w:tcPrChange>
          </w:tcPr>
          <w:p w14:paraId="168B3003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53" w:author="ST1" w:date="2020-07-29T17:47:00Z">
              <w:tcPr>
                <w:tcW w:w="709" w:type="dxa"/>
              </w:tcPr>
            </w:tcPrChange>
          </w:tcPr>
          <w:p w14:paraId="74BD998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L9130</w:t>
            </w:r>
          </w:p>
        </w:tc>
        <w:tc>
          <w:tcPr>
            <w:tcW w:w="3827" w:type="dxa"/>
            <w:tcPrChange w:id="154" w:author="ST1" w:date="2020-07-29T17:47:00Z">
              <w:tcPr>
                <w:tcW w:w="3827" w:type="dxa"/>
              </w:tcPr>
            </w:tcPrChange>
          </w:tcPr>
          <w:p w14:paraId="28B9052D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核心傳票媒體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檔</w:t>
            </w:r>
            <w:proofErr w:type="gramEnd"/>
            <w:r w:rsidRPr="00657104">
              <w:rPr>
                <w:rFonts w:ascii="標楷體" w:eastAsia="標楷體" w:hAnsi="標楷體" w:hint="eastAsia"/>
              </w:rPr>
              <w:t>產生作業</w:t>
            </w:r>
          </w:p>
        </w:tc>
        <w:tc>
          <w:tcPr>
            <w:tcW w:w="284" w:type="dxa"/>
            <w:tcPrChange w:id="155" w:author="ST1" w:date="2020-07-29T17:47:00Z">
              <w:tcPr>
                <w:tcW w:w="284" w:type="dxa"/>
              </w:tcPr>
            </w:tcPrChange>
          </w:tcPr>
          <w:p w14:paraId="5D085D7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56" w:author="ST1" w:date="2020-07-29T17:47:00Z">
              <w:tcPr>
                <w:tcW w:w="567" w:type="dxa"/>
              </w:tcPr>
            </w:tcPrChange>
          </w:tcPr>
          <w:p w14:paraId="24F7BC49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57" w:author="ST1" w:date="2020-07-29T17:47:00Z">
              <w:tcPr>
                <w:tcW w:w="567" w:type="dxa"/>
              </w:tcPr>
            </w:tcPrChange>
          </w:tcPr>
          <w:p w14:paraId="4EFF0C9E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58" w:author="ST1" w:date="2020-07-29T17:47:00Z">
              <w:tcPr>
                <w:tcW w:w="850" w:type="dxa"/>
              </w:tcPr>
            </w:tcPrChange>
          </w:tcPr>
          <w:p w14:paraId="2993E9E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59" w:author="ST1" w:date="2020-07-29T17:47:00Z">
              <w:tcPr>
                <w:tcW w:w="567" w:type="dxa"/>
              </w:tcPr>
            </w:tcPrChange>
          </w:tcPr>
          <w:p w14:paraId="2A81415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60" w:author="ST1" w:date="2020-07-29T17:47:00Z">
              <w:tcPr>
                <w:tcW w:w="567" w:type="dxa"/>
              </w:tcPr>
            </w:tcPrChange>
          </w:tcPr>
          <w:p w14:paraId="3BB3D10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61" w:author="ST1" w:date="2020-07-29T17:47:00Z">
              <w:tcPr>
                <w:tcW w:w="284" w:type="dxa"/>
              </w:tcPr>
            </w:tcPrChange>
          </w:tcPr>
          <w:p w14:paraId="7C6735D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62" w:author="ST1" w:date="2020-07-29T17:47:00Z">
              <w:tcPr>
                <w:tcW w:w="283" w:type="dxa"/>
              </w:tcPr>
            </w:tcPrChange>
          </w:tcPr>
          <w:p w14:paraId="1E893E57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63" w:author="ST1" w:date="2020-07-29T17:47:00Z">
              <w:tcPr>
                <w:tcW w:w="288" w:type="dxa"/>
              </w:tcPr>
            </w:tcPrChange>
          </w:tcPr>
          <w:p w14:paraId="1229632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7886625C" w14:textId="77777777" w:rsidTr="00323DF8">
        <w:trPr>
          <w:tblHeader/>
          <w:trPrChange w:id="164" w:author="ST1" w:date="2020-07-29T17:47:00Z">
            <w:trPr>
              <w:tblHeader/>
            </w:trPr>
          </w:trPrChange>
        </w:trPr>
        <w:tc>
          <w:tcPr>
            <w:tcW w:w="567" w:type="dxa"/>
            <w:tcPrChange w:id="165" w:author="ST1" w:date="2020-07-29T17:47:00Z">
              <w:tcPr>
                <w:tcW w:w="567" w:type="dxa"/>
              </w:tcPr>
            </w:tcPrChange>
          </w:tcPr>
          <w:p w14:paraId="6224C290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66" w:author="ST1" w:date="2020-07-29T17:47:00Z">
              <w:tcPr>
                <w:tcW w:w="709" w:type="dxa"/>
              </w:tcPr>
            </w:tcPrChange>
          </w:tcPr>
          <w:p w14:paraId="374909C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L9131</w:t>
            </w:r>
          </w:p>
        </w:tc>
        <w:tc>
          <w:tcPr>
            <w:tcW w:w="3827" w:type="dxa"/>
            <w:tcPrChange w:id="167" w:author="ST1" w:date="2020-07-29T17:47:00Z">
              <w:tcPr>
                <w:tcW w:w="3827" w:type="dxa"/>
              </w:tcPr>
            </w:tcPrChange>
          </w:tcPr>
          <w:p w14:paraId="080997C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核心日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結單代傳票</w:t>
            </w:r>
            <w:proofErr w:type="gramEnd"/>
            <w:r w:rsidRPr="00657104">
              <w:rPr>
                <w:rFonts w:ascii="標楷體" w:eastAsia="標楷體" w:hAnsi="標楷體" w:hint="eastAsia"/>
              </w:rPr>
              <w:t>列印</w:t>
            </w:r>
          </w:p>
        </w:tc>
        <w:tc>
          <w:tcPr>
            <w:tcW w:w="284" w:type="dxa"/>
            <w:tcPrChange w:id="168" w:author="ST1" w:date="2020-07-29T17:47:00Z">
              <w:tcPr>
                <w:tcW w:w="284" w:type="dxa"/>
              </w:tcPr>
            </w:tcPrChange>
          </w:tcPr>
          <w:p w14:paraId="7310576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169" w:author="ST1" w:date="2020-07-29T17:47:00Z">
              <w:tcPr>
                <w:tcW w:w="567" w:type="dxa"/>
              </w:tcPr>
            </w:tcPrChange>
          </w:tcPr>
          <w:p w14:paraId="54F5E767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70" w:author="ST1" w:date="2020-07-29T17:47:00Z">
              <w:tcPr>
                <w:tcW w:w="567" w:type="dxa"/>
              </w:tcPr>
            </w:tcPrChange>
          </w:tcPr>
          <w:p w14:paraId="78BB444A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71" w:author="ST1" w:date="2020-07-29T17:47:00Z">
              <w:tcPr>
                <w:tcW w:w="850" w:type="dxa"/>
              </w:tcPr>
            </w:tcPrChange>
          </w:tcPr>
          <w:p w14:paraId="4337BDF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72" w:author="ST1" w:date="2020-07-29T17:47:00Z">
              <w:tcPr>
                <w:tcW w:w="567" w:type="dxa"/>
              </w:tcPr>
            </w:tcPrChange>
          </w:tcPr>
          <w:p w14:paraId="4C7FD34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73" w:author="ST1" w:date="2020-07-29T17:47:00Z">
              <w:tcPr>
                <w:tcW w:w="567" w:type="dxa"/>
              </w:tcPr>
            </w:tcPrChange>
          </w:tcPr>
          <w:p w14:paraId="5ED9DC4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74" w:author="ST1" w:date="2020-07-29T17:47:00Z">
              <w:tcPr>
                <w:tcW w:w="284" w:type="dxa"/>
              </w:tcPr>
            </w:tcPrChange>
          </w:tcPr>
          <w:p w14:paraId="66E48F8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75" w:author="ST1" w:date="2020-07-29T17:47:00Z">
              <w:tcPr>
                <w:tcW w:w="283" w:type="dxa"/>
              </w:tcPr>
            </w:tcPrChange>
          </w:tcPr>
          <w:p w14:paraId="6963BC1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76" w:author="ST1" w:date="2020-07-29T17:47:00Z">
              <w:tcPr>
                <w:tcW w:w="288" w:type="dxa"/>
              </w:tcPr>
            </w:tcPrChange>
          </w:tcPr>
          <w:p w14:paraId="323363B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E2963B2" w14:textId="77777777" w:rsidTr="00323DF8">
        <w:trPr>
          <w:tblHeader/>
          <w:trPrChange w:id="177" w:author="ST1" w:date="2020-07-29T17:47:00Z">
            <w:trPr>
              <w:tblHeader/>
            </w:trPr>
          </w:trPrChange>
        </w:trPr>
        <w:tc>
          <w:tcPr>
            <w:tcW w:w="567" w:type="dxa"/>
            <w:tcPrChange w:id="178" w:author="ST1" w:date="2020-07-29T17:47:00Z">
              <w:tcPr>
                <w:tcW w:w="567" w:type="dxa"/>
              </w:tcPr>
            </w:tcPrChange>
          </w:tcPr>
          <w:p w14:paraId="56786AAB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79" w:author="ST1" w:date="2020-07-29T17:47:00Z">
              <w:tcPr>
                <w:tcW w:w="709" w:type="dxa"/>
              </w:tcPr>
            </w:tcPrChange>
          </w:tcPr>
          <w:p w14:paraId="64A0F6B7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L9132</w:t>
            </w:r>
          </w:p>
        </w:tc>
        <w:tc>
          <w:tcPr>
            <w:tcW w:w="3827" w:type="dxa"/>
            <w:tcPrChange w:id="180" w:author="ST1" w:date="2020-07-29T17:47:00Z">
              <w:tcPr>
                <w:tcW w:w="3827" w:type="dxa"/>
              </w:tcPr>
            </w:tcPrChange>
          </w:tcPr>
          <w:p w14:paraId="0E25A718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傳票媒體明細表（核心）</w:t>
            </w:r>
          </w:p>
        </w:tc>
        <w:tc>
          <w:tcPr>
            <w:tcW w:w="284" w:type="dxa"/>
            <w:tcPrChange w:id="181" w:author="ST1" w:date="2020-07-29T17:47:00Z">
              <w:tcPr>
                <w:tcW w:w="284" w:type="dxa"/>
              </w:tcPr>
            </w:tcPrChange>
          </w:tcPr>
          <w:p w14:paraId="55880AA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182" w:author="ST1" w:date="2020-07-29T17:47:00Z">
              <w:tcPr>
                <w:tcW w:w="567" w:type="dxa"/>
              </w:tcPr>
            </w:tcPrChange>
          </w:tcPr>
          <w:p w14:paraId="5F0E6936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83" w:author="ST1" w:date="2020-07-29T17:47:00Z">
              <w:tcPr>
                <w:tcW w:w="567" w:type="dxa"/>
              </w:tcPr>
            </w:tcPrChange>
          </w:tcPr>
          <w:p w14:paraId="46E718B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84" w:author="ST1" w:date="2020-07-29T17:47:00Z">
              <w:tcPr>
                <w:tcW w:w="850" w:type="dxa"/>
              </w:tcPr>
            </w:tcPrChange>
          </w:tcPr>
          <w:p w14:paraId="2AAB944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85" w:author="ST1" w:date="2020-07-29T17:47:00Z">
              <w:tcPr>
                <w:tcW w:w="567" w:type="dxa"/>
              </w:tcPr>
            </w:tcPrChange>
          </w:tcPr>
          <w:p w14:paraId="1364F87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86" w:author="ST1" w:date="2020-07-29T17:47:00Z">
              <w:tcPr>
                <w:tcW w:w="567" w:type="dxa"/>
              </w:tcPr>
            </w:tcPrChange>
          </w:tcPr>
          <w:p w14:paraId="239C79F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87" w:author="ST1" w:date="2020-07-29T17:47:00Z">
              <w:tcPr>
                <w:tcW w:w="284" w:type="dxa"/>
              </w:tcPr>
            </w:tcPrChange>
          </w:tcPr>
          <w:p w14:paraId="44FFF4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88" w:author="ST1" w:date="2020-07-29T17:47:00Z">
              <w:tcPr>
                <w:tcW w:w="283" w:type="dxa"/>
              </w:tcPr>
            </w:tcPrChange>
          </w:tcPr>
          <w:p w14:paraId="2A4B828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89" w:author="ST1" w:date="2020-07-29T17:47:00Z">
              <w:tcPr>
                <w:tcW w:w="288" w:type="dxa"/>
              </w:tcPr>
            </w:tcPrChange>
          </w:tcPr>
          <w:p w14:paraId="2DDACE4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21D8A0F8" w14:textId="77777777" w:rsidTr="00323DF8">
        <w:trPr>
          <w:tblHeader/>
          <w:trPrChange w:id="190" w:author="ST1" w:date="2020-07-29T17:47:00Z">
            <w:trPr>
              <w:tblHeader/>
            </w:trPr>
          </w:trPrChange>
        </w:trPr>
        <w:tc>
          <w:tcPr>
            <w:tcW w:w="567" w:type="dxa"/>
            <w:tcPrChange w:id="191" w:author="ST1" w:date="2020-07-29T17:47:00Z">
              <w:tcPr>
                <w:tcW w:w="567" w:type="dxa"/>
              </w:tcPr>
            </w:tcPrChange>
          </w:tcPr>
          <w:p w14:paraId="54E289F1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92" w:author="ST1" w:date="2020-07-29T17:47:00Z">
              <w:tcPr>
                <w:tcW w:w="709" w:type="dxa"/>
              </w:tcPr>
            </w:tcPrChange>
          </w:tcPr>
          <w:p w14:paraId="11D2BA12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</w:t>
            </w:r>
            <w:r w:rsidRPr="00657104">
              <w:rPr>
                <w:rFonts w:ascii="標楷體" w:eastAsia="標楷體" w:hAnsi="標楷體" w:hint="eastAsia"/>
                <w:szCs w:val="24"/>
              </w:rPr>
              <w:t>3</w:t>
            </w:r>
          </w:p>
        </w:tc>
        <w:tc>
          <w:tcPr>
            <w:tcW w:w="3827" w:type="dxa"/>
            <w:tcPrChange w:id="193" w:author="ST1" w:date="2020-07-29T17:47:00Z">
              <w:tcPr>
                <w:tcW w:w="3827" w:type="dxa"/>
              </w:tcPr>
            </w:tcPrChange>
          </w:tcPr>
          <w:p w14:paraId="5C38FE02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會計與主檔餘額檢核表</w:t>
            </w:r>
          </w:p>
        </w:tc>
        <w:tc>
          <w:tcPr>
            <w:tcW w:w="284" w:type="dxa"/>
            <w:tcPrChange w:id="194" w:author="ST1" w:date="2020-07-29T17:47:00Z">
              <w:tcPr>
                <w:tcW w:w="284" w:type="dxa"/>
              </w:tcPr>
            </w:tcPrChange>
          </w:tcPr>
          <w:p w14:paraId="117578C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95" w:author="ST1" w:date="2020-07-29T17:47:00Z">
              <w:tcPr>
                <w:tcW w:w="567" w:type="dxa"/>
              </w:tcPr>
            </w:tcPrChange>
          </w:tcPr>
          <w:p w14:paraId="62A7534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96" w:author="ST1" w:date="2020-07-29T17:47:00Z">
              <w:tcPr>
                <w:tcW w:w="567" w:type="dxa"/>
              </w:tcPr>
            </w:tcPrChange>
          </w:tcPr>
          <w:p w14:paraId="483243E6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97" w:author="ST1" w:date="2020-07-29T17:47:00Z">
              <w:tcPr>
                <w:tcW w:w="850" w:type="dxa"/>
              </w:tcPr>
            </w:tcPrChange>
          </w:tcPr>
          <w:p w14:paraId="4B63B37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98" w:author="ST1" w:date="2020-07-29T17:47:00Z">
              <w:tcPr>
                <w:tcW w:w="567" w:type="dxa"/>
              </w:tcPr>
            </w:tcPrChange>
          </w:tcPr>
          <w:p w14:paraId="4AE9693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99" w:author="ST1" w:date="2020-07-29T17:47:00Z">
              <w:tcPr>
                <w:tcW w:w="567" w:type="dxa"/>
              </w:tcPr>
            </w:tcPrChange>
          </w:tcPr>
          <w:p w14:paraId="77768CF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00" w:author="ST1" w:date="2020-07-29T17:47:00Z">
              <w:tcPr>
                <w:tcW w:w="284" w:type="dxa"/>
              </w:tcPr>
            </w:tcPrChange>
          </w:tcPr>
          <w:p w14:paraId="1A0BCB9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01" w:author="ST1" w:date="2020-07-29T17:47:00Z">
              <w:tcPr>
                <w:tcW w:w="283" w:type="dxa"/>
              </w:tcPr>
            </w:tcPrChange>
          </w:tcPr>
          <w:p w14:paraId="518DEEC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02" w:author="ST1" w:date="2020-07-29T17:47:00Z">
              <w:tcPr>
                <w:tcW w:w="288" w:type="dxa"/>
              </w:tcPr>
            </w:tcPrChange>
          </w:tcPr>
          <w:p w14:paraId="4D0DB4A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A02B02C" w14:textId="77777777" w:rsidTr="00323DF8">
        <w:trPr>
          <w:tblHeader/>
          <w:trPrChange w:id="203" w:author="ST1" w:date="2020-07-29T17:47:00Z">
            <w:trPr>
              <w:tblHeader/>
            </w:trPr>
          </w:trPrChange>
        </w:trPr>
        <w:tc>
          <w:tcPr>
            <w:tcW w:w="567" w:type="dxa"/>
            <w:tcPrChange w:id="204" w:author="ST1" w:date="2020-07-29T17:47:00Z">
              <w:tcPr>
                <w:tcW w:w="567" w:type="dxa"/>
              </w:tcPr>
            </w:tcPrChange>
          </w:tcPr>
          <w:p w14:paraId="0EA42150" w14:textId="77777777" w:rsidR="00260576" w:rsidRPr="00657104" w:rsidRDefault="00260576" w:rsidP="001E674F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05" w:author="ST1" w:date="2020-07-29T17:47:00Z">
              <w:tcPr>
                <w:tcW w:w="709" w:type="dxa"/>
              </w:tcPr>
            </w:tcPrChange>
          </w:tcPr>
          <w:p w14:paraId="499EBE06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L97</w:t>
            </w:r>
          </w:p>
        </w:tc>
        <w:tc>
          <w:tcPr>
            <w:tcW w:w="8084" w:type="dxa"/>
            <w:gridSpan w:val="10"/>
            <w:tcPrChange w:id="206" w:author="ST1" w:date="2020-07-29T17:47:00Z">
              <w:tcPr>
                <w:tcW w:w="8084" w:type="dxa"/>
                <w:gridSpan w:val="10"/>
              </w:tcPr>
            </w:tcPrChange>
          </w:tcPr>
          <w:p w14:paraId="69ECBC5A" w14:textId="77777777" w:rsidR="00260576" w:rsidRPr="00657104" w:rsidRDefault="00260576" w:rsidP="001E674F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260576">
              <w:rPr>
                <w:rFonts w:ascii="標楷體" w:eastAsia="標楷體" w:hAnsi="標楷體" w:hint="eastAsia"/>
                <w:szCs w:val="24"/>
              </w:rPr>
              <w:t>隨機報表</w:t>
            </w:r>
          </w:p>
        </w:tc>
      </w:tr>
      <w:tr w:rsidR="00260576" w:rsidRPr="00657104" w14:paraId="06C071C7" w14:textId="77777777" w:rsidTr="00323DF8">
        <w:trPr>
          <w:tblHeader/>
          <w:trPrChange w:id="207" w:author="ST1" w:date="2020-07-29T17:47:00Z">
            <w:trPr>
              <w:tblHeader/>
            </w:trPr>
          </w:trPrChange>
        </w:trPr>
        <w:tc>
          <w:tcPr>
            <w:tcW w:w="567" w:type="dxa"/>
            <w:tcPrChange w:id="208" w:author="ST1" w:date="2020-07-29T17:47:00Z">
              <w:tcPr>
                <w:tcW w:w="567" w:type="dxa"/>
              </w:tcPr>
            </w:tcPrChange>
          </w:tcPr>
          <w:p w14:paraId="142D5BE8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09" w:author="ST1" w:date="2020-07-29T17:47:00Z">
              <w:tcPr>
                <w:tcW w:w="709" w:type="dxa"/>
              </w:tcPr>
            </w:tcPrChange>
          </w:tcPr>
          <w:p w14:paraId="2B2B978B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</w:t>
            </w: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3827" w:type="dxa"/>
            <w:tcPrChange w:id="210" w:author="ST1" w:date="2020-07-29T17:47:00Z">
              <w:tcPr>
                <w:tcW w:w="3827" w:type="dxa"/>
              </w:tcPr>
            </w:tcPrChange>
          </w:tcPr>
          <w:p w14:paraId="4261752E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客戶往來交易明細表</w:t>
            </w:r>
          </w:p>
        </w:tc>
        <w:tc>
          <w:tcPr>
            <w:tcW w:w="284" w:type="dxa"/>
            <w:tcPrChange w:id="211" w:author="ST1" w:date="2020-07-29T17:47:00Z">
              <w:tcPr>
                <w:tcW w:w="284" w:type="dxa"/>
              </w:tcPr>
            </w:tcPrChange>
          </w:tcPr>
          <w:p w14:paraId="2FD93CB4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12" w:author="ST1" w:date="2020-07-29T17:47:00Z">
              <w:tcPr>
                <w:tcW w:w="567" w:type="dxa"/>
              </w:tcPr>
            </w:tcPrChange>
          </w:tcPr>
          <w:p w14:paraId="3BFA9AC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13" w:author="ST1" w:date="2020-07-29T17:47:00Z">
              <w:tcPr>
                <w:tcW w:w="567" w:type="dxa"/>
              </w:tcPr>
            </w:tcPrChange>
          </w:tcPr>
          <w:p w14:paraId="1811D3BD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14" w:author="ST1" w:date="2020-07-29T17:47:00Z">
              <w:tcPr>
                <w:tcW w:w="850" w:type="dxa"/>
              </w:tcPr>
            </w:tcPrChange>
          </w:tcPr>
          <w:p w14:paraId="7EF4B9A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15" w:author="ST1" w:date="2020-07-29T17:47:00Z">
              <w:tcPr>
                <w:tcW w:w="567" w:type="dxa"/>
              </w:tcPr>
            </w:tcPrChange>
          </w:tcPr>
          <w:p w14:paraId="0D82F3C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16" w:author="ST1" w:date="2020-07-29T17:47:00Z">
              <w:tcPr>
                <w:tcW w:w="567" w:type="dxa"/>
              </w:tcPr>
            </w:tcPrChange>
          </w:tcPr>
          <w:p w14:paraId="73CF682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17" w:author="ST1" w:date="2020-07-29T17:47:00Z">
              <w:tcPr>
                <w:tcW w:w="284" w:type="dxa"/>
              </w:tcPr>
            </w:tcPrChange>
          </w:tcPr>
          <w:p w14:paraId="76DC270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18" w:author="ST1" w:date="2020-07-29T17:47:00Z">
              <w:tcPr>
                <w:tcW w:w="283" w:type="dxa"/>
              </w:tcPr>
            </w:tcPrChange>
          </w:tcPr>
          <w:p w14:paraId="76D1A5C8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19" w:author="ST1" w:date="2020-07-29T17:47:00Z">
              <w:tcPr>
                <w:tcW w:w="288" w:type="dxa"/>
              </w:tcPr>
            </w:tcPrChange>
          </w:tcPr>
          <w:p w14:paraId="63D1E80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80F134E" w14:textId="77777777" w:rsidTr="00323DF8">
        <w:trPr>
          <w:tblHeader/>
          <w:trPrChange w:id="220" w:author="ST1" w:date="2020-07-29T17:47:00Z">
            <w:trPr>
              <w:tblHeader/>
            </w:trPr>
          </w:trPrChange>
        </w:trPr>
        <w:tc>
          <w:tcPr>
            <w:tcW w:w="567" w:type="dxa"/>
            <w:tcPrChange w:id="221" w:author="ST1" w:date="2020-07-29T17:47:00Z">
              <w:tcPr>
                <w:tcW w:w="567" w:type="dxa"/>
              </w:tcPr>
            </w:tcPrChange>
          </w:tcPr>
          <w:p w14:paraId="1FD9891B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22" w:author="ST1" w:date="2020-07-29T17:47:00Z">
              <w:tcPr>
                <w:tcW w:w="709" w:type="dxa"/>
              </w:tcPr>
            </w:tcPrChange>
          </w:tcPr>
          <w:p w14:paraId="776D91EB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702</w:t>
            </w:r>
          </w:p>
        </w:tc>
        <w:tc>
          <w:tcPr>
            <w:tcW w:w="3827" w:type="dxa"/>
            <w:tcPrChange w:id="223" w:author="ST1" w:date="2020-07-29T17:47:00Z">
              <w:tcPr>
                <w:tcW w:w="3827" w:type="dxa"/>
              </w:tcPr>
            </w:tcPrChange>
          </w:tcPr>
          <w:p w14:paraId="4183DEA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放款餘額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及財收統計表</w:t>
            </w:r>
            <w:proofErr w:type="gramEnd"/>
          </w:p>
        </w:tc>
        <w:tc>
          <w:tcPr>
            <w:tcW w:w="284" w:type="dxa"/>
            <w:tcPrChange w:id="224" w:author="ST1" w:date="2020-07-29T17:47:00Z">
              <w:tcPr>
                <w:tcW w:w="284" w:type="dxa"/>
              </w:tcPr>
            </w:tcPrChange>
          </w:tcPr>
          <w:p w14:paraId="7B0197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25" w:author="ST1" w:date="2020-07-29T17:47:00Z">
              <w:tcPr>
                <w:tcW w:w="567" w:type="dxa"/>
              </w:tcPr>
            </w:tcPrChange>
          </w:tcPr>
          <w:p w14:paraId="0715DDE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26" w:author="ST1" w:date="2020-07-29T17:47:00Z">
              <w:tcPr>
                <w:tcW w:w="567" w:type="dxa"/>
              </w:tcPr>
            </w:tcPrChange>
          </w:tcPr>
          <w:p w14:paraId="6CEFCA9A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27" w:author="ST1" w:date="2020-07-29T17:47:00Z">
              <w:tcPr>
                <w:tcW w:w="850" w:type="dxa"/>
              </w:tcPr>
            </w:tcPrChange>
          </w:tcPr>
          <w:p w14:paraId="463C594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28" w:author="ST1" w:date="2020-07-29T17:47:00Z">
              <w:tcPr>
                <w:tcW w:w="567" w:type="dxa"/>
              </w:tcPr>
            </w:tcPrChange>
          </w:tcPr>
          <w:p w14:paraId="143AB36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29" w:author="ST1" w:date="2020-07-29T17:47:00Z">
              <w:tcPr>
                <w:tcW w:w="567" w:type="dxa"/>
              </w:tcPr>
            </w:tcPrChange>
          </w:tcPr>
          <w:p w14:paraId="2B01DE8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30" w:author="ST1" w:date="2020-07-29T17:47:00Z">
              <w:tcPr>
                <w:tcW w:w="284" w:type="dxa"/>
              </w:tcPr>
            </w:tcPrChange>
          </w:tcPr>
          <w:p w14:paraId="01C37010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31" w:author="ST1" w:date="2020-07-29T17:47:00Z">
              <w:tcPr>
                <w:tcW w:w="283" w:type="dxa"/>
              </w:tcPr>
            </w:tcPrChange>
          </w:tcPr>
          <w:p w14:paraId="41AEC910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32" w:author="ST1" w:date="2020-07-29T17:47:00Z">
              <w:tcPr>
                <w:tcW w:w="288" w:type="dxa"/>
              </w:tcPr>
            </w:tcPrChange>
          </w:tcPr>
          <w:p w14:paraId="69644DF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683E443C" w14:textId="77777777" w:rsidTr="00323DF8">
        <w:trPr>
          <w:tblHeader/>
          <w:trPrChange w:id="233" w:author="ST1" w:date="2020-07-29T17:47:00Z">
            <w:trPr>
              <w:tblHeader/>
            </w:trPr>
          </w:trPrChange>
        </w:trPr>
        <w:tc>
          <w:tcPr>
            <w:tcW w:w="567" w:type="dxa"/>
            <w:tcPrChange w:id="234" w:author="ST1" w:date="2020-07-29T17:47:00Z">
              <w:tcPr>
                <w:tcW w:w="567" w:type="dxa"/>
              </w:tcPr>
            </w:tcPrChange>
          </w:tcPr>
          <w:p w14:paraId="056481BD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35" w:author="ST1" w:date="2020-07-29T17:47:00Z">
              <w:tcPr>
                <w:tcW w:w="709" w:type="dxa"/>
              </w:tcPr>
            </w:tcPrChange>
          </w:tcPr>
          <w:p w14:paraId="7BD1E06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703</w:t>
            </w:r>
          </w:p>
        </w:tc>
        <w:tc>
          <w:tcPr>
            <w:tcW w:w="3827" w:type="dxa"/>
            <w:tcPrChange w:id="236" w:author="ST1" w:date="2020-07-29T17:47:00Z">
              <w:tcPr>
                <w:tcW w:w="3827" w:type="dxa"/>
              </w:tcPr>
            </w:tcPrChange>
          </w:tcPr>
          <w:p w14:paraId="3D9C0C0B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滯繳客戶明細表</w:t>
            </w:r>
          </w:p>
        </w:tc>
        <w:tc>
          <w:tcPr>
            <w:tcW w:w="284" w:type="dxa"/>
            <w:tcPrChange w:id="237" w:author="ST1" w:date="2020-07-29T17:47:00Z">
              <w:tcPr>
                <w:tcW w:w="284" w:type="dxa"/>
              </w:tcPr>
            </w:tcPrChange>
          </w:tcPr>
          <w:p w14:paraId="2686D67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38" w:author="ST1" w:date="2020-07-29T17:47:00Z">
              <w:tcPr>
                <w:tcW w:w="567" w:type="dxa"/>
              </w:tcPr>
            </w:tcPrChange>
          </w:tcPr>
          <w:p w14:paraId="1DDD7BBA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39" w:author="ST1" w:date="2020-07-29T17:47:00Z">
              <w:tcPr>
                <w:tcW w:w="567" w:type="dxa"/>
              </w:tcPr>
            </w:tcPrChange>
          </w:tcPr>
          <w:p w14:paraId="54E05DC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40" w:author="ST1" w:date="2020-07-29T17:47:00Z">
              <w:tcPr>
                <w:tcW w:w="850" w:type="dxa"/>
              </w:tcPr>
            </w:tcPrChange>
          </w:tcPr>
          <w:p w14:paraId="3E7A282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41" w:author="ST1" w:date="2020-07-29T17:47:00Z">
              <w:tcPr>
                <w:tcW w:w="567" w:type="dxa"/>
              </w:tcPr>
            </w:tcPrChange>
          </w:tcPr>
          <w:p w14:paraId="6F644FD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42" w:author="ST1" w:date="2020-07-29T17:47:00Z">
              <w:tcPr>
                <w:tcW w:w="567" w:type="dxa"/>
              </w:tcPr>
            </w:tcPrChange>
          </w:tcPr>
          <w:p w14:paraId="7657D0D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43" w:author="ST1" w:date="2020-07-29T17:47:00Z">
              <w:tcPr>
                <w:tcW w:w="284" w:type="dxa"/>
              </w:tcPr>
            </w:tcPrChange>
          </w:tcPr>
          <w:p w14:paraId="21F4552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44" w:author="ST1" w:date="2020-07-29T17:47:00Z">
              <w:tcPr>
                <w:tcW w:w="283" w:type="dxa"/>
              </w:tcPr>
            </w:tcPrChange>
          </w:tcPr>
          <w:p w14:paraId="35745D50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45" w:author="ST1" w:date="2020-07-29T17:47:00Z">
              <w:tcPr>
                <w:tcW w:w="288" w:type="dxa"/>
              </w:tcPr>
            </w:tcPrChange>
          </w:tcPr>
          <w:p w14:paraId="4C2CA8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7662B33F" w14:textId="77777777" w:rsidTr="00323DF8">
        <w:trPr>
          <w:tblHeader/>
          <w:trPrChange w:id="246" w:author="ST1" w:date="2020-07-29T17:47:00Z">
            <w:trPr>
              <w:tblHeader/>
            </w:trPr>
          </w:trPrChange>
        </w:trPr>
        <w:tc>
          <w:tcPr>
            <w:tcW w:w="567" w:type="dxa"/>
            <w:tcPrChange w:id="247" w:author="ST1" w:date="2020-07-29T17:47:00Z">
              <w:tcPr>
                <w:tcW w:w="567" w:type="dxa"/>
              </w:tcPr>
            </w:tcPrChange>
          </w:tcPr>
          <w:p w14:paraId="37CC8E1C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48" w:author="ST1" w:date="2020-07-29T17:47:00Z">
              <w:tcPr>
                <w:tcW w:w="709" w:type="dxa"/>
              </w:tcPr>
            </w:tcPrChange>
          </w:tcPr>
          <w:p w14:paraId="3D74999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704</w:t>
            </w:r>
          </w:p>
        </w:tc>
        <w:tc>
          <w:tcPr>
            <w:tcW w:w="3827" w:type="dxa"/>
            <w:tcPrChange w:id="249" w:author="ST1" w:date="2020-07-29T17:47:00Z">
              <w:tcPr>
                <w:tcW w:w="3827" w:type="dxa"/>
              </w:tcPr>
            </w:tcPrChange>
          </w:tcPr>
          <w:p w14:paraId="3D362D3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催收款明細表</w:t>
            </w:r>
          </w:p>
        </w:tc>
        <w:tc>
          <w:tcPr>
            <w:tcW w:w="284" w:type="dxa"/>
            <w:tcPrChange w:id="250" w:author="ST1" w:date="2020-07-29T17:47:00Z">
              <w:tcPr>
                <w:tcW w:w="284" w:type="dxa"/>
              </w:tcPr>
            </w:tcPrChange>
          </w:tcPr>
          <w:p w14:paraId="6272A47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51" w:author="ST1" w:date="2020-07-29T17:47:00Z">
              <w:tcPr>
                <w:tcW w:w="567" w:type="dxa"/>
              </w:tcPr>
            </w:tcPrChange>
          </w:tcPr>
          <w:p w14:paraId="631CA6F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52" w:author="ST1" w:date="2020-07-29T17:47:00Z">
              <w:tcPr>
                <w:tcW w:w="567" w:type="dxa"/>
              </w:tcPr>
            </w:tcPrChange>
          </w:tcPr>
          <w:p w14:paraId="5D3D8ED1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53" w:author="ST1" w:date="2020-07-29T17:47:00Z">
              <w:tcPr>
                <w:tcW w:w="850" w:type="dxa"/>
              </w:tcPr>
            </w:tcPrChange>
          </w:tcPr>
          <w:p w14:paraId="1D9CE04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54" w:author="ST1" w:date="2020-07-29T17:47:00Z">
              <w:tcPr>
                <w:tcW w:w="567" w:type="dxa"/>
              </w:tcPr>
            </w:tcPrChange>
          </w:tcPr>
          <w:p w14:paraId="2654393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55" w:author="ST1" w:date="2020-07-29T17:47:00Z">
              <w:tcPr>
                <w:tcW w:w="567" w:type="dxa"/>
              </w:tcPr>
            </w:tcPrChange>
          </w:tcPr>
          <w:p w14:paraId="0824BD4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56" w:author="ST1" w:date="2020-07-29T17:47:00Z">
              <w:tcPr>
                <w:tcW w:w="284" w:type="dxa"/>
              </w:tcPr>
            </w:tcPrChange>
          </w:tcPr>
          <w:p w14:paraId="047DA6F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57" w:author="ST1" w:date="2020-07-29T17:47:00Z">
              <w:tcPr>
                <w:tcW w:w="283" w:type="dxa"/>
              </w:tcPr>
            </w:tcPrChange>
          </w:tcPr>
          <w:p w14:paraId="637AC2E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58" w:author="ST1" w:date="2020-07-29T17:47:00Z">
              <w:tcPr>
                <w:tcW w:w="288" w:type="dxa"/>
              </w:tcPr>
            </w:tcPrChange>
          </w:tcPr>
          <w:p w14:paraId="7793A660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3B8CF4F" w14:textId="77777777" w:rsidTr="00323DF8">
        <w:trPr>
          <w:tblHeader/>
          <w:trPrChange w:id="259" w:author="ST1" w:date="2020-07-29T17:47:00Z">
            <w:trPr>
              <w:tblHeader/>
            </w:trPr>
          </w:trPrChange>
        </w:trPr>
        <w:tc>
          <w:tcPr>
            <w:tcW w:w="567" w:type="dxa"/>
            <w:tcPrChange w:id="260" w:author="ST1" w:date="2020-07-29T17:47:00Z">
              <w:tcPr>
                <w:tcW w:w="567" w:type="dxa"/>
              </w:tcPr>
            </w:tcPrChange>
          </w:tcPr>
          <w:p w14:paraId="43837A30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61" w:author="ST1" w:date="2020-07-29T17:47:00Z">
              <w:tcPr>
                <w:tcW w:w="709" w:type="dxa"/>
              </w:tcPr>
            </w:tcPrChange>
          </w:tcPr>
          <w:p w14:paraId="25F3587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705</w:t>
            </w:r>
          </w:p>
        </w:tc>
        <w:tc>
          <w:tcPr>
            <w:tcW w:w="3827" w:type="dxa"/>
            <w:tcPrChange w:id="262" w:author="ST1" w:date="2020-07-29T17:47:00Z">
              <w:tcPr>
                <w:tcW w:w="3827" w:type="dxa"/>
              </w:tcPr>
            </w:tcPrChange>
          </w:tcPr>
          <w:p w14:paraId="039646B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放款本息攤還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表暨繳息</w:t>
            </w:r>
            <w:proofErr w:type="gramEnd"/>
            <w:r w:rsidRPr="00657104">
              <w:rPr>
                <w:rFonts w:ascii="標楷體" w:eastAsia="標楷體" w:hAnsi="標楷體" w:hint="eastAsia"/>
              </w:rPr>
              <w:t>通知單</w:t>
            </w:r>
          </w:p>
        </w:tc>
        <w:tc>
          <w:tcPr>
            <w:tcW w:w="284" w:type="dxa"/>
            <w:tcPrChange w:id="263" w:author="ST1" w:date="2020-07-29T17:47:00Z">
              <w:tcPr>
                <w:tcW w:w="284" w:type="dxa"/>
              </w:tcPr>
            </w:tcPrChange>
          </w:tcPr>
          <w:p w14:paraId="3724BB9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64" w:author="ST1" w:date="2020-07-29T17:47:00Z">
              <w:tcPr>
                <w:tcW w:w="567" w:type="dxa"/>
              </w:tcPr>
            </w:tcPrChange>
          </w:tcPr>
          <w:p w14:paraId="173E7903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65" w:author="ST1" w:date="2020-07-29T17:47:00Z">
              <w:tcPr>
                <w:tcW w:w="567" w:type="dxa"/>
              </w:tcPr>
            </w:tcPrChange>
          </w:tcPr>
          <w:p w14:paraId="52B52F0C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66" w:author="ST1" w:date="2020-07-29T17:47:00Z">
              <w:tcPr>
                <w:tcW w:w="850" w:type="dxa"/>
              </w:tcPr>
            </w:tcPrChange>
          </w:tcPr>
          <w:p w14:paraId="0BDAB9B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67" w:author="ST1" w:date="2020-07-29T17:47:00Z">
              <w:tcPr>
                <w:tcW w:w="567" w:type="dxa"/>
              </w:tcPr>
            </w:tcPrChange>
          </w:tcPr>
          <w:p w14:paraId="6113CA4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68" w:author="ST1" w:date="2020-07-29T17:47:00Z">
              <w:tcPr>
                <w:tcW w:w="567" w:type="dxa"/>
              </w:tcPr>
            </w:tcPrChange>
          </w:tcPr>
          <w:p w14:paraId="4F44822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69" w:author="ST1" w:date="2020-07-29T17:47:00Z">
              <w:tcPr>
                <w:tcW w:w="284" w:type="dxa"/>
              </w:tcPr>
            </w:tcPrChange>
          </w:tcPr>
          <w:p w14:paraId="1241E30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70" w:author="ST1" w:date="2020-07-29T17:47:00Z">
              <w:tcPr>
                <w:tcW w:w="283" w:type="dxa"/>
              </w:tcPr>
            </w:tcPrChange>
          </w:tcPr>
          <w:p w14:paraId="04AEE9EC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71" w:author="ST1" w:date="2020-07-29T17:47:00Z">
              <w:tcPr>
                <w:tcW w:w="288" w:type="dxa"/>
              </w:tcPr>
            </w:tcPrChange>
          </w:tcPr>
          <w:p w14:paraId="4550B19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1AC13814" w14:textId="77777777" w:rsidTr="00323DF8">
        <w:trPr>
          <w:tblHeader/>
          <w:trPrChange w:id="272" w:author="ST1" w:date="2020-07-29T17:47:00Z">
            <w:trPr>
              <w:tblHeader/>
            </w:trPr>
          </w:trPrChange>
        </w:trPr>
        <w:tc>
          <w:tcPr>
            <w:tcW w:w="567" w:type="dxa"/>
            <w:tcPrChange w:id="273" w:author="ST1" w:date="2020-07-29T17:47:00Z">
              <w:tcPr>
                <w:tcW w:w="567" w:type="dxa"/>
              </w:tcPr>
            </w:tcPrChange>
          </w:tcPr>
          <w:p w14:paraId="23F5D60E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74" w:author="ST1" w:date="2020-07-29T17:47:00Z">
              <w:tcPr>
                <w:tcW w:w="709" w:type="dxa"/>
              </w:tcPr>
            </w:tcPrChange>
          </w:tcPr>
          <w:p w14:paraId="29218E16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L9</w:t>
            </w:r>
            <w:r w:rsidRPr="00657104">
              <w:rPr>
                <w:rFonts w:ascii="標楷體" w:eastAsia="標楷體" w:hAnsi="標楷體" w:hint="eastAsia"/>
              </w:rPr>
              <w:t>706</w:t>
            </w:r>
          </w:p>
        </w:tc>
        <w:tc>
          <w:tcPr>
            <w:tcW w:w="3827" w:type="dxa"/>
            <w:tcPrChange w:id="275" w:author="ST1" w:date="2020-07-29T17:47:00Z">
              <w:tcPr>
                <w:tcW w:w="3827" w:type="dxa"/>
              </w:tcPr>
            </w:tcPrChange>
          </w:tcPr>
          <w:p w14:paraId="0754A1E9" w14:textId="77777777" w:rsidR="00260576" w:rsidRPr="00657104" w:rsidRDefault="00260576" w:rsidP="00657104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貸款餘額證明書</w:t>
            </w:r>
          </w:p>
        </w:tc>
        <w:tc>
          <w:tcPr>
            <w:tcW w:w="284" w:type="dxa"/>
            <w:tcPrChange w:id="276" w:author="ST1" w:date="2020-07-29T17:47:00Z">
              <w:tcPr>
                <w:tcW w:w="284" w:type="dxa"/>
              </w:tcPr>
            </w:tcPrChange>
          </w:tcPr>
          <w:p w14:paraId="54D418C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77" w:author="ST1" w:date="2020-07-29T17:47:00Z">
              <w:tcPr>
                <w:tcW w:w="567" w:type="dxa"/>
              </w:tcPr>
            </w:tcPrChange>
          </w:tcPr>
          <w:p w14:paraId="67C829F1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78" w:author="ST1" w:date="2020-07-29T17:47:00Z">
              <w:tcPr>
                <w:tcW w:w="567" w:type="dxa"/>
              </w:tcPr>
            </w:tcPrChange>
          </w:tcPr>
          <w:p w14:paraId="04FDE89B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79" w:author="ST1" w:date="2020-07-29T17:47:00Z">
              <w:tcPr>
                <w:tcW w:w="850" w:type="dxa"/>
              </w:tcPr>
            </w:tcPrChange>
          </w:tcPr>
          <w:p w14:paraId="1BD144E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80" w:author="ST1" w:date="2020-07-29T17:47:00Z">
              <w:tcPr>
                <w:tcW w:w="567" w:type="dxa"/>
              </w:tcPr>
            </w:tcPrChange>
          </w:tcPr>
          <w:p w14:paraId="464DD79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81" w:author="ST1" w:date="2020-07-29T17:47:00Z">
              <w:tcPr>
                <w:tcW w:w="567" w:type="dxa"/>
              </w:tcPr>
            </w:tcPrChange>
          </w:tcPr>
          <w:p w14:paraId="3353BA9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82" w:author="ST1" w:date="2020-07-29T17:47:00Z">
              <w:tcPr>
                <w:tcW w:w="284" w:type="dxa"/>
              </w:tcPr>
            </w:tcPrChange>
          </w:tcPr>
          <w:p w14:paraId="2E2A997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83" w:author="ST1" w:date="2020-07-29T17:47:00Z">
              <w:tcPr>
                <w:tcW w:w="283" w:type="dxa"/>
              </w:tcPr>
            </w:tcPrChange>
          </w:tcPr>
          <w:p w14:paraId="334F075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84" w:author="ST1" w:date="2020-07-29T17:47:00Z">
              <w:tcPr>
                <w:tcW w:w="288" w:type="dxa"/>
              </w:tcPr>
            </w:tcPrChange>
          </w:tcPr>
          <w:p w14:paraId="79D9272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4E38260" w14:textId="77777777" w:rsidTr="00323DF8">
        <w:trPr>
          <w:tblHeader/>
          <w:trPrChange w:id="285" w:author="ST1" w:date="2020-07-29T17:47:00Z">
            <w:trPr>
              <w:tblHeader/>
            </w:trPr>
          </w:trPrChange>
        </w:trPr>
        <w:tc>
          <w:tcPr>
            <w:tcW w:w="567" w:type="dxa"/>
            <w:tcPrChange w:id="286" w:author="ST1" w:date="2020-07-29T17:47:00Z">
              <w:tcPr>
                <w:tcW w:w="567" w:type="dxa"/>
              </w:tcPr>
            </w:tcPrChange>
          </w:tcPr>
          <w:p w14:paraId="01911071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87" w:author="ST1" w:date="2020-07-29T17:47:00Z">
              <w:tcPr>
                <w:tcW w:w="709" w:type="dxa"/>
              </w:tcPr>
            </w:tcPrChange>
          </w:tcPr>
          <w:p w14:paraId="353062DE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707</w:t>
            </w:r>
          </w:p>
        </w:tc>
        <w:tc>
          <w:tcPr>
            <w:tcW w:w="3827" w:type="dxa"/>
            <w:tcPrChange w:id="288" w:author="ST1" w:date="2020-07-29T17:47:00Z">
              <w:tcPr>
                <w:tcW w:w="3827" w:type="dxa"/>
              </w:tcPr>
            </w:tcPrChange>
          </w:tcPr>
          <w:p w14:paraId="1C4DB1B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新增逾放案件明細</w:t>
            </w:r>
            <w:r w:rsidRPr="00657104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284" w:type="dxa"/>
            <w:tcPrChange w:id="289" w:author="ST1" w:date="2020-07-29T17:47:00Z">
              <w:tcPr>
                <w:tcW w:w="284" w:type="dxa"/>
              </w:tcPr>
            </w:tcPrChange>
          </w:tcPr>
          <w:p w14:paraId="6BA8BC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90" w:author="ST1" w:date="2020-07-29T17:47:00Z">
              <w:tcPr>
                <w:tcW w:w="567" w:type="dxa"/>
              </w:tcPr>
            </w:tcPrChange>
          </w:tcPr>
          <w:p w14:paraId="4349B20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91" w:author="ST1" w:date="2020-07-29T17:47:00Z">
              <w:tcPr>
                <w:tcW w:w="567" w:type="dxa"/>
              </w:tcPr>
            </w:tcPrChange>
          </w:tcPr>
          <w:p w14:paraId="7D3ECA1E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92" w:author="ST1" w:date="2020-07-29T17:47:00Z">
              <w:tcPr>
                <w:tcW w:w="850" w:type="dxa"/>
              </w:tcPr>
            </w:tcPrChange>
          </w:tcPr>
          <w:p w14:paraId="6CDCE77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93" w:author="ST1" w:date="2020-07-29T17:47:00Z">
              <w:tcPr>
                <w:tcW w:w="567" w:type="dxa"/>
              </w:tcPr>
            </w:tcPrChange>
          </w:tcPr>
          <w:p w14:paraId="71A8C91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94" w:author="ST1" w:date="2020-07-29T17:47:00Z">
              <w:tcPr>
                <w:tcW w:w="567" w:type="dxa"/>
              </w:tcPr>
            </w:tcPrChange>
          </w:tcPr>
          <w:p w14:paraId="7338A51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95" w:author="ST1" w:date="2020-07-29T17:47:00Z">
              <w:tcPr>
                <w:tcW w:w="284" w:type="dxa"/>
              </w:tcPr>
            </w:tcPrChange>
          </w:tcPr>
          <w:p w14:paraId="5F2172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96" w:author="ST1" w:date="2020-07-29T17:47:00Z">
              <w:tcPr>
                <w:tcW w:w="283" w:type="dxa"/>
              </w:tcPr>
            </w:tcPrChange>
          </w:tcPr>
          <w:p w14:paraId="212A5721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97" w:author="ST1" w:date="2020-07-29T17:47:00Z">
              <w:tcPr>
                <w:tcW w:w="288" w:type="dxa"/>
              </w:tcPr>
            </w:tcPrChange>
          </w:tcPr>
          <w:p w14:paraId="705D431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60B822F4" w14:textId="77777777" w:rsidTr="00323DF8">
        <w:trPr>
          <w:tblHeader/>
          <w:trPrChange w:id="298" w:author="ST1" w:date="2020-07-29T17:47:00Z">
            <w:trPr>
              <w:tblHeader/>
            </w:trPr>
          </w:trPrChange>
        </w:trPr>
        <w:tc>
          <w:tcPr>
            <w:tcW w:w="567" w:type="dxa"/>
            <w:tcPrChange w:id="299" w:author="ST1" w:date="2020-07-29T17:47:00Z">
              <w:tcPr>
                <w:tcW w:w="567" w:type="dxa"/>
              </w:tcPr>
            </w:tcPrChange>
          </w:tcPr>
          <w:p w14:paraId="670D7F8E" w14:textId="77777777" w:rsidR="00260576" w:rsidRPr="00657104" w:rsidRDefault="00260576" w:rsidP="0065602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300" w:author="ST1" w:date="2020-07-29T17:47:00Z">
              <w:tcPr>
                <w:tcW w:w="709" w:type="dxa"/>
              </w:tcPr>
            </w:tcPrChange>
          </w:tcPr>
          <w:p w14:paraId="0BE34CE5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708</w:t>
            </w:r>
          </w:p>
        </w:tc>
        <w:tc>
          <w:tcPr>
            <w:tcW w:w="3827" w:type="dxa"/>
            <w:tcPrChange w:id="301" w:author="ST1" w:date="2020-07-29T17:47:00Z">
              <w:tcPr>
                <w:tcW w:w="3827" w:type="dxa"/>
              </w:tcPr>
            </w:tcPrChange>
          </w:tcPr>
          <w:p w14:paraId="2A09ACA8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貸</w:t>
            </w:r>
            <w:r w:rsidRPr="00657104">
              <w:rPr>
                <w:rFonts w:ascii="標楷體" w:eastAsia="標楷體" w:hAnsi="標楷體" w:hint="eastAsia"/>
              </w:rPr>
              <w:t>款</w:t>
            </w:r>
            <w:r w:rsidRPr="00657104">
              <w:rPr>
                <w:rFonts w:ascii="標楷體" w:eastAsia="標楷體" w:hAnsi="標楷體" w:hint="eastAsia"/>
                <w:lang w:eastAsia="zh-HK"/>
              </w:rPr>
              <w:t>自動轉帳申請書明細表</w:t>
            </w:r>
          </w:p>
        </w:tc>
        <w:tc>
          <w:tcPr>
            <w:tcW w:w="284" w:type="dxa"/>
            <w:tcPrChange w:id="302" w:author="ST1" w:date="2020-07-29T17:47:00Z">
              <w:tcPr>
                <w:tcW w:w="284" w:type="dxa"/>
              </w:tcPr>
            </w:tcPrChange>
          </w:tcPr>
          <w:p w14:paraId="50317D1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303" w:author="ST1" w:date="2020-07-29T17:47:00Z">
              <w:tcPr>
                <w:tcW w:w="567" w:type="dxa"/>
              </w:tcPr>
            </w:tcPrChange>
          </w:tcPr>
          <w:p w14:paraId="159920A5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304" w:author="ST1" w:date="2020-07-29T17:47:00Z">
              <w:tcPr>
                <w:tcW w:w="567" w:type="dxa"/>
              </w:tcPr>
            </w:tcPrChange>
          </w:tcPr>
          <w:p w14:paraId="2E86176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305" w:author="ST1" w:date="2020-07-29T17:47:00Z">
              <w:tcPr>
                <w:tcW w:w="850" w:type="dxa"/>
              </w:tcPr>
            </w:tcPrChange>
          </w:tcPr>
          <w:p w14:paraId="693BE25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06" w:author="ST1" w:date="2020-07-29T17:47:00Z">
              <w:tcPr>
                <w:tcW w:w="567" w:type="dxa"/>
              </w:tcPr>
            </w:tcPrChange>
          </w:tcPr>
          <w:p w14:paraId="3967185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307" w:author="ST1" w:date="2020-07-29T17:47:00Z">
              <w:tcPr>
                <w:tcW w:w="567" w:type="dxa"/>
              </w:tcPr>
            </w:tcPrChange>
          </w:tcPr>
          <w:p w14:paraId="431DC1A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308" w:author="ST1" w:date="2020-07-29T17:47:00Z">
              <w:tcPr>
                <w:tcW w:w="284" w:type="dxa"/>
              </w:tcPr>
            </w:tcPrChange>
          </w:tcPr>
          <w:p w14:paraId="679B342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309" w:author="ST1" w:date="2020-07-29T17:47:00Z">
              <w:tcPr>
                <w:tcW w:w="283" w:type="dxa"/>
              </w:tcPr>
            </w:tcPrChange>
          </w:tcPr>
          <w:p w14:paraId="482BB79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310" w:author="ST1" w:date="2020-07-29T17:47:00Z">
              <w:tcPr>
                <w:tcW w:w="288" w:type="dxa"/>
              </w:tcPr>
            </w:tcPrChange>
          </w:tcPr>
          <w:p w14:paraId="50301C3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B90A69B" w14:textId="77777777" w:rsidTr="00323DF8">
        <w:trPr>
          <w:tblHeader/>
          <w:trPrChange w:id="311" w:author="ST1" w:date="2020-07-29T17:47:00Z">
            <w:trPr>
              <w:tblHeader/>
            </w:trPr>
          </w:trPrChange>
        </w:trPr>
        <w:tc>
          <w:tcPr>
            <w:tcW w:w="567" w:type="dxa"/>
            <w:tcPrChange w:id="312" w:author="ST1" w:date="2020-07-29T17:47:00Z">
              <w:tcPr>
                <w:tcW w:w="567" w:type="dxa"/>
              </w:tcPr>
            </w:tcPrChange>
          </w:tcPr>
          <w:p w14:paraId="1321DFD5" w14:textId="77777777" w:rsidR="00260576" w:rsidRPr="00657104" w:rsidRDefault="00260576" w:rsidP="0065602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313" w:author="ST1" w:date="2020-07-29T17:47:00Z">
              <w:tcPr>
                <w:tcW w:w="709" w:type="dxa"/>
              </w:tcPr>
            </w:tcPrChange>
          </w:tcPr>
          <w:p w14:paraId="1594A528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709</w:t>
            </w:r>
          </w:p>
        </w:tc>
        <w:tc>
          <w:tcPr>
            <w:tcW w:w="3827" w:type="dxa"/>
            <w:tcPrChange w:id="314" w:author="ST1" w:date="2020-07-29T17:47:00Z">
              <w:tcPr>
                <w:tcW w:w="3827" w:type="dxa"/>
              </w:tcPr>
            </w:tcPrChange>
          </w:tcPr>
          <w:p w14:paraId="02909A8B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暫收放貸核心傳票檔資料</w:t>
            </w:r>
          </w:p>
        </w:tc>
        <w:tc>
          <w:tcPr>
            <w:tcW w:w="284" w:type="dxa"/>
            <w:tcPrChange w:id="315" w:author="ST1" w:date="2020-07-29T17:47:00Z">
              <w:tcPr>
                <w:tcW w:w="284" w:type="dxa"/>
              </w:tcPr>
            </w:tcPrChange>
          </w:tcPr>
          <w:p w14:paraId="00858404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316" w:author="ST1" w:date="2020-07-29T17:47:00Z">
              <w:tcPr>
                <w:tcW w:w="567" w:type="dxa"/>
              </w:tcPr>
            </w:tcPrChange>
          </w:tcPr>
          <w:p w14:paraId="1D2645CE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317" w:author="ST1" w:date="2020-07-29T17:47:00Z">
              <w:tcPr>
                <w:tcW w:w="567" w:type="dxa"/>
              </w:tcPr>
            </w:tcPrChange>
          </w:tcPr>
          <w:p w14:paraId="6050AAB9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318" w:author="ST1" w:date="2020-07-29T17:47:00Z">
              <w:tcPr>
                <w:tcW w:w="850" w:type="dxa"/>
              </w:tcPr>
            </w:tcPrChange>
          </w:tcPr>
          <w:p w14:paraId="11B25F6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19" w:author="ST1" w:date="2020-07-29T17:47:00Z">
              <w:tcPr>
                <w:tcW w:w="567" w:type="dxa"/>
              </w:tcPr>
            </w:tcPrChange>
          </w:tcPr>
          <w:p w14:paraId="03039D1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320" w:author="ST1" w:date="2020-07-29T17:47:00Z">
              <w:tcPr>
                <w:tcW w:w="567" w:type="dxa"/>
              </w:tcPr>
            </w:tcPrChange>
          </w:tcPr>
          <w:p w14:paraId="3CAE09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321" w:author="ST1" w:date="2020-07-29T17:47:00Z">
              <w:tcPr>
                <w:tcW w:w="284" w:type="dxa"/>
              </w:tcPr>
            </w:tcPrChange>
          </w:tcPr>
          <w:p w14:paraId="7BA473F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322" w:author="ST1" w:date="2020-07-29T17:47:00Z">
              <w:tcPr>
                <w:tcW w:w="283" w:type="dxa"/>
              </w:tcPr>
            </w:tcPrChange>
          </w:tcPr>
          <w:p w14:paraId="6F020500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323" w:author="ST1" w:date="2020-07-29T17:47:00Z">
              <w:tcPr>
                <w:tcW w:w="288" w:type="dxa"/>
              </w:tcPr>
            </w:tcPrChange>
          </w:tcPr>
          <w:p w14:paraId="3B86C06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FF5D26" w:rsidRPr="00657104" w14:paraId="4BECF427" w14:textId="77777777" w:rsidTr="00323DF8">
        <w:trPr>
          <w:tblHeader/>
          <w:ins w:id="324" w:author="ST1" w:date="2020-05-19T16:44:00Z"/>
          <w:trPrChange w:id="325" w:author="ST1" w:date="2020-07-29T17:47:00Z">
            <w:trPr>
              <w:tblHeader/>
            </w:trPr>
          </w:trPrChange>
        </w:trPr>
        <w:tc>
          <w:tcPr>
            <w:tcW w:w="567" w:type="dxa"/>
            <w:tcPrChange w:id="326" w:author="ST1" w:date="2020-07-29T17:47:00Z">
              <w:tcPr>
                <w:tcW w:w="567" w:type="dxa"/>
              </w:tcPr>
            </w:tcPrChange>
          </w:tcPr>
          <w:p w14:paraId="350F3BF5" w14:textId="77777777" w:rsidR="00FF5D26" w:rsidRPr="00657104" w:rsidRDefault="00FF5D26" w:rsidP="00FF5D26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27" w:author="ST1" w:date="2020-05-19T16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28" w:author="ST1" w:date="2020-07-29T17:47:00Z">
              <w:tcPr>
                <w:tcW w:w="709" w:type="dxa"/>
              </w:tcPr>
            </w:tcPrChange>
          </w:tcPr>
          <w:p w14:paraId="247C053D" w14:textId="15148792" w:rsidR="00FF5D26" w:rsidRPr="00657104" w:rsidRDefault="00FF5D26" w:rsidP="00FF5D26">
            <w:pPr>
              <w:pStyle w:val="afe"/>
              <w:rPr>
                <w:ins w:id="329" w:author="ST1" w:date="2020-05-19T16:44:00Z"/>
                <w:rFonts w:ascii="標楷體" w:eastAsia="標楷體" w:hAnsi="標楷體"/>
                <w:szCs w:val="24"/>
              </w:rPr>
            </w:pPr>
            <w:ins w:id="330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L9710</w:t>
              </w:r>
            </w:ins>
          </w:p>
        </w:tc>
        <w:tc>
          <w:tcPr>
            <w:tcW w:w="3827" w:type="dxa"/>
            <w:vAlign w:val="center"/>
            <w:tcPrChange w:id="331" w:author="ST1" w:date="2020-07-29T17:47:00Z">
              <w:tcPr>
                <w:tcW w:w="3827" w:type="dxa"/>
              </w:tcPr>
            </w:tcPrChange>
          </w:tcPr>
          <w:p w14:paraId="44E1C9D4" w14:textId="4FA1B04C" w:rsidR="00FF5D26" w:rsidRPr="00657104" w:rsidRDefault="00FF5D26" w:rsidP="00FF5D26">
            <w:pPr>
              <w:rPr>
                <w:ins w:id="332" w:author="ST1" w:date="2020-05-19T16:44:00Z"/>
                <w:rFonts w:ascii="標楷體" w:eastAsia="標楷體" w:hAnsi="標楷體"/>
                <w:lang w:eastAsia="zh-HK"/>
              </w:rPr>
            </w:pPr>
            <w:ins w:id="333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寬限到期明細表</w:t>
              </w:r>
            </w:ins>
          </w:p>
        </w:tc>
        <w:tc>
          <w:tcPr>
            <w:tcW w:w="284" w:type="dxa"/>
            <w:tcPrChange w:id="334" w:author="ST1" w:date="2020-07-29T17:47:00Z">
              <w:tcPr>
                <w:tcW w:w="284" w:type="dxa"/>
              </w:tcPr>
            </w:tcPrChange>
          </w:tcPr>
          <w:p w14:paraId="2508AD99" w14:textId="5784BAF0" w:rsidR="00FF5D26" w:rsidRPr="00657104" w:rsidRDefault="00FF5D26" w:rsidP="00FF5D26">
            <w:pPr>
              <w:pStyle w:val="afe"/>
              <w:jc w:val="center"/>
              <w:rPr>
                <w:ins w:id="335" w:author="ST1" w:date="2020-05-19T16:44:00Z"/>
                <w:rFonts w:ascii="標楷體" w:eastAsia="標楷體" w:hAnsi="標楷體"/>
                <w:szCs w:val="24"/>
              </w:rPr>
            </w:pPr>
            <w:ins w:id="336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37" w:author="ST1" w:date="2020-07-29T17:47:00Z">
              <w:tcPr>
                <w:tcW w:w="567" w:type="dxa"/>
              </w:tcPr>
            </w:tcPrChange>
          </w:tcPr>
          <w:p w14:paraId="58F8896B" w14:textId="1A0480A0" w:rsidR="00FF5D26" w:rsidRPr="00657104" w:rsidRDefault="00FF5D26" w:rsidP="00FF5D26">
            <w:pPr>
              <w:jc w:val="center"/>
              <w:rPr>
                <w:ins w:id="338" w:author="ST1" w:date="2020-05-19T16:44:00Z"/>
                <w:rFonts w:ascii="標楷體" w:eastAsia="標楷體" w:hAnsi="標楷體"/>
              </w:rPr>
            </w:pPr>
            <w:ins w:id="339" w:author="ST1" w:date="2020-05-19T16:46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40" w:author="ST1" w:date="2020-07-29T17:47:00Z">
              <w:tcPr>
                <w:tcW w:w="567" w:type="dxa"/>
              </w:tcPr>
            </w:tcPrChange>
          </w:tcPr>
          <w:p w14:paraId="51BCA89C" w14:textId="39C74222" w:rsidR="00FF5D26" w:rsidRPr="00657104" w:rsidRDefault="00FF5D26" w:rsidP="00FF5D26">
            <w:pPr>
              <w:jc w:val="center"/>
              <w:rPr>
                <w:ins w:id="341" w:author="ST1" w:date="2020-05-19T16:44:00Z"/>
                <w:rFonts w:ascii="標楷體" w:eastAsia="標楷體" w:hAnsi="標楷體"/>
              </w:rPr>
            </w:pPr>
            <w:ins w:id="342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43" w:author="ST1" w:date="2020-07-29T17:47:00Z">
              <w:tcPr>
                <w:tcW w:w="850" w:type="dxa"/>
              </w:tcPr>
            </w:tcPrChange>
          </w:tcPr>
          <w:p w14:paraId="4D9D413D" w14:textId="77777777" w:rsidR="00FF5D26" w:rsidRPr="00657104" w:rsidRDefault="00FF5D26" w:rsidP="00FF5D26">
            <w:pPr>
              <w:pStyle w:val="afe"/>
              <w:jc w:val="center"/>
              <w:rPr>
                <w:ins w:id="344" w:author="ST1" w:date="2020-05-19T16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45" w:author="ST1" w:date="2020-07-29T17:47:00Z">
              <w:tcPr>
                <w:tcW w:w="567" w:type="dxa"/>
              </w:tcPr>
            </w:tcPrChange>
          </w:tcPr>
          <w:p w14:paraId="24DC8F76" w14:textId="2C40DB2F" w:rsidR="00FF5D26" w:rsidRPr="00657104" w:rsidRDefault="00FF5D26" w:rsidP="00FF5D26">
            <w:pPr>
              <w:pStyle w:val="afe"/>
              <w:jc w:val="center"/>
              <w:rPr>
                <w:ins w:id="346" w:author="ST1" w:date="2020-05-19T16:44:00Z"/>
                <w:rFonts w:ascii="標楷體" w:eastAsia="標楷體" w:hAnsi="標楷體"/>
                <w:szCs w:val="24"/>
              </w:rPr>
            </w:pPr>
            <w:ins w:id="347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48" w:author="ST1" w:date="2020-07-29T17:47:00Z">
              <w:tcPr>
                <w:tcW w:w="567" w:type="dxa"/>
              </w:tcPr>
            </w:tcPrChange>
          </w:tcPr>
          <w:p w14:paraId="3C787497" w14:textId="4F2562D4" w:rsidR="00FF5D26" w:rsidRPr="00657104" w:rsidRDefault="00FF5D26" w:rsidP="00FF5D26">
            <w:pPr>
              <w:pStyle w:val="afe"/>
              <w:jc w:val="center"/>
              <w:rPr>
                <w:ins w:id="349" w:author="ST1" w:date="2020-05-19T16:44:00Z"/>
                <w:rFonts w:ascii="標楷體" w:eastAsia="標楷體" w:hAnsi="標楷體"/>
                <w:szCs w:val="24"/>
              </w:rPr>
            </w:pPr>
            <w:ins w:id="350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51" w:author="ST1" w:date="2020-07-29T17:47:00Z">
              <w:tcPr>
                <w:tcW w:w="284" w:type="dxa"/>
              </w:tcPr>
            </w:tcPrChange>
          </w:tcPr>
          <w:p w14:paraId="741D8CB5" w14:textId="684D472A" w:rsidR="00FF5D26" w:rsidRPr="00657104" w:rsidRDefault="00FF5D26" w:rsidP="00FF5D26">
            <w:pPr>
              <w:pStyle w:val="afe"/>
              <w:jc w:val="center"/>
              <w:rPr>
                <w:ins w:id="352" w:author="ST1" w:date="2020-05-19T16:44:00Z"/>
                <w:rFonts w:ascii="標楷體" w:eastAsia="標楷體" w:hAnsi="標楷體"/>
                <w:szCs w:val="24"/>
              </w:rPr>
            </w:pPr>
            <w:ins w:id="353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54" w:author="ST1" w:date="2020-07-29T17:47:00Z">
              <w:tcPr>
                <w:tcW w:w="283" w:type="dxa"/>
              </w:tcPr>
            </w:tcPrChange>
          </w:tcPr>
          <w:p w14:paraId="2CAC0360" w14:textId="77B00287" w:rsidR="00FF5D26" w:rsidRPr="00657104" w:rsidRDefault="00FF5D26" w:rsidP="00FF5D26">
            <w:pPr>
              <w:jc w:val="center"/>
              <w:rPr>
                <w:ins w:id="355" w:author="ST1" w:date="2020-05-19T16:44:00Z"/>
                <w:rFonts w:ascii="標楷體" w:eastAsia="標楷體" w:hAnsi="標楷體"/>
              </w:rPr>
            </w:pPr>
            <w:ins w:id="356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57" w:author="ST1" w:date="2020-07-29T17:47:00Z">
              <w:tcPr>
                <w:tcW w:w="288" w:type="dxa"/>
              </w:tcPr>
            </w:tcPrChange>
          </w:tcPr>
          <w:p w14:paraId="5E0A4B05" w14:textId="77777777" w:rsidR="00FF5D26" w:rsidRPr="00657104" w:rsidRDefault="00FF5D26" w:rsidP="00FF5D26">
            <w:pPr>
              <w:pStyle w:val="afe"/>
              <w:jc w:val="center"/>
              <w:rPr>
                <w:ins w:id="358" w:author="ST1" w:date="2020-05-19T16:44:00Z"/>
                <w:rFonts w:ascii="標楷體" w:eastAsia="標楷體" w:hAnsi="標楷體"/>
                <w:szCs w:val="24"/>
              </w:rPr>
            </w:pPr>
          </w:p>
        </w:tc>
      </w:tr>
      <w:tr w:rsidR="00FF5D26" w:rsidRPr="00657104" w14:paraId="70C2C4D5" w14:textId="77777777" w:rsidTr="00323DF8">
        <w:trPr>
          <w:tblHeader/>
          <w:ins w:id="359" w:author="ST1" w:date="2020-05-19T16:45:00Z"/>
          <w:trPrChange w:id="360" w:author="ST1" w:date="2020-07-29T17:47:00Z">
            <w:trPr>
              <w:tblHeader/>
            </w:trPr>
          </w:trPrChange>
        </w:trPr>
        <w:tc>
          <w:tcPr>
            <w:tcW w:w="567" w:type="dxa"/>
            <w:tcPrChange w:id="361" w:author="ST1" w:date="2020-07-29T17:47:00Z">
              <w:tcPr>
                <w:tcW w:w="567" w:type="dxa"/>
              </w:tcPr>
            </w:tcPrChange>
          </w:tcPr>
          <w:p w14:paraId="46A27F3F" w14:textId="77777777" w:rsidR="00FF5D26" w:rsidRPr="00657104" w:rsidRDefault="00FF5D26" w:rsidP="00FF5D26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62" w:author="ST1" w:date="2020-05-19T16:45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63" w:author="ST1" w:date="2020-07-29T17:47:00Z">
              <w:tcPr>
                <w:tcW w:w="709" w:type="dxa"/>
              </w:tcPr>
            </w:tcPrChange>
          </w:tcPr>
          <w:p w14:paraId="62F8737E" w14:textId="4D31C7E1" w:rsidR="00FF5D26" w:rsidRPr="00657104" w:rsidRDefault="00FF5D26" w:rsidP="00FF5D26">
            <w:pPr>
              <w:pStyle w:val="afe"/>
              <w:rPr>
                <w:ins w:id="364" w:author="ST1" w:date="2020-05-19T16:45:00Z"/>
                <w:rFonts w:ascii="標楷體" w:eastAsia="標楷體" w:hAnsi="標楷體"/>
                <w:szCs w:val="24"/>
              </w:rPr>
            </w:pPr>
            <w:ins w:id="365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L9711</w:t>
              </w:r>
            </w:ins>
          </w:p>
        </w:tc>
        <w:tc>
          <w:tcPr>
            <w:tcW w:w="3827" w:type="dxa"/>
            <w:vAlign w:val="center"/>
            <w:tcPrChange w:id="366" w:author="ST1" w:date="2020-07-29T17:47:00Z">
              <w:tcPr>
                <w:tcW w:w="3827" w:type="dxa"/>
              </w:tcPr>
            </w:tcPrChange>
          </w:tcPr>
          <w:p w14:paraId="7073A048" w14:textId="42BE32A6" w:rsidR="00FF5D26" w:rsidRPr="00657104" w:rsidRDefault="00C76A83" w:rsidP="00FF5D26">
            <w:pPr>
              <w:rPr>
                <w:ins w:id="367" w:author="ST1" w:date="2020-05-19T16:45:00Z"/>
                <w:rFonts w:ascii="標楷體" w:eastAsia="標楷體" w:hAnsi="標楷體"/>
                <w:lang w:eastAsia="zh-HK"/>
              </w:rPr>
            </w:pPr>
            <w:ins w:id="368" w:author="ST1" w:date="2020-07-29T17:43:00Z">
              <w:r w:rsidRPr="00C76A83">
                <w:rPr>
                  <w:rFonts w:ascii="標楷體" w:eastAsia="標楷體" w:hAnsi="標楷體" w:hint="eastAsia"/>
                  <w:color w:val="000000"/>
                </w:rPr>
                <w:t>放款到期明細表及通知單</w:t>
              </w:r>
            </w:ins>
          </w:p>
        </w:tc>
        <w:tc>
          <w:tcPr>
            <w:tcW w:w="284" w:type="dxa"/>
            <w:tcPrChange w:id="369" w:author="ST1" w:date="2020-07-29T17:47:00Z">
              <w:tcPr>
                <w:tcW w:w="284" w:type="dxa"/>
              </w:tcPr>
            </w:tcPrChange>
          </w:tcPr>
          <w:p w14:paraId="1ED8DF7F" w14:textId="365DE0F1" w:rsidR="00FF5D26" w:rsidRPr="00657104" w:rsidRDefault="00FF5D26" w:rsidP="00FF5D26">
            <w:pPr>
              <w:pStyle w:val="afe"/>
              <w:jc w:val="center"/>
              <w:rPr>
                <w:ins w:id="370" w:author="ST1" w:date="2020-05-19T16:45:00Z"/>
                <w:rFonts w:ascii="標楷體" w:eastAsia="標楷體" w:hAnsi="標楷體"/>
                <w:szCs w:val="24"/>
              </w:rPr>
            </w:pPr>
            <w:ins w:id="371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72" w:author="ST1" w:date="2020-07-29T17:47:00Z">
              <w:tcPr>
                <w:tcW w:w="567" w:type="dxa"/>
              </w:tcPr>
            </w:tcPrChange>
          </w:tcPr>
          <w:p w14:paraId="0102D000" w14:textId="4A8B469B" w:rsidR="00FF5D26" w:rsidRPr="00657104" w:rsidRDefault="00FF5D26" w:rsidP="00FF5D26">
            <w:pPr>
              <w:jc w:val="center"/>
              <w:rPr>
                <w:ins w:id="373" w:author="ST1" w:date="2020-05-19T16:45:00Z"/>
                <w:rFonts w:ascii="標楷體" w:eastAsia="標楷體" w:hAnsi="標楷體"/>
              </w:rPr>
            </w:pPr>
            <w:ins w:id="374" w:author="ST1" w:date="2020-05-19T16:46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75" w:author="ST1" w:date="2020-07-29T17:47:00Z">
              <w:tcPr>
                <w:tcW w:w="567" w:type="dxa"/>
              </w:tcPr>
            </w:tcPrChange>
          </w:tcPr>
          <w:p w14:paraId="63F240B4" w14:textId="5C2085F8" w:rsidR="00FF5D26" w:rsidRPr="00657104" w:rsidRDefault="00FF5D26" w:rsidP="00FF5D26">
            <w:pPr>
              <w:jc w:val="center"/>
              <w:rPr>
                <w:ins w:id="376" w:author="ST1" w:date="2020-05-19T16:45:00Z"/>
                <w:rFonts w:ascii="標楷體" w:eastAsia="標楷體" w:hAnsi="標楷體"/>
              </w:rPr>
            </w:pPr>
            <w:ins w:id="377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78" w:author="ST1" w:date="2020-07-29T17:47:00Z">
              <w:tcPr>
                <w:tcW w:w="850" w:type="dxa"/>
              </w:tcPr>
            </w:tcPrChange>
          </w:tcPr>
          <w:p w14:paraId="5FA915C7" w14:textId="77777777" w:rsidR="00FF5D26" w:rsidRPr="00657104" w:rsidRDefault="00FF5D26" w:rsidP="00FF5D26">
            <w:pPr>
              <w:pStyle w:val="afe"/>
              <w:jc w:val="center"/>
              <w:rPr>
                <w:ins w:id="379" w:author="ST1" w:date="2020-05-19T16:45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80" w:author="ST1" w:date="2020-07-29T17:47:00Z">
              <w:tcPr>
                <w:tcW w:w="567" w:type="dxa"/>
              </w:tcPr>
            </w:tcPrChange>
          </w:tcPr>
          <w:p w14:paraId="74B5572B" w14:textId="66C056E1" w:rsidR="00FF5D26" w:rsidRPr="00657104" w:rsidRDefault="00FF5D26" w:rsidP="00FF5D26">
            <w:pPr>
              <w:pStyle w:val="afe"/>
              <w:jc w:val="center"/>
              <w:rPr>
                <w:ins w:id="381" w:author="ST1" w:date="2020-05-19T16:45:00Z"/>
                <w:rFonts w:ascii="標楷體" w:eastAsia="標楷體" w:hAnsi="標楷體"/>
                <w:szCs w:val="24"/>
              </w:rPr>
            </w:pPr>
            <w:ins w:id="382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83" w:author="ST1" w:date="2020-07-29T17:47:00Z">
              <w:tcPr>
                <w:tcW w:w="567" w:type="dxa"/>
              </w:tcPr>
            </w:tcPrChange>
          </w:tcPr>
          <w:p w14:paraId="6BDE11B1" w14:textId="7BD1E321" w:rsidR="00FF5D26" w:rsidRPr="00657104" w:rsidRDefault="00FF5D26" w:rsidP="00FF5D26">
            <w:pPr>
              <w:pStyle w:val="afe"/>
              <w:jc w:val="center"/>
              <w:rPr>
                <w:ins w:id="384" w:author="ST1" w:date="2020-05-19T16:45:00Z"/>
                <w:rFonts w:ascii="標楷體" w:eastAsia="標楷體" w:hAnsi="標楷體"/>
                <w:szCs w:val="24"/>
              </w:rPr>
            </w:pPr>
            <w:ins w:id="385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86" w:author="ST1" w:date="2020-07-29T17:47:00Z">
              <w:tcPr>
                <w:tcW w:w="284" w:type="dxa"/>
              </w:tcPr>
            </w:tcPrChange>
          </w:tcPr>
          <w:p w14:paraId="4159A3EB" w14:textId="3E0370AF" w:rsidR="00FF5D26" w:rsidRPr="00657104" w:rsidRDefault="00FF5D26" w:rsidP="00FF5D26">
            <w:pPr>
              <w:pStyle w:val="afe"/>
              <w:jc w:val="center"/>
              <w:rPr>
                <w:ins w:id="387" w:author="ST1" w:date="2020-05-19T16:45:00Z"/>
                <w:rFonts w:ascii="標楷體" w:eastAsia="標楷體" w:hAnsi="標楷體"/>
                <w:szCs w:val="24"/>
              </w:rPr>
            </w:pPr>
            <w:ins w:id="388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89" w:author="ST1" w:date="2020-07-29T17:47:00Z">
              <w:tcPr>
                <w:tcW w:w="283" w:type="dxa"/>
              </w:tcPr>
            </w:tcPrChange>
          </w:tcPr>
          <w:p w14:paraId="26F24883" w14:textId="2506C19E" w:rsidR="00FF5D26" w:rsidRPr="00657104" w:rsidRDefault="00FF5D26" w:rsidP="00FF5D26">
            <w:pPr>
              <w:jc w:val="center"/>
              <w:rPr>
                <w:ins w:id="390" w:author="ST1" w:date="2020-05-19T16:45:00Z"/>
                <w:rFonts w:ascii="標楷體" w:eastAsia="標楷體" w:hAnsi="標楷體"/>
              </w:rPr>
            </w:pPr>
            <w:ins w:id="391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92" w:author="ST1" w:date="2020-07-29T17:47:00Z">
              <w:tcPr>
                <w:tcW w:w="288" w:type="dxa"/>
              </w:tcPr>
            </w:tcPrChange>
          </w:tcPr>
          <w:p w14:paraId="37D490C6" w14:textId="77777777" w:rsidR="00FF5D26" w:rsidRPr="00657104" w:rsidRDefault="00FF5D26" w:rsidP="00FF5D26">
            <w:pPr>
              <w:pStyle w:val="afe"/>
              <w:jc w:val="center"/>
              <w:rPr>
                <w:ins w:id="393" w:author="ST1" w:date="2020-05-19T16:45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36F94270" w14:textId="77777777" w:rsidTr="00323DF8">
        <w:trPr>
          <w:tblHeader/>
          <w:ins w:id="394" w:author="ST1" w:date="2020-07-29T17:44:00Z"/>
          <w:trPrChange w:id="395" w:author="ST1" w:date="2020-07-29T17:47:00Z">
            <w:trPr>
              <w:tblHeader/>
            </w:trPr>
          </w:trPrChange>
        </w:trPr>
        <w:tc>
          <w:tcPr>
            <w:tcW w:w="567" w:type="dxa"/>
            <w:tcPrChange w:id="396" w:author="ST1" w:date="2020-07-29T17:47:00Z">
              <w:tcPr>
                <w:tcW w:w="567" w:type="dxa"/>
              </w:tcPr>
            </w:tcPrChange>
          </w:tcPr>
          <w:p w14:paraId="16A2C9D8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97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98" w:author="ST1" w:date="2020-07-29T17:47:00Z">
              <w:tcPr>
                <w:tcW w:w="709" w:type="dxa"/>
                <w:vAlign w:val="center"/>
              </w:tcPr>
            </w:tcPrChange>
          </w:tcPr>
          <w:p w14:paraId="7E26173E" w14:textId="6A6FDF28" w:rsidR="00C76A83" w:rsidRDefault="00C76A83" w:rsidP="00C76A83">
            <w:pPr>
              <w:pStyle w:val="afe"/>
              <w:rPr>
                <w:ins w:id="399" w:author="ST1" w:date="2020-07-29T17:44:00Z"/>
                <w:rFonts w:ascii="標楷體" w:eastAsia="標楷體" w:hAnsi="標楷體"/>
                <w:color w:val="000000"/>
              </w:rPr>
            </w:pPr>
            <w:ins w:id="400" w:author="ST1" w:date="2020-07-29T17:44:00Z">
              <w:r>
                <w:rPr>
                  <w:rFonts w:ascii="標楷體" w:eastAsia="標楷體" w:hAnsi="標楷體" w:hint="eastAsia"/>
                </w:rPr>
                <w:t>L9712</w:t>
              </w:r>
            </w:ins>
          </w:p>
        </w:tc>
        <w:tc>
          <w:tcPr>
            <w:tcW w:w="3827" w:type="dxa"/>
            <w:vAlign w:val="center"/>
            <w:tcPrChange w:id="401" w:author="ST1" w:date="2020-07-29T17:47:00Z">
              <w:tcPr>
                <w:tcW w:w="3827" w:type="dxa"/>
                <w:vAlign w:val="center"/>
              </w:tcPr>
            </w:tcPrChange>
          </w:tcPr>
          <w:p w14:paraId="16569312" w14:textId="60D1027B" w:rsidR="00C76A83" w:rsidRPr="00C76A83" w:rsidRDefault="00C76A83" w:rsidP="00C76A83">
            <w:pPr>
              <w:rPr>
                <w:ins w:id="402" w:author="ST1" w:date="2020-07-29T17:44:00Z"/>
                <w:rFonts w:ascii="標楷體" w:eastAsia="標楷體" w:hAnsi="標楷體"/>
                <w:color w:val="000000"/>
              </w:rPr>
            </w:pPr>
            <w:ins w:id="403" w:author="ST1" w:date="2020-07-29T17:44:00Z">
              <w:r>
                <w:rPr>
                  <w:rFonts w:ascii="標楷體" w:eastAsia="標楷體" w:hAnsi="標楷體" w:hint="eastAsia"/>
                </w:rPr>
                <w:t>利息違約金減免明細表</w:t>
              </w:r>
            </w:ins>
          </w:p>
        </w:tc>
        <w:tc>
          <w:tcPr>
            <w:tcW w:w="284" w:type="dxa"/>
            <w:tcPrChange w:id="404" w:author="ST1" w:date="2020-07-29T17:47:00Z">
              <w:tcPr>
                <w:tcW w:w="284" w:type="dxa"/>
              </w:tcPr>
            </w:tcPrChange>
          </w:tcPr>
          <w:p w14:paraId="1254E299" w14:textId="3A9B7023" w:rsidR="00C76A83" w:rsidRPr="00657104" w:rsidRDefault="00C76A83" w:rsidP="00C76A83">
            <w:pPr>
              <w:pStyle w:val="afe"/>
              <w:jc w:val="center"/>
              <w:rPr>
                <w:ins w:id="405" w:author="ST1" w:date="2020-07-29T17:44:00Z"/>
                <w:rFonts w:ascii="標楷體" w:eastAsia="標楷體" w:hAnsi="標楷體"/>
                <w:szCs w:val="24"/>
              </w:rPr>
            </w:pPr>
            <w:ins w:id="406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407" w:author="ST1" w:date="2020-07-29T17:47:00Z">
              <w:tcPr>
                <w:tcW w:w="567" w:type="dxa"/>
              </w:tcPr>
            </w:tcPrChange>
          </w:tcPr>
          <w:p w14:paraId="5D85BEE1" w14:textId="7829B2AC" w:rsidR="00C76A83" w:rsidRPr="00657104" w:rsidRDefault="00C76A83" w:rsidP="00C76A83">
            <w:pPr>
              <w:jc w:val="center"/>
              <w:rPr>
                <w:ins w:id="408" w:author="ST1" w:date="2020-07-29T17:44:00Z"/>
                <w:rFonts w:ascii="標楷體" w:eastAsia="標楷體" w:hAnsi="標楷體"/>
              </w:rPr>
            </w:pPr>
            <w:ins w:id="409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10" w:author="ST1" w:date="2020-07-29T17:47:00Z">
              <w:tcPr>
                <w:tcW w:w="567" w:type="dxa"/>
              </w:tcPr>
            </w:tcPrChange>
          </w:tcPr>
          <w:p w14:paraId="6EF89986" w14:textId="72B86705" w:rsidR="00C76A83" w:rsidRPr="00657104" w:rsidRDefault="00C76A83" w:rsidP="00C76A83">
            <w:pPr>
              <w:jc w:val="center"/>
              <w:rPr>
                <w:ins w:id="411" w:author="ST1" w:date="2020-07-29T17:44:00Z"/>
                <w:rFonts w:ascii="標楷體" w:eastAsia="標楷體" w:hAnsi="標楷體"/>
              </w:rPr>
            </w:pPr>
            <w:ins w:id="412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13" w:author="ST1" w:date="2020-07-29T17:47:00Z">
              <w:tcPr>
                <w:tcW w:w="850" w:type="dxa"/>
              </w:tcPr>
            </w:tcPrChange>
          </w:tcPr>
          <w:p w14:paraId="52269713" w14:textId="77777777" w:rsidR="00C76A83" w:rsidRPr="00657104" w:rsidRDefault="00C76A83" w:rsidP="00C76A83">
            <w:pPr>
              <w:pStyle w:val="afe"/>
              <w:jc w:val="center"/>
              <w:rPr>
                <w:ins w:id="414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15" w:author="ST1" w:date="2020-07-29T17:47:00Z">
              <w:tcPr>
                <w:tcW w:w="567" w:type="dxa"/>
              </w:tcPr>
            </w:tcPrChange>
          </w:tcPr>
          <w:p w14:paraId="2D7E953C" w14:textId="27551272" w:rsidR="00C76A83" w:rsidRPr="00657104" w:rsidRDefault="00C76A83" w:rsidP="00C76A83">
            <w:pPr>
              <w:pStyle w:val="afe"/>
              <w:jc w:val="center"/>
              <w:rPr>
                <w:ins w:id="416" w:author="ST1" w:date="2020-07-29T17:44:00Z"/>
                <w:rFonts w:ascii="標楷體" w:eastAsia="標楷體" w:hAnsi="標楷體"/>
                <w:szCs w:val="24"/>
              </w:rPr>
            </w:pPr>
            <w:ins w:id="417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18" w:author="ST1" w:date="2020-07-29T17:47:00Z">
              <w:tcPr>
                <w:tcW w:w="567" w:type="dxa"/>
              </w:tcPr>
            </w:tcPrChange>
          </w:tcPr>
          <w:p w14:paraId="6C2FF6C3" w14:textId="05B15AFC" w:rsidR="00C76A83" w:rsidRPr="00657104" w:rsidRDefault="00C76A83" w:rsidP="00C76A83">
            <w:pPr>
              <w:pStyle w:val="afe"/>
              <w:jc w:val="center"/>
              <w:rPr>
                <w:ins w:id="419" w:author="ST1" w:date="2020-07-29T17:44:00Z"/>
                <w:rFonts w:ascii="標楷體" w:eastAsia="標楷體" w:hAnsi="標楷體"/>
                <w:szCs w:val="24"/>
              </w:rPr>
            </w:pPr>
            <w:ins w:id="420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21" w:author="ST1" w:date="2020-07-29T17:47:00Z">
              <w:tcPr>
                <w:tcW w:w="284" w:type="dxa"/>
              </w:tcPr>
            </w:tcPrChange>
          </w:tcPr>
          <w:p w14:paraId="071A7A20" w14:textId="7FFC3887" w:rsidR="00C76A83" w:rsidRPr="00657104" w:rsidRDefault="00C76A83" w:rsidP="00C76A83">
            <w:pPr>
              <w:pStyle w:val="afe"/>
              <w:jc w:val="center"/>
              <w:rPr>
                <w:ins w:id="422" w:author="ST1" w:date="2020-07-29T17:44:00Z"/>
                <w:rFonts w:ascii="標楷體" w:eastAsia="標楷體" w:hAnsi="標楷體"/>
                <w:szCs w:val="24"/>
              </w:rPr>
            </w:pPr>
            <w:ins w:id="423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24" w:author="ST1" w:date="2020-07-29T17:47:00Z">
              <w:tcPr>
                <w:tcW w:w="283" w:type="dxa"/>
              </w:tcPr>
            </w:tcPrChange>
          </w:tcPr>
          <w:p w14:paraId="1DCBC4AA" w14:textId="0A11A216" w:rsidR="00C76A83" w:rsidRPr="00657104" w:rsidRDefault="00C76A83" w:rsidP="00C76A83">
            <w:pPr>
              <w:jc w:val="center"/>
              <w:rPr>
                <w:ins w:id="425" w:author="ST1" w:date="2020-07-29T17:44:00Z"/>
                <w:rFonts w:ascii="標楷體" w:eastAsia="標楷體" w:hAnsi="標楷體"/>
              </w:rPr>
            </w:pPr>
            <w:ins w:id="426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27" w:author="ST1" w:date="2020-07-29T17:47:00Z">
              <w:tcPr>
                <w:tcW w:w="288" w:type="dxa"/>
              </w:tcPr>
            </w:tcPrChange>
          </w:tcPr>
          <w:p w14:paraId="2D447996" w14:textId="77777777" w:rsidR="00C76A83" w:rsidRPr="00657104" w:rsidRDefault="00C76A83" w:rsidP="00C76A83">
            <w:pPr>
              <w:pStyle w:val="afe"/>
              <w:jc w:val="center"/>
              <w:rPr>
                <w:ins w:id="428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6141629C" w14:textId="77777777" w:rsidTr="00323DF8">
        <w:trPr>
          <w:tblHeader/>
          <w:ins w:id="429" w:author="ST1" w:date="2020-07-29T17:44:00Z"/>
          <w:trPrChange w:id="430" w:author="ST1" w:date="2020-07-29T17:47:00Z">
            <w:trPr>
              <w:tblHeader/>
            </w:trPr>
          </w:trPrChange>
        </w:trPr>
        <w:tc>
          <w:tcPr>
            <w:tcW w:w="567" w:type="dxa"/>
            <w:tcPrChange w:id="431" w:author="ST1" w:date="2020-07-29T17:47:00Z">
              <w:tcPr>
                <w:tcW w:w="567" w:type="dxa"/>
              </w:tcPr>
            </w:tcPrChange>
          </w:tcPr>
          <w:p w14:paraId="0F88B3EB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32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433" w:author="ST1" w:date="2020-07-29T17:47:00Z">
              <w:tcPr>
                <w:tcW w:w="709" w:type="dxa"/>
                <w:vAlign w:val="center"/>
              </w:tcPr>
            </w:tcPrChange>
          </w:tcPr>
          <w:p w14:paraId="0A6AFF7D" w14:textId="6028BCC5" w:rsidR="00C76A83" w:rsidRDefault="00C76A83" w:rsidP="00C76A83">
            <w:pPr>
              <w:pStyle w:val="afe"/>
              <w:rPr>
                <w:ins w:id="434" w:author="ST1" w:date="2020-07-29T17:44:00Z"/>
                <w:rFonts w:ascii="標楷體" w:eastAsia="標楷體" w:hAnsi="標楷體"/>
                <w:color w:val="000000"/>
              </w:rPr>
            </w:pPr>
            <w:ins w:id="435" w:author="ST1" w:date="2020-07-29T17:44:00Z">
              <w:r>
                <w:rPr>
                  <w:rFonts w:ascii="標楷體" w:eastAsia="標楷體" w:hAnsi="標楷體" w:hint="eastAsia"/>
                </w:rPr>
                <w:t>L9713</w:t>
              </w:r>
            </w:ins>
          </w:p>
        </w:tc>
        <w:tc>
          <w:tcPr>
            <w:tcW w:w="3827" w:type="dxa"/>
            <w:vAlign w:val="center"/>
            <w:tcPrChange w:id="436" w:author="ST1" w:date="2020-07-29T17:47:00Z">
              <w:tcPr>
                <w:tcW w:w="3827" w:type="dxa"/>
                <w:vAlign w:val="center"/>
              </w:tcPr>
            </w:tcPrChange>
          </w:tcPr>
          <w:p w14:paraId="45D80BF7" w14:textId="15DEAB1C" w:rsidR="00C76A83" w:rsidRPr="00C76A83" w:rsidRDefault="00C76A83" w:rsidP="00C76A83">
            <w:pPr>
              <w:rPr>
                <w:ins w:id="437" w:author="ST1" w:date="2020-07-29T17:44:00Z"/>
                <w:rFonts w:ascii="標楷體" w:eastAsia="標楷體" w:hAnsi="標楷體"/>
                <w:color w:val="000000"/>
              </w:rPr>
            </w:pPr>
            <w:ins w:id="438" w:author="ST1" w:date="2020-07-29T17:44:00Z">
              <w:r>
                <w:rPr>
                  <w:rFonts w:ascii="標楷體" w:eastAsia="標楷體" w:hAnsi="標楷體" w:hint="eastAsia"/>
                </w:rPr>
                <w:t>應收票據</w:t>
              </w:r>
              <w:proofErr w:type="gramStart"/>
              <w:r>
                <w:rPr>
                  <w:rFonts w:ascii="標楷體" w:eastAsia="標楷體" w:hAnsi="標楷體" w:hint="eastAsia"/>
                </w:rPr>
                <w:t>之帳齡分析</w:t>
              </w:r>
              <w:proofErr w:type="gramEnd"/>
              <w:r>
                <w:rPr>
                  <w:rFonts w:ascii="標楷體" w:eastAsia="標楷體" w:hAnsi="標楷體" w:hint="eastAsia"/>
                </w:rPr>
                <w:t>表</w:t>
              </w:r>
            </w:ins>
          </w:p>
        </w:tc>
        <w:tc>
          <w:tcPr>
            <w:tcW w:w="284" w:type="dxa"/>
            <w:tcPrChange w:id="439" w:author="ST1" w:date="2020-07-29T17:47:00Z">
              <w:tcPr>
                <w:tcW w:w="284" w:type="dxa"/>
              </w:tcPr>
            </w:tcPrChange>
          </w:tcPr>
          <w:p w14:paraId="0C4FED5B" w14:textId="02361123" w:rsidR="00C76A83" w:rsidRPr="00657104" w:rsidRDefault="00C76A83" w:rsidP="00C76A83">
            <w:pPr>
              <w:pStyle w:val="afe"/>
              <w:jc w:val="center"/>
              <w:rPr>
                <w:ins w:id="440" w:author="ST1" w:date="2020-07-29T17:44:00Z"/>
                <w:rFonts w:ascii="標楷體" w:eastAsia="標楷體" w:hAnsi="標楷體"/>
                <w:szCs w:val="24"/>
              </w:rPr>
            </w:pPr>
            <w:ins w:id="441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442" w:author="ST1" w:date="2020-07-29T17:47:00Z">
              <w:tcPr>
                <w:tcW w:w="567" w:type="dxa"/>
              </w:tcPr>
            </w:tcPrChange>
          </w:tcPr>
          <w:p w14:paraId="715181BD" w14:textId="6F3C0E7B" w:rsidR="00C76A83" w:rsidRPr="00657104" w:rsidRDefault="00C76A83" w:rsidP="00C76A83">
            <w:pPr>
              <w:jc w:val="center"/>
              <w:rPr>
                <w:ins w:id="443" w:author="ST1" w:date="2020-07-29T17:44:00Z"/>
                <w:rFonts w:ascii="標楷體" w:eastAsia="標楷體" w:hAnsi="標楷體"/>
              </w:rPr>
            </w:pPr>
            <w:ins w:id="444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45" w:author="ST1" w:date="2020-07-29T17:47:00Z">
              <w:tcPr>
                <w:tcW w:w="567" w:type="dxa"/>
              </w:tcPr>
            </w:tcPrChange>
          </w:tcPr>
          <w:p w14:paraId="5EEB2D03" w14:textId="6E046950" w:rsidR="00C76A83" w:rsidRPr="00657104" w:rsidRDefault="00C76A83" w:rsidP="00C76A83">
            <w:pPr>
              <w:jc w:val="center"/>
              <w:rPr>
                <w:ins w:id="446" w:author="ST1" w:date="2020-07-29T17:44:00Z"/>
                <w:rFonts w:ascii="標楷體" w:eastAsia="標楷體" w:hAnsi="標楷體"/>
              </w:rPr>
            </w:pPr>
            <w:ins w:id="447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48" w:author="ST1" w:date="2020-07-29T17:47:00Z">
              <w:tcPr>
                <w:tcW w:w="850" w:type="dxa"/>
              </w:tcPr>
            </w:tcPrChange>
          </w:tcPr>
          <w:p w14:paraId="7F2AC7F1" w14:textId="77777777" w:rsidR="00C76A83" w:rsidRPr="00657104" w:rsidRDefault="00C76A83" w:rsidP="00C76A83">
            <w:pPr>
              <w:pStyle w:val="afe"/>
              <w:jc w:val="center"/>
              <w:rPr>
                <w:ins w:id="449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50" w:author="ST1" w:date="2020-07-29T17:47:00Z">
              <w:tcPr>
                <w:tcW w:w="567" w:type="dxa"/>
              </w:tcPr>
            </w:tcPrChange>
          </w:tcPr>
          <w:p w14:paraId="2745726C" w14:textId="3A4910BB" w:rsidR="00C76A83" w:rsidRPr="00657104" w:rsidRDefault="00C76A83" w:rsidP="00C76A83">
            <w:pPr>
              <w:pStyle w:val="afe"/>
              <w:jc w:val="center"/>
              <w:rPr>
                <w:ins w:id="451" w:author="ST1" w:date="2020-07-29T17:44:00Z"/>
                <w:rFonts w:ascii="標楷體" w:eastAsia="標楷體" w:hAnsi="標楷體"/>
                <w:szCs w:val="24"/>
              </w:rPr>
            </w:pPr>
            <w:ins w:id="452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53" w:author="ST1" w:date="2020-07-29T17:47:00Z">
              <w:tcPr>
                <w:tcW w:w="567" w:type="dxa"/>
              </w:tcPr>
            </w:tcPrChange>
          </w:tcPr>
          <w:p w14:paraId="2E43551A" w14:textId="2013BAB7" w:rsidR="00C76A83" w:rsidRPr="00657104" w:rsidRDefault="00C76A83" w:rsidP="00C76A83">
            <w:pPr>
              <w:pStyle w:val="afe"/>
              <w:jc w:val="center"/>
              <w:rPr>
                <w:ins w:id="454" w:author="ST1" w:date="2020-07-29T17:44:00Z"/>
                <w:rFonts w:ascii="標楷體" w:eastAsia="標楷體" w:hAnsi="標楷體"/>
                <w:szCs w:val="24"/>
              </w:rPr>
            </w:pPr>
            <w:ins w:id="455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56" w:author="ST1" w:date="2020-07-29T17:47:00Z">
              <w:tcPr>
                <w:tcW w:w="284" w:type="dxa"/>
              </w:tcPr>
            </w:tcPrChange>
          </w:tcPr>
          <w:p w14:paraId="6824A54D" w14:textId="2FEEBDB9" w:rsidR="00C76A83" w:rsidRPr="00657104" w:rsidRDefault="00C76A83" w:rsidP="00C76A83">
            <w:pPr>
              <w:pStyle w:val="afe"/>
              <w:jc w:val="center"/>
              <w:rPr>
                <w:ins w:id="457" w:author="ST1" w:date="2020-07-29T17:44:00Z"/>
                <w:rFonts w:ascii="標楷體" w:eastAsia="標楷體" w:hAnsi="標楷體"/>
                <w:szCs w:val="24"/>
              </w:rPr>
            </w:pPr>
            <w:ins w:id="458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59" w:author="ST1" w:date="2020-07-29T17:47:00Z">
              <w:tcPr>
                <w:tcW w:w="283" w:type="dxa"/>
              </w:tcPr>
            </w:tcPrChange>
          </w:tcPr>
          <w:p w14:paraId="60E67986" w14:textId="74F1215E" w:rsidR="00C76A83" w:rsidRPr="00657104" w:rsidRDefault="00C76A83" w:rsidP="00C76A83">
            <w:pPr>
              <w:jc w:val="center"/>
              <w:rPr>
                <w:ins w:id="460" w:author="ST1" w:date="2020-07-29T17:44:00Z"/>
                <w:rFonts w:ascii="標楷體" w:eastAsia="標楷體" w:hAnsi="標楷體"/>
              </w:rPr>
            </w:pPr>
            <w:ins w:id="461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62" w:author="ST1" w:date="2020-07-29T17:47:00Z">
              <w:tcPr>
                <w:tcW w:w="288" w:type="dxa"/>
              </w:tcPr>
            </w:tcPrChange>
          </w:tcPr>
          <w:p w14:paraId="04D101DE" w14:textId="77777777" w:rsidR="00C76A83" w:rsidRPr="00657104" w:rsidRDefault="00C76A83" w:rsidP="00C76A83">
            <w:pPr>
              <w:pStyle w:val="afe"/>
              <w:jc w:val="center"/>
              <w:rPr>
                <w:ins w:id="463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517BBF0A" w14:textId="77777777" w:rsidTr="00323DF8">
        <w:trPr>
          <w:tblHeader/>
          <w:ins w:id="464" w:author="ST1" w:date="2020-07-29T17:44:00Z"/>
          <w:trPrChange w:id="465" w:author="ST1" w:date="2020-07-29T17:47:00Z">
            <w:trPr>
              <w:tblHeader/>
            </w:trPr>
          </w:trPrChange>
        </w:trPr>
        <w:tc>
          <w:tcPr>
            <w:tcW w:w="567" w:type="dxa"/>
            <w:tcPrChange w:id="466" w:author="ST1" w:date="2020-07-29T17:47:00Z">
              <w:tcPr>
                <w:tcW w:w="567" w:type="dxa"/>
              </w:tcPr>
            </w:tcPrChange>
          </w:tcPr>
          <w:p w14:paraId="365946DB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67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468" w:author="ST1" w:date="2020-07-29T17:47:00Z">
              <w:tcPr>
                <w:tcW w:w="709" w:type="dxa"/>
                <w:vAlign w:val="center"/>
              </w:tcPr>
            </w:tcPrChange>
          </w:tcPr>
          <w:p w14:paraId="1A000865" w14:textId="3E21DA5E" w:rsidR="00C76A83" w:rsidRDefault="00C76A83" w:rsidP="00C76A83">
            <w:pPr>
              <w:pStyle w:val="afe"/>
              <w:rPr>
                <w:ins w:id="469" w:author="ST1" w:date="2020-07-29T17:44:00Z"/>
                <w:rFonts w:ascii="標楷體" w:eastAsia="標楷體" w:hAnsi="標楷體"/>
                <w:color w:val="000000"/>
              </w:rPr>
            </w:pPr>
            <w:ins w:id="470" w:author="ST1" w:date="2020-07-29T17:45:00Z">
              <w:r>
                <w:rPr>
                  <w:rFonts w:ascii="標楷體" w:eastAsia="標楷體" w:hAnsi="標楷體" w:hint="eastAsia"/>
                </w:rPr>
                <w:t>L9714</w:t>
              </w:r>
            </w:ins>
          </w:p>
        </w:tc>
        <w:tc>
          <w:tcPr>
            <w:tcW w:w="3827" w:type="dxa"/>
            <w:vAlign w:val="center"/>
            <w:tcPrChange w:id="471" w:author="ST1" w:date="2020-07-29T17:47:00Z">
              <w:tcPr>
                <w:tcW w:w="3827" w:type="dxa"/>
                <w:vAlign w:val="center"/>
              </w:tcPr>
            </w:tcPrChange>
          </w:tcPr>
          <w:p w14:paraId="0E4EB88D" w14:textId="33C30B23" w:rsidR="00C76A83" w:rsidRPr="00C76A83" w:rsidRDefault="00C76A83" w:rsidP="00C76A83">
            <w:pPr>
              <w:rPr>
                <w:ins w:id="472" w:author="ST1" w:date="2020-07-29T17:44:00Z"/>
                <w:rFonts w:ascii="標楷體" w:eastAsia="標楷體" w:hAnsi="標楷體"/>
                <w:color w:val="000000"/>
              </w:rPr>
            </w:pPr>
            <w:ins w:id="473" w:author="ST1" w:date="2020-07-29T17:45:00Z">
              <w:r>
                <w:rPr>
                  <w:rFonts w:ascii="標楷體" w:eastAsia="標楷體" w:hAnsi="標楷體" w:hint="eastAsia"/>
                </w:rPr>
                <w:t>繳息證明單</w:t>
              </w:r>
            </w:ins>
          </w:p>
        </w:tc>
        <w:tc>
          <w:tcPr>
            <w:tcW w:w="284" w:type="dxa"/>
            <w:tcPrChange w:id="474" w:author="ST1" w:date="2020-07-29T17:47:00Z">
              <w:tcPr>
                <w:tcW w:w="284" w:type="dxa"/>
              </w:tcPr>
            </w:tcPrChange>
          </w:tcPr>
          <w:p w14:paraId="7D0AB2FD" w14:textId="7F5AF1BA" w:rsidR="00C76A83" w:rsidRPr="00657104" w:rsidRDefault="00C76A83" w:rsidP="00C76A83">
            <w:pPr>
              <w:pStyle w:val="afe"/>
              <w:jc w:val="center"/>
              <w:rPr>
                <w:ins w:id="475" w:author="ST1" w:date="2020-07-29T17:44:00Z"/>
                <w:rFonts w:ascii="標楷體" w:eastAsia="標楷體" w:hAnsi="標楷體"/>
                <w:szCs w:val="24"/>
              </w:rPr>
            </w:pPr>
            <w:ins w:id="476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477" w:author="ST1" w:date="2020-07-29T17:47:00Z">
              <w:tcPr>
                <w:tcW w:w="567" w:type="dxa"/>
              </w:tcPr>
            </w:tcPrChange>
          </w:tcPr>
          <w:p w14:paraId="1E8195D7" w14:textId="5EF85D7C" w:rsidR="00C76A83" w:rsidRPr="00657104" w:rsidRDefault="00C76A83" w:rsidP="00C76A83">
            <w:pPr>
              <w:jc w:val="center"/>
              <w:rPr>
                <w:ins w:id="478" w:author="ST1" w:date="2020-07-29T17:44:00Z"/>
                <w:rFonts w:ascii="標楷體" w:eastAsia="標楷體" w:hAnsi="標楷體"/>
              </w:rPr>
            </w:pPr>
            <w:ins w:id="479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80" w:author="ST1" w:date="2020-07-29T17:47:00Z">
              <w:tcPr>
                <w:tcW w:w="567" w:type="dxa"/>
              </w:tcPr>
            </w:tcPrChange>
          </w:tcPr>
          <w:p w14:paraId="6C5E0B61" w14:textId="7927540E" w:rsidR="00C76A83" w:rsidRPr="00657104" w:rsidRDefault="00C76A83" w:rsidP="00C76A83">
            <w:pPr>
              <w:jc w:val="center"/>
              <w:rPr>
                <w:ins w:id="481" w:author="ST1" w:date="2020-07-29T17:44:00Z"/>
                <w:rFonts w:ascii="標楷體" w:eastAsia="標楷體" w:hAnsi="標楷體"/>
              </w:rPr>
            </w:pPr>
            <w:ins w:id="482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83" w:author="ST1" w:date="2020-07-29T17:47:00Z">
              <w:tcPr>
                <w:tcW w:w="850" w:type="dxa"/>
              </w:tcPr>
            </w:tcPrChange>
          </w:tcPr>
          <w:p w14:paraId="6EE783DE" w14:textId="77777777" w:rsidR="00C76A83" w:rsidRPr="00657104" w:rsidRDefault="00C76A83" w:rsidP="00C76A83">
            <w:pPr>
              <w:pStyle w:val="afe"/>
              <w:jc w:val="center"/>
              <w:rPr>
                <w:ins w:id="484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85" w:author="ST1" w:date="2020-07-29T17:47:00Z">
              <w:tcPr>
                <w:tcW w:w="567" w:type="dxa"/>
              </w:tcPr>
            </w:tcPrChange>
          </w:tcPr>
          <w:p w14:paraId="42BAD0C3" w14:textId="74D0A082" w:rsidR="00C76A83" w:rsidRPr="00657104" w:rsidRDefault="00C76A83" w:rsidP="00C76A83">
            <w:pPr>
              <w:pStyle w:val="afe"/>
              <w:jc w:val="center"/>
              <w:rPr>
                <w:ins w:id="486" w:author="ST1" w:date="2020-07-29T17:44:00Z"/>
                <w:rFonts w:ascii="標楷體" w:eastAsia="標楷體" w:hAnsi="標楷體"/>
                <w:szCs w:val="24"/>
              </w:rPr>
            </w:pPr>
            <w:ins w:id="487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88" w:author="ST1" w:date="2020-07-29T17:47:00Z">
              <w:tcPr>
                <w:tcW w:w="567" w:type="dxa"/>
              </w:tcPr>
            </w:tcPrChange>
          </w:tcPr>
          <w:p w14:paraId="13E79F16" w14:textId="02AA8C26" w:rsidR="00C76A83" w:rsidRPr="00657104" w:rsidRDefault="00C76A83" w:rsidP="00C76A83">
            <w:pPr>
              <w:pStyle w:val="afe"/>
              <w:jc w:val="center"/>
              <w:rPr>
                <w:ins w:id="489" w:author="ST1" w:date="2020-07-29T17:44:00Z"/>
                <w:rFonts w:ascii="標楷體" w:eastAsia="標楷體" w:hAnsi="標楷體"/>
                <w:szCs w:val="24"/>
              </w:rPr>
            </w:pPr>
            <w:ins w:id="490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91" w:author="ST1" w:date="2020-07-29T17:47:00Z">
              <w:tcPr>
                <w:tcW w:w="284" w:type="dxa"/>
              </w:tcPr>
            </w:tcPrChange>
          </w:tcPr>
          <w:p w14:paraId="37CEC517" w14:textId="63CF3717" w:rsidR="00C76A83" w:rsidRPr="00657104" w:rsidRDefault="00C76A83" w:rsidP="00C76A83">
            <w:pPr>
              <w:pStyle w:val="afe"/>
              <w:jc w:val="center"/>
              <w:rPr>
                <w:ins w:id="492" w:author="ST1" w:date="2020-07-29T17:44:00Z"/>
                <w:rFonts w:ascii="標楷體" w:eastAsia="標楷體" w:hAnsi="標楷體"/>
                <w:szCs w:val="24"/>
              </w:rPr>
            </w:pPr>
            <w:ins w:id="493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94" w:author="ST1" w:date="2020-07-29T17:47:00Z">
              <w:tcPr>
                <w:tcW w:w="283" w:type="dxa"/>
              </w:tcPr>
            </w:tcPrChange>
          </w:tcPr>
          <w:p w14:paraId="126BE2BE" w14:textId="1F814A6C" w:rsidR="00C76A83" w:rsidRPr="00657104" w:rsidRDefault="00C76A83" w:rsidP="00C76A83">
            <w:pPr>
              <w:jc w:val="center"/>
              <w:rPr>
                <w:ins w:id="495" w:author="ST1" w:date="2020-07-29T17:44:00Z"/>
                <w:rFonts w:ascii="標楷體" w:eastAsia="標楷體" w:hAnsi="標楷體"/>
              </w:rPr>
            </w:pPr>
            <w:ins w:id="496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97" w:author="ST1" w:date="2020-07-29T17:47:00Z">
              <w:tcPr>
                <w:tcW w:w="288" w:type="dxa"/>
              </w:tcPr>
            </w:tcPrChange>
          </w:tcPr>
          <w:p w14:paraId="4FE64F44" w14:textId="77777777" w:rsidR="00C76A83" w:rsidRPr="00657104" w:rsidRDefault="00C76A83" w:rsidP="00C76A83">
            <w:pPr>
              <w:pStyle w:val="afe"/>
              <w:jc w:val="center"/>
              <w:rPr>
                <w:ins w:id="498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7CF507D9" w14:textId="77777777" w:rsidTr="00323DF8">
        <w:trPr>
          <w:tblHeader/>
          <w:ins w:id="499" w:author="ST1" w:date="2020-07-29T17:44:00Z"/>
          <w:trPrChange w:id="500" w:author="ST1" w:date="2020-07-29T17:47:00Z">
            <w:trPr>
              <w:tblHeader/>
            </w:trPr>
          </w:trPrChange>
        </w:trPr>
        <w:tc>
          <w:tcPr>
            <w:tcW w:w="567" w:type="dxa"/>
            <w:tcPrChange w:id="501" w:author="ST1" w:date="2020-07-29T17:47:00Z">
              <w:tcPr>
                <w:tcW w:w="567" w:type="dxa"/>
              </w:tcPr>
            </w:tcPrChange>
          </w:tcPr>
          <w:p w14:paraId="7FC1405D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502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503" w:author="ST1" w:date="2020-07-29T17:47:00Z">
              <w:tcPr>
                <w:tcW w:w="709" w:type="dxa"/>
                <w:vAlign w:val="center"/>
              </w:tcPr>
            </w:tcPrChange>
          </w:tcPr>
          <w:p w14:paraId="33CF23ED" w14:textId="7529F623" w:rsidR="00C76A83" w:rsidRDefault="00C76A83" w:rsidP="00C76A83">
            <w:pPr>
              <w:pStyle w:val="afe"/>
              <w:rPr>
                <w:ins w:id="504" w:author="ST1" w:date="2020-07-29T17:44:00Z"/>
                <w:rFonts w:ascii="標楷體" w:eastAsia="標楷體" w:hAnsi="標楷體"/>
                <w:color w:val="000000"/>
              </w:rPr>
            </w:pPr>
            <w:ins w:id="505" w:author="ST1" w:date="2020-07-29T17:45:00Z">
              <w:r>
                <w:rPr>
                  <w:rFonts w:ascii="標楷體" w:eastAsia="標楷體" w:hAnsi="標楷體" w:hint="eastAsia"/>
                </w:rPr>
                <w:t>L9715</w:t>
              </w:r>
            </w:ins>
          </w:p>
        </w:tc>
        <w:tc>
          <w:tcPr>
            <w:tcW w:w="3827" w:type="dxa"/>
            <w:vAlign w:val="center"/>
            <w:tcPrChange w:id="506" w:author="ST1" w:date="2020-07-29T17:47:00Z">
              <w:tcPr>
                <w:tcW w:w="3827" w:type="dxa"/>
                <w:vAlign w:val="center"/>
              </w:tcPr>
            </w:tcPrChange>
          </w:tcPr>
          <w:p w14:paraId="2CA2038E" w14:textId="65D489A9" w:rsidR="00C76A83" w:rsidRPr="00C76A83" w:rsidRDefault="00C76A83" w:rsidP="00C76A83">
            <w:pPr>
              <w:rPr>
                <w:ins w:id="507" w:author="ST1" w:date="2020-07-29T17:44:00Z"/>
                <w:rFonts w:ascii="標楷體" w:eastAsia="標楷體" w:hAnsi="標楷體"/>
                <w:color w:val="000000"/>
              </w:rPr>
            </w:pPr>
            <w:ins w:id="508" w:author="ST1" w:date="2020-07-29T17:45:00Z">
              <w:r>
                <w:rPr>
                  <w:rFonts w:ascii="標楷體" w:eastAsia="標楷體" w:hAnsi="標楷體" w:hint="eastAsia"/>
                </w:rPr>
                <w:t>業務專辦照顧十八</w:t>
              </w:r>
              <w:proofErr w:type="gramStart"/>
              <w:r>
                <w:rPr>
                  <w:rFonts w:ascii="標楷體" w:eastAsia="標楷體" w:hAnsi="標楷體" w:hint="eastAsia"/>
                </w:rPr>
                <w:t>個</w:t>
              </w:r>
              <w:proofErr w:type="gramEnd"/>
              <w:r>
                <w:rPr>
                  <w:rFonts w:ascii="標楷體" w:eastAsia="標楷體" w:hAnsi="標楷體" w:hint="eastAsia"/>
                </w:rPr>
                <w:t>月明細表</w:t>
              </w:r>
            </w:ins>
          </w:p>
        </w:tc>
        <w:tc>
          <w:tcPr>
            <w:tcW w:w="284" w:type="dxa"/>
            <w:tcPrChange w:id="509" w:author="ST1" w:date="2020-07-29T17:47:00Z">
              <w:tcPr>
                <w:tcW w:w="284" w:type="dxa"/>
              </w:tcPr>
            </w:tcPrChange>
          </w:tcPr>
          <w:p w14:paraId="5E6F2ADD" w14:textId="6250DB7D" w:rsidR="00C76A83" w:rsidRPr="00657104" w:rsidRDefault="00C76A83" w:rsidP="00C76A83">
            <w:pPr>
              <w:pStyle w:val="afe"/>
              <w:jc w:val="center"/>
              <w:rPr>
                <w:ins w:id="510" w:author="ST1" w:date="2020-07-29T17:44:00Z"/>
                <w:rFonts w:ascii="標楷體" w:eastAsia="標楷體" w:hAnsi="標楷體"/>
                <w:szCs w:val="24"/>
              </w:rPr>
            </w:pPr>
            <w:ins w:id="511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512" w:author="ST1" w:date="2020-07-29T17:47:00Z">
              <w:tcPr>
                <w:tcW w:w="567" w:type="dxa"/>
              </w:tcPr>
            </w:tcPrChange>
          </w:tcPr>
          <w:p w14:paraId="69CC36AD" w14:textId="53012346" w:rsidR="00C76A83" w:rsidRPr="00657104" w:rsidRDefault="00C76A83" w:rsidP="00C76A83">
            <w:pPr>
              <w:jc w:val="center"/>
              <w:rPr>
                <w:ins w:id="513" w:author="ST1" w:date="2020-07-29T17:44:00Z"/>
                <w:rFonts w:ascii="標楷體" w:eastAsia="標楷體" w:hAnsi="標楷體"/>
              </w:rPr>
            </w:pPr>
            <w:ins w:id="514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515" w:author="ST1" w:date="2020-07-29T17:47:00Z">
              <w:tcPr>
                <w:tcW w:w="567" w:type="dxa"/>
              </w:tcPr>
            </w:tcPrChange>
          </w:tcPr>
          <w:p w14:paraId="5A5A753F" w14:textId="6DB31E9A" w:rsidR="00C76A83" w:rsidRPr="00657104" w:rsidRDefault="00C76A83" w:rsidP="00C76A83">
            <w:pPr>
              <w:jc w:val="center"/>
              <w:rPr>
                <w:ins w:id="516" w:author="ST1" w:date="2020-07-29T17:44:00Z"/>
                <w:rFonts w:ascii="標楷體" w:eastAsia="標楷體" w:hAnsi="標楷體"/>
              </w:rPr>
            </w:pPr>
            <w:ins w:id="517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518" w:author="ST1" w:date="2020-07-29T17:47:00Z">
              <w:tcPr>
                <w:tcW w:w="850" w:type="dxa"/>
              </w:tcPr>
            </w:tcPrChange>
          </w:tcPr>
          <w:p w14:paraId="5B50C907" w14:textId="77777777" w:rsidR="00C76A83" w:rsidRPr="00657104" w:rsidRDefault="00C76A83" w:rsidP="00C76A83">
            <w:pPr>
              <w:pStyle w:val="afe"/>
              <w:jc w:val="center"/>
              <w:rPr>
                <w:ins w:id="519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20" w:author="ST1" w:date="2020-07-29T17:47:00Z">
              <w:tcPr>
                <w:tcW w:w="567" w:type="dxa"/>
              </w:tcPr>
            </w:tcPrChange>
          </w:tcPr>
          <w:p w14:paraId="453CF4E6" w14:textId="0BA9E28C" w:rsidR="00C76A83" w:rsidRPr="00657104" w:rsidRDefault="00C76A83" w:rsidP="00C76A83">
            <w:pPr>
              <w:pStyle w:val="afe"/>
              <w:jc w:val="center"/>
              <w:rPr>
                <w:ins w:id="521" w:author="ST1" w:date="2020-07-29T17:44:00Z"/>
                <w:rFonts w:ascii="標楷體" w:eastAsia="標楷體" w:hAnsi="標楷體"/>
                <w:szCs w:val="24"/>
              </w:rPr>
            </w:pPr>
            <w:ins w:id="522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523" w:author="ST1" w:date="2020-07-29T17:47:00Z">
              <w:tcPr>
                <w:tcW w:w="567" w:type="dxa"/>
              </w:tcPr>
            </w:tcPrChange>
          </w:tcPr>
          <w:p w14:paraId="4E8BEFD9" w14:textId="0F64DE38" w:rsidR="00C76A83" w:rsidRPr="00657104" w:rsidRDefault="00C76A83" w:rsidP="00C76A83">
            <w:pPr>
              <w:pStyle w:val="afe"/>
              <w:jc w:val="center"/>
              <w:rPr>
                <w:ins w:id="524" w:author="ST1" w:date="2020-07-29T17:44:00Z"/>
                <w:rFonts w:ascii="標楷體" w:eastAsia="標楷體" w:hAnsi="標楷體"/>
                <w:szCs w:val="24"/>
              </w:rPr>
            </w:pPr>
            <w:ins w:id="525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526" w:author="ST1" w:date="2020-07-29T17:47:00Z">
              <w:tcPr>
                <w:tcW w:w="284" w:type="dxa"/>
              </w:tcPr>
            </w:tcPrChange>
          </w:tcPr>
          <w:p w14:paraId="697D3EEE" w14:textId="2BADB727" w:rsidR="00C76A83" w:rsidRPr="00657104" w:rsidRDefault="00C76A83" w:rsidP="00C76A83">
            <w:pPr>
              <w:pStyle w:val="afe"/>
              <w:jc w:val="center"/>
              <w:rPr>
                <w:ins w:id="527" w:author="ST1" w:date="2020-07-29T17:44:00Z"/>
                <w:rFonts w:ascii="標楷體" w:eastAsia="標楷體" w:hAnsi="標楷體"/>
                <w:szCs w:val="24"/>
              </w:rPr>
            </w:pPr>
            <w:ins w:id="528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529" w:author="ST1" w:date="2020-07-29T17:47:00Z">
              <w:tcPr>
                <w:tcW w:w="283" w:type="dxa"/>
              </w:tcPr>
            </w:tcPrChange>
          </w:tcPr>
          <w:p w14:paraId="04E42E45" w14:textId="42581E79" w:rsidR="00C76A83" w:rsidRPr="00657104" w:rsidRDefault="00C76A83" w:rsidP="00C76A83">
            <w:pPr>
              <w:jc w:val="center"/>
              <w:rPr>
                <w:ins w:id="530" w:author="ST1" w:date="2020-07-29T17:44:00Z"/>
                <w:rFonts w:ascii="標楷體" w:eastAsia="標楷體" w:hAnsi="標楷體"/>
              </w:rPr>
            </w:pPr>
            <w:ins w:id="531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532" w:author="ST1" w:date="2020-07-29T17:47:00Z">
              <w:tcPr>
                <w:tcW w:w="288" w:type="dxa"/>
              </w:tcPr>
            </w:tcPrChange>
          </w:tcPr>
          <w:p w14:paraId="40CFBF91" w14:textId="77777777" w:rsidR="00C76A83" w:rsidRPr="00657104" w:rsidRDefault="00C76A83" w:rsidP="00C76A83">
            <w:pPr>
              <w:pStyle w:val="afe"/>
              <w:jc w:val="center"/>
              <w:rPr>
                <w:ins w:id="533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A60685" w:rsidRPr="00657104" w14:paraId="6547357F" w14:textId="77777777" w:rsidTr="00323DF8">
        <w:trPr>
          <w:tblHeader/>
          <w:ins w:id="534" w:author="ST1" w:date="2020-09-23T15:21:00Z"/>
        </w:trPr>
        <w:tc>
          <w:tcPr>
            <w:tcW w:w="567" w:type="dxa"/>
          </w:tcPr>
          <w:p w14:paraId="6DD52259" w14:textId="77777777" w:rsidR="00A60685" w:rsidRPr="00657104" w:rsidRDefault="00A60685" w:rsidP="00A60685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535" w:author="ST1" w:date="2020-09-23T15:21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249391AA" w14:textId="47930758" w:rsidR="00A60685" w:rsidRDefault="00A60685" w:rsidP="00A60685">
            <w:pPr>
              <w:pStyle w:val="afe"/>
              <w:rPr>
                <w:ins w:id="536" w:author="ST1" w:date="2020-09-23T15:21:00Z"/>
                <w:rFonts w:ascii="標楷體" w:eastAsia="標楷體" w:hAnsi="標楷體"/>
              </w:rPr>
            </w:pPr>
            <w:ins w:id="537" w:author="ST1" w:date="2020-09-23T15:21:00Z">
              <w:r>
                <w:rPr>
                  <w:rFonts w:ascii="標楷體" w:eastAsia="標楷體" w:hAnsi="標楷體" w:hint="eastAsia"/>
                </w:rPr>
                <w:t>L971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3827" w:type="dxa"/>
            <w:vAlign w:val="center"/>
          </w:tcPr>
          <w:p w14:paraId="4C47FECC" w14:textId="55EFD504" w:rsidR="00A60685" w:rsidRDefault="00A60685" w:rsidP="00A60685">
            <w:pPr>
              <w:rPr>
                <w:ins w:id="538" w:author="ST1" w:date="2020-09-23T15:21:00Z"/>
                <w:rFonts w:ascii="標楷體" w:eastAsia="標楷體" w:hAnsi="標楷體"/>
              </w:rPr>
            </w:pPr>
            <w:ins w:id="539" w:author="ST1" w:date="2020-09-23T15:22:00Z">
              <w:r>
                <w:rPr>
                  <w:rFonts w:ascii="標楷體" w:eastAsia="標楷體" w:hAnsi="標楷體" w:hint="eastAsia"/>
                </w:rPr>
                <w:t>放款</w:t>
              </w:r>
            </w:ins>
            <w:ins w:id="540" w:author="ST1" w:date="2020-09-23T15:23:00Z">
              <w:r>
                <w:rPr>
                  <w:rFonts w:ascii="標楷體" w:eastAsia="標楷體" w:hAnsi="標楷體" w:hint="eastAsia"/>
                </w:rPr>
                <w:t>本息對</w:t>
              </w:r>
              <w:proofErr w:type="gramStart"/>
              <w:r>
                <w:rPr>
                  <w:rFonts w:ascii="標楷體" w:eastAsia="標楷體" w:hAnsi="標楷體" w:hint="eastAsia"/>
                </w:rPr>
                <w:t>帳單暨繳息</w:t>
              </w:r>
              <w:proofErr w:type="gramEnd"/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</w:tc>
        <w:tc>
          <w:tcPr>
            <w:tcW w:w="284" w:type="dxa"/>
          </w:tcPr>
          <w:p w14:paraId="0106C25D" w14:textId="424AA910" w:rsidR="00A60685" w:rsidRPr="00657104" w:rsidRDefault="00A60685" w:rsidP="00A60685">
            <w:pPr>
              <w:pStyle w:val="afe"/>
              <w:jc w:val="center"/>
              <w:rPr>
                <w:ins w:id="541" w:author="ST1" w:date="2020-09-23T15:21:00Z"/>
                <w:rFonts w:ascii="標楷體" w:eastAsia="標楷體" w:hAnsi="標楷體"/>
                <w:szCs w:val="24"/>
              </w:rPr>
            </w:pPr>
            <w:ins w:id="542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</w:tcPr>
          <w:p w14:paraId="7B5B0CA0" w14:textId="45449358" w:rsidR="00A60685" w:rsidRPr="00657104" w:rsidRDefault="00A60685" w:rsidP="00A60685">
            <w:pPr>
              <w:jc w:val="center"/>
              <w:rPr>
                <w:ins w:id="543" w:author="ST1" w:date="2020-09-23T15:21:00Z"/>
                <w:rFonts w:ascii="標楷體" w:eastAsia="標楷體" w:hAnsi="標楷體"/>
              </w:rPr>
            </w:pPr>
            <w:ins w:id="544" w:author="ST1" w:date="2020-09-23T15:22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6F0041B8" w14:textId="72D56A36" w:rsidR="00A60685" w:rsidRPr="00657104" w:rsidRDefault="00A60685" w:rsidP="00A60685">
            <w:pPr>
              <w:jc w:val="center"/>
              <w:rPr>
                <w:ins w:id="545" w:author="ST1" w:date="2020-09-23T15:21:00Z"/>
                <w:rFonts w:ascii="標楷體" w:eastAsia="標楷體" w:hAnsi="標楷體"/>
              </w:rPr>
            </w:pPr>
            <w:ins w:id="546" w:author="ST1" w:date="2020-09-23T15:22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77E6354A" w14:textId="77777777" w:rsidR="00A60685" w:rsidRPr="00657104" w:rsidRDefault="00A60685" w:rsidP="00A60685">
            <w:pPr>
              <w:pStyle w:val="afe"/>
              <w:jc w:val="center"/>
              <w:rPr>
                <w:ins w:id="547" w:author="ST1" w:date="2020-09-23T15:21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</w:tcPr>
          <w:p w14:paraId="5597450D" w14:textId="00589242" w:rsidR="00A60685" w:rsidRPr="00657104" w:rsidRDefault="00A60685" w:rsidP="00A60685">
            <w:pPr>
              <w:pStyle w:val="afe"/>
              <w:jc w:val="center"/>
              <w:rPr>
                <w:ins w:id="548" w:author="ST1" w:date="2020-09-23T15:21:00Z"/>
                <w:rFonts w:ascii="標楷體" w:eastAsia="標楷體" w:hAnsi="標楷體"/>
                <w:szCs w:val="24"/>
              </w:rPr>
            </w:pPr>
            <w:ins w:id="549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</w:tcPr>
          <w:p w14:paraId="2740F697" w14:textId="60EF8C2C" w:rsidR="00A60685" w:rsidRPr="00657104" w:rsidRDefault="00A60685" w:rsidP="00A60685">
            <w:pPr>
              <w:pStyle w:val="afe"/>
              <w:jc w:val="center"/>
              <w:rPr>
                <w:ins w:id="550" w:author="ST1" w:date="2020-09-23T15:21:00Z"/>
                <w:rFonts w:ascii="標楷體" w:eastAsia="標楷體" w:hAnsi="標楷體"/>
                <w:szCs w:val="24"/>
              </w:rPr>
            </w:pPr>
            <w:ins w:id="551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</w:tcPr>
          <w:p w14:paraId="0240C3CB" w14:textId="60E1558A" w:rsidR="00A60685" w:rsidRPr="00657104" w:rsidRDefault="00A60685" w:rsidP="00A60685">
            <w:pPr>
              <w:pStyle w:val="afe"/>
              <w:jc w:val="center"/>
              <w:rPr>
                <w:ins w:id="552" w:author="ST1" w:date="2020-09-23T15:21:00Z"/>
                <w:rFonts w:ascii="標楷體" w:eastAsia="標楷體" w:hAnsi="標楷體"/>
                <w:szCs w:val="24"/>
              </w:rPr>
            </w:pPr>
            <w:ins w:id="553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</w:tcPr>
          <w:p w14:paraId="09A3FA6C" w14:textId="3F9B8A64" w:rsidR="00A60685" w:rsidRPr="00657104" w:rsidRDefault="00A60685" w:rsidP="00A60685">
            <w:pPr>
              <w:jc w:val="center"/>
              <w:rPr>
                <w:ins w:id="554" w:author="ST1" w:date="2020-09-23T15:21:00Z"/>
                <w:rFonts w:ascii="標楷體" w:eastAsia="標楷體" w:hAnsi="標楷體"/>
              </w:rPr>
            </w:pPr>
            <w:ins w:id="555" w:author="ST1" w:date="2020-09-23T15:22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</w:tcPr>
          <w:p w14:paraId="72CAB323" w14:textId="77777777" w:rsidR="00A60685" w:rsidRPr="00657104" w:rsidRDefault="00A60685" w:rsidP="00A60685">
            <w:pPr>
              <w:pStyle w:val="afe"/>
              <w:jc w:val="center"/>
              <w:rPr>
                <w:ins w:id="556" w:author="ST1" w:date="2020-09-23T15:21:00Z"/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7575D5A4" w14:textId="77777777" w:rsidTr="00323DF8">
        <w:trPr>
          <w:tblHeader/>
          <w:ins w:id="557" w:author="ST1" w:date="2020-09-23T16:12:00Z"/>
        </w:trPr>
        <w:tc>
          <w:tcPr>
            <w:tcW w:w="567" w:type="dxa"/>
          </w:tcPr>
          <w:p w14:paraId="2E83B794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558" w:author="ST1" w:date="2020-09-23T16:12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0E267040" w14:textId="5690CA2D" w:rsidR="008277A7" w:rsidRDefault="008277A7" w:rsidP="008277A7">
            <w:pPr>
              <w:pStyle w:val="afe"/>
              <w:rPr>
                <w:ins w:id="559" w:author="ST1" w:date="2020-09-23T16:12:00Z"/>
                <w:rFonts w:ascii="標楷體" w:eastAsia="標楷體" w:hAnsi="標楷體"/>
              </w:rPr>
            </w:pPr>
            <w:ins w:id="560" w:author="ST1" w:date="2020-09-23T16:12:00Z">
              <w:r>
                <w:rPr>
                  <w:rFonts w:ascii="標楷體" w:eastAsia="標楷體" w:hAnsi="標楷體" w:hint="eastAsia"/>
                </w:rPr>
                <w:t>L971</w:t>
              </w:r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3827" w:type="dxa"/>
            <w:vAlign w:val="center"/>
          </w:tcPr>
          <w:p w14:paraId="73AD05AA" w14:textId="6777AF1D" w:rsidR="008277A7" w:rsidRDefault="008277A7" w:rsidP="008277A7">
            <w:pPr>
              <w:rPr>
                <w:ins w:id="561" w:author="ST1" w:date="2020-09-23T16:12:00Z"/>
                <w:rFonts w:ascii="標楷體" w:eastAsia="標楷體" w:hAnsi="標楷體"/>
              </w:rPr>
            </w:pPr>
            <w:ins w:id="562" w:author="ST1" w:date="2020-09-23T16:18:00Z">
              <w:r>
                <w:rPr>
                  <w:rFonts w:ascii="標楷體" w:eastAsia="標楷體" w:hAnsi="標楷體" w:hint="eastAsia"/>
                </w:rPr>
                <w:t>火險及地震險</w:t>
              </w:r>
            </w:ins>
            <w:ins w:id="563" w:author="ST1" w:date="2020-09-23T16:19:00Z">
              <w:r>
                <w:rPr>
                  <w:rFonts w:ascii="標楷體" w:eastAsia="標楷體" w:hAnsi="標楷體" w:hint="eastAsia"/>
                </w:rPr>
                <w:t>保費繳款</w:t>
              </w:r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</w:tc>
        <w:tc>
          <w:tcPr>
            <w:tcW w:w="284" w:type="dxa"/>
          </w:tcPr>
          <w:p w14:paraId="4FBF305C" w14:textId="202E86B2" w:rsidR="008277A7" w:rsidRPr="00657104" w:rsidRDefault="008277A7" w:rsidP="008277A7">
            <w:pPr>
              <w:pStyle w:val="afe"/>
              <w:jc w:val="center"/>
              <w:rPr>
                <w:ins w:id="564" w:author="ST1" w:date="2020-09-23T16:12:00Z"/>
                <w:rFonts w:ascii="標楷體" w:eastAsia="標楷體" w:hAnsi="標楷體"/>
                <w:szCs w:val="24"/>
              </w:rPr>
            </w:pPr>
            <w:ins w:id="565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</w:tcPr>
          <w:p w14:paraId="74AF1EF2" w14:textId="33F21256" w:rsidR="008277A7" w:rsidRPr="00657104" w:rsidRDefault="008277A7" w:rsidP="008277A7">
            <w:pPr>
              <w:jc w:val="center"/>
              <w:rPr>
                <w:ins w:id="566" w:author="ST1" w:date="2020-09-23T16:12:00Z"/>
                <w:rFonts w:ascii="標楷體" w:eastAsia="標楷體" w:hAnsi="標楷體"/>
              </w:rPr>
            </w:pPr>
            <w:ins w:id="567" w:author="ST1" w:date="2020-09-23T16:19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7D432ED5" w14:textId="68B64581" w:rsidR="008277A7" w:rsidRPr="00657104" w:rsidRDefault="008277A7" w:rsidP="008277A7">
            <w:pPr>
              <w:jc w:val="center"/>
              <w:rPr>
                <w:ins w:id="568" w:author="ST1" w:date="2020-09-23T16:12:00Z"/>
                <w:rFonts w:ascii="標楷體" w:eastAsia="標楷體" w:hAnsi="標楷體"/>
              </w:rPr>
            </w:pPr>
            <w:ins w:id="569" w:author="ST1" w:date="2020-09-23T16:19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1568AA93" w14:textId="77777777" w:rsidR="008277A7" w:rsidRPr="00657104" w:rsidRDefault="008277A7" w:rsidP="008277A7">
            <w:pPr>
              <w:pStyle w:val="afe"/>
              <w:jc w:val="center"/>
              <w:rPr>
                <w:ins w:id="570" w:author="ST1" w:date="2020-09-23T16:12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</w:tcPr>
          <w:p w14:paraId="6B64935B" w14:textId="33956505" w:rsidR="008277A7" w:rsidRPr="00657104" w:rsidRDefault="008277A7" w:rsidP="008277A7">
            <w:pPr>
              <w:pStyle w:val="afe"/>
              <w:jc w:val="center"/>
              <w:rPr>
                <w:ins w:id="571" w:author="ST1" w:date="2020-09-23T16:12:00Z"/>
                <w:rFonts w:ascii="標楷體" w:eastAsia="標楷體" w:hAnsi="標楷體"/>
                <w:szCs w:val="24"/>
              </w:rPr>
            </w:pPr>
            <w:ins w:id="572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</w:tcPr>
          <w:p w14:paraId="0C75EE9E" w14:textId="05512DA9" w:rsidR="008277A7" w:rsidRPr="00657104" w:rsidRDefault="008277A7" w:rsidP="008277A7">
            <w:pPr>
              <w:pStyle w:val="afe"/>
              <w:jc w:val="center"/>
              <w:rPr>
                <w:ins w:id="573" w:author="ST1" w:date="2020-09-23T16:12:00Z"/>
                <w:rFonts w:ascii="標楷體" w:eastAsia="標楷體" w:hAnsi="標楷體"/>
                <w:szCs w:val="24"/>
              </w:rPr>
            </w:pPr>
            <w:ins w:id="574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</w:tcPr>
          <w:p w14:paraId="234FCDE3" w14:textId="165172C1" w:rsidR="008277A7" w:rsidRPr="00657104" w:rsidRDefault="008277A7" w:rsidP="008277A7">
            <w:pPr>
              <w:pStyle w:val="afe"/>
              <w:jc w:val="center"/>
              <w:rPr>
                <w:ins w:id="575" w:author="ST1" w:date="2020-09-23T16:12:00Z"/>
                <w:rFonts w:ascii="標楷體" w:eastAsia="標楷體" w:hAnsi="標楷體"/>
                <w:szCs w:val="24"/>
              </w:rPr>
            </w:pPr>
            <w:ins w:id="576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</w:tcPr>
          <w:p w14:paraId="479A3091" w14:textId="4DAC1F18" w:rsidR="008277A7" w:rsidRPr="00657104" w:rsidRDefault="008277A7" w:rsidP="008277A7">
            <w:pPr>
              <w:jc w:val="center"/>
              <w:rPr>
                <w:ins w:id="577" w:author="ST1" w:date="2020-09-23T16:12:00Z"/>
                <w:rFonts w:ascii="標楷體" w:eastAsia="標楷體" w:hAnsi="標楷體"/>
              </w:rPr>
            </w:pPr>
            <w:ins w:id="578" w:author="ST1" w:date="2020-09-23T16:19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</w:tcPr>
          <w:p w14:paraId="0145FFE0" w14:textId="77777777" w:rsidR="008277A7" w:rsidRPr="00657104" w:rsidRDefault="008277A7" w:rsidP="008277A7">
            <w:pPr>
              <w:pStyle w:val="afe"/>
              <w:jc w:val="center"/>
              <w:rPr>
                <w:ins w:id="579" w:author="ST1" w:date="2020-09-23T16:12:00Z"/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D4C1E7A" w14:textId="77777777" w:rsidTr="00323DF8">
        <w:trPr>
          <w:tblHeader/>
          <w:trPrChange w:id="580" w:author="ST1" w:date="2020-07-29T17:47:00Z">
            <w:trPr>
              <w:tblHeader/>
            </w:trPr>
          </w:trPrChange>
        </w:trPr>
        <w:tc>
          <w:tcPr>
            <w:tcW w:w="567" w:type="dxa"/>
            <w:tcPrChange w:id="581" w:author="ST1" w:date="2020-07-29T17:47:00Z">
              <w:tcPr>
                <w:tcW w:w="567" w:type="dxa"/>
              </w:tcPr>
            </w:tcPrChange>
          </w:tcPr>
          <w:p w14:paraId="37546B11" w14:textId="77777777" w:rsidR="008277A7" w:rsidRPr="00657104" w:rsidRDefault="008277A7" w:rsidP="008277A7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82" w:author="ST1" w:date="2020-07-29T17:47:00Z">
              <w:tcPr>
                <w:tcW w:w="709" w:type="dxa"/>
              </w:tcPr>
            </w:tcPrChange>
          </w:tcPr>
          <w:p w14:paraId="3C9C2E16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L98</w:t>
            </w:r>
          </w:p>
        </w:tc>
        <w:tc>
          <w:tcPr>
            <w:tcW w:w="8084" w:type="dxa"/>
            <w:gridSpan w:val="10"/>
            <w:tcPrChange w:id="583" w:author="ST1" w:date="2020-07-29T17:47:00Z">
              <w:tcPr>
                <w:tcW w:w="8084" w:type="dxa"/>
                <w:gridSpan w:val="10"/>
              </w:tcPr>
            </w:tcPrChange>
          </w:tcPr>
          <w:p w14:paraId="4EA0E3B3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  <w:lang w:eastAsia="zh-HK"/>
              </w:rPr>
              <w:t>定期</w:t>
            </w:r>
            <w:r w:rsidRPr="00260576">
              <w:rPr>
                <w:rFonts w:ascii="標楷體" w:eastAsia="標楷體" w:hAnsi="標楷體" w:hint="eastAsia"/>
                <w:szCs w:val="24"/>
              </w:rPr>
              <w:t>報表</w:t>
            </w:r>
          </w:p>
        </w:tc>
      </w:tr>
      <w:tr w:rsidR="008277A7" w:rsidRPr="00657104" w14:paraId="458D94E2" w14:textId="77777777" w:rsidTr="00323DF8">
        <w:trPr>
          <w:tblHeader/>
          <w:trPrChange w:id="584" w:author="ST1" w:date="2020-07-29T17:47:00Z">
            <w:trPr>
              <w:tblHeader/>
            </w:trPr>
          </w:trPrChange>
        </w:trPr>
        <w:tc>
          <w:tcPr>
            <w:tcW w:w="567" w:type="dxa"/>
            <w:tcPrChange w:id="585" w:author="ST1" w:date="2020-07-29T17:47:00Z">
              <w:tcPr>
                <w:tcW w:w="567" w:type="dxa"/>
              </w:tcPr>
            </w:tcPrChange>
          </w:tcPr>
          <w:p w14:paraId="3C39D6A2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86" w:author="ST1" w:date="2020-07-29T17:47:00Z">
              <w:tcPr>
                <w:tcW w:w="709" w:type="dxa"/>
              </w:tcPr>
            </w:tcPrChange>
          </w:tcPr>
          <w:p w14:paraId="11EBD40E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801</w:t>
            </w:r>
          </w:p>
        </w:tc>
        <w:tc>
          <w:tcPr>
            <w:tcW w:w="3827" w:type="dxa"/>
            <w:tcPrChange w:id="587" w:author="ST1" w:date="2020-07-29T17:47:00Z">
              <w:tcPr>
                <w:tcW w:w="3827" w:type="dxa"/>
              </w:tcPr>
            </w:tcPrChange>
          </w:tcPr>
          <w:p w14:paraId="1F32D057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日報</w:t>
            </w:r>
          </w:p>
        </w:tc>
        <w:tc>
          <w:tcPr>
            <w:tcW w:w="284" w:type="dxa"/>
            <w:tcPrChange w:id="588" w:author="ST1" w:date="2020-07-29T17:47:00Z">
              <w:tcPr>
                <w:tcW w:w="284" w:type="dxa"/>
              </w:tcPr>
            </w:tcPrChange>
          </w:tcPr>
          <w:p w14:paraId="7B6F565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589" w:author="ST1" w:date="2020-07-29T17:47:00Z">
              <w:tcPr>
                <w:tcW w:w="567" w:type="dxa"/>
              </w:tcPr>
            </w:tcPrChange>
          </w:tcPr>
          <w:p w14:paraId="79516043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90" w:author="ST1" w:date="2020-07-29T17:47:00Z">
              <w:tcPr>
                <w:tcW w:w="567" w:type="dxa"/>
              </w:tcPr>
            </w:tcPrChange>
          </w:tcPr>
          <w:p w14:paraId="41E6DDF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91" w:author="ST1" w:date="2020-07-29T17:47:00Z">
              <w:tcPr>
                <w:tcW w:w="850" w:type="dxa"/>
              </w:tcPr>
            </w:tcPrChange>
          </w:tcPr>
          <w:p w14:paraId="50DDBDF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92" w:author="ST1" w:date="2020-07-29T17:47:00Z">
              <w:tcPr>
                <w:tcW w:w="567" w:type="dxa"/>
              </w:tcPr>
            </w:tcPrChange>
          </w:tcPr>
          <w:p w14:paraId="65CDB53F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93" w:author="ST1" w:date="2020-07-29T17:47:00Z">
              <w:tcPr>
                <w:tcW w:w="567" w:type="dxa"/>
              </w:tcPr>
            </w:tcPrChange>
          </w:tcPr>
          <w:p w14:paraId="1FAF3025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94" w:author="ST1" w:date="2020-07-29T17:47:00Z">
              <w:tcPr>
                <w:tcW w:w="284" w:type="dxa"/>
              </w:tcPr>
            </w:tcPrChange>
          </w:tcPr>
          <w:p w14:paraId="1ED6B164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95" w:author="ST1" w:date="2020-07-29T17:47:00Z">
              <w:tcPr>
                <w:tcW w:w="283" w:type="dxa"/>
              </w:tcPr>
            </w:tcPrChange>
          </w:tcPr>
          <w:p w14:paraId="2D601AC7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96" w:author="ST1" w:date="2020-07-29T17:47:00Z">
              <w:tcPr>
                <w:tcW w:w="288" w:type="dxa"/>
              </w:tcPr>
            </w:tcPrChange>
          </w:tcPr>
          <w:p w14:paraId="5AF008C7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F9DC809" w14:textId="77777777" w:rsidTr="00323DF8">
        <w:trPr>
          <w:tblHeader/>
          <w:trPrChange w:id="597" w:author="ST1" w:date="2020-07-29T17:47:00Z">
            <w:trPr>
              <w:tblHeader/>
            </w:trPr>
          </w:trPrChange>
        </w:trPr>
        <w:tc>
          <w:tcPr>
            <w:tcW w:w="567" w:type="dxa"/>
            <w:tcPrChange w:id="598" w:author="ST1" w:date="2020-07-29T17:47:00Z">
              <w:tcPr>
                <w:tcW w:w="567" w:type="dxa"/>
              </w:tcPr>
            </w:tcPrChange>
          </w:tcPr>
          <w:p w14:paraId="63956CBA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99" w:author="ST1" w:date="2020-07-29T17:47:00Z">
              <w:tcPr>
                <w:tcW w:w="709" w:type="dxa"/>
              </w:tcPr>
            </w:tcPrChange>
          </w:tcPr>
          <w:p w14:paraId="76791879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802</w:t>
            </w:r>
          </w:p>
        </w:tc>
        <w:tc>
          <w:tcPr>
            <w:tcW w:w="3827" w:type="dxa"/>
            <w:tcPrChange w:id="600" w:author="ST1" w:date="2020-07-29T17:47:00Z">
              <w:tcPr>
                <w:tcW w:w="3827" w:type="dxa"/>
              </w:tcPr>
            </w:tcPrChange>
          </w:tcPr>
          <w:p w14:paraId="1EACD24B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週報</w:t>
            </w:r>
          </w:p>
        </w:tc>
        <w:tc>
          <w:tcPr>
            <w:tcW w:w="284" w:type="dxa"/>
            <w:tcPrChange w:id="601" w:author="ST1" w:date="2020-07-29T17:47:00Z">
              <w:tcPr>
                <w:tcW w:w="284" w:type="dxa"/>
              </w:tcPr>
            </w:tcPrChange>
          </w:tcPr>
          <w:p w14:paraId="670C564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602" w:author="ST1" w:date="2020-07-29T17:47:00Z">
              <w:tcPr>
                <w:tcW w:w="567" w:type="dxa"/>
              </w:tcPr>
            </w:tcPrChange>
          </w:tcPr>
          <w:p w14:paraId="5F576D49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03" w:author="ST1" w:date="2020-07-29T17:47:00Z">
              <w:tcPr>
                <w:tcW w:w="567" w:type="dxa"/>
              </w:tcPr>
            </w:tcPrChange>
          </w:tcPr>
          <w:p w14:paraId="380874E5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04" w:author="ST1" w:date="2020-07-29T17:47:00Z">
              <w:tcPr>
                <w:tcW w:w="850" w:type="dxa"/>
              </w:tcPr>
            </w:tcPrChange>
          </w:tcPr>
          <w:p w14:paraId="377933D5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05" w:author="ST1" w:date="2020-07-29T17:47:00Z">
              <w:tcPr>
                <w:tcW w:w="567" w:type="dxa"/>
              </w:tcPr>
            </w:tcPrChange>
          </w:tcPr>
          <w:p w14:paraId="3FC6468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06" w:author="ST1" w:date="2020-07-29T17:47:00Z">
              <w:tcPr>
                <w:tcW w:w="567" w:type="dxa"/>
              </w:tcPr>
            </w:tcPrChange>
          </w:tcPr>
          <w:p w14:paraId="348C5BD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07" w:author="ST1" w:date="2020-07-29T17:47:00Z">
              <w:tcPr>
                <w:tcW w:w="284" w:type="dxa"/>
              </w:tcPr>
            </w:tcPrChange>
          </w:tcPr>
          <w:p w14:paraId="07AC4D2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08" w:author="ST1" w:date="2020-07-29T17:47:00Z">
              <w:tcPr>
                <w:tcW w:w="283" w:type="dxa"/>
              </w:tcPr>
            </w:tcPrChange>
          </w:tcPr>
          <w:p w14:paraId="7818A94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609" w:author="ST1" w:date="2020-07-29T17:47:00Z">
              <w:tcPr>
                <w:tcW w:w="288" w:type="dxa"/>
              </w:tcPr>
            </w:tcPrChange>
          </w:tcPr>
          <w:p w14:paraId="6523205F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6121C761" w14:textId="77777777" w:rsidTr="00323DF8">
        <w:trPr>
          <w:tblHeader/>
          <w:trPrChange w:id="610" w:author="ST1" w:date="2020-07-29T17:47:00Z">
            <w:trPr>
              <w:tblHeader/>
            </w:trPr>
          </w:trPrChange>
        </w:trPr>
        <w:tc>
          <w:tcPr>
            <w:tcW w:w="567" w:type="dxa"/>
            <w:tcPrChange w:id="611" w:author="ST1" w:date="2020-07-29T17:47:00Z">
              <w:tcPr>
                <w:tcW w:w="567" w:type="dxa"/>
              </w:tcPr>
            </w:tcPrChange>
          </w:tcPr>
          <w:p w14:paraId="330FCDD9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12" w:author="ST1" w:date="2020-07-29T17:47:00Z">
              <w:tcPr>
                <w:tcW w:w="709" w:type="dxa"/>
              </w:tcPr>
            </w:tcPrChange>
          </w:tcPr>
          <w:p w14:paraId="0058C9BD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803</w:t>
            </w:r>
          </w:p>
        </w:tc>
        <w:tc>
          <w:tcPr>
            <w:tcW w:w="3827" w:type="dxa"/>
            <w:tcPrChange w:id="613" w:author="ST1" w:date="2020-07-29T17:47:00Z">
              <w:tcPr>
                <w:tcW w:w="3827" w:type="dxa"/>
              </w:tcPr>
            </w:tcPrChange>
          </w:tcPr>
          <w:p w14:paraId="69400B35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月報</w:t>
            </w:r>
          </w:p>
        </w:tc>
        <w:tc>
          <w:tcPr>
            <w:tcW w:w="284" w:type="dxa"/>
            <w:tcPrChange w:id="614" w:author="ST1" w:date="2020-07-29T17:47:00Z">
              <w:tcPr>
                <w:tcW w:w="284" w:type="dxa"/>
              </w:tcPr>
            </w:tcPrChange>
          </w:tcPr>
          <w:p w14:paraId="58FAEF4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15" w:author="ST1" w:date="2020-07-29T17:47:00Z">
              <w:tcPr>
                <w:tcW w:w="567" w:type="dxa"/>
              </w:tcPr>
            </w:tcPrChange>
          </w:tcPr>
          <w:p w14:paraId="2DB99AA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16" w:author="ST1" w:date="2020-07-29T17:47:00Z">
              <w:tcPr>
                <w:tcW w:w="567" w:type="dxa"/>
              </w:tcPr>
            </w:tcPrChange>
          </w:tcPr>
          <w:p w14:paraId="446E02A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17" w:author="ST1" w:date="2020-07-29T17:47:00Z">
              <w:tcPr>
                <w:tcW w:w="850" w:type="dxa"/>
              </w:tcPr>
            </w:tcPrChange>
          </w:tcPr>
          <w:p w14:paraId="4B68BDA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18" w:author="ST1" w:date="2020-07-29T17:47:00Z">
              <w:tcPr>
                <w:tcW w:w="567" w:type="dxa"/>
              </w:tcPr>
            </w:tcPrChange>
          </w:tcPr>
          <w:p w14:paraId="0C406240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19" w:author="ST1" w:date="2020-07-29T17:47:00Z">
              <w:tcPr>
                <w:tcW w:w="567" w:type="dxa"/>
              </w:tcPr>
            </w:tcPrChange>
          </w:tcPr>
          <w:p w14:paraId="1D05D5A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20" w:author="ST1" w:date="2020-07-29T17:47:00Z">
              <w:tcPr>
                <w:tcW w:w="284" w:type="dxa"/>
              </w:tcPr>
            </w:tcPrChange>
          </w:tcPr>
          <w:p w14:paraId="03E2BF3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21" w:author="ST1" w:date="2020-07-29T17:47:00Z">
              <w:tcPr>
                <w:tcW w:w="283" w:type="dxa"/>
              </w:tcPr>
            </w:tcPrChange>
          </w:tcPr>
          <w:p w14:paraId="2CCF50E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622" w:author="ST1" w:date="2020-07-29T17:47:00Z">
              <w:tcPr>
                <w:tcW w:w="288" w:type="dxa"/>
              </w:tcPr>
            </w:tcPrChange>
          </w:tcPr>
          <w:p w14:paraId="285F0A7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21A56392" w14:textId="77777777" w:rsidTr="00323DF8">
        <w:trPr>
          <w:tblHeader/>
          <w:trPrChange w:id="623" w:author="ST1" w:date="2020-07-29T17:47:00Z">
            <w:trPr>
              <w:tblHeader/>
            </w:trPr>
          </w:trPrChange>
        </w:trPr>
        <w:tc>
          <w:tcPr>
            <w:tcW w:w="567" w:type="dxa"/>
            <w:tcPrChange w:id="624" w:author="ST1" w:date="2020-07-29T17:47:00Z">
              <w:tcPr>
                <w:tcW w:w="567" w:type="dxa"/>
              </w:tcPr>
            </w:tcPrChange>
          </w:tcPr>
          <w:p w14:paraId="67EAC501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25" w:author="ST1" w:date="2020-07-29T17:47:00Z">
              <w:tcPr>
                <w:tcW w:w="709" w:type="dxa"/>
              </w:tcPr>
            </w:tcPrChange>
          </w:tcPr>
          <w:p w14:paraId="34949F5D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804</w:t>
            </w:r>
          </w:p>
        </w:tc>
        <w:tc>
          <w:tcPr>
            <w:tcW w:w="3827" w:type="dxa"/>
            <w:tcPrChange w:id="626" w:author="ST1" w:date="2020-07-29T17:47:00Z">
              <w:tcPr>
                <w:tcW w:w="3827" w:type="dxa"/>
              </w:tcPr>
            </w:tcPrChange>
          </w:tcPr>
          <w:p w14:paraId="44B2911F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季報</w:t>
            </w:r>
          </w:p>
        </w:tc>
        <w:tc>
          <w:tcPr>
            <w:tcW w:w="284" w:type="dxa"/>
            <w:tcPrChange w:id="627" w:author="ST1" w:date="2020-07-29T17:47:00Z">
              <w:tcPr>
                <w:tcW w:w="284" w:type="dxa"/>
              </w:tcPr>
            </w:tcPrChange>
          </w:tcPr>
          <w:p w14:paraId="1176200A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28" w:author="ST1" w:date="2020-07-29T17:47:00Z">
              <w:tcPr>
                <w:tcW w:w="567" w:type="dxa"/>
              </w:tcPr>
            </w:tcPrChange>
          </w:tcPr>
          <w:p w14:paraId="7BB7E7EF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29" w:author="ST1" w:date="2020-07-29T17:47:00Z">
              <w:tcPr>
                <w:tcW w:w="567" w:type="dxa"/>
              </w:tcPr>
            </w:tcPrChange>
          </w:tcPr>
          <w:p w14:paraId="5949C6E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30" w:author="ST1" w:date="2020-07-29T17:47:00Z">
              <w:tcPr>
                <w:tcW w:w="850" w:type="dxa"/>
              </w:tcPr>
            </w:tcPrChange>
          </w:tcPr>
          <w:p w14:paraId="7E5FF77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31" w:author="ST1" w:date="2020-07-29T17:47:00Z">
              <w:tcPr>
                <w:tcW w:w="567" w:type="dxa"/>
              </w:tcPr>
            </w:tcPrChange>
          </w:tcPr>
          <w:p w14:paraId="42A55384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32" w:author="ST1" w:date="2020-07-29T17:47:00Z">
              <w:tcPr>
                <w:tcW w:w="567" w:type="dxa"/>
              </w:tcPr>
            </w:tcPrChange>
          </w:tcPr>
          <w:p w14:paraId="5B81CD49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33" w:author="ST1" w:date="2020-07-29T17:47:00Z">
              <w:tcPr>
                <w:tcW w:w="284" w:type="dxa"/>
              </w:tcPr>
            </w:tcPrChange>
          </w:tcPr>
          <w:p w14:paraId="1DAD5DA9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34" w:author="ST1" w:date="2020-07-29T17:47:00Z">
              <w:tcPr>
                <w:tcW w:w="283" w:type="dxa"/>
              </w:tcPr>
            </w:tcPrChange>
          </w:tcPr>
          <w:p w14:paraId="1EEEE4B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635" w:author="ST1" w:date="2020-07-29T17:47:00Z">
              <w:tcPr>
                <w:tcW w:w="288" w:type="dxa"/>
              </w:tcPr>
            </w:tcPrChange>
          </w:tcPr>
          <w:p w14:paraId="4DC88BB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E922D2E" w14:textId="77777777" w:rsidTr="00323DF8">
        <w:trPr>
          <w:tblHeader/>
          <w:trPrChange w:id="636" w:author="ST1" w:date="2020-07-29T17:47:00Z">
            <w:trPr>
              <w:tblHeader/>
            </w:trPr>
          </w:trPrChange>
        </w:trPr>
        <w:tc>
          <w:tcPr>
            <w:tcW w:w="567" w:type="dxa"/>
            <w:tcPrChange w:id="637" w:author="ST1" w:date="2020-07-29T17:47:00Z">
              <w:tcPr>
                <w:tcW w:w="567" w:type="dxa"/>
              </w:tcPr>
            </w:tcPrChange>
          </w:tcPr>
          <w:p w14:paraId="60E99B53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38" w:author="ST1" w:date="2020-07-29T17:47:00Z">
              <w:tcPr>
                <w:tcW w:w="709" w:type="dxa"/>
              </w:tcPr>
            </w:tcPrChange>
          </w:tcPr>
          <w:p w14:paraId="7CF89D55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805</w:t>
            </w:r>
          </w:p>
        </w:tc>
        <w:tc>
          <w:tcPr>
            <w:tcW w:w="3827" w:type="dxa"/>
            <w:tcPrChange w:id="639" w:author="ST1" w:date="2020-07-29T17:47:00Z">
              <w:tcPr>
                <w:tcW w:w="3827" w:type="dxa"/>
              </w:tcPr>
            </w:tcPrChange>
          </w:tcPr>
          <w:p w14:paraId="68B8D271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半年報</w:t>
            </w:r>
          </w:p>
        </w:tc>
        <w:tc>
          <w:tcPr>
            <w:tcW w:w="284" w:type="dxa"/>
            <w:tcPrChange w:id="640" w:author="ST1" w:date="2020-07-29T17:47:00Z">
              <w:tcPr>
                <w:tcW w:w="284" w:type="dxa"/>
              </w:tcPr>
            </w:tcPrChange>
          </w:tcPr>
          <w:p w14:paraId="156E2FF7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41" w:author="ST1" w:date="2020-07-29T17:47:00Z">
              <w:tcPr>
                <w:tcW w:w="567" w:type="dxa"/>
              </w:tcPr>
            </w:tcPrChange>
          </w:tcPr>
          <w:p w14:paraId="3F32D45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42" w:author="ST1" w:date="2020-07-29T17:47:00Z">
              <w:tcPr>
                <w:tcW w:w="567" w:type="dxa"/>
              </w:tcPr>
            </w:tcPrChange>
          </w:tcPr>
          <w:p w14:paraId="1C08337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43" w:author="ST1" w:date="2020-07-29T17:47:00Z">
              <w:tcPr>
                <w:tcW w:w="850" w:type="dxa"/>
              </w:tcPr>
            </w:tcPrChange>
          </w:tcPr>
          <w:p w14:paraId="01AB48B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44" w:author="ST1" w:date="2020-07-29T17:47:00Z">
              <w:tcPr>
                <w:tcW w:w="567" w:type="dxa"/>
              </w:tcPr>
            </w:tcPrChange>
          </w:tcPr>
          <w:p w14:paraId="2311E203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45" w:author="ST1" w:date="2020-07-29T17:47:00Z">
              <w:tcPr>
                <w:tcW w:w="567" w:type="dxa"/>
              </w:tcPr>
            </w:tcPrChange>
          </w:tcPr>
          <w:p w14:paraId="001849CA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46" w:author="ST1" w:date="2020-07-29T17:47:00Z">
              <w:tcPr>
                <w:tcW w:w="284" w:type="dxa"/>
              </w:tcPr>
            </w:tcPrChange>
          </w:tcPr>
          <w:p w14:paraId="3ED3737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47" w:author="ST1" w:date="2020-07-29T17:47:00Z">
              <w:tcPr>
                <w:tcW w:w="283" w:type="dxa"/>
              </w:tcPr>
            </w:tcPrChange>
          </w:tcPr>
          <w:p w14:paraId="5100A49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648" w:author="ST1" w:date="2020-07-29T17:47:00Z">
              <w:tcPr>
                <w:tcW w:w="288" w:type="dxa"/>
              </w:tcPr>
            </w:tcPrChange>
          </w:tcPr>
          <w:p w14:paraId="20B6597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411D3656" w14:textId="77777777" w:rsidTr="00323DF8">
        <w:trPr>
          <w:tblHeader/>
          <w:trPrChange w:id="649" w:author="ST1" w:date="2020-07-29T17:47:00Z">
            <w:trPr>
              <w:tblHeader/>
            </w:trPr>
          </w:trPrChange>
        </w:trPr>
        <w:tc>
          <w:tcPr>
            <w:tcW w:w="567" w:type="dxa"/>
            <w:tcPrChange w:id="650" w:author="ST1" w:date="2020-07-29T17:47:00Z">
              <w:tcPr>
                <w:tcW w:w="567" w:type="dxa"/>
              </w:tcPr>
            </w:tcPrChange>
          </w:tcPr>
          <w:p w14:paraId="18DBEB1F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51" w:author="ST1" w:date="2020-07-29T17:47:00Z">
              <w:tcPr>
                <w:tcW w:w="709" w:type="dxa"/>
              </w:tcPr>
            </w:tcPrChange>
          </w:tcPr>
          <w:p w14:paraId="47D7BA96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806</w:t>
            </w:r>
          </w:p>
        </w:tc>
        <w:tc>
          <w:tcPr>
            <w:tcW w:w="3827" w:type="dxa"/>
            <w:tcPrChange w:id="652" w:author="ST1" w:date="2020-07-29T17:47:00Z">
              <w:tcPr>
                <w:tcW w:w="3827" w:type="dxa"/>
              </w:tcPr>
            </w:tcPrChange>
          </w:tcPr>
          <w:p w14:paraId="3A1DDA6B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年報</w:t>
            </w:r>
          </w:p>
        </w:tc>
        <w:tc>
          <w:tcPr>
            <w:tcW w:w="284" w:type="dxa"/>
            <w:tcPrChange w:id="653" w:author="ST1" w:date="2020-07-29T17:47:00Z">
              <w:tcPr>
                <w:tcW w:w="284" w:type="dxa"/>
              </w:tcPr>
            </w:tcPrChange>
          </w:tcPr>
          <w:p w14:paraId="2651111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54" w:author="ST1" w:date="2020-07-29T17:47:00Z">
              <w:tcPr>
                <w:tcW w:w="567" w:type="dxa"/>
              </w:tcPr>
            </w:tcPrChange>
          </w:tcPr>
          <w:p w14:paraId="0F0A6200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55" w:author="ST1" w:date="2020-07-29T17:47:00Z">
              <w:tcPr>
                <w:tcW w:w="567" w:type="dxa"/>
              </w:tcPr>
            </w:tcPrChange>
          </w:tcPr>
          <w:p w14:paraId="1C5E5306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56" w:author="ST1" w:date="2020-07-29T17:47:00Z">
              <w:tcPr>
                <w:tcW w:w="850" w:type="dxa"/>
              </w:tcPr>
            </w:tcPrChange>
          </w:tcPr>
          <w:p w14:paraId="69A3C96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57" w:author="ST1" w:date="2020-07-29T17:47:00Z">
              <w:tcPr>
                <w:tcW w:w="567" w:type="dxa"/>
              </w:tcPr>
            </w:tcPrChange>
          </w:tcPr>
          <w:p w14:paraId="4B730F9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58" w:author="ST1" w:date="2020-07-29T17:47:00Z">
              <w:tcPr>
                <w:tcW w:w="567" w:type="dxa"/>
              </w:tcPr>
            </w:tcPrChange>
          </w:tcPr>
          <w:p w14:paraId="18293DF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59" w:author="ST1" w:date="2020-07-29T17:47:00Z">
              <w:tcPr>
                <w:tcW w:w="284" w:type="dxa"/>
              </w:tcPr>
            </w:tcPrChange>
          </w:tcPr>
          <w:p w14:paraId="013BE69C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60" w:author="ST1" w:date="2020-07-29T17:47:00Z">
              <w:tcPr>
                <w:tcW w:w="283" w:type="dxa"/>
              </w:tcPr>
            </w:tcPrChange>
          </w:tcPr>
          <w:p w14:paraId="720A9E06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661" w:author="ST1" w:date="2020-07-29T17:47:00Z">
              <w:tcPr>
                <w:tcW w:w="288" w:type="dxa"/>
              </w:tcPr>
            </w:tcPrChange>
          </w:tcPr>
          <w:p w14:paraId="1C5D449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3FD14A28" w14:textId="77777777" w:rsidTr="00323DF8">
        <w:trPr>
          <w:trHeight w:val="340"/>
          <w:tblHeader/>
          <w:trPrChange w:id="662" w:author="ST1" w:date="2020-07-29T17:47:00Z">
            <w:trPr>
              <w:cantSplit/>
              <w:trHeight w:val="340"/>
            </w:trPr>
          </w:trPrChange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  <w:tcPrChange w:id="663" w:author="ST1" w:date="2020-07-29T17:47:00Z">
              <w:tcPr>
                <w:tcW w:w="9360" w:type="dxa"/>
                <w:gridSpan w:val="12"/>
                <w:tcBorders>
                  <w:top w:val="single" w:sz="12" w:space="0" w:color="auto"/>
                  <w:bottom w:val="single" w:sz="12" w:space="0" w:color="auto"/>
                </w:tcBorders>
              </w:tcPr>
            </w:tcPrChange>
          </w:tcPr>
          <w:p w14:paraId="18BA6726" w14:textId="77777777" w:rsidR="008277A7" w:rsidRPr="00657104" w:rsidRDefault="008277A7" w:rsidP="008277A7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lastRenderedPageBreak/>
              <w:t>備註：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等級 B: 所有交易主管及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皆可執行該交易</w:t>
            </w:r>
          </w:p>
          <w:p w14:paraId="4213D17B" w14:textId="77777777" w:rsidR="008277A7" w:rsidRPr="00657104" w:rsidRDefault="008277A7" w:rsidP="008277A7">
            <w:pPr>
              <w:ind w:firstLineChars="850" w:firstLine="20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S: 僅主管可執行該交易</w:t>
            </w:r>
          </w:p>
          <w:p w14:paraId="0D5829C3" w14:textId="77777777" w:rsidR="008277A7" w:rsidRPr="00657104" w:rsidRDefault="008277A7" w:rsidP="008277A7">
            <w:pPr>
              <w:ind w:firstLine="203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T: 僅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可執行該交易</w:t>
            </w:r>
          </w:p>
          <w:p w14:paraId="0A46DBA9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5B659040" w14:textId="77777777" w:rsidR="008277A7" w:rsidRPr="00657104" w:rsidRDefault="008277A7" w:rsidP="008277A7">
            <w:pPr>
              <w:ind w:firstLineChars="850" w:firstLine="20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625BC762" w14:textId="77777777" w:rsidR="008277A7" w:rsidRPr="00657104" w:rsidRDefault="008277A7" w:rsidP="008277A7">
            <w:pPr>
              <w:ind w:firstLineChars="250" w:firstLine="60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可執行之單位：</w:t>
            </w:r>
          </w:p>
          <w:p w14:paraId="75FCD629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帳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務</w:t>
            </w:r>
            <w:proofErr w:type="gramEnd"/>
            <w:r w:rsidRPr="00657104">
              <w:rPr>
                <w:rFonts w:ascii="標楷體" w:eastAsia="標楷體" w:hAnsi="標楷體" w:hint="eastAsia"/>
              </w:rPr>
              <w:t>交易 V: 該交易屬帳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務</w:t>
            </w:r>
            <w:proofErr w:type="gramEnd"/>
            <w:r w:rsidRPr="00657104">
              <w:rPr>
                <w:rFonts w:ascii="標楷體" w:eastAsia="標楷體" w:hAnsi="標楷體" w:hint="eastAsia"/>
              </w:rPr>
              <w:t>性交易</w:t>
            </w:r>
          </w:p>
          <w:p w14:paraId="7FB0E1BF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訂正交易 V: 該交易當天可訂正</w:t>
            </w:r>
          </w:p>
        </w:tc>
      </w:tr>
    </w:tbl>
    <w:p w14:paraId="5B16BE6A" w14:textId="77777777" w:rsidR="00657104" w:rsidRPr="00657104" w:rsidRDefault="00657104" w:rsidP="00657104"/>
    <w:p w14:paraId="1293D934" w14:textId="77777777" w:rsidR="00657104" w:rsidRDefault="00657104">
      <w:pPr>
        <w:widowControl/>
        <w:rPr>
          <w:rFonts w:ascii="標楷體" w:eastAsia="標楷體" w:hAnsi="標楷體"/>
          <w:b/>
          <w:snapToGrid w:val="0"/>
          <w:kern w:val="0"/>
          <w:sz w:val="32"/>
          <w:szCs w:val="20"/>
        </w:rPr>
      </w:pPr>
      <w:r>
        <w:rPr>
          <w:rFonts w:ascii="標楷體" w:hAnsi="標楷體"/>
        </w:rPr>
        <w:br w:type="page"/>
      </w:r>
    </w:p>
    <w:p w14:paraId="1B39B161" w14:textId="3ACDA2D4" w:rsidR="00FE380C" w:rsidRPr="00FE380C" w:rsidRDefault="00716905">
      <w:pPr>
        <w:pStyle w:val="20"/>
        <w:keepNext w:val="0"/>
        <w:rPr>
          <w:rFonts w:ascii="標楷體" w:hAnsi="標楷體"/>
        </w:rPr>
      </w:pPr>
      <w:bookmarkStart w:id="664" w:name="_Toc90483370"/>
      <w:bookmarkStart w:id="665" w:name="_Toc90489662"/>
      <w:r w:rsidRPr="00B830D9">
        <w:rPr>
          <w:rFonts w:ascii="標楷體" w:hAnsi="標楷體"/>
        </w:rPr>
        <w:lastRenderedPageBreak/>
        <w:t>3.2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系統功能說明</w:t>
      </w:r>
      <w:bookmarkEnd w:id="664"/>
      <w:bookmarkEnd w:id="665"/>
    </w:p>
    <w:p w14:paraId="17A9D308" w14:textId="320FE466" w:rsidR="008D3BBA" w:rsidRDefault="00F2708B" w:rsidP="008D3BBA">
      <w:pPr>
        <w:pStyle w:val="3"/>
        <w:numPr>
          <w:ilvl w:val="2"/>
          <w:numId w:val="6"/>
        </w:numPr>
        <w:tabs>
          <w:tab w:val="clear" w:pos="1701"/>
        </w:tabs>
        <w:ind w:left="1440" w:hanging="480"/>
        <w:rPr>
          <w:ins w:id="666" w:author="阿毛" w:date="2021-06-02T14:40:00Z"/>
          <w:rFonts w:ascii="標楷體" w:hAnsi="標楷體"/>
        </w:rPr>
      </w:pPr>
      <w:bookmarkStart w:id="667" w:name="_Toc90489663"/>
      <w:ins w:id="668" w:author="張金龍" w:date="2021-06-03T09:57:00Z">
        <w:r>
          <w:rPr>
            <w:rFonts w:ascii="標楷體" w:hAnsi="標楷體"/>
          </w:rPr>
          <w:t>L</w:t>
        </w:r>
      </w:ins>
      <w:ins w:id="669" w:author="阿毛" w:date="2021-06-02T14:39:00Z">
        <w:r w:rsidR="008D3BBA">
          <w:rPr>
            <w:rFonts w:ascii="標楷體" w:hAnsi="標楷體" w:hint="eastAsia"/>
          </w:rPr>
          <w:t>91</w:t>
        </w:r>
        <w:r w:rsidR="008D3BBA">
          <w:rPr>
            <w:rFonts w:ascii="標楷體" w:hAnsi="標楷體"/>
          </w:rPr>
          <w:t>10</w:t>
        </w:r>
        <w:r w:rsidR="008D3BBA">
          <w:rPr>
            <w:rFonts w:ascii="標楷體" w:hAnsi="標楷體" w:hint="eastAsia"/>
          </w:rPr>
          <w:t>首次撥款審核資料表 *</w:t>
        </w:r>
        <w:r w:rsidR="008D3BBA">
          <w:rPr>
            <w:rFonts w:ascii="標楷體" w:hAnsi="標楷體"/>
          </w:rPr>
          <w:t>**</w:t>
        </w:r>
      </w:ins>
      <w:bookmarkEnd w:id="667"/>
    </w:p>
    <w:p w14:paraId="2F19F950" w14:textId="77777777" w:rsidR="008D3BBA" w:rsidRDefault="008D3BBA">
      <w:pPr>
        <w:pStyle w:val="a"/>
        <w:rPr>
          <w:ins w:id="670" w:author="阿毛" w:date="2021-06-02T14:40:00Z"/>
        </w:rPr>
      </w:pPr>
      <w:ins w:id="671" w:author="阿毛" w:date="2021-06-02T14:40:00Z">
        <w:r w:rsidRPr="00362205">
          <w:t>功能說明</w:t>
        </w:r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D3BBA" w:rsidRPr="00362205" w14:paraId="0EC265DC" w14:textId="77777777" w:rsidTr="009A3F96">
        <w:trPr>
          <w:trHeight w:val="277"/>
          <w:ins w:id="672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7E3221" w14:textId="77777777" w:rsidR="008D3BBA" w:rsidRPr="00362205" w:rsidRDefault="008D3BBA" w:rsidP="009A3F96">
            <w:pPr>
              <w:rPr>
                <w:ins w:id="673" w:author="阿毛" w:date="2021-06-02T14:40:00Z"/>
                <w:rFonts w:ascii="標楷體" w:eastAsia="標楷體" w:hAnsi="標楷體"/>
              </w:rPr>
            </w:pPr>
            <w:ins w:id="674" w:author="阿毛" w:date="2021-06-02T14:40:00Z">
              <w:r w:rsidRPr="00362205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55DB15" w14:textId="77777777" w:rsidR="008D3BBA" w:rsidRPr="003B45A8" w:rsidRDefault="008D3BBA" w:rsidP="009A3F96">
            <w:pPr>
              <w:rPr>
                <w:ins w:id="675" w:author="阿毛" w:date="2021-06-02T14:40:00Z"/>
                <w:rFonts w:ascii="標楷體" w:eastAsia="標楷體" w:hAnsi="標楷體"/>
              </w:rPr>
            </w:pPr>
            <w:ins w:id="676" w:author="阿毛" w:date="2021-06-02T14:40:00Z">
              <w:r>
                <w:rPr>
                  <w:rFonts w:ascii="標楷體" w:eastAsia="標楷體" w:hAnsi="標楷體" w:hint="eastAsia"/>
                </w:rPr>
                <w:t>首次撥款審核資料表</w:t>
              </w:r>
            </w:ins>
          </w:p>
        </w:tc>
      </w:tr>
      <w:tr w:rsidR="008D3BBA" w:rsidRPr="00A97C81" w14:paraId="309DF60C" w14:textId="77777777" w:rsidTr="009A3F96">
        <w:trPr>
          <w:trHeight w:val="277"/>
          <w:ins w:id="677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CA695C" w14:textId="77777777" w:rsidR="008D3BBA" w:rsidRPr="00A97C81" w:rsidRDefault="008D3BBA" w:rsidP="009A3F96">
            <w:pPr>
              <w:rPr>
                <w:ins w:id="678" w:author="阿毛" w:date="2021-06-02T14:40:00Z"/>
                <w:rFonts w:ascii="標楷體" w:eastAsia="標楷體" w:hAnsi="標楷體"/>
              </w:rPr>
            </w:pPr>
            <w:ins w:id="679" w:author="阿毛" w:date="2021-06-02T14:40:00Z">
              <w:r w:rsidRPr="00A97C81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38D05B" w14:textId="77777777" w:rsidR="008D3BBA" w:rsidRPr="00A97C81" w:rsidRDefault="008D3BBA" w:rsidP="009A3F96">
            <w:pPr>
              <w:rPr>
                <w:ins w:id="680" w:author="阿毛" w:date="2021-06-02T14:40:00Z"/>
                <w:rFonts w:ascii="標楷體" w:eastAsia="標楷體" w:hAnsi="標楷體"/>
              </w:rPr>
            </w:pPr>
            <w:ins w:id="681" w:author="阿毛" w:date="2021-06-02T14:40:00Z">
              <w:r>
                <w:rPr>
                  <w:rFonts w:ascii="標楷體" w:eastAsia="標楷體" w:hAnsi="標楷體" w:hint="eastAsia"/>
                </w:rPr>
                <w:t>列印首次撥款審核資料表</w:t>
              </w:r>
            </w:ins>
          </w:p>
        </w:tc>
      </w:tr>
      <w:tr w:rsidR="008D3BBA" w:rsidRPr="00A97C81" w14:paraId="1BC8A57E" w14:textId="77777777" w:rsidTr="009A3F96">
        <w:trPr>
          <w:trHeight w:val="773"/>
          <w:ins w:id="682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F4ECAC" w14:textId="77777777" w:rsidR="008D3BBA" w:rsidRPr="00A97C81" w:rsidRDefault="008D3BBA" w:rsidP="009A3F96">
            <w:pPr>
              <w:rPr>
                <w:ins w:id="683" w:author="阿毛" w:date="2021-06-02T14:40:00Z"/>
                <w:rFonts w:ascii="標楷體" w:eastAsia="標楷體" w:hAnsi="標楷體"/>
              </w:rPr>
            </w:pPr>
            <w:ins w:id="684" w:author="阿毛" w:date="2021-06-02T14:40:00Z">
              <w:r w:rsidRPr="00A97C81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2852CE" w14:textId="77777777" w:rsidR="008D3BBA" w:rsidRPr="00A97C81" w:rsidRDefault="008D3BBA" w:rsidP="009A3F96">
            <w:pPr>
              <w:rPr>
                <w:ins w:id="685" w:author="阿毛" w:date="2021-06-02T14:40:00Z"/>
                <w:rFonts w:ascii="標楷體" w:eastAsia="標楷體" w:hAnsi="標楷體"/>
              </w:rPr>
            </w:pPr>
            <w:ins w:id="686" w:author="阿毛" w:date="2021-06-02T14:40:00Z">
              <w:r w:rsidRPr="00A97C81">
                <w:rPr>
                  <w:rFonts w:ascii="標楷體" w:eastAsia="標楷體" w:hAnsi="標楷體" w:hint="eastAsia"/>
                </w:rPr>
                <w:t>1.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參考</w:t>
              </w:r>
              <w:r w:rsidRPr="00A97C81">
                <w:rPr>
                  <w:rFonts w:ascii="標楷體" w:eastAsia="標楷體" w:hAnsi="標楷體" w:hint="eastAsia"/>
                </w:rPr>
                <w:t>「</w:t>
              </w:r>
              <w:r>
                <w:rPr>
                  <w:rFonts w:ascii="標楷體" w:eastAsia="標楷體" w:hAnsi="標楷體" w:hint="eastAsia"/>
                  <w:lang w:eastAsia="zh-HK"/>
                </w:rPr>
                <w:t>作業流程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 w:hint="eastAsia"/>
                  <w:lang w:eastAsia="zh-HK"/>
                </w:rPr>
                <w:t>放款作業</w:t>
              </w:r>
              <w:r w:rsidRPr="00A97C81">
                <w:rPr>
                  <w:rFonts w:ascii="標楷體" w:eastAsia="標楷體" w:hAnsi="標楷體" w:hint="eastAsia"/>
                </w:rPr>
                <w:t>」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流程</w:t>
              </w:r>
            </w:ins>
          </w:p>
          <w:p w14:paraId="3EFD9E40" w14:textId="77777777" w:rsidR="008D3BBA" w:rsidRDefault="008D3BBA" w:rsidP="009A3F96">
            <w:pPr>
              <w:rPr>
                <w:ins w:id="687" w:author="阿毛" w:date="2021-06-02T14:40:00Z"/>
                <w:rFonts w:ascii="標楷體" w:eastAsia="標楷體" w:hAnsi="標楷體"/>
              </w:rPr>
            </w:pPr>
            <w:ins w:id="688" w:author="阿毛" w:date="2021-06-02T14:40:00Z">
              <w:r w:rsidRPr="00A97C81">
                <w:rPr>
                  <w:rFonts w:ascii="標楷體" w:eastAsia="標楷體" w:hAnsi="標楷體" w:hint="eastAsia"/>
                </w:rPr>
                <w:t>2.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維護</w:t>
              </w:r>
              <w:r>
                <w:rPr>
                  <w:rFonts w:ascii="標楷體" w:eastAsia="標楷體" w:hAnsi="標楷體" w:hint="eastAsia"/>
                </w:rPr>
                <w:t>額度主</w:t>
              </w:r>
              <w:r w:rsidRPr="00A97C81">
                <w:rPr>
                  <w:rFonts w:ascii="標楷體" w:eastAsia="標楷體" w:hAnsi="標楷體" w:hint="eastAsia"/>
                </w:rPr>
                <w:t>檔</w:t>
              </w:r>
              <w:r>
                <w:rPr>
                  <w:rFonts w:ascii="標楷體" w:eastAsia="標楷體" w:hAnsi="標楷體" w:hint="eastAsia"/>
                </w:rPr>
                <w:t>(</w:t>
              </w:r>
              <w:proofErr w:type="spellStart"/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</w:t>
              </w:r>
              <w:proofErr w:type="spellEnd"/>
              <w:r>
                <w:rPr>
                  <w:rFonts w:ascii="標楷體" w:eastAsia="標楷體" w:hAnsi="標楷體" w:hint="eastAsia"/>
                </w:rPr>
                <w:t>)</w:t>
              </w:r>
              <w:r w:rsidRPr="00A97C81">
                <w:rPr>
                  <w:rFonts w:ascii="標楷體" w:eastAsia="標楷體" w:hAnsi="標楷體"/>
                </w:rPr>
                <w:t xml:space="preserve"> </w:t>
              </w:r>
            </w:ins>
          </w:p>
          <w:p w14:paraId="22ACC901" w14:textId="77777777" w:rsidR="008D3BBA" w:rsidRDefault="008D3BBA" w:rsidP="009A3F96">
            <w:pPr>
              <w:rPr>
                <w:ins w:id="689" w:author="阿毛" w:date="2021-06-02T14:40:00Z"/>
                <w:rFonts w:ascii="標楷體" w:eastAsia="標楷體" w:hAnsi="標楷體"/>
              </w:rPr>
            </w:pPr>
            <w:ins w:id="690" w:author="阿毛" w:date="2021-06-02T14:40:00Z">
              <w:r>
                <w:rPr>
                  <w:rFonts w:ascii="標楷體" w:eastAsia="標楷體" w:hAnsi="標楷體"/>
                </w:rPr>
                <w:t>3.</w:t>
              </w:r>
              <w:r>
                <w:rPr>
                  <w:rFonts w:ascii="標楷體" w:eastAsia="標楷體" w:hAnsi="標楷體" w:hint="eastAsia"/>
                </w:rPr>
                <w:t xml:space="preserve">依據輸入核准號碼列印首次撥款審核資料表,並可重複　　　　　</w:t>
              </w:r>
            </w:ins>
          </w:p>
          <w:p w14:paraId="59A7F757" w14:textId="77777777" w:rsidR="008D3BBA" w:rsidRPr="006E3AAA" w:rsidRDefault="008D3BBA" w:rsidP="009A3F96">
            <w:pPr>
              <w:ind w:firstLineChars="100" w:firstLine="240"/>
              <w:rPr>
                <w:ins w:id="691" w:author="阿毛" w:date="2021-06-02T14:40:00Z"/>
                <w:rFonts w:ascii="標楷體" w:eastAsia="標楷體" w:hAnsi="標楷體"/>
              </w:rPr>
            </w:pPr>
            <w:ins w:id="692" w:author="阿毛" w:date="2021-06-02T14:40:00Z">
              <w:r>
                <w:rPr>
                  <w:rFonts w:ascii="標楷體" w:eastAsia="標楷體" w:hAnsi="標楷體" w:hint="eastAsia"/>
                </w:rPr>
                <w:t>列印</w:t>
              </w:r>
            </w:ins>
          </w:p>
        </w:tc>
      </w:tr>
      <w:tr w:rsidR="008D3BBA" w:rsidRPr="00A97C81" w14:paraId="42DCD6F6" w14:textId="77777777" w:rsidTr="009A3F96">
        <w:trPr>
          <w:trHeight w:val="321"/>
          <w:ins w:id="69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8180ED" w14:textId="77777777" w:rsidR="008D3BBA" w:rsidRPr="00A97C81" w:rsidRDefault="008D3BBA" w:rsidP="009A3F96">
            <w:pPr>
              <w:rPr>
                <w:ins w:id="694" w:author="阿毛" w:date="2021-06-02T14:40:00Z"/>
                <w:rFonts w:ascii="標楷體" w:eastAsia="標楷體" w:hAnsi="標楷體"/>
              </w:rPr>
            </w:pPr>
            <w:ins w:id="695" w:author="阿毛" w:date="2021-06-02T14:40:00Z">
              <w:r w:rsidRPr="00A97C81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3C001B" w14:textId="77777777" w:rsidR="008D3BBA" w:rsidRPr="00A97C81" w:rsidRDefault="008D3BBA" w:rsidP="009A3F96">
            <w:pPr>
              <w:rPr>
                <w:ins w:id="696" w:author="阿毛" w:date="2021-06-02T14:40:00Z"/>
                <w:rFonts w:ascii="標楷體" w:eastAsia="標楷體" w:hAnsi="標楷體"/>
              </w:rPr>
            </w:pPr>
          </w:p>
        </w:tc>
      </w:tr>
      <w:tr w:rsidR="008D3BBA" w:rsidRPr="00A97C81" w14:paraId="414C001A" w14:textId="77777777" w:rsidTr="009A3F96">
        <w:trPr>
          <w:trHeight w:val="1311"/>
          <w:ins w:id="697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2F7C53" w14:textId="77777777" w:rsidR="008D3BBA" w:rsidRPr="00A97C81" w:rsidRDefault="008D3BBA" w:rsidP="009A3F96">
            <w:pPr>
              <w:rPr>
                <w:ins w:id="698" w:author="阿毛" w:date="2021-06-02T14:40:00Z"/>
                <w:rFonts w:ascii="標楷體" w:eastAsia="標楷體" w:hAnsi="標楷體"/>
              </w:rPr>
            </w:pPr>
            <w:ins w:id="699" w:author="阿毛" w:date="2021-06-02T14:40:00Z">
              <w:r w:rsidRPr="00A97C81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C157A5" w14:textId="77777777" w:rsidR="008D3BBA" w:rsidRPr="00A97C81" w:rsidRDefault="008D3BBA" w:rsidP="009A3F96">
            <w:pPr>
              <w:rPr>
                <w:ins w:id="700" w:author="阿毛" w:date="2021-06-02T14:40:00Z"/>
                <w:rFonts w:ascii="標楷體" w:eastAsia="標楷體" w:hAnsi="標楷體"/>
              </w:rPr>
            </w:pPr>
          </w:p>
        </w:tc>
      </w:tr>
      <w:tr w:rsidR="008D3BBA" w:rsidRPr="00797D4A" w14:paraId="09573730" w14:textId="77777777" w:rsidTr="009A3F96">
        <w:trPr>
          <w:trHeight w:val="278"/>
          <w:ins w:id="701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ACB0E7" w14:textId="77777777" w:rsidR="008D3BBA" w:rsidRPr="00362205" w:rsidRDefault="008D3BBA" w:rsidP="009A3F96">
            <w:pPr>
              <w:rPr>
                <w:ins w:id="702" w:author="阿毛" w:date="2021-06-02T14:40:00Z"/>
                <w:rFonts w:ascii="標楷體" w:eastAsia="標楷體" w:hAnsi="標楷體"/>
              </w:rPr>
            </w:pPr>
            <w:ins w:id="703" w:author="阿毛" w:date="2021-06-02T14:40:00Z">
              <w:r w:rsidRPr="00362205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0B3E06" w14:textId="0B210B31" w:rsidR="008D3BBA" w:rsidRPr="00362205" w:rsidRDefault="008D3BBA" w:rsidP="009A3F96">
            <w:pPr>
              <w:rPr>
                <w:ins w:id="704" w:author="阿毛" w:date="2021-06-02T14:40:00Z"/>
                <w:rFonts w:ascii="標楷體" w:eastAsia="標楷體" w:hAnsi="標楷體"/>
              </w:rPr>
            </w:pPr>
            <w:ins w:id="705" w:author="阿毛" w:date="2021-06-02T14:40:00Z">
              <w:r>
                <w:rPr>
                  <w:rFonts w:ascii="標楷體" w:eastAsia="標楷體" w:hAnsi="標楷體" w:hint="eastAsia"/>
                </w:rPr>
                <w:t>1.列出可下載之報表</w:t>
              </w:r>
            </w:ins>
          </w:p>
        </w:tc>
      </w:tr>
      <w:tr w:rsidR="008D3BBA" w:rsidRPr="00362205" w14:paraId="18AE79A1" w14:textId="77777777" w:rsidTr="009A3F96">
        <w:trPr>
          <w:trHeight w:val="358"/>
          <w:ins w:id="706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ECD918" w14:textId="77777777" w:rsidR="008D3BBA" w:rsidRPr="00362205" w:rsidRDefault="008D3BBA" w:rsidP="009A3F96">
            <w:pPr>
              <w:rPr>
                <w:ins w:id="707" w:author="阿毛" w:date="2021-06-02T14:40:00Z"/>
                <w:rFonts w:ascii="標楷體" w:eastAsia="標楷體" w:hAnsi="標楷體"/>
              </w:rPr>
            </w:pPr>
            <w:ins w:id="708" w:author="阿毛" w:date="2021-06-02T14:40:00Z">
              <w:r w:rsidRPr="00362205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515173" w14:textId="77777777" w:rsidR="008D3BBA" w:rsidRPr="00F20817" w:rsidRDefault="008D3BBA" w:rsidP="009A3F96">
            <w:pPr>
              <w:widowControl/>
              <w:rPr>
                <w:ins w:id="709" w:author="阿毛" w:date="2021-06-02T14:40:00Z"/>
                <w:rFonts w:ascii="標楷體" w:eastAsia="標楷體" w:hAnsi="標楷體"/>
                <w:color w:val="222222"/>
                <w:kern w:val="0"/>
              </w:rPr>
            </w:pPr>
          </w:p>
        </w:tc>
      </w:tr>
      <w:tr w:rsidR="008D3BBA" w:rsidRPr="00362205" w14:paraId="2C15A06E" w14:textId="77777777" w:rsidTr="009A3F96">
        <w:trPr>
          <w:trHeight w:val="358"/>
          <w:ins w:id="710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7CC896" w14:textId="77777777" w:rsidR="008D3BBA" w:rsidRPr="00362205" w:rsidRDefault="008D3BBA" w:rsidP="009A3F96">
            <w:pPr>
              <w:rPr>
                <w:ins w:id="711" w:author="阿毛" w:date="2021-06-02T14:40:00Z"/>
                <w:rFonts w:ascii="標楷體" w:eastAsia="標楷體" w:hAnsi="標楷體"/>
              </w:rPr>
            </w:pPr>
            <w:ins w:id="712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參考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281E0C" w14:textId="77777777" w:rsidR="008D3BBA" w:rsidRPr="00362205" w:rsidRDefault="008D3BBA" w:rsidP="009A3F96">
            <w:pPr>
              <w:rPr>
                <w:ins w:id="713" w:author="阿毛" w:date="2021-06-02T14:40:00Z"/>
                <w:rFonts w:ascii="標楷體" w:eastAsia="標楷體" w:hAnsi="標楷體"/>
              </w:rPr>
            </w:pPr>
          </w:p>
        </w:tc>
      </w:tr>
    </w:tbl>
    <w:p w14:paraId="54B86F48" w14:textId="77777777" w:rsidR="008D3BBA" w:rsidRDefault="008D3BBA" w:rsidP="008D3BBA">
      <w:pPr>
        <w:rPr>
          <w:ins w:id="714" w:author="阿毛" w:date="2021-06-02T14:40:00Z"/>
        </w:rPr>
      </w:pPr>
    </w:p>
    <w:p w14:paraId="4291F665" w14:textId="77777777" w:rsidR="008D3BBA" w:rsidRPr="005F1722" w:rsidRDefault="008D3BBA">
      <w:pPr>
        <w:pStyle w:val="a"/>
        <w:rPr>
          <w:ins w:id="715" w:author="阿毛" w:date="2021-06-02T14:40:00Z"/>
        </w:rPr>
      </w:pPr>
      <w:ins w:id="716" w:author="阿毛" w:date="2021-06-02T14:40:00Z">
        <w:r>
          <w:rPr>
            <w:rFonts w:hint="eastAsia"/>
          </w:rPr>
          <w:t>Ta</w:t>
        </w:r>
        <w:r>
          <w:t>ble List</w:t>
        </w:r>
        <w:r w:rsidRPr="005F1722">
          <w:rPr>
            <w:rFonts w:hint="eastAsia"/>
          </w:rPr>
          <w:t>:</w:t>
        </w:r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8D3BBA" w:rsidRPr="0022279A" w14:paraId="463BB2CD" w14:textId="77777777" w:rsidTr="009A3F96">
        <w:trPr>
          <w:ins w:id="717" w:author="阿毛" w:date="2021-06-02T14:40:00Z"/>
        </w:trPr>
        <w:tc>
          <w:tcPr>
            <w:tcW w:w="952" w:type="dxa"/>
            <w:shd w:val="clear" w:color="auto" w:fill="D9D9D9" w:themeFill="background1" w:themeFillShade="D9"/>
          </w:tcPr>
          <w:p w14:paraId="74A66757" w14:textId="77777777" w:rsidR="008D3BBA" w:rsidRPr="0022279A" w:rsidRDefault="008D3BBA" w:rsidP="009A3F96">
            <w:pPr>
              <w:jc w:val="center"/>
              <w:rPr>
                <w:ins w:id="718" w:author="阿毛" w:date="2021-06-02T14:40:00Z"/>
                <w:rFonts w:ascii="標楷體" w:eastAsia="標楷體" w:hAnsi="標楷體"/>
              </w:rPr>
            </w:pPr>
            <w:ins w:id="719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2ED76EF7" w14:textId="77777777" w:rsidR="008D3BBA" w:rsidRPr="0022279A" w:rsidRDefault="008D3BBA" w:rsidP="009A3F96">
            <w:pPr>
              <w:jc w:val="center"/>
              <w:rPr>
                <w:ins w:id="720" w:author="阿毛" w:date="2021-06-02T14:40:00Z"/>
                <w:rFonts w:ascii="標楷體" w:eastAsia="標楷體" w:hAnsi="標楷體"/>
              </w:rPr>
            </w:pPr>
            <w:ins w:id="721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19C8C509" w14:textId="77777777" w:rsidR="008D3BBA" w:rsidRPr="0022279A" w:rsidRDefault="008D3BBA" w:rsidP="009A3F96">
            <w:pPr>
              <w:jc w:val="center"/>
              <w:rPr>
                <w:ins w:id="722" w:author="阿毛" w:date="2021-06-02T14:40:00Z"/>
                <w:rFonts w:ascii="標楷體" w:eastAsia="標楷體" w:hAnsi="標楷體"/>
              </w:rPr>
            </w:pPr>
            <w:ins w:id="723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8D3BBA" w:rsidRPr="0022279A" w14:paraId="396A1723" w14:textId="77777777" w:rsidTr="009A3F96">
        <w:trPr>
          <w:ins w:id="724" w:author="阿毛" w:date="2021-06-02T14:40:00Z"/>
        </w:trPr>
        <w:tc>
          <w:tcPr>
            <w:tcW w:w="952" w:type="dxa"/>
          </w:tcPr>
          <w:p w14:paraId="7B4735B7" w14:textId="77777777" w:rsidR="008D3BBA" w:rsidRPr="0022279A" w:rsidRDefault="008D3BBA" w:rsidP="009A3F96">
            <w:pPr>
              <w:jc w:val="center"/>
              <w:rPr>
                <w:ins w:id="725" w:author="阿毛" w:date="2021-06-02T14:40:00Z"/>
                <w:rFonts w:ascii="標楷體" w:eastAsia="標楷體" w:hAnsi="標楷體"/>
              </w:rPr>
            </w:pPr>
            <w:ins w:id="726" w:author="阿毛" w:date="2021-06-02T14:40:00Z">
              <w:r w:rsidRPr="0022279A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</w:tcPr>
          <w:p w14:paraId="75E4A61D" w14:textId="77777777" w:rsidR="008D3BBA" w:rsidRPr="0022279A" w:rsidRDefault="008D3BBA" w:rsidP="009A3F96">
            <w:pPr>
              <w:rPr>
                <w:ins w:id="727" w:author="阿毛" w:date="2021-06-02T14:40:00Z"/>
                <w:rFonts w:ascii="標楷體" w:eastAsia="標楷體" w:hAnsi="標楷體"/>
              </w:rPr>
            </w:pPr>
            <w:proofErr w:type="spellStart"/>
            <w:ins w:id="728" w:author="阿毛" w:date="2021-06-02T14:40:00Z"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</w:t>
              </w:r>
              <w:proofErr w:type="spellEnd"/>
            </w:ins>
          </w:p>
        </w:tc>
        <w:tc>
          <w:tcPr>
            <w:tcW w:w="3828" w:type="dxa"/>
          </w:tcPr>
          <w:p w14:paraId="5FC59175" w14:textId="77777777" w:rsidR="008D3BBA" w:rsidRPr="0022279A" w:rsidRDefault="008D3BBA" w:rsidP="009A3F96">
            <w:pPr>
              <w:rPr>
                <w:ins w:id="729" w:author="阿毛" w:date="2021-06-02T14:40:00Z"/>
                <w:rFonts w:ascii="標楷體" w:eastAsia="標楷體" w:hAnsi="標楷體"/>
              </w:rPr>
            </w:pPr>
            <w:ins w:id="730" w:author="阿毛" w:date="2021-06-02T14:40:00Z">
              <w:r>
                <w:rPr>
                  <w:rFonts w:ascii="標楷體" w:eastAsia="標楷體" w:hAnsi="標楷體" w:hint="eastAsia"/>
                </w:rPr>
                <w:t>額度主檔</w:t>
              </w:r>
            </w:ins>
          </w:p>
        </w:tc>
      </w:tr>
      <w:tr w:rsidR="008D3BBA" w:rsidRPr="0022279A" w14:paraId="346EBBEB" w14:textId="77777777" w:rsidTr="009A3F96">
        <w:trPr>
          <w:ins w:id="731" w:author="阿毛" w:date="2021-06-02T14:40:00Z"/>
        </w:trPr>
        <w:tc>
          <w:tcPr>
            <w:tcW w:w="952" w:type="dxa"/>
          </w:tcPr>
          <w:p w14:paraId="36066731" w14:textId="77777777" w:rsidR="008D3BBA" w:rsidRPr="0022279A" w:rsidRDefault="008D3BBA" w:rsidP="009A3F96">
            <w:pPr>
              <w:jc w:val="center"/>
              <w:rPr>
                <w:ins w:id="732" w:author="阿毛" w:date="2021-06-02T14:40:00Z"/>
                <w:rFonts w:ascii="標楷體" w:eastAsia="標楷體" w:hAnsi="標楷體"/>
              </w:rPr>
            </w:pPr>
            <w:ins w:id="733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</w:tcPr>
          <w:p w14:paraId="2EB19599" w14:textId="77777777" w:rsidR="008D3BBA" w:rsidRPr="0022279A" w:rsidRDefault="008D3BBA" w:rsidP="009A3F96">
            <w:pPr>
              <w:rPr>
                <w:ins w:id="734" w:author="阿毛" w:date="2021-06-02T14:40:00Z"/>
                <w:rFonts w:ascii="標楷體" w:eastAsia="標楷體" w:hAnsi="標楷體"/>
              </w:rPr>
            </w:pPr>
            <w:proofErr w:type="spellStart"/>
            <w:ins w:id="735" w:author="阿毛" w:date="2021-06-02T14:40:00Z">
              <w:r w:rsidRPr="00EA6CEE">
                <w:rPr>
                  <w:rFonts w:ascii="標楷體" w:eastAsia="標楷體" w:hAnsi="標楷體"/>
                </w:rPr>
                <w:t>FacCaseAppl</w:t>
              </w:r>
              <w:proofErr w:type="spellEnd"/>
            </w:ins>
          </w:p>
        </w:tc>
        <w:tc>
          <w:tcPr>
            <w:tcW w:w="3828" w:type="dxa"/>
          </w:tcPr>
          <w:p w14:paraId="6DC4DD67" w14:textId="77777777" w:rsidR="008D3BBA" w:rsidRPr="0022279A" w:rsidRDefault="008D3BBA" w:rsidP="009A3F96">
            <w:pPr>
              <w:rPr>
                <w:ins w:id="736" w:author="阿毛" w:date="2021-06-02T14:40:00Z"/>
                <w:rFonts w:ascii="標楷體" w:eastAsia="標楷體" w:hAnsi="標楷體"/>
              </w:rPr>
            </w:pPr>
            <w:ins w:id="737" w:author="阿毛" w:date="2021-06-02T14:40:00Z">
              <w:r>
                <w:rPr>
                  <w:rFonts w:ascii="標楷體" w:eastAsia="標楷體" w:hAnsi="標楷體" w:hint="eastAsia"/>
                </w:rPr>
                <w:t>案件申請檔</w:t>
              </w:r>
            </w:ins>
          </w:p>
        </w:tc>
      </w:tr>
      <w:tr w:rsidR="008D3BBA" w:rsidRPr="0022279A" w14:paraId="6D5255F1" w14:textId="77777777" w:rsidTr="009A3F96">
        <w:trPr>
          <w:ins w:id="738" w:author="阿毛" w:date="2021-06-02T14:40:00Z"/>
        </w:trPr>
        <w:tc>
          <w:tcPr>
            <w:tcW w:w="952" w:type="dxa"/>
          </w:tcPr>
          <w:p w14:paraId="172BF7D2" w14:textId="77777777" w:rsidR="008D3BBA" w:rsidRPr="0022279A" w:rsidRDefault="008D3BBA" w:rsidP="009A3F96">
            <w:pPr>
              <w:jc w:val="center"/>
              <w:rPr>
                <w:ins w:id="739" w:author="阿毛" w:date="2021-06-02T14:40:00Z"/>
                <w:rFonts w:ascii="標楷體" w:eastAsia="標楷體" w:hAnsi="標楷體"/>
              </w:rPr>
            </w:pPr>
            <w:ins w:id="740" w:author="阿毛" w:date="2021-06-02T14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</w:tcPr>
          <w:p w14:paraId="0CCEF7C7" w14:textId="77777777" w:rsidR="008D3BBA" w:rsidRPr="0022279A" w:rsidRDefault="008D3BBA" w:rsidP="009A3F96">
            <w:pPr>
              <w:rPr>
                <w:ins w:id="741" w:author="阿毛" w:date="2021-06-02T14:40:00Z"/>
                <w:rFonts w:ascii="標楷體" w:eastAsia="標楷體" w:hAnsi="標楷體"/>
              </w:rPr>
            </w:pPr>
            <w:proofErr w:type="spellStart"/>
            <w:ins w:id="742" w:author="阿毛" w:date="2021-06-02T14:4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  <w:proofErr w:type="spellEnd"/>
            </w:ins>
          </w:p>
        </w:tc>
        <w:tc>
          <w:tcPr>
            <w:tcW w:w="3828" w:type="dxa"/>
          </w:tcPr>
          <w:p w14:paraId="7B044184" w14:textId="77777777" w:rsidR="008D3BBA" w:rsidRPr="0022279A" w:rsidRDefault="008D3BBA" w:rsidP="009A3F96">
            <w:pPr>
              <w:rPr>
                <w:ins w:id="743" w:author="阿毛" w:date="2021-06-02T14:40:00Z"/>
                <w:rFonts w:ascii="標楷體" w:eastAsia="標楷體" w:hAnsi="標楷體"/>
              </w:rPr>
            </w:pPr>
            <w:ins w:id="744" w:author="阿毛" w:date="2021-06-02T14:40:00Z">
              <w:r>
                <w:rPr>
                  <w:rFonts w:ascii="標楷體" w:eastAsia="標楷體" w:hAnsi="標楷體" w:hint="eastAsia"/>
                </w:rPr>
                <w:t>客戶資料主檔</w:t>
              </w:r>
            </w:ins>
          </w:p>
        </w:tc>
      </w:tr>
      <w:tr w:rsidR="008D3BBA" w:rsidRPr="0022279A" w14:paraId="2D079E57" w14:textId="77777777" w:rsidTr="009A3F96">
        <w:trPr>
          <w:ins w:id="745" w:author="阿毛" w:date="2021-06-02T14:40:00Z"/>
        </w:trPr>
        <w:tc>
          <w:tcPr>
            <w:tcW w:w="952" w:type="dxa"/>
          </w:tcPr>
          <w:p w14:paraId="0AB7FB76" w14:textId="77777777" w:rsidR="008D3BBA" w:rsidRPr="0022279A" w:rsidRDefault="008D3BBA" w:rsidP="009A3F96">
            <w:pPr>
              <w:jc w:val="center"/>
              <w:rPr>
                <w:ins w:id="746" w:author="阿毛" w:date="2021-06-02T14:40:00Z"/>
                <w:rFonts w:ascii="標楷體" w:eastAsia="標楷體" w:hAnsi="標楷體"/>
              </w:rPr>
            </w:pPr>
            <w:ins w:id="747" w:author="阿毛" w:date="2021-06-02T14:40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3118" w:type="dxa"/>
          </w:tcPr>
          <w:p w14:paraId="4F36898D" w14:textId="77777777" w:rsidR="008D3BBA" w:rsidRPr="0022279A" w:rsidRDefault="008D3BBA" w:rsidP="009A3F96">
            <w:pPr>
              <w:rPr>
                <w:ins w:id="748" w:author="阿毛" w:date="2021-06-02T14:40:00Z"/>
                <w:rFonts w:ascii="標楷體" w:eastAsia="標楷體" w:hAnsi="標楷體"/>
              </w:rPr>
            </w:pPr>
            <w:proofErr w:type="spellStart"/>
            <w:ins w:id="749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Code</w:t>
              </w:r>
              <w:proofErr w:type="spellEnd"/>
            </w:ins>
          </w:p>
        </w:tc>
        <w:tc>
          <w:tcPr>
            <w:tcW w:w="3828" w:type="dxa"/>
          </w:tcPr>
          <w:p w14:paraId="7A47BC16" w14:textId="77777777" w:rsidR="008D3BBA" w:rsidRPr="0022279A" w:rsidRDefault="008D3BBA" w:rsidP="009A3F96">
            <w:pPr>
              <w:rPr>
                <w:ins w:id="750" w:author="阿毛" w:date="2021-06-02T14:40:00Z"/>
                <w:rFonts w:ascii="標楷體" w:eastAsia="標楷體" w:hAnsi="標楷體"/>
              </w:rPr>
            </w:pPr>
            <w:ins w:id="751" w:author="阿毛" w:date="2021-06-02T14:40:00Z">
              <w:r>
                <w:rPr>
                  <w:rFonts w:ascii="標楷體" w:eastAsia="標楷體" w:hAnsi="標楷體" w:hint="eastAsia"/>
                </w:rPr>
                <w:t>共用代碼檔</w:t>
              </w:r>
            </w:ins>
          </w:p>
        </w:tc>
      </w:tr>
      <w:tr w:rsidR="008D3BBA" w:rsidRPr="0022279A" w14:paraId="63D4F9FA" w14:textId="77777777" w:rsidTr="009A3F96">
        <w:trPr>
          <w:ins w:id="752" w:author="阿毛" w:date="2021-06-02T14:40:00Z"/>
        </w:trPr>
        <w:tc>
          <w:tcPr>
            <w:tcW w:w="952" w:type="dxa"/>
          </w:tcPr>
          <w:p w14:paraId="18523D4F" w14:textId="77777777" w:rsidR="008D3BBA" w:rsidRPr="0022279A" w:rsidRDefault="008D3BBA" w:rsidP="009A3F96">
            <w:pPr>
              <w:jc w:val="center"/>
              <w:rPr>
                <w:ins w:id="753" w:author="阿毛" w:date="2021-06-02T14:40:00Z"/>
                <w:rFonts w:ascii="標楷體" w:eastAsia="標楷體" w:hAnsi="標楷體"/>
              </w:rPr>
            </w:pPr>
            <w:ins w:id="754" w:author="阿毛" w:date="2021-06-02T14:40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3118" w:type="dxa"/>
          </w:tcPr>
          <w:p w14:paraId="2606C10A" w14:textId="77777777" w:rsidR="008D3BBA" w:rsidRPr="0022279A" w:rsidRDefault="008D3BBA" w:rsidP="009A3F96">
            <w:pPr>
              <w:rPr>
                <w:ins w:id="755" w:author="阿毛" w:date="2021-06-02T14:40:00Z"/>
                <w:rFonts w:ascii="標楷體" w:eastAsia="標楷體" w:hAnsi="標楷體"/>
              </w:rPr>
            </w:pPr>
            <w:proofErr w:type="spellStart"/>
            <w:ins w:id="756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Emp</w:t>
              </w:r>
              <w:proofErr w:type="spellEnd"/>
            </w:ins>
          </w:p>
        </w:tc>
        <w:tc>
          <w:tcPr>
            <w:tcW w:w="3828" w:type="dxa"/>
          </w:tcPr>
          <w:p w14:paraId="6C285F18" w14:textId="77777777" w:rsidR="008D3BBA" w:rsidRPr="0022279A" w:rsidRDefault="008D3BBA" w:rsidP="009A3F96">
            <w:pPr>
              <w:rPr>
                <w:ins w:id="757" w:author="阿毛" w:date="2021-06-02T14:40:00Z"/>
                <w:rFonts w:ascii="標楷體" w:eastAsia="標楷體" w:hAnsi="標楷體"/>
              </w:rPr>
            </w:pPr>
            <w:ins w:id="758" w:author="阿毛" w:date="2021-06-02T14:40:00Z">
              <w:r>
                <w:rPr>
                  <w:rFonts w:ascii="標楷體" w:eastAsia="標楷體" w:hAnsi="標楷體" w:hint="eastAsia"/>
                </w:rPr>
                <w:t>員工資料檔</w:t>
              </w:r>
            </w:ins>
          </w:p>
        </w:tc>
      </w:tr>
      <w:tr w:rsidR="008D3BBA" w:rsidRPr="0022279A" w14:paraId="3F0D545D" w14:textId="77777777" w:rsidTr="009A3F96">
        <w:trPr>
          <w:ins w:id="759" w:author="阿毛" w:date="2021-06-02T14:40:00Z"/>
        </w:trPr>
        <w:tc>
          <w:tcPr>
            <w:tcW w:w="952" w:type="dxa"/>
          </w:tcPr>
          <w:p w14:paraId="7C86D923" w14:textId="77777777" w:rsidR="008D3BBA" w:rsidRPr="0022279A" w:rsidRDefault="008D3BBA" w:rsidP="009A3F96">
            <w:pPr>
              <w:jc w:val="center"/>
              <w:rPr>
                <w:ins w:id="760" w:author="阿毛" w:date="2021-06-02T14:40:00Z"/>
                <w:rFonts w:ascii="標楷體" w:eastAsia="標楷體" w:hAnsi="標楷體"/>
              </w:rPr>
            </w:pPr>
            <w:ins w:id="761" w:author="阿毛" w:date="2021-06-02T14:40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3118" w:type="dxa"/>
          </w:tcPr>
          <w:p w14:paraId="5C451471" w14:textId="77777777" w:rsidR="008D3BBA" w:rsidRPr="0022279A" w:rsidRDefault="008D3BBA" w:rsidP="009A3F96">
            <w:pPr>
              <w:rPr>
                <w:ins w:id="762" w:author="阿毛" w:date="2021-06-02T14:40:00Z"/>
                <w:rFonts w:ascii="標楷體" w:eastAsia="標楷體" w:hAnsi="標楷體"/>
              </w:rPr>
            </w:pPr>
            <w:proofErr w:type="spellStart"/>
            <w:ins w:id="763" w:author="阿毛" w:date="2021-06-02T14:4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stTelNo</w:t>
              </w:r>
              <w:proofErr w:type="spellEnd"/>
            </w:ins>
          </w:p>
        </w:tc>
        <w:tc>
          <w:tcPr>
            <w:tcW w:w="3828" w:type="dxa"/>
          </w:tcPr>
          <w:p w14:paraId="612E0F49" w14:textId="77777777" w:rsidR="008D3BBA" w:rsidRPr="0022279A" w:rsidRDefault="008D3BBA" w:rsidP="009A3F96">
            <w:pPr>
              <w:rPr>
                <w:ins w:id="764" w:author="阿毛" w:date="2021-06-02T14:40:00Z"/>
                <w:rFonts w:ascii="標楷體" w:eastAsia="標楷體" w:hAnsi="標楷體"/>
              </w:rPr>
            </w:pPr>
            <w:ins w:id="765" w:author="阿毛" w:date="2021-06-02T14:40:00Z">
              <w:r>
                <w:rPr>
                  <w:rFonts w:ascii="標楷體" w:eastAsia="標楷體" w:hAnsi="標楷體" w:hint="eastAsia"/>
                </w:rPr>
                <w:t>客戶連絡電話檔</w:t>
              </w:r>
            </w:ins>
          </w:p>
        </w:tc>
      </w:tr>
      <w:tr w:rsidR="008D3BBA" w:rsidRPr="0022279A" w14:paraId="5A35B12A" w14:textId="77777777" w:rsidTr="009A3F96">
        <w:trPr>
          <w:ins w:id="766" w:author="阿毛" w:date="2021-06-02T14:40:00Z"/>
        </w:trPr>
        <w:tc>
          <w:tcPr>
            <w:tcW w:w="952" w:type="dxa"/>
          </w:tcPr>
          <w:p w14:paraId="7D6A3C63" w14:textId="77777777" w:rsidR="008D3BBA" w:rsidRPr="0022279A" w:rsidRDefault="008D3BBA" w:rsidP="009A3F96">
            <w:pPr>
              <w:jc w:val="center"/>
              <w:rPr>
                <w:ins w:id="767" w:author="阿毛" w:date="2021-06-02T14:40:00Z"/>
                <w:rFonts w:ascii="標楷體" w:eastAsia="標楷體" w:hAnsi="標楷體"/>
              </w:rPr>
            </w:pPr>
            <w:ins w:id="768" w:author="阿毛" w:date="2021-06-02T14:40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3118" w:type="dxa"/>
          </w:tcPr>
          <w:p w14:paraId="6F9BA28A" w14:textId="77777777" w:rsidR="008D3BBA" w:rsidRPr="0022279A" w:rsidRDefault="008D3BBA" w:rsidP="009A3F96">
            <w:pPr>
              <w:rPr>
                <w:ins w:id="769" w:author="阿毛" w:date="2021-06-02T14:40:00Z"/>
                <w:rFonts w:ascii="標楷體" w:eastAsia="標楷體" w:hAnsi="標楷體"/>
              </w:rPr>
            </w:pPr>
            <w:proofErr w:type="spellStart"/>
            <w:ins w:id="770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dCity</w:t>
              </w:r>
              <w:proofErr w:type="spellEnd"/>
            </w:ins>
          </w:p>
        </w:tc>
        <w:tc>
          <w:tcPr>
            <w:tcW w:w="3828" w:type="dxa"/>
          </w:tcPr>
          <w:p w14:paraId="40B77CA6" w14:textId="77777777" w:rsidR="008D3BBA" w:rsidRPr="0022279A" w:rsidRDefault="008D3BBA" w:rsidP="009A3F96">
            <w:pPr>
              <w:rPr>
                <w:ins w:id="771" w:author="阿毛" w:date="2021-06-02T14:40:00Z"/>
                <w:rFonts w:ascii="標楷體" w:eastAsia="標楷體" w:hAnsi="標楷體"/>
              </w:rPr>
            </w:pPr>
            <w:ins w:id="772" w:author="阿毛" w:date="2021-06-02T14:40:00Z">
              <w:r>
                <w:rPr>
                  <w:rFonts w:ascii="標楷體" w:eastAsia="標楷體" w:hAnsi="標楷體" w:hint="eastAsia"/>
                </w:rPr>
                <w:t>地區別代碼檔</w:t>
              </w:r>
            </w:ins>
          </w:p>
        </w:tc>
      </w:tr>
      <w:tr w:rsidR="008D3BBA" w:rsidRPr="0022279A" w14:paraId="78286695" w14:textId="77777777" w:rsidTr="009A3F96">
        <w:trPr>
          <w:ins w:id="773" w:author="阿毛" w:date="2021-06-02T14:40:00Z"/>
        </w:trPr>
        <w:tc>
          <w:tcPr>
            <w:tcW w:w="952" w:type="dxa"/>
          </w:tcPr>
          <w:p w14:paraId="58DA6F53" w14:textId="77777777" w:rsidR="008D3BBA" w:rsidRPr="0022279A" w:rsidRDefault="008D3BBA" w:rsidP="009A3F96">
            <w:pPr>
              <w:jc w:val="center"/>
              <w:rPr>
                <w:ins w:id="774" w:author="阿毛" w:date="2021-06-02T14:40:00Z"/>
                <w:rFonts w:ascii="標楷體" w:eastAsia="標楷體" w:hAnsi="標楷體"/>
              </w:rPr>
            </w:pPr>
            <w:ins w:id="775" w:author="阿毛" w:date="2021-06-02T14:40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3118" w:type="dxa"/>
          </w:tcPr>
          <w:p w14:paraId="4EED9F8A" w14:textId="77777777" w:rsidR="008D3BBA" w:rsidRPr="0022279A" w:rsidRDefault="008D3BBA" w:rsidP="009A3F96">
            <w:pPr>
              <w:rPr>
                <w:ins w:id="776" w:author="阿毛" w:date="2021-06-02T14:40:00Z"/>
                <w:rFonts w:ascii="標楷體" w:eastAsia="標楷體" w:hAnsi="標楷體"/>
              </w:rPr>
            </w:pPr>
            <w:proofErr w:type="spellStart"/>
            <w:ins w:id="777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Area</w:t>
              </w:r>
              <w:proofErr w:type="spellEnd"/>
            </w:ins>
          </w:p>
        </w:tc>
        <w:tc>
          <w:tcPr>
            <w:tcW w:w="3828" w:type="dxa"/>
          </w:tcPr>
          <w:p w14:paraId="0D0E498D" w14:textId="77777777" w:rsidR="008D3BBA" w:rsidRPr="0022279A" w:rsidRDefault="008D3BBA" w:rsidP="009A3F96">
            <w:pPr>
              <w:rPr>
                <w:ins w:id="778" w:author="阿毛" w:date="2021-06-02T14:40:00Z"/>
                <w:rFonts w:ascii="標楷體" w:eastAsia="標楷體" w:hAnsi="標楷體"/>
              </w:rPr>
            </w:pPr>
            <w:ins w:id="779" w:author="阿毛" w:date="2021-06-02T14:40:00Z">
              <w:r>
                <w:rPr>
                  <w:rFonts w:ascii="標楷體" w:eastAsia="標楷體" w:hAnsi="標楷體" w:hint="eastAsia"/>
                </w:rPr>
                <w:t>縣市與鄉鎮區對照檔</w:t>
              </w:r>
            </w:ins>
          </w:p>
        </w:tc>
      </w:tr>
      <w:tr w:rsidR="008D3BBA" w:rsidRPr="0022279A" w14:paraId="1DDA163C" w14:textId="77777777" w:rsidTr="009A3F96">
        <w:trPr>
          <w:ins w:id="780" w:author="阿毛" w:date="2021-06-02T14:40:00Z"/>
        </w:trPr>
        <w:tc>
          <w:tcPr>
            <w:tcW w:w="952" w:type="dxa"/>
          </w:tcPr>
          <w:p w14:paraId="40F46375" w14:textId="77777777" w:rsidR="008D3BBA" w:rsidRPr="0022279A" w:rsidRDefault="008D3BBA" w:rsidP="009A3F96">
            <w:pPr>
              <w:jc w:val="center"/>
              <w:rPr>
                <w:ins w:id="781" w:author="阿毛" w:date="2021-06-02T14:40:00Z"/>
                <w:rFonts w:ascii="標楷體" w:eastAsia="標楷體" w:hAnsi="標楷體"/>
              </w:rPr>
            </w:pPr>
            <w:ins w:id="782" w:author="阿毛" w:date="2021-06-02T14:40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3118" w:type="dxa"/>
          </w:tcPr>
          <w:p w14:paraId="7A9846C2" w14:textId="77777777" w:rsidR="008D3BBA" w:rsidRPr="0022279A" w:rsidRDefault="008D3BBA" w:rsidP="009A3F96">
            <w:pPr>
              <w:rPr>
                <w:ins w:id="783" w:author="阿毛" w:date="2021-06-02T14:40:00Z"/>
                <w:rFonts w:ascii="標楷體" w:eastAsia="標楷體" w:hAnsi="標楷體"/>
              </w:rPr>
            </w:pPr>
            <w:proofErr w:type="spellStart"/>
            <w:ins w:id="784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ustCross</w:t>
              </w:r>
              <w:proofErr w:type="spellEnd"/>
            </w:ins>
          </w:p>
        </w:tc>
        <w:tc>
          <w:tcPr>
            <w:tcW w:w="3828" w:type="dxa"/>
          </w:tcPr>
          <w:p w14:paraId="3EDF76B7" w14:textId="77777777" w:rsidR="008D3BBA" w:rsidRPr="0022279A" w:rsidRDefault="008D3BBA" w:rsidP="009A3F96">
            <w:pPr>
              <w:rPr>
                <w:ins w:id="785" w:author="阿毛" w:date="2021-06-02T14:40:00Z"/>
                <w:rFonts w:ascii="標楷體" w:eastAsia="標楷體" w:hAnsi="標楷體"/>
              </w:rPr>
            </w:pPr>
            <w:ins w:id="786" w:author="阿毛" w:date="2021-06-02T14:40:00Z">
              <w:r>
                <w:rPr>
                  <w:rFonts w:ascii="標楷體" w:eastAsia="標楷體" w:hAnsi="標楷體" w:hint="eastAsia"/>
                </w:rPr>
                <w:t>客戶交互運用檔</w:t>
              </w:r>
            </w:ins>
          </w:p>
        </w:tc>
      </w:tr>
      <w:tr w:rsidR="008D3BBA" w:rsidRPr="0022279A" w14:paraId="492ACA46" w14:textId="77777777" w:rsidTr="009A3F96">
        <w:trPr>
          <w:ins w:id="787" w:author="阿毛" w:date="2021-06-02T14:40:00Z"/>
        </w:trPr>
        <w:tc>
          <w:tcPr>
            <w:tcW w:w="952" w:type="dxa"/>
          </w:tcPr>
          <w:p w14:paraId="5293C7C6" w14:textId="77777777" w:rsidR="008D3BBA" w:rsidRPr="0022279A" w:rsidRDefault="008D3BBA" w:rsidP="009A3F96">
            <w:pPr>
              <w:jc w:val="center"/>
              <w:rPr>
                <w:ins w:id="788" w:author="阿毛" w:date="2021-06-02T14:40:00Z"/>
                <w:rFonts w:ascii="標楷體" w:eastAsia="標楷體" w:hAnsi="標楷體"/>
              </w:rPr>
            </w:pPr>
            <w:ins w:id="789" w:author="阿毛" w:date="2021-06-02T14:40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3118" w:type="dxa"/>
          </w:tcPr>
          <w:p w14:paraId="0A63D7D1" w14:textId="77777777" w:rsidR="008D3BBA" w:rsidRPr="0022279A" w:rsidRDefault="008D3BBA" w:rsidP="009A3F96">
            <w:pPr>
              <w:rPr>
                <w:ins w:id="790" w:author="阿毛" w:date="2021-06-02T14:40:00Z"/>
                <w:rFonts w:ascii="標楷體" w:eastAsia="標楷體" w:hAnsi="標楷體"/>
              </w:rPr>
            </w:pPr>
            <w:ins w:id="791" w:author="阿毛" w:date="2021-06-02T14:40:00Z">
              <w:r>
                <w:rPr>
                  <w:rFonts w:ascii="標楷體" w:eastAsia="標楷體" w:hAnsi="標楷體" w:hint="eastAsia"/>
                </w:rPr>
                <w:t>G</w:t>
              </w:r>
              <w:r>
                <w:rPr>
                  <w:rFonts w:ascii="標楷體" w:eastAsia="標楷體" w:hAnsi="標楷體"/>
                </w:rPr>
                <w:t>uarantor</w:t>
              </w:r>
            </w:ins>
          </w:p>
        </w:tc>
        <w:tc>
          <w:tcPr>
            <w:tcW w:w="3828" w:type="dxa"/>
          </w:tcPr>
          <w:p w14:paraId="335B1B15" w14:textId="77777777" w:rsidR="008D3BBA" w:rsidRPr="0022279A" w:rsidRDefault="008D3BBA" w:rsidP="009A3F96">
            <w:pPr>
              <w:rPr>
                <w:ins w:id="792" w:author="阿毛" w:date="2021-06-02T14:40:00Z"/>
                <w:rFonts w:ascii="標楷體" w:eastAsia="標楷體" w:hAnsi="標楷體"/>
              </w:rPr>
            </w:pPr>
            <w:ins w:id="793" w:author="阿毛" w:date="2021-06-02T14:40:00Z">
              <w:r>
                <w:rPr>
                  <w:rFonts w:ascii="標楷體" w:eastAsia="標楷體" w:hAnsi="標楷體" w:hint="eastAsia"/>
                </w:rPr>
                <w:t>保證人檔</w:t>
              </w:r>
            </w:ins>
          </w:p>
        </w:tc>
      </w:tr>
      <w:tr w:rsidR="008D3BBA" w:rsidRPr="0022279A" w14:paraId="6D2A0A00" w14:textId="77777777" w:rsidTr="009A3F96">
        <w:trPr>
          <w:ins w:id="794" w:author="阿毛" w:date="2021-06-02T14:40:00Z"/>
        </w:trPr>
        <w:tc>
          <w:tcPr>
            <w:tcW w:w="952" w:type="dxa"/>
          </w:tcPr>
          <w:p w14:paraId="099EAA83" w14:textId="77777777" w:rsidR="008D3BBA" w:rsidRPr="0022279A" w:rsidRDefault="008D3BBA" w:rsidP="009A3F96">
            <w:pPr>
              <w:jc w:val="center"/>
              <w:rPr>
                <w:ins w:id="795" w:author="阿毛" w:date="2021-06-02T14:40:00Z"/>
                <w:rFonts w:ascii="標楷體" w:eastAsia="標楷體" w:hAnsi="標楷體"/>
              </w:rPr>
            </w:pPr>
            <w:ins w:id="796" w:author="阿毛" w:date="2021-06-02T14:40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3118" w:type="dxa"/>
          </w:tcPr>
          <w:p w14:paraId="27001738" w14:textId="77777777" w:rsidR="008D3BBA" w:rsidRPr="0022279A" w:rsidRDefault="008D3BBA" w:rsidP="009A3F96">
            <w:pPr>
              <w:rPr>
                <w:ins w:id="797" w:author="阿毛" w:date="2021-06-02T14:40:00Z"/>
                <w:rFonts w:ascii="標楷體" w:eastAsia="標楷體" w:hAnsi="標楷體"/>
              </w:rPr>
            </w:pPr>
            <w:proofErr w:type="spellStart"/>
            <w:ins w:id="798" w:author="阿毛" w:date="2021-06-02T14:40:00Z">
              <w:r w:rsidRPr="00EA6CEE">
                <w:rPr>
                  <w:rFonts w:ascii="標楷體" w:eastAsia="標楷體" w:hAnsi="標楷體"/>
                </w:rPr>
                <w:t>CdGuarantor</w:t>
              </w:r>
              <w:proofErr w:type="spellEnd"/>
            </w:ins>
          </w:p>
        </w:tc>
        <w:tc>
          <w:tcPr>
            <w:tcW w:w="3828" w:type="dxa"/>
          </w:tcPr>
          <w:p w14:paraId="49877897" w14:textId="77777777" w:rsidR="008D3BBA" w:rsidRPr="0022279A" w:rsidRDefault="008D3BBA" w:rsidP="009A3F96">
            <w:pPr>
              <w:rPr>
                <w:ins w:id="799" w:author="阿毛" w:date="2021-06-02T14:40:00Z"/>
                <w:rFonts w:ascii="標楷體" w:eastAsia="標楷體" w:hAnsi="標楷體"/>
              </w:rPr>
            </w:pPr>
            <w:ins w:id="800" w:author="阿毛" w:date="2021-06-02T14:40:00Z">
              <w:r>
                <w:rPr>
                  <w:rFonts w:ascii="標楷體" w:eastAsia="標楷體" w:hAnsi="標楷體" w:hint="eastAsia"/>
                </w:rPr>
                <w:t>保證人關系代碼檔</w:t>
              </w:r>
            </w:ins>
          </w:p>
        </w:tc>
      </w:tr>
      <w:tr w:rsidR="008D3BBA" w:rsidRPr="0022279A" w14:paraId="681E787F" w14:textId="77777777" w:rsidTr="009A3F96">
        <w:trPr>
          <w:ins w:id="801" w:author="阿毛" w:date="2021-06-02T14:40:00Z"/>
        </w:trPr>
        <w:tc>
          <w:tcPr>
            <w:tcW w:w="952" w:type="dxa"/>
          </w:tcPr>
          <w:p w14:paraId="00CE9758" w14:textId="77777777" w:rsidR="008D3BBA" w:rsidRDefault="008D3BBA" w:rsidP="009A3F96">
            <w:pPr>
              <w:jc w:val="center"/>
              <w:rPr>
                <w:ins w:id="802" w:author="阿毛" w:date="2021-06-02T14:40:00Z"/>
                <w:rFonts w:ascii="標楷體" w:eastAsia="標楷體" w:hAnsi="標楷體"/>
              </w:rPr>
            </w:pPr>
            <w:ins w:id="803" w:author="阿毛" w:date="2021-06-02T14:40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3118" w:type="dxa"/>
          </w:tcPr>
          <w:p w14:paraId="1090A978" w14:textId="77777777" w:rsidR="008D3BBA" w:rsidRPr="0022279A" w:rsidRDefault="008D3BBA" w:rsidP="009A3F96">
            <w:pPr>
              <w:rPr>
                <w:ins w:id="804" w:author="阿毛" w:date="2021-06-02T14:40:00Z"/>
                <w:rFonts w:ascii="標楷體" w:eastAsia="標楷體" w:hAnsi="標楷體"/>
              </w:rPr>
            </w:pPr>
            <w:proofErr w:type="spellStart"/>
            <w:ins w:id="805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dAcCode</w:t>
              </w:r>
              <w:proofErr w:type="spellEnd"/>
            </w:ins>
          </w:p>
        </w:tc>
        <w:tc>
          <w:tcPr>
            <w:tcW w:w="3828" w:type="dxa"/>
          </w:tcPr>
          <w:p w14:paraId="18C2114D" w14:textId="77777777" w:rsidR="008D3BBA" w:rsidRPr="0022279A" w:rsidRDefault="008D3BBA" w:rsidP="009A3F96">
            <w:pPr>
              <w:rPr>
                <w:ins w:id="806" w:author="阿毛" w:date="2021-06-02T14:40:00Z"/>
                <w:rFonts w:ascii="標楷體" w:eastAsia="標楷體" w:hAnsi="標楷體"/>
              </w:rPr>
            </w:pPr>
            <w:proofErr w:type="gramStart"/>
            <w:ins w:id="807" w:author="阿毛" w:date="2021-06-02T14:40:00Z">
              <w:r>
                <w:rPr>
                  <w:rFonts w:ascii="標楷體" w:eastAsia="標楷體" w:hAnsi="標楷體" w:hint="eastAsia"/>
                </w:rPr>
                <w:t>會計科子細目</w:t>
              </w:r>
              <w:proofErr w:type="gramEnd"/>
              <w:r>
                <w:rPr>
                  <w:rFonts w:ascii="標楷體" w:eastAsia="標楷體" w:hAnsi="標楷體" w:hint="eastAsia"/>
                </w:rPr>
                <w:t>設定檔</w:t>
              </w:r>
            </w:ins>
          </w:p>
        </w:tc>
      </w:tr>
      <w:tr w:rsidR="008D3BBA" w:rsidRPr="0022279A" w14:paraId="51880466" w14:textId="77777777" w:rsidTr="009A3F96">
        <w:trPr>
          <w:ins w:id="808" w:author="阿毛" w:date="2021-06-02T14:40:00Z"/>
        </w:trPr>
        <w:tc>
          <w:tcPr>
            <w:tcW w:w="952" w:type="dxa"/>
          </w:tcPr>
          <w:p w14:paraId="74018733" w14:textId="77777777" w:rsidR="008D3BBA" w:rsidRDefault="008D3BBA" w:rsidP="009A3F96">
            <w:pPr>
              <w:jc w:val="center"/>
              <w:rPr>
                <w:ins w:id="809" w:author="阿毛" w:date="2021-06-02T14:40:00Z"/>
                <w:rFonts w:ascii="標楷體" w:eastAsia="標楷體" w:hAnsi="標楷體"/>
              </w:rPr>
            </w:pPr>
            <w:ins w:id="810" w:author="阿毛" w:date="2021-06-02T14:40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3118" w:type="dxa"/>
          </w:tcPr>
          <w:p w14:paraId="79AC96A0" w14:textId="77777777" w:rsidR="008D3BBA" w:rsidRPr="0022279A" w:rsidRDefault="008D3BBA" w:rsidP="009A3F96">
            <w:pPr>
              <w:rPr>
                <w:ins w:id="811" w:author="阿毛" w:date="2021-06-02T14:40:00Z"/>
                <w:rFonts w:ascii="標楷體" w:eastAsia="標楷體" w:hAnsi="標楷體"/>
              </w:rPr>
            </w:pPr>
            <w:proofErr w:type="spellStart"/>
            <w:ins w:id="812" w:author="阿毛" w:date="2021-06-02T14:40:00Z">
              <w:r>
                <w:rPr>
                  <w:rFonts w:ascii="標楷體" w:eastAsia="標楷體" w:hAnsi="標楷體" w:hint="eastAsia"/>
                </w:rPr>
                <w:t>F</w:t>
              </w:r>
              <w:r>
                <w:rPr>
                  <w:rFonts w:ascii="標楷體" w:eastAsia="標楷體" w:hAnsi="標楷體"/>
                </w:rPr>
                <w:t>acProd</w:t>
              </w:r>
              <w:proofErr w:type="spellEnd"/>
            </w:ins>
          </w:p>
        </w:tc>
        <w:tc>
          <w:tcPr>
            <w:tcW w:w="3828" w:type="dxa"/>
          </w:tcPr>
          <w:p w14:paraId="6D1B75ED" w14:textId="77777777" w:rsidR="008D3BBA" w:rsidRPr="0022279A" w:rsidRDefault="008D3BBA" w:rsidP="009A3F96">
            <w:pPr>
              <w:rPr>
                <w:ins w:id="813" w:author="阿毛" w:date="2021-06-02T14:40:00Z"/>
                <w:rFonts w:ascii="標楷體" w:eastAsia="標楷體" w:hAnsi="標楷體"/>
              </w:rPr>
            </w:pPr>
            <w:ins w:id="814" w:author="阿毛" w:date="2021-06-02T14:40:00Z">
              <w:r>
                <w:rPr>
                  <w:rFonts w:ascii="標楷體" w:eastAsia="標楷體" w:hAnsi="標楷體" w:hint="eastAsia"/>
                </w:rPr>
                <w:t>商品參數主檔</w:t>
              </w:r>
            </w:ins>
          </w:p>
        </w:tc>
      </w:tr>
      <w:tr w:rsidR="008D3BBA" w:rsidRPr="0022279A" w14:paraId="2664D556" w14:textId="77777777" w:rsidTr="009A3F96">
        <w:trPr>
          <w:ins w:id="815" w:author="阿毛" w:date="2021-06-02T14:40:00Z"/>
        </w:trPr>
        <w:tc>
          <w:tcPr>
            <w:tcW w:w="952" w:type="dxa"/>
          </w:tcPr>
          <w:p w14:paraId="6A1DAE45" w14:textId="77777777" w:rsidR="008D3BBA" w:rsidRDefault="008D3BBA" w:rsidP="009A3F96">
            <w:pPr>
              <w:jc w:val="center"/>
              <w:rPr>
                <w:ins w:id="816" w:author="阿毛" w:date="2021-06-02T14:40:00Z"/>
                <w:rFonts w:ascii="標楷體" w:eastAsia="標楷體" w:hAnsi="標楷體"/>
              </w:rPr>
            </w:pPr>
            <w:ins w:id="817" w:author="阿毛" w:date="2021-06-02T14:40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3118" w:type="dxa"/>
          </w:tcPr>
          <w:p w14:paraId="0FB37884" w14:textId="77777777" w:rsidR="008D3BBA" w:rsidRPr="0022279A" w:rsidRDefault="008D3BBA" w:rsidP="009A3F96">
            <w:pPr>
              <w:rPr>
                <w:ins w:id="818" w:author="阿毛" w:date="2021-06-02T14:40:00Z"/>
                <w:rFonts w:ascii="標楷體" w:eastAsia="標楷體" w:hAnsi="標楷體"/>
              </w:rPr>
            </w:pPr>
            <w:proofErr w:type="spellStart"/>
            <w:ins w:id="819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dBank</w:t>
              </w:r>
              <w:proofErr w:type="spellEnd"/>
            </w:ins>
          </w:p>
        </w:tc>
        <w:tc>
          <w:tcPr>
            <w:tcW w:w="3828" w:type="dxa"/>
          </w:tcPr>
          <w:p w14:paraId="7323258F" w14:textId="77777777" w:rsidR="008D3BBA" w:rsidRPr="0022279A" w:rsidRDefault="008D3BBA" w:rsidP="009A3F96">
            <w:pPr>
              <w:rPr>
                <w:ins w:id="820" w:author="阿毛" w:date="2021-06-02T14:40:00Z"/>
                <w:rFonts w:ascii="標楷體" w:eastAsia="標楷體" w:hAnsi="標楷體"/>
              </w:rPr>
            </w:pPr>
            <w:ins w:id="821" w:author="阿毛" w:date="2021-06-02T14:40:00Z">
              <w:r>
                <w:rPr>
                  <w:rFonts w:ascii="標楷體" w:eastAsia="標楷體" w:hAnsi="標楷體" w:hint="eastAsia"/>
                </w:rPr>
                <w:t>行庫資料檔</w:t>
              </w:r>
            </w:ins>
          </w:p>
        </w:tc>
      </w:tr>
      <w:tr w:rsidR="008D3BBA" w:rsidRPr="0022279A" w14:paraId="4A88F933" w14:textId="77777777" w:rsidTr="009A3F96">
        <w:trPr>
          <w:ins w:id="822" w:author="阿毛" w:date="2021-06-02T14:40:00Z"/>
        </w:trPr>
        <w:tc>
          <w:tcPr>
            <w:tcW w:w="952" w:type="dxa"/>
          </w:tcPr>
          <w:p w14:paraId="05591DC9" w14:textId="77777777" w:rsidR="008D3BBA" w:rsidRDefault="008D3BBA" w:rsidP="009A3F96">
            <w:pPr>
              <w:jc w:val="center"/>
              <w:rPr>
                <w:ins w:id="823" w:author="阿毛" w:date="2021-06-02T14:40:00Z"/>
                <w:rFonts w:ascii="標楷體" w:eastAsia="標楷體" w:hAnsi="標楷體"/>
              </w:rPr>
            </w:pPr>
            <w:ins w:id="824" w:author="阿毛" w:date="2021-06-02T14:40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3118" w:type="dxa"/>
          </w:tcPr>
          <w:p w14:paraId="46D85DD1" w14:textId="77777777" w:rsidR="008D3BBA" w:rsidRPr="0022279A" w:rsidRDefault="008D3BBA" w:rsidP="009A3F96">
            <w:pPr>
              <w:rPr>
                <w:ins w:id="825" w:author="阿毛" w:date="2021-06-02T14:40:00Z"/>
                <w:rFonts w:ascii="標楷體" w:eastAsia="標楷體" w:hAnsi="標楷體"/>
              </w:rPr>
            </w:pPr>
            <w:proofErr w:type="spellStart"/>
            <w:ins w:id="826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lFac</w:t>
              </w:r>
              <w:proofErr w:type="spellEnd"/>
            </w:ins>
          </w:p>
        </w:tc>
        <w:tc>
          <w:tcPr>
            <w:tcW w:w="3828" w:type="dxa"/>
          </w:tcPr>
          <w:p w14:paraId="759404CC" w14:textId="77777777" w:rsidR="008D3BBA" w:rsidRPr="0022279A" w:rsidRDefault="008D3BBA" w:rsidP="009A3F96">
            <w:pPr>
              <w:rPr>
                <w:ins w:id="827" w:author="阿毛" w:date="2021-06-02T14:40:00Z"/>
                <w:rFonts w:ascii="標楷體" w:eastAsia="標楷體" w:hAnsi="標楷體"/>
              </w:rPr>
            </w:pPr>
            <w:ins w:id="828" w:author="阿毛" w:date="2021-06-02T14:40:00Z">
              <w:r>
                <w:rPr>
                  <w:rFonts w:ascii="標楷體" w:eastAsia="標楷體" w:hAnsi="標楷體" w:hint="eastAsia"/>
                </w:rPr>
                <w:t>擔保品與額度關聯檔</w:t>
              </w:r>
            </w:ins>
          </w:p>
        </w:tc>
      </w:tr>
      <w:tr w:rsidR="008D3BBA" w:rsidRPr="0022279A" w14:paraId="05C96C71" w14:textId="77777777" w:rsidTr="009A3F96">
        <w:trPr>
          <w:ins w:id="829" w:author="阿毛" w:date="2021-06-02T14:40:00Z"/>
        </w:trPr>
        <w:tc>
          <w:tcPr>
            <w:tcW w:w="952" w:type="dxa"/>
          </w:tcPr>
          <w:p w14:paraId="03CCF35F" w14:textId="77777777" w:rsidR="008D3BBA" w:rsidRDefault="008D3BBA" w:rsidP="009A3F96">
            <w:pPr>
              <w:jc w:val="center"/>
              <w:rPr>
                <w:ins w:id="830" w:author="阿毛" w:date="2021-06-02T14:40:00Z"/>
                <w:rFonts w:ascii="標楷體" w:eastAsia="標楷體" w:hAnsi="標楷體"/>
              </w:rPr>
            </w:pPr>
            <w:ins w:id="831" w:author="阿毛" w:date="2021-06-02T14:40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3118" w:type="dxa"/>
          </w:tcPr>
          <w:p w14:paraId="68A12ED1" w14:textId="77777777" w:rsidR="008D3BBA" w:rsidRPr="0022279A" w:rsidRDefault="008D3BBA" w:rsidP="009A3F96">
            <w:pPr>
              <w:rPr>
                <w:ins w:id="832" w:author="阿毛" w:date="2021-06-02T14:40:00Z"/>
                <w:rFonts w:ascii="標楷體" w:eastAsia="標楷體" w:hAnsi="標楷體"/>
              </w:rPr>
            </w:pPr>
            <w:proofErr w:type="spellStart"/>
            <w:ins w:id="833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lmain</w:t>
              </w:r>
              <w:proofErr w:type="spellEnd"/>
            </w:ins>
          </w:p>
        </w:tc>
        <w:tc>
          <w:tcPr>
            <w:tcW w:w="3828" w:type="dxa"/>
          </w:tcPr>
          <w:p w14:paraId="0A8E07AF" w14:textId="77777777" w:rsidR="008D3BBA" w:rsidRPr="0022279A" w:rsidRDefault="008D3BBA" w:rsidP="009A3F96">
            <w:pPr>
              <w:rPr>
                <w:ins w:id="834" w:author="阿毛" w:date="2021-06-02T14:40:00Z"/>
                <w:rFonts w:ascii="標楷體" w:eastAsia="標楷體" w:hAnsi="標楷體"/>
              </w:rPr>
            </w:pPr>
            <w:proofErr w:type="gramStart"/>
            <w:ins w:id="835" w:author="阿毛" w:date="2021-06-02T14:40:00Z">
              <w:r>
                <w:rPr>
                  <w:rFonts w:ascii="標楷體" w:eastAsia="標楷體" w:hAnsi="標楷體" w:hint="eastAsia"/>
                </w:rPr>
                <w:t>擔保品主檔</w:t>
              </w:r>
              <w:proofErr w:type="gramEnd"/>
            </w:ins>
          </w:p>
        </w:tc>
      </w:tr>
      <w:tr w:rsidR="008D3BBA" w:rsidRPr="0022279A" w14:paraId="25DA261E" w14:textId="77777777" w:rsidTr="009A3F96">
        <w:trPr>
          <w:ins w:id="836" w:author="阿毛" w:date="2021-06-02T14:40:00Z"/>
        </w:trPr>
        <w:tc>
          <w:tcPr>
            <w:tcW w:w="952" w:type="dxa"/>
          </w:tcPr>
          <w:p w14:paraId="1B51D071" w14:textId="77777777" w:rsidR="008D3BBA" w:rsidRDefault="008D3BBA" w:rsidP="009A3F96">
            <w:pPr>
              <w:jc w:val="center"/>
              <w:rPr>
                <w:ins w:id="837" w:author="阿毛" w:date="2021-06-02T14:40:00Z"/>
                <w:rFonts w:ascii="標楷體" w:eastAsia="標楷體" w:hAnsi="標楷體"/>
              </w:rPr>
            </w:pPr>
            <w:ins w:id="838" w:author="阿毛" w:date="2021-06-02T14:40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3118" w:type="dxa"/>
          </w:tcPr>
          <w:p w14:paraId="2CB64B08" w14:textId="77777777" w:rsidR="008D3BBA" w:rsidRPr="0022279A" w:rsidRDefault="008D3BBA" w:rsidP="009A3F96">
            <w:pPr>
              <w:rPr>
                <w:ins w:id="839" w:author="阿毛" w:date="2021-06-02T14:40:00Z"/>
                <w:rFonts w:ascii="標楷體" w:eastAsia="標楷體" w:hAnsi="標楷體"/>
              </w:rPr>
            </w:pPr>
            <w:proofErr w:type="spellStart"/>
            <w:ins w:id="840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dCl</w:t>
              </w:r>
              <w:proofErr w:type="spellEnd"/>
            </w:ins>
          </w:p>
        </w:tc>
        <w:tc>
          <w:tcPr>
            <w:tcW w:w="3828" w:type="dxa"/>
          </w:tcPr>
          <w:p w14:paraId="68692C6C" w14:textId="77777777" w:rsidR="008D3BBA" w:rsidRPr="0022279A" w:rsidRDefault="008D3BBA" w:rsidP="009A3F96">
            <w:pPr>
              <w:rPr>
                <w:ins w:id="841" w:author="阿毛" w:date="2021-06-02T14:40:00Z"/>
                <w:rFonts w:ascii="標楷體" w:eastAsia="標楷體" w:hAnsi="標楷體"/>
              </w:rPr>
            </w:pPr>
            <w:ins w:id="842" w:author="阿毛" w:date="2021-06-02T14:40:00Z">
              <w:r>
                <w:rPr>
                  <w:rFonts w:ascii="標楷體" w:eastAsia="標楷體" w:hAnsi="標楷體" w:hint="eastAsia"/>
                </w:rPr>
                <w:t>擔保品代號檔</w:t>
              </w:r>
            </w:ins>
          </w:p>
        </w:tc>
      </w:tr>
      <w:tr w:rsidR="008D3BBA" w:rsidRPr="0022279A" w14:paraId="1E5019F0" w14:textId="77777777" w:rsidTr="009A3F96">
        <w:trPr>
          <w:ins w:id="843" w:author="阿毛" w:date="2021-06-02T14:40:00Z"/>
        </w:trPr>
        <w:tc>
          <w:tcPr>
            <w:tcW w:w="952" w:type="dxa"/>
          </w:tcPr>
          <w:p w14:paraId="3CF5228B" w14:textId="77777777" w:rsidR="008D3BBA" w:rsidRDefault="008D3BBA" w:rsidP="009A3F96">
            <w:pPr>
              <w:jc w:val="center"/>
              <w:rPr>
                <w:ins w:id="844" w:author="阿毛" w:date="2021-06-02T14:40:00Z"/>
                <w:rFonts w:ascii="標楷體" w:eastAsia="標楷體" w:hAnsi="標楷體"/>
              </w:rPr>
            </w:pPr>
            <w:ins w:id="845" w:author="阿毛" w:date="2021-06-02T14:40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3118" w:type="dxa"/>
          </w:tcPr>
          <w:p w14:paraId="233AF994" w14:textId="77777777" w:rsidR="008D3BBA" w:rsidRPr="0022279A" w:rsidRDefault="008D3BBA" w:rsidP="009A3F96">
            <w:pPr>
              <w:rPr>
                <w:ins w:id="846" w:author="阿毛" w:date="2021-06-02T14:40:00Z"/>
                <w:rFonts w:ascii="標楷體" w:eastAsia="標楷體" w:hAnsi="標楷體"/>
              </w:rPr>
            </w:pPr>
            <w:proofErr w:type="spellStart"/>
            <w:ins w:id="847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lImm</w:t>
              </w:r>
              <w:proofErr w:type="spellEnd"/>
            </w:ins>
          </w:p>
        </w:tc>
        <w:tc>
          <w:tcPr>
            <w:tcW w:w="3828" w:type="dxa"/>
          </w:tcPr>
          <w:p w14:paraId="28855665" w14:textId="77777777" w:rsidR="008D3BBA" w:rsidRPr="0022279A" w:rsidRDefault="008D3BBA" w:rsidP="009A3F96">
            <w:pPr>
              <w:rPr>
                <w:ins w:id="848" w:author="阿毛" w:date="2021-06-02T14:40:00Z"/>
                <w:rFonts w:ascii="標楷體" w:eastAsia="標楷體" w:hAnsi="標楷體"/>
              </w:rPr>
            </w:pPr>
            <w:ins w:id="849" w:author="阿毛" w:date="2021-06-02T14:40:00Z">
              <w:r>
                <w:rPr>
                  <w:rFonts w:ascii="標楷體" w:eastAsia="標楷體" w:hAnsi="標楷體" w:hint="eastAsia"/>
                </w:rPr>
                <w:t>擔保品不動產檔</w:t>
              </w:r>
            </w:ins>
          </w:p>
        </w:tc>
      </w:tr>
      <w:tr w:rsidR="008D3BBA" w:rsidRPr="0022279A" w14:paraId="3912F138" w14:textId="77777777" w:rsidTr="009A3F96">
        <w:trPr>
          <w:ins w:id="850" w:author="阿毛" w:date="2021-06-02T14:40:00Z"/>
        </w:trPr>
        <w:tc>
          <w:tcPr>
            <w:tcW w:w="952" w:type="dxa"/>
          </w:tcPr>
          <w:p w14:paraId="01FFDD57" w14:textId="77777777" w:rsidR="008D3BBA" w:rsidRDefault="008D3BBA" w:rsidP="009A3F96">
            <w:pPr>
              <w:jc w:val="center"/>
              <w:rPr>
                <w:ins w:id="851" w:author="阿毛" w:date="2021-06-02T14:40:00Z"/>
                <w:rFonts w:ascii="標楷體" w:eastAsia="標楷體" w:hAnsi="標楷體"/>
              </w:rPr>
            </w:pPr>
            <w:ins w:id="852" w:author="阿毛" w:date="2021-06-02T14:40:00Z">
              <w:r>
                <w:rPr>
                  <w:rFonts w:ascii="標楷體" w:eastAsia="標楷體" w:hAnsi="標楷體" w:hint="eastAsia"/>
                </w:rPr>
                <w:lastRenderedPageBreak/>
                <w:t>19</w:t>
              </w:r>
            </w:ins>
          </w:p>
        </w:tc>
        <w:tc>
          <w:tcPr>
            <w:tcW w:w="3118" w:type="dxa"/>
          </w:tcPr>
          <w:p w14:paraId="4FDAFB37" w14:textId="77777777" w:rsidR="008D3BBA" w:rsidRPr="0022279A" w:rsidRDefault="008D3BBA" w:rsidP="009A3F96">
            <w:pPr>
              <w:rPr>
                <w:ins w:id="853" w:author="阿毛" w:date="2021-06-02T14:40:00Z"/>
                <w:rFonts w:ascii="標楷體" w:eastAsia="標楷體" w:hAnsi="標楷體"/>
              </w:rPr>
            </w:pPr>
            <w:proofErr w:type="spellStart"/>
            <w:ins w:id="854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lLand</w:t>
              </w:r>
              <w:proofErr w:type="spellEnd"/>
            </w:ins>
          </w:p>
        </w:tc>
        <w:tc>
          <w:tcPr>
            <w:tcW w:w="3828" w:type="dxa"/>
          </w:tcPr>
          <w:p w14:paraId="1EE4580F" w14:textId="77777777" w:rsidR="008D3BBA" w:rsidRPr="0022279A" w:rsidRDefault="008D3BBA" w:rsidP="009A3F96">
            <w:pPr>
              <w:rPr>
                <w:ins w:id="855" w:author="阿毛" w:date="2021-06-02T14:40:00Z"/>
                <w:rFonts w:ascii="標楷體" w:eastAsia="標楷體" w:hAnsi="標楷體"/>
              </w:rPr>
            </w:pPr>
            <w:ins w:id="856" w:author="阿毛" w:date="2021-06-02T14:40:00Z">
              <w:r>
                <w:rPr>
                  <w:rFonts w:ascii="標楷體" w:eastAsia="標楷體" w:hAnsi="標楷體" w:hint="eastAsia"/>
                </w:rPr>
                <w:t>擔保品不動產土地檔</w:t>
              </w:r>
            </w:ins>
          </w:p>
        </w:tc>
      </w:tr>
      <w:tr w:rsidR="008D3BBA" w:rsidRPr="0022279A" w14:paraId="0E32202F" w14:textId="77777777" w:rsidTr="009A3F96">
        <w:trPr>
          <w:ins w:id="857" w:author="阿毛" w:date="2021-06-02T14:40:00Z"/>
        </w:trPr>
        <w:tc>
          <w:tcPr>
            <w:tcW w:w="952" w:type="dxa"/>
          </w:tcPr>
          <w:p w14:paraId="26BCCCE8" w14:textId="77777777" w:rsidR="008D3BBA" w:rsidRDefault="008D3BBA" w:rsidP="009A3F96">
            <w:pPr>
              <w:jc w:val="center"/>
              <w:rPr>
                <w:ins w:id="858" w:author="阿毛" w:date="2021-06-02T14:40:00Z"/>
                <w:rFonts w:ascii="標楷體" w:eastAsia="標楷體" w:hAnsi="標楷體"/>
              </w:rPr>
            </w:pPr>
            <w:ins w:id="859" w:author="阿毛" w:date="2021-06-02T14:40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3118" w:type="dxa"/>
          </w:tcPr>
          <w:p w14:paraId="340DB8C6" w14:textId="77777777" w:rsidR="008D3BBA" w:rsidRPr="0022279A" w:rsidRDefault="008D3BBA" w:rsidP="009A3F96">
            <w:pPr>
              <w:rPr>
                <w:ins w:id="860" w:author="阿毛" w:date="2021-06-02T14:40:00Z"/>
                <w:rFonts w:ascii="標楷體" w:eastAsia="標楷體" w:hAnsi="標楷體"/>
              </w:rPr>
            </w:pPr>
            <w:proofErr w:type="spellStart"/>
            <w:ins w:id="861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lBuild</w:t>
              </w:r>
              <w:r>
                <w:rPr>
                  <w:rFonts w:ascii="標楷體" w:eastAsia="標楷體" w:hAnsi="標楷體" w:hint="eastAsia"/>
                </w:rPr>
                <w:t>i</w:t>
              </w:r>
              <w:r>
                <w:rPr>
                  <w:rFonts w:ascii="標楷體" w:eastAsia="標楷體" w:hAnsi="標楷體"/>
                </w:rPr>
                <w:t>ng</w:t>
              </w:r>
              <w:proofErr w:type="spellEnd"/>
            </w:ins>
          </w:p>
        </w:tc>
        <w:tc>
          <w:tcPr>
            <w:tcW w:w="3828" w:type="dxa"/>
          </w:tcPr>
          <w:p w14:paraId="0D764B44" w14:textId="77777777" w:rsidR="008D3BBA" w:rsidRPr="0022279A" w:rsidRDefault="008D3BBA" w:rsidP="009A3F96">
            <w:pPr>
              <w:rPr>
                <w:ins w:id="862" w:author="阿毛" w:date="2021-06-02T14:40:00Z"/>
                <w:rFonts w:ascii="標楷體" w:eastAsia="標楷體" w:hAnsi="標楷體"/>
              </w:rPr>
            </w:pPr>
            <w:ins w:id="863" w:author="阿毛" w:date="2021-06-02T14:40:00Z">
              <w:r>
                <w:rPr>
                  <w:rFonts w:ascii="標楷體" w:eastAsia="標楷體" w:hAnsi="標楷體" w:hint="eastAsia"/>
                </w:rPr>
                <w:t>擔保品不動產建物檔</w:t>
              </w:r>
            </w:ins>
          </w:p>
        </w:tc>
      </w:tr>
      <w:tr w:rsidR="008D3BBA" w:rsidRPr="0022279A" w14:paraId="2708E27F" w14:textId="77777777" w:rsidTr="009A3F96">
        <w:trPr>
          <w:ins w:id="864" w:author="阿毛" w:date="2021-06-02T14:40:00Z"/>
        </w:trPr>
        <w:tc>
          <w:tcPr>
            <w:tcW w:w="952" w:type="dxa"/>
          </w:tcPr>
          <w:p w14:paraId="3409728F" w14:textId="77777777" w:rsidR="008D3BBA" w:rsidRDefault="008D3BBA" w:rsidP="009A3F96">
            <w:pPr>
              <w:jc w:val="center"/>
              <w:rPr>
                <w:ins w:id="865" w:author="阿毛" w:date="2021-06-02T14:40:00Z"/>
                <w:rFonts w:ascii="標楷體" w:eastAsia="標楷體" w:hAnsi="標楷體"/>
              </w:rPr>
            </w:pPr>
            <w:ins w:id="866" w:author="阿毛" w:date="2021-06-02T14:40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3118" w:type="dxa"/>
          </w:tcPr>
          <w:p w14:paraId="697C965D" w14:textId="77777777" w:rsidR="008D3BBA" w:rsidRPr="0022279A" w:rsidRDefault="008D3BBA" w:rsidP="009A3F96">
            <w:pPr>
              <w:rPr>
                <w:ins w:id="867" w:author="阿毛" w:date="2021-06-02T14:40:00Z"/>
                <w:rFonts w:ascii="標楷體" w:eastAsia="標楷體" w:hAnsi="標楷體"/>
              </w:rPr>
            </w:pPr>
            <w:proofErr w:type="spellStart"/>
            <w:ins w:id="868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dLand</w:t>
              </w:r>
              <w:r>
                <w:rPr>
                  <w:rFonts w:ascii="標楷體" w:eastAsia="標楷體" w:hAnsi="標楷體" w:hint="eastAsia"/>
                </w:rPr>
                <w:t>S</w:t>
              </w:r>
              <w:r>
                <w:rPr>
                  <w:rFonts w:ascii="標楷體" w:eastAsia="標楷體" w:hAnsi="標楷體"/>
                </w:rPr>
                <w:t>ection</w:t>
              </w:r>
              <w:proofErr w:type="spellEnd"/>
            </w:ins>
          </w:p>
        </w:tc>
        <w:tc>
          <w:tcPr>
            <w:tcW w:w="3828" w:type="dxa"/>
          </w:tcPr>
          <w:p w14:paraId="6BA15363" w14:textId="77777777" w:rsidR="008D3BBA" w:rsidRPr="0022279A" w:rsidRDefault="008D3BBA" w:rsidP="009A3F96">
            <w:pPr>
              <w:rPr>
                <w:ins w:id="869" w:author="阿毛" w:date="2021-06-02T14:40:00Z"/>
                <w:rFonts w:ascii="標楷體" w:eastAsia="標楷體" w:hAnsi="標楷體"/>
              </w:rPr>
            </w:pPr>
            <w:ins w:id="870" w:author="阿毛" w:date="2021-06-02T14:40:00Z">
              <w:r>
                <w:rPr>
                  <w:rFonts w:ascii="標楷體" w:eastAsia="標楷體" w:hAnsi="標楷體" w:hint="eastAsia"/>
                </w:rPr>
                <w:t>地段代碼檔</w:t>
              </w:r>
            </w:ins>
          </w:p>
        </w:tc>
      </w:tr>
      <w:tr w:rsidR="008D3BBA" w:rsidRPr="0022279A" w14:paraId="2B081CB8" w14:textId="77777777" w:rsidTr="009A3F96">
        <w:trPr>
          <w:ins w:id="871" w:author="阿毛" w:date="2021-06-02T14:40:00Z"/>
        </w:trPr>
        <w:tc>
          <w:tcPr>
            <w:tcW w:w="952" w:type="dxa"/>
          </w:tcPr>
          <w:p w14:paraId="1AE5DA69" w14:textId="77777777" w:rsidR="008D3BBA" w:rsidRDefault="008D3BBA" w:rsidP="009A3F96">
            <w:pPr>
              <w:jc w:val="center"/>
              <w:rPr>
                <w:ins w:id="872" w:author="阿毛" w:date="2021-06-02T14:40:00Z"/>
                <w:rFonts w:ascii="標楷體" w:eastAsia="標楷體" w:hAnsi="標楷體"/>
              </w:rPr>
            </w:pPr>
            <w:ins w:id="873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3118" w:type="dxa"/>
          </w:tcPr>
          <w:p w14:paraId="7EF8B16D" w14:textId="77777777" w:rsidR="008D3BBA" w:rsidRDefault="008D3BBA" w:rsidP="009A3F96">
            <w:pPr>
              <w:rPr>
                <w:ins w:id="874" w:author="阿毛" w:date="2021-06-02T14:40:00Z"/>
                <w:rFonts w:ascii="標楷體" w:eastAsia="標楷體" w:hAnsi="標楷體"/>
              </w:rPr>
            </w:pPr>
            <w:proofErr w:type="spellStart"/>
            <w:ins w:id="875" w:author="阿毛" w:date="2021-06-02T14:40:00Z">
              <w:r>
                <w:rPr>
                  <w:rFonts w:ascii="標楷體" w:eastAsia="標楷體" w:hAnsi="標楷體" w:hint="eastAsia"/>
                </w:rPr>
                <w:t>L</w:t>
              </w:r>
              <w:r>
                <w:rPr>
                  <w:rFonts w:ascii="標楷體" w:eastAsia="標楷體" w:hAnsi="標楷體"/>
                </w:rPr>
                <w:t>oanBoMain</w:t>
              </w:r>
              <w:proofErr w:type="spellEnd"/>
            </w:ins>
          </w:p>
        </w:tc>
        <w:tc>
          <w:tcPr>
            <w:tcW w:w="3828" w:type="dxa"/>
          </w:tcPr>
          <w:p w14:paraId="25BBA726" w14:textId="77777777" w:rsidR="008D3BBA" w:rsidRPr="0022279A" w:rsidRDefault="008D3BBA" w:rsidP="009A3F96">
            <w:pPr>
              <w:rPr>
                <w:ins w:id="876" w:author="阿毛" w:date="2021-06-02T14:40:00Z"/>
                <w:rFonts w:ascii="標楷體" w:eastAsia="標楷體" w:hAnsi="標楷體"/>
              </w:rPr>
            </w:pPr>
            <w:ins w:id="877" w:author="阿毛" w:date="2021-06-02T14:40:00Z">
              <w:r>
                <w:rPr>
                  <w:rFonts w:ascii="標楷體" w:eastAsia="標楷體" w:hAnsi="標楷體" w:hint="eastAsia"/>
                </w:rPr>
                <w:t>放款主檔</w:t>
              </w:r>
            </w:ins>
          </w:p>
        </w:tc>
      </w:tr>
      <w:tr w:rsidR="008D3BBA" w:rsidRPr="0022279A" w14:paraId="39C5189B" w14:textId="77777777" w:rsidTr="009A3F96">
        <w:trPr>
          <w:ins w:id="878" w:author="阿毛" w:date="2021-06-02T14:40:00Z"/>
        </w:trPr>
        <w:tc>
          <w:tcPr>
            <w:tcW w:w="952" w:type="dxa"/>
          </w:tcPr>
          <w:p w14:paraId="7142965B" w14:textId="77777777" w:rsidR="008D3BBA" w:rsidRDefault="008D3BBA" w:rsidP="009A3F96">
            <w:pPr>
              <w:jc w:val="center"/>
              <w:rPr>
                <w:ins w:id="879" w:author="阿毛" w:date="2021-06-02T14:40:00Z"/>
                <w:rFonts w:ascii="標楷體" w:eastAsia="標楷體" w:hAnsi="標楷體"/>
              </w:rPr>
            </w:pPr>
            <w:ins w:id="880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3118" w:type="dxa"/>
          </w:tcPr>
          <w:p w14:paraId="228F2742" w14:textId="77777777" w:rsidR="008D3BBA" w:rsidRDefault="008D3BBA" w:rsidP="009A3F96">
            <w:pPr>
              <w:rPr>
                <w:ins w:id="881" w:author="阿毛" w:date="2021-06-02T14:40:00Z"/>
                <w:rFonts w:ascii="標楷體" w:eastAsia="標楷體" w:hAnsi="標楷體"/>
              </w:rPr>
            </w:pPr>
            <w:proofErr w:type="spellStart"/>
            <w:ins w:id="882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dAppraisalCompany</w:t>
              </w:r>
              <w:proofErr w:type="spellEnd"/>
            </w:ins>
          </w:p>
        </w:tc>
        <w:tc>
          <w:tcPr>
            <w:tcW w:w="3828" w:type="dxa"/>
          </w:tcPr>
          <w:p w14:paraId="68E1CEBD" w14:textId="77777777" w:rsidR="008D3BBA" w:rsidRPr="0022279A" w:rsidRDefault="008D3BBA" w:rsidP="009A3F96">
            <w:pPr>
              <w:rPr>
                <w:ins w:id="883" w:author="阿毛" w:date="2021-06-02T14:40:00Z"/>
                <w:rFonts w:ascii="標楷體" w:eastAsia="標楷體" w:hAnsi="標楷體"/>
              </w:rPr>
            </w:pPr>
            <w:ins w:id="884" w:author="阿毛" w:date="2021-06-02T14:40:00Z">
              <w:r>
                <w:rPr>
                  <w:rFonts w:ascii="標楷體" w:eastAsia="標楷體" w:hAnsi="標楷體" w:hint="eastAsia"/>
                </w:rPr>
                <w:t>估價公司檔</w:t>
              </w:r>
            </w:ins>
          </w:p>
        </w:tc>
      </w:tr>
    </w:tbl>
    <w:p w14:paraId="594DB405" w14:textId="77777777" w:rsidR="008D3BBA" w:rsidRPr="00362205" w:rsidRDefault="008D3BBA">
      <w:pPr>
        <w:pStyle w:val="a"/>
        <w:rPr>
          <w:ins w:id="885" w:author="阿毛" w:date="2021-06-02T14:40:00Z"/>
        </w:rPr>
      </w:pPr>
      <w:ins w:id="886" w:author="阿毛" w:date="2021-06-02T14:40:00Z">
        <w:r w:rsidRPr="00362205">
          <w:t>UI</w:t>
        </w:r>
        <w:r w:rsidRPr="00362205">
          <w:t>畫面</w:t>
        </w:r>
      </w:ins>
    </w:p>
    <w:p w14:paraId="1500091F" w14:textId="77777777" w:rsidR="008D3BBA" w:rsidRDefault="008D3BBA" w:rsidP="008D3BBA">
      <w:pPr>
        <w:pStyle w:val="42"/>
        <w:spacing w:after="72"/>
        <w:ind w:leftChars="196" w:left="470"/>
        <w:rPr>
          <w:ins w:id="887" w:author="阿毛" w:date="2021-06-02T14:40:00Z"/>
          <w:rFonts w:ascii="標楷體" w:hAnsi="標楷體"/>
        </w:rPr>
      </w:pPr>
      <w:ins w:id="888" w:author="阿毛" w:date="2021-06-02T14:40:00Z">
        <w:r w:rsidRPr="00362205">
          <w:rPr>
            <w:rFonts w:ascii="標楷體" w:hAnsi="標楷體" w:hint="eastAsia"/>
          </w:rPr>
          <w:t>輸入畫面：</w:t>
        </w:r>
      </w:ins>
    </w:p>
    <w:p w14:paraId="3D6AB3EB" w14:textId="77777777" w:rsidR="008D3BBA" w:rsidRPr="009A3F96" w:rsidRDefault="008D3BBA" w:rsidP="008D3BBA">
      <w:pPr>
        <w:pStyle w:val="42"/>
        <w:spacing w:after="72"/>
        <w:ind w:leftChars="196" w:left="470"/>
        <w:rPr>
          <w:ins w:id="889" w:author="阿毛" w:date="2021-06-02T14:40:00Z"/>
          <w:rFonts w:ascii="標楷體" w:hAnsi="標楷體"/>
        </w:rPr>
      </w:pPr>
      <w:ins w:id="890" w:author="阿毛" w:date="2021-06-02T14:40:00Z">
        <w:r w:rsidRPr="00CB4D71">
          <w:rPr>
            <w:rFonts w:ascii="標楷體" w:hAnsi="標楷體"/>
            <w:noProof/>
          </w:rPr>
          <w:drawing>
            <wp:inline distT="0" distB="0" distL="0" distR="0" wp14:anchorId="54444E38" wp14:editId="5B79AF02">
              <wp:extent cx="6479540" cy="1073785"/>
              <wp:effectExtent l="0" t="0" r="0" b="0"/>
              <wp:docPr id="32" name="圖片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737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85070D" w14:textId="77777777" w:rsidR="008D3BBA" w:rsidRDefault="008D3BBA">
      <w:pPr>
        <w:pStyle w:val="a"/>
        <w:rPr>
          <w:ins w:id="891" w:author="阿毛" w:date="2021-06-02T14:40:00Z"/>
        </w:rPr>
      </w:pPr>
      <w:ins w:id="892" w:author="阿毛" w:date="2021-06-02T14:40:00Z">
        <w:r>
          <w:t>輸入畫面</w:t>
        </w:r>
        <w:r>
          <w:rPr>
            <w:rFonts w:hint="eastAsia"/>
            <w:lang w:eastAsia="zh-HK"/>
          </w:rPr>
          <w:t>按鈕</w:t>
        </w:r>
        <w:r>
          <w:t>說明</w:t>
        </w:r>
      </w:ins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3BBA" w:rsidRPr="00F5236F" w14:paraId="2A952D6C" w14:textId="77777777" w:rsidTr="009A3F96">
        <w:trPr>
          <w:ins w:id="893" w:author="阿毛" w:date="2021-06-02T14:40:00Z"/>
        </w:trPr>
        <w:tc>
          <w:tcPr>
            <w:tcW w:w="851" w:type="dxa"/>
            <w:shd w:val="clear" w:color="auto" w:fill="D9D9D9" w:themeFill="background1" w:themeFillShade="D9"/>
          </w:tcPr>
          <w:p w14:paraId="0381B450" w14:textId="77777777" w:rsidR="008D3BBA" w:rsidRPr="00F5236F" w:rsidRDefault="008D3BBA" w:rsidP="009A3F96">
            <w:pPr>
              <w:jc w:val="center"/>
              <w:rPr>
                <w:ins w:id="894" w:author="阿毛" w:date="2021-06-02T14:40:00Z"/>
                <w:rFonts w:ascii="標楷體" w:eastAsia="標楷體" w:hAnsi="標楷體"/>
              </w:rPr>
            </w:pPr>
            <w:ins w:id="895" w:author="阿毛" w:date="2021-06-02T14:40:00Z">
              <w:r w:rsidRPr="00F5236F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21EF2639" w14:textId="77777777" w:rsidR="008D3BBA" w:rsidRPr="00F5236F" w:rsidRDefault="008D3BBA" w:rsidP="009A3F96">
            <w:pPr>
              <w:jc w:val="center"/>
              <w:rPr>
                <w:ins w:id="896" w:author="阿毛" w:date="2021-06-02T14:40:00Z"/>
                <w:rFonts w:ascii="標楷體" w:eastAsia="標楷體" w:hAnsi="標楷體"/>
              </w:rPr>
            </w:pPr>
            <w:ins w:id="897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6E9A2548" w14:textId="77777777" w:rsidR="008D3BBA" w:rsidRPr="00F5236F" w:rsidRDefault="008D3BBA" w:rsidP="009A3F96">
            <w:pPr>
              <w:jc w:val="center"/>
              <w:rPr>
                <w:ins w:id="898" w:author="阿毛" w:date="2021-06-02T14:40:00Z"/>
                <w:rFonts w:ascii="標楷體" w:eastAsia="標楷體" w:hAnsi="標楷體"/>
              </w:rPr>
            </w:pPr>
            <w:ins w:id="899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8D3BBA" w:rsidRPr="00F5236F" w14:paraId="64CF1556" w14:textId="77777777" w:rsidTr="009A3F96">
        <w:trPr>
          <w:ins w:id="900" w:author="阿毛" w:date="2021-06-02T14:40:00Z"/>
        </w:trPr>
        <w:tc>
          <w:tcPr>
            <w:tcW w:w="851" w:type="dxa"/>
          </w:tcPr>
          <w:p w14:paraId="37FC6239" w14:textId="77777777" w:rsidR="008D3BBA" w:rsidRPr="00F5236F" w:rsidRDefault="008D3BBA" w:rsidP="009A3F96">
            <w:pPr>
              <w:jc w:val="center"/>
              <w:rPr>
                <w:ins w:id="901" w:author="阿毛" w:date="2021-06-02T14:40:00Z"/>
                <w:rFonts w:ascii="標楷體" w:eastAsia="標楷體" w:hAnsi="標楷體"/>
                <w:lang w:eastAsia="zh-HK"/>
              </w:rPr>
            </w:pPr>
            <w:ins w:id="902" w:author="阿毛" w:date="2021-06-02T14:4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</w:tcPr>
          <w:p w14:paraId="68510450" w14:textId="77777777" w:rsidR="008D3BBA" w:rsidRDefault="008D3BBA" w:rsidP="009A3F96">
            <w:pPr>
              <w:rPr>
                <w:ins w:id="903" w:author="阿毛" w:date="2021-06-02T14:40:00Z"/>
                <w:rFonts w:ascii="標楷體" w:eastAsia="標楷體" w:hAnsi="標楷體"/>
                <w:lang w:eastAsia="zh-HK"/>
              </w:rPr>
            </w:pPr>
            <w:ins w:id="904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確定</w:t>
              </w:r>
            </w:ins>
          </w:p>
        </w:tc>
        <w:tc>
          <w:tcPr>
            <w:tcW w:w="7033" w:type="dxa"/>
          </w:tcPr>
          <w:p w14:paraId="071F6894" w14:textId="77777777" w:rsidR="008D3BBA" w:rsidRDefault="008D3BBA" w:rsidP="009A3F96">
            <w:pPr>
              <w:rPr>
                <w:ins w:id="905" w:author="阿毛" w:date="2021-06-02T14:40:00Z"/>
                <w:rFonts w:ascii="標楷體" w:eastAsia="標楷體" w:hAnsi="標楷體"/>
                <w:lang w:eastAsia="zh-HK"/>
              </w:rPr>
            </w:pPr>
            <w:ins w:id="906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依據輸入條件列出可列印資料</w:t>
              </w:r>
            </w:ins>
          </w:p>
          <w:p w14:paraId="5AFB9E60" w14:textId="77777777" w:rsidR="008D3BBA" w:rsidRPr="009A3F96" w:rsidRDefault="008D3BBA" w:rsidP="009A3F96">
            <w:pPr>
              <w:rPr>
                <w:ins w:id="907" w:author="阿毛" w:date="2021-06-02T14:40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908" w:author="阿毛" w:date="2021-06-02T14:40:00Z">
              <w:r w:rsidRPr="009A3F96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&lt;&lt;檢查說明&gt;&gt;</w:t>
              </w:r>
            </w:ins>
          </w:p>
          <w:p w14:paraId="01F7B3F4" w14:textId="3C08AFEE" w:rsidR="008D3BBA" w:rsidRDefault="0085585B" w:rsidP="0085585B">
            <w:pPr>
              <w:ind w:left="240" w:hangingChars="100" w:hanging="240"/>
              <w:rPr>
                <w:ins w:id="909" w:author="阿毛" w:date="2021-06-02T16:32:00Z"/>
                <w:rFonts w:ascii="標楷體" w:eastAsia="標楷體" w:hAnsi="標楷體"/>
              </w:rPr>
            </w:pPr>
            <w:ins w:id="910" w:author="阿毛" w:date="2021-06-02T16:2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911" w:author="阿毛" w:date="2021-06-02T17:10:00Z">
              <w:r w:rsidR="008741BD">
                <w:rPr>
                  <w:rFonts w:ascii="標楷體" w:eastAsia="標楷體" w:hAnsi="標楷體" w:hint="eastAsia"/>
                  <w:lang w:eastAsia="zh-HK"/>
                </w:rPr>
                <w:t>更新</w:t>
              </w:r>
              <w:r w:rsidR="008741BD">
                <w:rPr>
                  <w:rFonts w:ascii="標楷體" w:eastAsia="標楷體" w:hAnsi="標楷體" w:hint="eastAsia"/>
                </w:rPr>
                <w:t>[</w:t>
              </w:r>
              <w:proofErr w:type="spellStart"/>
              <w:r w:rsidR="008741BD">
                <w:rPr>
                  <w:rFonts w:ascii="標楷體" w:eastAsia="標楷體" w:hAnsi="標楷體"/>
                </w:rPr>
                <w:t>FacMain</w:t>
              </w:r>
              <w:proofErr w:type="spellEnd"/>
              <w:r w:rsidR="008741BD">
                <w:rPr>
                  <w:rFonts w:ascii="標楷體" w:eastAsia="標楷體" w:hAnsi="標楷體"/>
                </w:rPr>
                <w:t>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],更新失敗時顯示錯誤訊息:</w:t>
              </w:r>
              <w:r w:rsidR="008741BD">
                <w:t xml:space="preserve"> 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  <w:r w:rsidR="008741BD">
                <w:rPr>
                  <w:rFonts w:ascii="標楷體" w:eastAsia="標楷體" w:hAnsi="標楷體" w:hint="eastAsia"/>
                </w:rPr>
                <w:t>E0007:更新資料時,發生錯誤(額度主檔)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</w:ins>
          </w:p>
          <w:p w14:paraId="3B700480" w14:textId="5C2F5A15" w:rsidR="0085585B" w:rsidRPr="0085585B" w:rsidRDefault="0085585B">
            <w:pPr>
              <w:ind w:left="240" w:hangingChars="100" w:hanging="240"/>
              <w:rPr>
                <w:ins w:id="912" w:author="阿毛" w:date="2021-06-02T14:40:00Z"/>
                <w:rFonts w:ascii="標楷體" w:eastAsia="標楷體" w:hAnsi="標楷體"/>
                <w:lang w:eastAsia="zh-HK"/>
              </w:rPr>
              <w:pPrChange w:id="913" w:author="阿毛" w:date="2021-06-02T16:30:00Z">
                <w:pPr/>
              </w:pPrChange>
            </w:pPr>
            <w:ins w:id="914" w:author="阿毛" w:date="2021-06-02T16:32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915" w:author="阿毛" w:date="2021-06-02T17:10:00Z">
              <w:r w:rsidR="008741BD">
                <w:rPr>
                  <w:rFonts w:ascii="標楷體" w:eastAsia="標楷體" w:hAnsi="標楷體" w:hint="eastAsia"/>
                </w:rPr>
                <w:t>若輸入值[核准編號]不存在[</w:t>
              </w:r>
              <w:proofErr w:type="spellStart"/>
              <w:r w:rsidR="008741BD">
                <w:rPr>
                  <w:rFonts w:ascii="標楷體" w:eastAsia="標楷體" w:hAnsi="標楷體"/>
                </w:rPr>
                <w:t>FacMain</w:t>
              </w:r>
              <w:proofErr w:type="spellEnd"/>
              <w:r w:rsidR="008741BD">
                <w:rPr>
                  <w:rFonts w:ascii="標楷體" w:eastAsia="標楷體" w:hAnsi="標楷體"/>
                </w:rPr>
                <w:t>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]內,或</w:t>
              </w:r>
              <w:r w:rsidR="008741BD">
                <w:rPr>
                  <w:rFonts w:ascii="標楷體" w:eastAsia="標楷體" w:hAnsi="標楷體" w:hint="eastAsia"/>
                  <w:lang w:eastAsia="zh-HK"/>
                </w:rPr>
                <w:t>更新</w:t>
              </w:r>
              <w:r w:rsidR="008741BD">
                <w:rPr>
                  <w:rFonts w:ascii="標楷體" w:eastAsia="標楷體" w:hAnsi="標楷體" w:hint="eastAsia"/>
                </w:rPr>
                <w:t>[</w:t>
              </w:r>
              <w:proofErr w:type="spellStart"/>
              <w:r w:rsidR="008741BD">
                <w:rPr>
                  <w:rFonts w:ascii="標楷體" w:eastAsia="標楷體" w:hAnsi="標楷體"/>
                </w:rPr>
                <w:t>FacMain</w:t>
              </w:r>
              <w:proofErr w:type="spellEnd"/>
              <w:r w:rsidR="008741BD">
                <w:rPr>
                  <w:rFonts w:ascii="標楷體" w:eastAsia="標楷體" w:hAnsi="標楷體"/>
                </w:rPr>
                <w:t>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]時發生錯誤,顯示提示訊息: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  <w:r w:rsidR="008741BD">
                <w:rPr>
                  <w:rFonts w:ascii="標楷體" w:eastAsia="標楷體" w:hAnsi="標楷體" w:hint="eastAsia"/>
                </w:rPr>
                <w:t>L9110首次撥款審核</w:t>
              </w:r>
              <w:proofErr w:type="gramStart"/>
              <w:r w:rsidR="008741BD">
                <w:rPr>
                  <w:rFonts w:ascii="標楷體" w:eastAsia="標楷體" w:hAnsi="標楷體" w:hint="eastAsia"/>
                </w:rPr>
                <w:t>資料表查無</w:t>
              </w:r>
              <w:proofErr w:type="gramEnd"/>
              <w:r w:rsidR="008741BD">
                <w:rPr>
                  <w:rFonts w:ascii="標楷體" w:eastAsia="標楷體" w:hAnsi="標楷體" w:hint="eastAsia"/>
                </w:rPr>
                <w:t>資料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</w:ins>
          </w:p>
          <w:p w14:paraId="16BF3A69" w14:textId="2D364111" w:rsidR="008D3BBA" w:rsidRDefault="008D3BBA" w:rsidP="009A3F96">
            <w:pPr>
              <w:rPr>
                <w:ins w:id="916" w:author="阿毛" w:date="2021-06-02T16:21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917" w:author="阿毛" w:date="2021-06-02T14:40:00Z">
              <w:r w:rsidRPr="009A3F96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&lt;&lt;成功處理說明&gt;&gt;</w:t>
              </w:r>
            </w:ins>
          </w:p>
          <w:p w14:paraId="156AF2FC" w14:textId="2568B8BD" w:rsidR="0085585B" w:rsidRPr="0085585B" w:rsidRDefault="0085585B">
            <w:pPr>
              <w:ind w:left="240" w:hangingChars="100" w:hanging="240"/>
              <w:rPr>
                <w:ins w:id="918" w:author="阿毛" w:date="2021-06-02T14:40:00Z"/>
                <w:rFonts w:ascii="標楷體" w:eastAsia="標楷體" w:hAnsi="標楷體"/>
                <w:lang w:eastAsia="zh-HK"/>
                <w:rPrChange w:id="919" w:author="阿毛" w:date="2021-06-02T16:22:00Z">
                  <w:rPr>
                    <w:ins w:id="920" w:author="阿毛" w:date="2021-06-02T14:40:00Z"/>
                    <w:rFonts w:ascii="標楷體" w:eastAsia="標楷體" w:hAnsi="標楷體"/>
                    <w:shd w:val="pct15" w:color="auto" w:fill="FFFFFF"/>
                    <w:lang w:eastAsia="zh-HK"/>
                  </w:rPr>
                </w:rPrChange>
              </w:rPr>
              <w:pPrChange w:id="921" w:author="阿毛" w:date="2021-06-02T16:22:00Z">
                <w:pPr/>
              </w:pPrChange>
            </w:pPr>
            <w:ins w:id="922" w:author="阿毛" w:date="2021-06-02T16:21:00Z">
              <w:r w:rsidRPr="0085585B">
                <w:rPr>
                  <w:rFonts w:ascii="標楷體" w:eastAsia="標楷體" w:hAnsi="標楷體"/>
                  <w:rPrChange w:id="923" w:author="阿毛" w:date="2021-06-02T16:22:00Z">
                    <w:rPr>
                      <w:rFonts w:ascii="標楷體" w:eastAsia="標楷體" w:hAnsi="標楷體"/>
                      <w:shd w:val="pct15" w:color="auto" w:fill="FFFFFF"/>
                    </w:rPr>
                  </w:rPrChange>
                </w:rPr>
                <w:t>1</w:t>
              </w:r>
            </w:ins>
            <w:ins w:id="924" w:author="阿毛" w:date="2021-06-02T16:22:00Z">
              <w:r>
                <w:rPr>
                  <w:rFonts w:ascii="標楷體" w:eastAsia="標楷體" w:hAnsi="標楷體" w:hint="eastAsia"/>
                </w:rPr>
                <w:t>.交易成功,顯示提示訊息:</w:t>
              </w:r>
              <w:r>
                <w:t xml:space="preserve"> 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 w:hint="eastAsia"/>
                </w:rPr>
                <w:t>L9110首次撥款審核資料表已完成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/>
                </w:rPr>
                <w:t>,</w:t>
              </w:r>
              <w:r>
                <w:rPr>
                  <w:rFonts w:ascii="標楷體" w:eastAsia="標楷體" w:hAnsi="標楷體" w:hint="eastAsia"/>
                </w:rPr>
                <w:t xml:space="preserve"> 點選</w:t>
              </w:r>
            </w:ins>
            <w:ins w:id="925" w:author="阿毛" w:date="2021-06-02T16:23:00Z">
              <w:r>
                <w:rPr>
                  <w:rFonts w:ascii="標楷體" w:eastAsia="標楷體" w:hAnsi="標楷體" w:hint="eastAsia"/>
                </w:rPr>
                <w:t>提示訊息可連結至</w:t>
              </w:r>
              <w:r w:rsidRPr="001677D0">
                <w:rPr>
                  <w:rFonts w:ascii="標楷體" w:eastAsia="標楷體" w:hAnsi="標楷體" w:hint="eastAsia"/>
                </w:rPr>
                <w:t>【</w:t>
              </w:r>
              <w:r>
                <w:rPr>
                  <w:rFonts w:ascii="標楷體" w:eastAsia="標楷體" w:hAnsi="標楷體" w:hint="eastAsia"/>
                </w:rPr>
                <w:t>LC009報表及檔案</w:t>
              </w:r>
              <w:r w:rsidRPr="001677D0">
                <w:rPr>
                  <w:rFonts w:ascii="標楷體" w:eastAsia="標楷體" w:hAnsi="標楷體" w:hint="eastAsia"/>
                </w:rPr>
                <w:t>查詢】</w:t>
              </w:r>
            </w:ins>
          </w:p>
          <w:p w14:paraId="41308C6A" w14:textId="7D8AE38A" w:rsidR="008D3BBA" w:rsidRDefault="0085585B" w:rsidP="009A3F96">
            <w:pPr>
              <w:rPr>
                <w:ins w:id="926" w:author="阿毛" w:date="2021-06-02T14:40:00Z"/>
                <w:rFonts w:ascii="標楷體" w:eastAsia="標楷體" w:hAnsi="標楷體"/>
              </w:rPr>
            </w:pPr>
            <w:ins w:id="927" w:author="阿毛" w:date="2021-06-02T16:2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928" w:author="阿毛" w:date="2021-06-02T14:40:00Z">
              <w:r w:rsidR="008D3BBA">
                <w:rPr>
                  <w:rFonts w:ascii="標楷體" w:eastAsia="標楷體" w:hAnsi="標楷體" w:hint="eastAsia"/>
                </w:rPr>
                <w:t>.交易成功,維護[額度主檔(</w:t>
              </w:r>
              <w:proofErr w:type="spellStart"/>
              <w:r w:rsidR="008D3BBA">
                <w:rPr>
                  <w:rFonts w:ascii="標楷體" w:eastAsia="標楷體" w:hAnsi="標楷體" w:hint="eastAsia"/>
                </w:rPr>
                <w:t>Fa</w:t>
              </w:r>
              <w:r w:rsidR="008D3BBA">
                <w:rPr>
                  <w:rFonts w:ascii="標楷體" w:eastAsia="標楷體" w:hAnsi="標楷體"/>
                </w:rPr>
                <w:t>cMain</w:t>
              </w:r>
              <w:proofErr w:type="spellEnd"/>
              <w:r w:rsidR="008D3BBA">
                <w:rPr>
                  <w:rFonts w:ascii="標楷體" w:eastAsia="標楷體" w:hAnsi="標楷體" w:hint="eastAsia"/>
                </w:rPr>
                <w:t>)]的[是否已列印(</w:t>
              </w:r>
              <w:r w:rsidR="008D3BBA">
                <w:rPr>
                  <w:rFonts w:ascii="標楷體" w:eastAsia="標楷體" w:hAnsi="標楷體"/>
                </w:rPr>
                <w:t>L9110</w:t>
              </w:r>
            </w:ins>
          </w:p>
          <w:p w14:paraId="7E8786CF" w14:textId="77777777" w:rsidR="008D3BBA" w:rsidRDefault="008D3BBA" w:rsidP="009A3F96">
            <w:pPr>
              <w:rPr>
                <w:ins w:id="929" w:author="阿毛" w:date="2021-06-02T14:40:00Z"/>
                <w:rFonts w:ascii="標楷體" w:eastAsia="標楷體" w:hAnsi="標楷體"/>
              </w:rPr>
            </w:pPr>
            <w:ins w:id="930" w:author="阿毛" w:date="2021-06-02T14:40:00Z">
              <w:r>
                <w:rPr>
                  <w:rFonts w:ascii="標楷體" w:eastAsia="標楷體" w:hAnsi="標楷體" w:hint="eastAsia"/>
                </w:rPr>
                <w:t xml:space="preserve">  </w:t>
              </w:r>
              <w:r>
                <w:rPr>
                  <w:rFonts w:ascii="標楷體" w:eastAsia="標楷體" w:hAnsi="標楷體"/>
                </w:rPr>
                <w:t>Flag</w:t>
              </w:r>
              <w:r>
                <w:rPr>
                  <w:rFonts w:ascii="標楷體" w:eastAsia="標楷體" w:hAnsi="標楷體" w:hint="eastAsia"/>
                </w:rPr>
                <w:t>)]列印記號為</w:t>
              </w:r>
              <w:r w:rsidRPr="00AB6B52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 w:hint="eastAsia"/>
                </w:rPr>
                <w:t>Y</w:t>
              </w:r>
              <w:r>
                <w:t xml:space="preserve"> </w:t>
              </w:r>
              <w:r w:rsidRPr="00AB6B52">
                <w:rPr>
                  <w:rFonts w:ascii="標楷體" w:eastAsia="標楷體" w:hAnsi="標楷體"/>
                </w:rPr>
                <w:t>"</w:t>
              </w:r>
            </w:ins>
          </w:p>
          <w:p w14:paraId="425C7629" w14:textId="1E322CE0" w:rsidR="008D3BBA" w:rsidRDefault="0085585B" w:rsidP="009A3F96">
            <w:pPr>
              <w:rPr>
                <w:ins w:id="931" w:author="阿毛" w:date="2021-06-02T14:42:00Z"/>
                <w:rFonts w:ascii="標楷體" w:eastAsia="標楷體" w:hAnsi="標楷體"/>
              </w:rPr>
            </w:pPr>
            <w:ins w:id="932" w:author="阿毛" w:date="2021-06-02T16:21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933" w:author="阿毛" w:date="2021-06-02T14:40:00Z">
              <w:r w:rsidR="008D3BBA">
                <w:rPr>
                  <w:rFonts w:ascii="標楷體" w:eastAsia="標楷體" w:hAnsi="標楷體" w:hint="eastAsia"/>
                </w:rPr>
                <w:t>.點選確定送出成功後，始能繼續</w:t>
              </w:r>
              <w:r w:rsidR="008D3BBA" w:rsidRPr="004B136D">
                <w:rPr>
                  <w:rFonts w:ascii="標楷體" w:eastAsia="標楷體" w:hAnsi="標楷體" w:hint="eastAsia"/>
                </w:rPr>
                <w:t>核准號碼</w:t>
              </w:r>
              <w:r w:rsidR="008D3BBA">
                <w:rPr>
                  <w:rFonts w:ascii="標楷體" w:eastAsia="標楷體" w:hAnsi="標楷體" w:hint="eastAsia"/>
                </w:rPr>
                <w:t>撥款作業</w:t>
              </w:r>
            </w:ins>
          </w:p>
          <w:p w14:paraId="304BBE44" w14:textId="5C7537E3" w:rsidR="005A5E20" w:rsidRPr="009A3F96" w:rsidRDefault="0085585B">
            <w:pPr>
              <w:ind w:left="240" w:hangingChars="100" w:hanging="240"/>
              <w:rPr>
                <w:ins w:id="934" w:author="阿毛" w:date="2021-06-02T14:40:00Z"/>
                <w:rFonts w:ascii="標楷體" w:eastAsia="標楷體" w:hAnsi="標楷體"/>
                <w:lang w:eastAsia="zh-HK"/>
              </w:rPr>
              <w:pPrChange w:id="935" w:author="阿毛" w:date="2021-06-02T14:43:00Z">
                <w:pPr/>
              </w:pPrChange>
            </w:pPr>
            <w:ins w:id="936" w:author="阿毛" w:date="2021-06-02T16:21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937" w:author="阿毛" w:date="2021-06-02T14:42:00Z">
              <w:r w:rsidR="005A5E20">
                <w:rPr>
                  <w:rFonts w:ascii="標楷體" w:eastAsia="標楷體" w:hAnsi="標楷體" w:hint="eastAsia"/>
                </w:rPr>
                <w:t>.依</w:t>
              </w:r>
            </w:ins>
            <w:ins w:id="938" w:author="阿毛" w:date="2021-06-02T16:44:00Z">
              <w:r w:rsidR="00630C5C">
                <w:rPr>
                  <w:rFonts w:ascii="標楷體" w:eastAsia="標楷體" w:hAnsi="標楷體" w:hint="eastAsia"/>
                </w:rPr>
                <w:t>[客戶資料主檔(</w:t>
              </w:r>
              <w:proofErr w:type="spellStart"/>
              <w:r w:rsidR="00630C5C">
                <w:rPr>
                  <w:rFonts w:ascii="標楷體" w:eastAsia="標楷體" w:hAnsi="標楷體"/>
                </w:rPr>
                <w:t>CustMain</w:t>
              </w:r>
              <w:proofErr w:type="spellEnd"/>
              <w:r w:rsidR="00630C5C">
                <w:rPr>
                  <w:rFonts w:ascii="標楷體" w:eastAsia="標楷體" w:hAnsi="標楷體" w:hint="eastAsia"/>
                </w:rPr>
                <w:t>)]的[</w:t>
              </w:r>
            </w:ins>
            <w:proofErr w:type="gramStart"/>
            <w:ins w:id="939" w:author="阿毛" w:date="2021-06-02T16:45:00Z">
              <w:r w:rsidR="00630C5C">
                <w:rPr>
                  <w:rFonts w:ascii="標楷體" w:eastAsia="標楷體" w:hAnsi="標楷體" w:hint="eastAsia"/>
                </w:rPr>
                <w:t>企金別</w:t>
              </w:r>
              <w:proofErr w:type="gramEnd"/>
              <w:r w:rsidR="00630C5C">
                <w:rPr>
                  <w:rFonts w:ascii="標楷體" w:eastAsia="標楷體" w:hAnsi="標楷體" w:hint="eastAsia"/>
                </w:rPr>
                <w:t>(</w:t>
              </w:r>
              <w:proofErr w:type="spellStart"/>
              <w:r w:rsidR="00630C5C">
                <w:rPr>
                  <w:rFonts w:ascii="標楷體" w:eastAsia="標楷體" w:hAnsi="標楷體" w:hint="eastAsia"/>
                </w:rPr>
                <w:t>En</w:t>
              </w:r>
              <w:r w:rsidR="00630C5C">
                <w:rPr>
                  <w:rFonts w:ascii="標楷體" w:eastAsia="標楷體" w:hAnsi="標楷體"/>
                </w:rPr>
                <w:t>tCode</w:t>
              </w:r>
              <w:proofErr w:type="spellEnd"/>
              <w:r w:rsidR="00630C5C">
                <w:rPr>
                  <w:rFonts w:ascii="標楷體" w:eastAsia="標楷體" w:hAnsi="標楷體" w:hint="eastAsia"/>
                </w:rPr>
                <w:t>)</w:t>
              </w:r>
            </w:ins>
            <w:ins w:id="940" w:author="阿毛" w:date="2021-06-02T16:44:00Z">
              <w:r w:rsidR="00630C5C">
                <w:rPr>
                  <w:rFonts w:ascii="標楷體" w:eastAsia="標楷體" w:hAnsi="標楷體" w:hint="eastAsia"/>
                </w:rPr>
                <w:t>]</w:t>
              </w:r>
            </w:ins>
            <w:ins w:id="941" w:author="阿毛" w:date="2021-06-02T16:45:00Z">
              <w:r w:rsidR="00630C5C">
                <w:rPr>
                  <w:rFonts w:ascii="標楷體" w:eastAsia="標楷體" w:hAnsi="標楷體"/>
                </w:rPr>
                <w:t>=[1]</w:t>
              </w:r>
            </w:ins>
            <w:ins w:id="942" w:author="阿毛" w:date="2021-06-02T16:46:00Z">
              <w:r w:rsidR="00630C5C">
                <w:rPr>
                  <w:rFonts w:ascii="標楷體" w:eastAsia="標楷體" w:hAnsi="標楷體" w:hint="eastAsia"/>
                </w:rPr>
                <w:t>時</w:t>
              </w:r>
            </w:ins>
            <w:ins w:id="943" w:author="阿毛" w:date="2021-06-02T14:43:00Z">
              <w:r w:rsidR="005A5E20">
                <w:rPr>
                  <w:rFonts w:ascii="標楷體" w:eastAsia="標楷體" w:hAnsi="標楷體" w:hint="eastAsia"/>
                </w:rPr>
                <w:t>,輸出法人首次審核撥款資料表</w:t>
              </w:r>
            </w:ins>
            <w:ins w:id="944" w:author="阿毛" w:date="2021-06-02T16:46:00Z">
              <w:r w:rsidR="00630C5C">
                <w:rPr>
                  <w:rFonts w:ascii="標楷體" w:eastAsia="標楷體" w:hAnsi="標楷體" w:hint="eastAsia"/>
                </w:rPr>
                <w:t>,否則輸出自然人首次審核撥款資料表</w:t>
              </w:r>
            </w:ins>
          </w:p>
        </w:tc>
      </w:tr>
      <w:tr w:rsidR="008D3BBA" w:rsidRPr="00F5236F" w14:paraId="442174BD" w14:textId="77777777" w:rsidTr="009A3F96">
        <w:trPr>
          <w:ins w:id="945" w:author="阿毛" w:date="2021-06-02T14:40:00Z"/>
        </w:trPr>
        <w:tc>
          <w:tcPr>
            <w:tcW w:w="851" w:type="dxa"/>
          </w:tcPr>
          <w:p w14:paraId="77726DE3" w14:textId="77777777" w:rsidR="008D3BBA" w:rsidRDefault="008D3BBA" w:rsidP="009A3F96">
            <w:pPr>
              <w:jc w:val="center"/>
              <w:rPr>
                <w:ins w:id="946" w:author="阿毛" w:date="2021-06-02T14:40:00Z"/>
                <w:rFonts w:ascii="標楷體" w:eastAsia="標楷體" w:hAnsi="標楷體"/>
              </w:rPr>
            </w:pPr>
            <w:ins w:id="947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</w:tcPr>
          <w:p w14:paraId="7BEEA202" w14:textId="77777777" w:rsidR="008D3BBA" w:rsidRDefault="008D3BBA" w:rsidP="009A3F96">
            <w:pPr>
              <w:rPr>
                <w:ins w:id="948" w:author="阿毛" w:date="2021-06-02T14:40:00Z"/>
                <w:rFonts w:ascii="標楷體" w:eastAsia="標楷體" w:hAnsi="標楷體"/>
                <w:lang w:eastAsia="zh-HK"/>
              </w:rPr>
            </w:pPr>
            <w:ins w:id="949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</w:tcPr>
          <w:p w14:paraId="0CCA335F" w14:textId="77777777" w:rsidR="008D3BBA" w:rsidRDefault="008D3BBA" w:rsidP="009A3F96">
            <w:pPr>
              <w:rPr>
                <w:ins w:id="950" w:author="阿毛" w:date="2021-06-02T14:40:00Z"/>
                <w:rFonts w:ascii="標楷體" w:eastAsia="標楷體" w:hAnsi="標楷體"/>
                <w:lang w:eastAsia="zh-HK"/>
              </w:rPr>
            </w:pPr>
            <w:ins w:id="951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8D3BBA" w:rsidRPr="006713E0" w14:paraId="05CD012F" w14:textId="77777777" w:rsidTr="009A3F96">
        <w:trPr>
          <w:ins w:id="952" w:author="阿毛" w:date="2021-06-02T14:40:00Z"/>
        </w:trPr>
        <w:tc>
          <w:tcPr>
            <w:tcW w:w="851" w:type="dxa"/>
          </w:tcPr>
          <w:p w14:paraId="52885D76" w14:textId="77777777" w:rsidR="008D3BBA" w:rsidRDefault="008D3BBA" w:rsidP="009A3F96">
            <w:pPr>
              <w:jc w:val="center"/>
              <w:rPr>
                <w:ins w:id="953" w:author="阿毛" w:date="2021-06-02T14:40:00Z"/>
                <w:rFonts w:ascii="標楷體" w:eastAsia="標楷體" w:hAnsi="標楷體"/>
              </w:rPr>
            </w:pPr>
            <w:ins w:id="954" w:author="阿毛" w:date="2021-06-02T14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</w:tcPr>
          <w:p w14:paraId="547659CC" w14:textId="77777777" w:rsidR="008D3BBA" w:rsidRDefault="008D3BBA" w:rsidP="009A3F96">
            <w:pPr>
              <w:rPr>
                <w:ins w:id="955" w:author="阿毛" w:date="2021-06-02T14:40:00Z"/>
                <w:rFonts w:ascii="標楷體" w:eastAsia="標楷體" w:hAnsi="標楷體"/>
                <w:lang w:eastAsia="zh-HK"/>
              </w:rPr>
            </w:pPr>
            <w:ins w:id="956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</w:tcPr>
          <w:p w14:paraId="5B5FD075" w14:textId="77777777" w:rsidR="008D3BBA" w:rsidRDefault="008D3BBA" w:rsidP="009A3F96">
            <w:pPr>
              <w:rPr>
                <w:ins w:id="957" w:author="阿毛" w:date="2021-06-02T14:40:00Z"/>
                <w:rFonts w:ascii="標楷體" w:eastAsia="標楷體" w:hAnsi="標楷體"/>
                <w:lang w:eastAsia="zh-HK"/>
              </w:rPr>
            </w:pPr>
            <w:ins w:id="958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送出交易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成功時顯示</w:t>
              </w:r>
              <w:r w:rsidRPr="00A97C81">
                <w:rPr>
                  <w:rFonts w:ascii="標楷體" w:eastAsia="標楷體" w:hAnsi="標楷體" w:hint="eastAsia"/>
                </w:rPr>
                <w:t>,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重新輸入另一筆</w:t>
              </w:r>
              <w:r>
                <w:rPr>
                  <w:rFonts w:ascii="標楷體" w:eastAsia="標楷體" w:hAnsi="標楷體" w:hint="eastAsia"/>
                  <w:lang w:eastAsia="zh-HK"/>
                </w:rPr>
                <w:t>需列印核准號碼</w:t>
              </w:r>
            </w:ins>
          </w:p>
        </w:tc>
      </w:tr>
    </w:tbl>
    <w:p w14:paraId="04C7B253" w14:textId="77777777" w:rsidR="008D3BBA" w:rsidRPr="00362205" w:rsidRDefault="008D3BBA">
      <w:pPr>
        <w:pStyle w:val="a"/>
        <w:rPr>
          <w:ins w:id="959" w:author="阿毛" w:date="2021-06-02T14:40:00Z"/>
        </w:rPr>
      </w:pPr>
      <w:ins w:id="960" w:author="阿毛" w:date="2021-06-02T14:40:00Z">
        <w: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8D3BBA" w:rsidRPr="00847BB7" w14:paraId="52EF5F4A" w14:textId="77777777" w:rsidTr="009A3F96">
        <w:trPr>
          <w:trHeight w:val="388"/>
          <w:tblHeader/>
          <w:jc w:val="center"/>
          <w:ins w:id="961" w:author="阿毛" w:date="2021-06-02T14:40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7C10BF77" w14:textId="77777777" w:rsidR="008D3BBA" w:rsidRPr="00847BB7" w:rsidRDefault="008D3BBA" w:rsidP="009A3F96">
            <w:pPr>
              <w:rPr>
                <w:ins w:id="962" w:author="阿毛" w:date="2021-06-02T14:40:00Z"/>
                <w:rFonts w:ascii="標楷體" w:eastAsia="標楷體" w:hAnsi="標楷體"/>
              </w:rPr>
            </w:pPr>
            <w:ins w:id="963" w:author="阿毛" w:date="2021-06-02T14:40:00Z">
              <w:r w:rsidRPr="00847BB7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298E239B" w14:textId="77777777" w:rsidR="008D3BBA" w:rsidRPr="00847BB7" w:rsidRDefault="008D3BBA" w:rsidP="009A3F96">
            <w:pPr>
              <w:rPr>
                <w:ins w:id="964" w:author="阿毛" w:date="2021-06-02T14:40:00Z"/>
                <w:rFonts w:ascii="標楷體" w:eastAsia="標楷體" w:hAnsi="標楷體"/>
              </w:rPr>
            </w:pPr>
            <w:ins w:id="965" w:author="阿毛" w:date="2021-06-02T14:40:00Z">
              <w:r w:rsidRPr="00847BB7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4CF8B006" w14:textId="77777777" w:rsidR="008D3BBA" w:rsidRPr="00847BB7" w:rsidRDefault="008D3BBA" w:rsidP="009A3F96">
            <w:pPr>
              <w:jc w:val="center"/>
              <w:rPr>
                <w:ins w:id="966" w:author="阿毛" w:date="2021-06-02T14:40:00Z"/>
                <w:rFonts w:ascii="標楷體" w:eastAsia="標楷體" w:hAnsi="標楷體"/>
              </w:rPr>
            </w:pPr>
            <w:ins w:id="967" w:author="阿毛" w:date="2021-06-02T14:40:00Z">
              <w:r w:rsidRPr="00847BB7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7B85B14A" w14:textId="77777777" w:rsidR="008D3BBA" w:rsidRPr="00847BB7" w:rsidRDefault="008D3BBA" w:rsidP="009A3F96">
            <w:pPr>
              <w:rPr>
                <w:ins w:id="968" w:author="阿毛" w:date="2021-06-02T14:40:00Z"/>
                <w:rFonts w:ascii="標楷體" w:eastAsia="標楷體" w:hAnsi="標楷體"/>
              </w:rPr>
            </w:pPr>
            <w:ins w:id="969" w:author="阿毛" w:date="2021-06-02T14:40:00Z">
              <w:r w:rsidRPr="00847BB7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8D3BBA" w:rsidRPr="00847BB7" w14:paraId="11D7DE93" w14:textId="77777777" w:rsidTr="009A3F96">
        <w:trPr>
          <w:trHeight w:val="244"/>
          <w:tblHeader/>
          <w:jc w:val="center"/>
          <w:ins w:id="970" w:author="阿毛" w:date="2021-06-02T14:40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44277A04" w14:textId="77777777" w:rsidR="008D3BBA" w:rsidRPr="00847BB7" w:rsidRDefault="008D3BBA" w:rsidP="009A3F96">
            <w:pPr>
              <w:rPr>
                <w:ins w:id="971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3980C704" w14:textId="77777777" w:rsidR="008D3BBA" w:rsidRPr="00847BB7" w:rsidRDefault="008D3BBA" w:rsidP="009A3F96">
            <w:pPr>
              <w:rPr>
                <w:ins w:id="972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1C5FBCF2" w14:textId="77777777" w:rsidR="008D3BBA" w:rsidRPr="00847BB7" w:rsidRDefault="008D3BBA" w:rsidP="009A3F96">
            <w:pPr>
              <w:rPr>
                <w:ins w:id="973" w:author="阿毛" w:date="2021-06-02T14:40:00Z"/>
                <w:rFonts w:ascii="標楷體" w:eastAsia="標楷體" w:hAnsi="標楷體"/>
              </w:rPr>
            </w:pPr>
            <w:ins w:id="974" w:author="阿毛" w:date="2021-06-02T14:40:00Z">
              <w:r w:rsidRPr="00847BB7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1FE05740" w14:textId="77777777" w:rsidR="008D3BBA" w:rsidRPr="00847BB7" w:rsidRDefault="008D3BBA" w:rsidP="009A3F96">
            <w:pPr>
              <w:rPr>
                <w:ins w:id="975" w:author="阿毛" w:date="2021-06-02T14:40:00Z"/>
                <w:rFonts w:ascii="標楷體" w:eastAsia="標楷體" w:hAnsi="標楷體"/>
              </w:rPr>
            </w:pPr>
            <w:ins w:id="976" w:author="阿毛" w:date="2021-06-02T14:40:00Z">
              <w:r w:rsidRPr="00847BB7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7C7FE2BA" w14:textId="77777777" w:rsidR="008D3BBA" w:rsidRPr="00847BB7" w:rsidRDefault="008D3BBA" w:rsidP="009A3F96">
            <w:pPr>
              <w:rPr>
                <w:ins w:id="977" w:author="阿毛" w:date="2021-06-02T14:40:00Z"/>
                <w:rFonts w:ascii="標楷體" w:eastAsia="標楷體" w:hAnsi="標楷體"/>
              </w:rPr>
            </w:pPr>
            <w:ins w:id="978" w:author="阿毛" w:date="2021-06-02T14:40:00Z">
              <w:r w:rsidRPr="00847BB7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5129E76A" w14:textId="77777777" w:rsidR="008D3BBA" w:rsidRPr="00847BB7" w:rsidRDefault="008D3BBA" w:rsidP="009A3F96">
            <w:pPr>
              <w:rPr>
                <w:ins w:id="979" w:author="阿毛" w:date="2021-06-02T14:40:00Z"/>
                <w:rFonts w:ascii="標楷體" w:eastAsia="標楷體" w:hAnsi="標楷體"/>
              </w:rPr>
            </w:pPr>
            <w:proofErr w:type="gramStart"/>
            <w:ins w:id="980" w:author="阿毛" w:date="2021-06-02T14:40:00Z">
              <w:r w:rsidRPr="00847BB7">
                <w:rPr>
                  <w:rFonts w:ascii="標楷體" w:eastAsia="標楷體" w:hAnsi="標楷體"/>
                </w:rPr>
                <w:t>必填</w:t>
              </w:r>
              <w:proofErr w:type="gramEnd"/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4F9FB270" w14:textId="77777777" w:rsidR="008D3BBA" w:rsidRPr="00847BB7" w:rsidRDefault="008D3BBA" w:rsidP="009A3F96">
            <w:pPr>
              <w:rPr>
                <w:ins w:id="981" w:author="阿毛" w:date="2021-06-02T14:40:00Z"/>
                <w:rFonts w:ascii="標楷體" w:eastAsia="標楷體" w:hAnsi="標楷體"/>
              </w:rPr>
            </w:pPr>
            <w:ins w:id="982" w:author="阿毛" w:date="2021-06-02T14:40:00Z">
              <w:r w:rsidRPr="00847BB7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3C8D3FDD" w14:textId="77777777" w:rsidR="008D3BBA" w:rsidRPr="00847BB7" w:rsidRDefault="008D3BBA" w:rsidP="009A3F96">
            <w:pPr>
              <w:rPr>
                <w:ins w:id="983" w:author="阿毛" w:date="2021-06-02T14:40:00Z"/>
                <w:rFonts w:ascii="標楷體" w:eastAsia="標楷體" w:hAnsi="標楷體"/>
              </w:rPr>
            </w:pPr>
          </w:p>
        </w:tc>
      </w:tr>
      <w:tr w:rsidR="008D3BBA" w:rsidRPr="004A1F92" w14:paraId="50C47B0F" w14:textId="77777777" w:rsidTr="009A3F96">
        <w:trPr>
          <w:trHeight w:val="244"/>
          <w:jc w:val="center"/>
          <w:ins w:id="984" w:author="阿毛" w:date="2021-06-02T14:40:00Z"/>
        </w:trPr>
        <w:tc>
          <w:tcPr>
            <w:tcW w:w="456" w:type="dxa"/>
          </w:tcPr>
          <w:p w14:paraId="2182665A" w14:textId="77777777" w:rsidR="008D3BBA" w:rsidRPr="004A1F92" w:rsidRDefault="008D3BBA" w:rsidP="009A3F96">
            <w:pPr>
              <w:rPr>
                <w:ins w:id="985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229D3FF9" w14:textId="77777777" w:rsidR="008D3BBA" w:rsidRPr="004A1F92" w:rsidRDefault="008D3BBA" w:rsidP="009A3F96">
            <w:pPr>
              <w:rPr>
                <w:ins w:id="986" w:author="阿毛" w:date="2021-06-02T14:40:00Z"/>
                <w:rFonts w:ascii="標楷體" w:eastAsia="標楷體" w:hAnsi="標楷體"/>
              </w:rPr>
            </w:pPr>
            <w:proofErr w:type="gramStart"/>
            <w:ins w:id="987" w:author="阿毛" w:date="2021-06-02T14:40:00Z">
              <w:r w:rsidRPr="009A3F96">
                <w:rPr>
                  <w:rFonts w:ascii="標楷體" w:eastAsia="標楷體" w:hAnsi="標楷體" w:cs="細明體"/>
                  <w:kern w:val="0"/>
                </w:rPr>
                <w:t>Occurs[</w:t>
              </w:r>
              <w:proofErr w:type="gramEnd"/>
              <w:r w:rsidRPr="009A3F96">
                <w:rPr>
                  <w:rFonts w:ascii="標楷體" w:eastAsia="標楷體" w:hAnsi="標楷體" w:cs="細明體"/>
                  <w:kern w:val="0"/>
                </w:rPr>
                <w:t>50]</w:t>
              </w:r>
            </w:ins>
          </w:p>
        </w:tc>
        <w:tc>
          <w:tcPr>
            <w:tcW w:w="1602" w:type="dxa"/>
          </w:tcPr>
          <w:p w14:paraId="05ABEC8E" w14:textId="77777777" w:rsidR="008D3BBA" w:rsidRPr="004A1F92" w:rsidRDefault="008D3BBA" w:rsidP="009A3F96">
            <w:pPr>
              <w:rPr>
                <w:ins w:id="988" w:author="阿毛" w:date="2021-06-02T14:40:00Z"/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2F9EC6CC" w14:textId="77777777" w:rsidR="008D3BBA" w:rsidRPr="004A1F92" w:rsidRDefault="008D3BBA" w:rsidP="009A3F96">
            <w:pPr>
              <w:rPr>
                <w:ins w:id="989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93D5753" w14:textId="77777777" w:rsidR="008D3BBA" w:rsidRPr="004A1F92" w:rsidRDefault="008D3BBA" w:rsidP="009A3F96">
            <w:pPr>
              <w:rPr>
                <w:ins w:id="990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14BF57A" w14:textId="77777777" w:rsidR="008D3BBA" w:rsidRPr="004A1F92" w:rsidRDefault="008D3BBA" w:rsidP="009A3F96">
            <w:pPr>
              <w:rPr>
                <w:ins w:id="991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A151992" w14:textId="77777777" w:rsidR="008D3BBA" w:rsidRPr="004A1F92" w:rsidRDefault="008D3BBA" w:rsidP="009A3F96">
            <w:pPr>
              <w:jc w:val="center"/>
              <w:rPr>
                <w:ins w:id="992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3682BE1F" w14:textId="77777777" w:rsidR="008D3BBA" w:rsidRPr="004A1F92" w:rsidRDefault="008D3BBA" w:rsidP="009A3F96">
            <w:pPr>
              <w:ind w:left="240" w:hangingChars="100" w:hanging="240"/>
              <w:rPr>
                <w:ins w:id="993" w:author="阿毛" w:date="2021-06-02T14:40:00Z"/>
                <w:rFonts w:ascii="標楷體" w:eastAsia="標楷體" w:hAnsi="標楷體"/>
              </w:rPr>
            </w:pPr>
            <w:ins w:id="994" w:author="阿毛" w:date="2021-06-02T14:40:00Z">
              <w:r w:rsidRPr="004A1F92">
                <w:rPr>
                  <w:rFonts w:ascii="標楷體" w:eastAsia="標楷體" w:hAnsi="標楷體"/>
                </w:rPr>
                <w:t>1.</w:t>
              </w:r>
              <w:r w:rsidRPr="004A1F92">
                <w:rPr>
                  <w:rFonts w:ascii="標楷體" w:eastAsia="標楷體" w:hAnsi="標楷體" w:hint="eastAsia"/>
                </w:rPr>
                <w:t>以下欄位「核准號碼」共可輸入</w:t>
              </w:r>
              <w:r w:rsidRPr="004A1F92">
                <w:rPr>
                  <w:rFonts w:ascii="標楷體" w:eastAsia="標楷體" w:hAnsi="標楷體"/>
                </w:rPr>
                <w:t>50筆,如未輸入自動隱藏</w:t>
              </w:r>
            </w:ins>
          </w:p>
        </w:tc>
      </w:tr>
      <w:tr w:rsidR="008D3BBA" w:rsidRPr="004A1F92" w14:paraId="164E79FD" w14:textId="77777777" w:rsidTr="009A3F96">
        <w:trPr>
          <w:trHeight w:val="244"/>
          <w:jc w:val="center"/>
          <w:ins w:id="995" w:author="阿毛" w:date="2021-06-02T14:40:00Z"/>
        </w:trPr>
        <w:tc>
          <w:tcPr>
            <w:tcW w:w="456" w:type="dxa"/>
          </w:tcPr>
          <w:p w14:paraId="1CB1D973" w14:textId="77777777" w:rsidR="008D3BBA" w:rsidRPr="004A1F92" w:rsidRDefault="008D3BBA" w:rsidP="009A3F96">
            <w:pPr>
              <w:rPr>
                <w:ins w:id="996" w:author="阿毛" w:date="2021-06-02T14:40:00Z"/>
                <w:rFonts w:ascii="標楷體" w:eastAsia="標楷體" w:hAnsi="標楷體"/>
              </w:rPr>
            </w:pPr>
            <w:ins w:id="997" w:author="阿毛" w:date="2021-06-02T14:40:00Z">
              <w:r w:rsidRPr="004A1F92">
                <w:rPr>
                  <w:rFonts w:ascii="標楷體" w:eastAsia="標楷體" w:hAnsi="標楷體"/>
                </w:rPr>
                <w:lastRenderedPageBreak/>
                <w:t>1</w:t>
              </w:r>
            </w:ins>
          </w:p>
        </w:tc>
        <w:tc>
          <w:tcPr>
            <w:tcW w:w="1736" w:type="dxa"/>
          </w:tcPr>
          <w:p w14:paraId="6DEFD2F0" w14:textId="77777777" w:rsidR="008D3BBA" w:rsidRPr="004A1F92" w:rsidRDefault="008D3BBA" w:rsidP="009A3F96">
            <w:pPr>
              <w:rPr>
                <w:ins w:id="998" w:author="阿毛" w:date="2021-06-02T14:40:00Z"/>
                <w:rFonts w:ascii="標楷體" w:eastAsia="標楷體" w:hAnsi="標楷體"/>
                <w:lang w:eastAsia="zh-HK"/>
              </w:rPr>
            </w:pPr>
            <w:ins w:id="999" w:author="阿毛" w:date="2021-06-02T14:40:00Z">
              <w:r w:rsidRPr="004A1F92">
                <w:rPr>
                  <w:rFonts w:ascii="標楷體" w:eastAsia="標楷體" w:hAnsi="標楷體" w:hint="eastAsia"/>
                  <w:lang w:eastAsia="zh-HK"/>
                </w:rPr>
                <w:t>核准號碼</w:t>
              </w:r>
            </w:ins>
          </w:p>
        </w:tc>
        <w:tc>
          <w:tcPr>
            <w:tcW w:w="1602" w:type="dxa"/>
          </w:tcPr>
          <w:p w14:paraId="247C29F0" w14:textId="77777777" w:rsidR="008D3BBA" w:rsidRPr="004A1F92" w:rsidRDefault="008D3BBA" w:rsidP="009A3F96">
            <w:pPr>
              <w:rPr>
                <w:ins w:id="1000" w:author="阿毛" w:date="2021-06-02T14:40:00Z"/>
                <w:rFonts w:ascii="標楷體" w:eastAsia="標楷體" w:hAnsi="標楷體"/>
              </w:rPr>
            </w:pPr>
            <w:ins w:id="1001" w:author="阿毛" w:date="2021-06-02T14:40:00Z">
              <w:r>
                <w:rPr>
                  <w:rFonts w:ascii="標楷體" w:eastAsia="標楷體" w:hAnsi="標楷體" w:hint="eastAsia"/>
                </w:rPr>
                <w:t>7</w:t>
              </w:r>
              <w:r w:rsidRPr="004A1F92">
                <w:rPr>
                  <w:rFonts w:ascii="標楷體" w:eastAsia="標楷體" w:hAnsi="標楷體"/>
                </w:rPr>
                <w:t xml:space="preserve">   </w:t>
              </w:r>
            </w:ins>
          </w:p>
        </w:tc>
        <w:tc>
          <w:tcPr>
            <w:tcW w:w="992" w:type="dxa"/>
          </w:tcPr>
          <w:p w14:paraId="4A61B3A1" w14:textId="77777777" w:rsidR="008D3BBA" w:rsidRPr="004A1F92" w:rsidRDefault="008D3BBA" w:rsidP="009A3F96">
            <w:pPr>
              <w:rPr>
                <w:ins w:id="1002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135005B" w14:textId="77777777" w:rsidR="008D3BBA" w:rsidRPr="004A1F92" w:rsidRDefault="008D3BBA" w:rsidP="009A3F96">
            <w:pPr>
              <w:rPr>
                <w:ins w:id="1003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095B66DF" w14:textId="77777777" w:rsidR="008D3BBA" w:rsidRPr="004A1F92" w:rsidRDefault="008D3BBA" w:rsidP="009A3F96">
            <w:pPr>
              <w:rPr>
                <w:ins w:id="1004" w:author="阿毛" w:date="2021-06-02T14:40:00Z"/>
                <w:rFonts w:ascii="標楷體" w:eastAsia="標楷體" w:hAnsi="標楷體"/>
              </w:rPr>
            </w:pPr>
            <w:ins w:id="1005" w:author="阿毛" w:date="2021-06-02T14:40:00Z">
              <w:r w:rsidRPr="004A1F92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666" w:type="dxa"/>
          </w:tcPr>
          <w:p w14:paraId="12863B40" w14:textId="77777777" w:rsidR="008D3BBA" w:rsidRPr="004A1F92" w:rsidRDefault="008D3BBA" w:rsidP="009A3F96">
            <w:pPr>
              <w:jc w:val="center"/>
              <w:rPr>
                <w:ins w:id="1006" w:author="阿毛" w:date="2021-06-02T14:40:00Z"/>
                <w:rFonts w:ascii="標楷體" w:eastAsia="標楷體" w:hAnsi="標楷體"/>
              </w:rPr>
            </w:pPr>
            <w:ins w:id="1007" w:author="阿毛" w:date="2021-06-02T14:40:00Z">
              <w:r w:rsidRPr="004A1F92"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2856" w:type="dxa"/>
          </w:tcPr>
          <w:p w14:paraId="429BCF9B" w14:textId="537958CB" w:rsidR="008D3BBA" w:rsidRDefault="008D3BBA" w:rsidP="009A3F96">
            <w:pPr>
              <w:ind w:left="240" w:hangingChars="100" w:hanging="240"/>
              <w:rPr>
                <w:ins w:id="1008" w:author="阿毛" w:date="2021-06-02T14:40:00Z"/>
                <w:rFonts w:ascii="標楷體" w:eastAsia="標楷體" w:hAnsi="標楷體"/>
              </w:rPr>
            </w:pPr>
            <w:ins w:id="1009" w:author="阿毛" w:date="2021-06-02T14:40:00Z">
              <w:r w:rsidRPr="004A1F92">
                <w:rPr>
                  <w:rFonts w:ascii="標楷體" w:eastAsia="標楷體" w:hAnsi="標楷體"/>
                </w:rPr>
                <w:t>1.</w:t>
              </w:r>
              <w:r w:rsidRPr="004A1F92">
                <w:rPr>
                  <w:rFonts w:ascii="標楷體" w:eastAsia="標楷體" w:hAnsi="標楷體" w:hint="eastAsia"/>
                </w:rPr>
                <w:t>第一筆核准號碼</w:t>
              </w:r>
              <w:del w:id="1010" w:author="楊智誠" w:date="2021-06-30T17:16:00Z">
                <w:r w:rsidRPr="004A1F92" w:rsidDel="00B40550">
                  <w:rPr>
                    <w:rFonts w:ascii="標楷體" w:eastAsia="標楷體" w:hAnsi="標楷體" w:hint="eastAsia"/>
                  </w:rPr>
                  <w:delText>必須</w:delText>
                </w:r>
              </w:del>
            </w:ins>
            <w:proofErr w:type="gramStart"/>
            <w:ins w:id="1011" w:author="楊智誠" w:date="2021-06-30T17:16:00Z">
              <w:r w:rsidR="00B40550">
                <w:rPr>
                  <w:rFonts w:ascii="標楷體" w:eastAsia="標楷體" w:hAnsi="標楷體" w:hint="eastAsia"/>
                </w:rPr>
                <w:t>限</w:t>
              </w:r>
            </w:ins>
            <w:ins w:id="1012" w:author="阿毛" w:date="2021-06-02T14:40:00Z">
              <w:r w:rsidRPr="004A1F92">
                <w:rPr>
                  <w:rFonts w:ascii="標楷體" w:eastAsia="標楷體" w:hAnsi="標楷體" w:hint="eastAsia"/>
                </w:rPr>
                <w:t>輸</w:t>
              </w:r>
              <w:proofErr w:type="gramEnd"/>
              <w:r w:rsidRPr="004A1F92">
                <w:rPr>
                  <w:rFonts w:ascii="標楷體" w:eastAsia="標楷體" w:hAnsi="標楷體"/>
                </w:rPr>
                <w:t xml:space="preserve"> </w:t>
              </w:r>
              <w:r w:rsidRPr="004A1F92">
                <w:rPr>
                  <w:rFonts w:ascii="標楷體" w:eastAsia="標楷體" w:hAnsi="標楷體" w:hint="eastAsia"/>
                </w:rPr>
                <w:t>入</w:t>
              </w:r>
              <w:r>
                <w:rPr>
                  <w:rFonts w:ascii="標楷體" w:eastAsia="標楷體" w:hAnsi="標楷體" w:hint="eastAsia"/>
                </w:rPr>
                <w:t>數字,檢核條件:不可輸入0/V(2</w:t>
              </w:r>
              <w:r>
                <w:rPr>
                  <w:rFonts w:ascii="標楷體" w:eastAsia="標楷體" w:hAnsi="標楷體"/>
                </w:rPr>
                <w:t>,</w:t>
              </w:r>
              <w:r>
                <w:rPr>
                  <w:rFonts w:ascii="標楷體" w:eastAsia="標楷體" w:hAnsi="標楷體" w:hint="eastAsia"/>
                </w:rPr>
                <w:t>0)</w:t>
              </w:r>
            </w:ins>
          </w:p>
          <w:p w14:paraId="6E78407A" w14:textId="77777777" w:rsidR="008D3BBA" w:rsidRPr="004A1F92" w:rsidRDefault="008D3BBA" w:rsidP="009A3F96">
            <w:pPr>
              <w:ind w:left="240" w:hangingChars="100" w:hanging="240"/>
              <w:rPr>
                <w:ins w:id="1013" w:author="阿毛" w:date="2021-06-02T14:40:00Z"/>
                <w:rFonts w:ascii="標楷體" w:eastAsia="標楷體" w:hAnsi="標楷體"/>
              </w:rPr>
            </w:pPr>
            <w:ins w:id="1014" w:author="阿毛" w:date="2021-06-02T14:40:00Z">
              <w:r>
                <w:rPr>
                  <w:rFonts w:ascii="標楷體" w:eastAsia="標楷體" w:hAnsi="標楷體" w:hint="eastAsia"/>
                </w:rPr>
                <w:t>2.</w:t>
              </w:r>
              <w:r w:rsidRPr="004A1F92">
                <w:rPr>
                  <w:rFonts w:ascii="標楷體" w:eastAsia="標楷體" w:hAnsi="標楷體"/>
                </w:rPr>
                <w:t>第二筆開始可不輸入</w:t>
              </w:r>
            </w:ins>
          </w:p>
        </w:tc>
      </w:tr>
      <w:tr w:rsidR="008D3BBA" w:rsidRPr="004A1F92" w14:paraId="56F2D515" w14:textId="77777777" w:rsidTr="009A3F96">
        <w:trPr>
          <w:trHeight w:val="244"/>
          <w:jc w:val="center"/>
          <w:ins w:id="1015" w:author="阿毛" w:date="2021-06-02T14:40:00Z"/>
        </w:trPr>
        <w:tc>
          <w:tcPr>
            <w:tcW w:w="456" w:type="dxa"/>
          </w:tcPr>
          <w:p w14:paraId="5BAAA784" w14:textId="77777777" w:rsidR="008D3BBA" w:rsidRPr="004A1F92" w:rsidRDefault="008D3BBA" w:rsidP="009A3F96">
            <w:pPr>
              <w:rPr>
                <w:ins w:id="1016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3CE94D2B" w14:textId="77777777" w:rsidR="008D3BBA" w:rsidRPr="009A3F96" w:rsidRDefault="008D3BBA" w:rsidP="009A3F96">
            <w:pPr>
              <w:rPr>
                <w:ins w:id="1017" w:author="阿毛" w:date="2021-06-02T14:40:00Z"/>
                <w:rFonts w:ascii="標楷體" w:eastAsia="標楷體" w:hAnsi="標楷體"/>
              </w:rPr>
            </w:pPr>
            <w:ins w:id="1018" w:author="阿毛" w:date="2021-06-02T14:40:00Z">
              <w:r>
                <w:rPr>
                  <w:rFonts w:ascii="標楷體" w:eastAsia="標楷體" w:hAnsi="標楷體" w:hint="eastAsia"/>
                </w:rPr>
                <w:t>核准號碼查詢</w:t>
              </w:r>
            </w:ins>
          </w:p>
          <w:p w14:paraId="5D4238C5" w14:textId="77777777" w:rsidR="008D3BBA" w:rsidRPr="004A1F92" w:rsidRDefault="008D3BBA" w:rsidP="009A3F96">
            <w:pPr>
              <w:rPr>
                <w:ins w:id="1019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</w:tcPr>
          <w:p w14:paraId="5088C8B7" w14:textId="77777777" w:rsidR="008D3BBA" w:rsidRPr="004A1F92" w:rsidRDefault="008D3BBA" w:rsidP="009A3F96">
            <w:pPr>
              <w:rPr>
                <w:ins w:id="1020" w:author="阿毛" w:date="2021-06-02T14:40:00Z"/>
                <w:rFonts w:ascii="標楷體" w:eastAsia="標楷體" w:hAnsi="標楷體"/>
              </w:rPr>
            </w:pPr>
            <w:ins w:id="1021" w:author="阿毛" w:date="2021-06-02T14:40:00Z">
              <w:r w:rsidRPr="004A1F92"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992" w:type="dxa"/>
          </w:tcPr>
          <w:p w14:paraId="2A88E495" w14:textId="77777777" w:rsidR="008D3BBA" w:rsidRPr="004A1F92" w:rsidRDefault="008D3BBA" w:rsidP="009A3F96">
            <w:pPr>
              <w:rPr>
                <w:ins w:id="1022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0B5E246" w14:textId="77777777" w:rsidR="008D3BBA" w:rsidRPr="004A1F92" w:rsidRDefault="008D3BBA" w:rsidP="009A3F96">
            <w:pPr>
              <w:rPr>
                <w:ins w:id="1023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3CB66F79" w14:textId="77777777" w:rsidR="008D3BBA" w:rsidRPr="004A1F92" w:rsidRDefault="008D3BBA" w:rsidP="009A3F96">
            <w:pPr>
              <w:rPr>
                <w:ins w:id="1024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DDF38D8" w14:textId="77777777" w:rsidR="008D3BBA" w:rsidRPr="004A1F92" w:rsidRDefault="008D3BBA" w:rsidP="009A3F96">
            <w:pPr>
              <w:jc w:val="center"/>
              <w:rPr>
                <w:ins w:id="1025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37947FAD" w14:textId="77777777" w:rsidR="008D3BBA" w:rsidRPr="004A1F92" w:rsidRDefault="008D3BBA" w:rsidP="009A3F96">
            <w:pPr>
              <w:snapToGrid w:val="0"/>
              <w:rPr>
                <w:ins w:id="1026" w:author="阿毛" w:date="2021-06-02T14:40:00Z"/>
                <w:rFonts w:ascii="標楷體" w:eastAsia="標楷體" w:hAnsi="標楷體"/>
              </w:rPr>
            </w:pPr>
            <w:ins w:id="1027" w:author="阿毛" w:date="2021-06-02T14:40:00Z">
              <w:r w:rsidRPr="004A1F92">
                <w:rPr>
                  <w:rFonts w:ascii="標楷體" w:eastAsia="標楷體" w:hAnsi="標楷體"/>
                </w:rPr>
                <w:t>1.連結至【L2016核准號碼明細資料查詢】點選資料後自動</w:t>
              </w:r>
              <w:r w:rsidRPr="004A1F92">
                <w:rPr>
                  <w:rFonts w:ascii="標楷體" w:eastAsia="標楷體" w:hAnsi="標楷體" w:hint="eastAsia"/>
                  <w:lang w:eastAsia="zh-HK"/>
                </w:rPr>
                <w:t>帶回</w:t>
              </w:r>
              <w:r w:rsidRPr="004A1F92">
                <w:rPr>
                  <w:rFonts w:ascii="標楷體" w:eastAsia="標楷體" w:hAnsi="標楷體" w:hint="eastAsia"/>
                </w:rPr>
                <w:t>核准號碼</w:t>
              </w:r>
            </w:ins>
          </w:p>
        </w:tc>
      </w:tr>
    </w:tbl>
    <w:p w14:paraId="45C13821" w14:textId="77777777" w:rsidR="008D3BBA" w:rsidRPr="009A3F96" w:rsidRDefault="008D3BBA">
      <w:pPr>
        <w:pStyle w:val="a"/>
        <w:rPr>
          <w:ins w:id="1028" w:author="阿毛" w:date="2021-06-02T14:40:00Z"/>
        </w:rPr>
      </w:pPr>
      <w:ins w:id="1029" w:author="阿毛" w:date="2021-06-02T14:40:00Z">
        <w:r>
          <w:rPr>
            <w:rFonts w:hint="eastAsia"/>
            <w:lang w:eastAsia="zh-HK"/>
          </w:rPr>
          <w:t>輸出</w:t>
        </w:r>
        <w:r w:rsidRPr="00362205">
          <w:t>畫面</w:t>
        </w:r>
        <w:r>
          <w:rPr>
            <w:rFonts w:hint="eastAsia"/>
          </w:rPr>
          <w:t>:</w:t>
        </w:r>
        <w:r>
          <w:rPr>
            <w:rFonts w:hint="eastAsia"/>
          </w:rPr>
          <w:t>列出可供下載之報表</w:t>
        </w:r>
      </w:ins>
    </w:p>
    <w:p w14:paraId="20932447" w14:textId="77777777" w:rsidR="008D3BBA" w:rsidRDefault="008D3BBA" w:rsidP="008D3BBA">
      <w:pPr>
        <w:rPr>
          <w:ins w:id="1030" w:author="阿毛" w:date="2021-06-02T14:40:00Z"/>
          <w:rFonts w:ascii="標楷體" w:eastAsia="標楷體" w:hAnsi="標楷體"/>
        </w:rPr>
      </w:pPr>
      <w:ins w:id="1031" w:author="阿毛" w:date="2021-06-02T14:40:00Z">
        <w:r w:rsidRPr="00FE380C">
          <w:rPr>
            <w:rFonts w:ascii="標楷體" w:eastAsia="標楷體" w:hAnsi="標楷體"/>
            <w:noProof/>
          </w:rPr>
          <w:drawing>
            <wp:inline distT="0" distB="0" distL="0" distR="0" wp14:anchorId="663BC973" wp14:editId="1EAC25EF">
              <wp:extent cx="6479540" cy="1276985"/>
              <wp:effectExtent l="0" t="0" r="0" b="0"/>
              <wp:docPr id="33" name="圖片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769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E38CE9" w14:textId="77777777" w:rsidR="008D3BBA" w:rsidRDefault="008D3BBA" w:rsidP="008D3BBA">
      <w:pPr>
        <w:rPr>
          <w:ins w:id="1032" w:author="阿毛" w:date="2021-06-02T14:40:00Z"/>
          <w:rFonts w:ascii="標楷體" w:eastAsia="標楷體" w:hAnsi="標楷體"/>
        </w:rPr>
      </w:pPr>
    </w:p>
    <w:p w14:paraId="7FA1ADAB" w14:textId="12FF021E" w:rsidR="008D3BBA" w:rsidRDefault="008D3BBA">
      <w:pPr>
        <w:pStyle w:val="a"/>
        <w:rPr>
          <w:ins w:id="1033" w:author="楊智誠" w:date="2021-12-14T14:43:00Z"/>
        </w:rPr>
      </w:pPr>
      <w:ins w:id="1034" w:author="阿毛" w:date="2021-06-02T14:40:00Z">
        <w:r>
          <w:rPr>
            <w:rFonts w:hint="eastAsia"/>
            <w:lang w:eastAsia="zh-HK"/>
          </w:rPr>
          <w:t>輸出報表</w:t>
        </w:r>
        <w:r>
          <w:rPr>
            <w:rFonts w:hint="eastAsia"/>
          </w:rPr>
          <w:t>:</w:t>
        </w:r>
      </w:ins>
    </w:p>
    <w:p w14:paraId="5C00FFBB" w14:textId="3CC5649E" w:rsidR="00E5559C" w:rsidRPr="00E5559C" w:rsidRDefault="00E5559C">
      <w:pPr>
        <w:rPr>
          <w:ins w:id="1035" w:author="阿毛" w:date="2021-06-02T14:40:00Z"/>
        </w:rPr>
        <w:pPrChange w:id="1036" w:author="楊智誠" w:date="2021-12-14T14:43:00Z">
          <w:pPr>
            <w:pStyle w:val="a"/>
          </w:pPr>
        </w:pPrChange>
      </w:pPr>
      <w:ins w:id="1037" w:author="楊智誠" w:date="2021-12-14T14:43:00Z">
        <w:r>
          <w:object w:dxaOrig="1520" w:dyaOrig="1033" w14:anchorId="7BB1D9F6">
            <v:shape id="_x0000_i1027" type="#_x0000_t75" style="width:76pt;height:51.5pt" o:ole="">
              <v:imagedata r:id="rId23" o:title=""/>
            </v:shape>
            <o:OLEObject Type="Embed" ProgID="Package" ShapeID="_x0000_i1027" DrawAspect="Icon" ObjectID="_1701160116" r:id="rId24"/>
          </w:object>
        </w:r>
      </w:ins>
    </w:p>
    <w:p w14:paraId="78906FF4" w14:textId="0B489DDF" w:rsidR="008D3BBA" w:rsidRDefault="008D3BBA" w:rsidP="008D3BBA">
      <w:pPr>
        <w:pStyle w:val="42"/>
        <w:spacing w:after="72"/>
        <w:ind w:leftChars="0" w:left="0"/>
        <w:rPr>
          <w:ins w:id="1038" w:author="阿毛" w:date="2021-06-02T14:40:00Z"/>
          <w:rFonts w:ascii="標楷體" w:hAnsi="標楷體"/>
        </w:rPr>
      </w:pPr>
      <w:ins w:id="1039" w:author="阿毛" w:date="2021-06-02T14:40:00Z">
        <w:r>
          <w:rPr>
            <w:rFonts w:ascii="標楷體" w:hAnsi="標楷體" w:hint="eastAsia"/>
          </w:rPr>
          <w:t>(1)</w:t>
        </w:r>
        <w:r w:rsidRPr="002D719D">
          <w:rPr>
            <w:rFonts w:ascii="標楷體" w:hAnsi="標楷體" w:hint="eastAsia"/>
          </w:rPr>
          <w:t>首次撥款審核資料表</w:t>
        </w:r>
        <w:r>
          <w:rPr>
            <w:rFonts w:ascii="標楷體" w:hAnsi="標楷體" w:hint="eastAsia"/>
          </w:rPr>
          <w:t xml:space="preserve">(個人) </w:t>
        </w:r>
      </w:ins>
      <w:ins w:id="1040" w:author="阿毛" w:date="2021-06-02T14:40:00Z">
        <w:del w:id="1041" w:author="楊智誠" w:date="2021-12-14T14:43:00Z">
          <w:r w:rsidDel="00E5559C">
            <w:rPr>
              <w:rFonts w:ascii="標楷體" w:hAnsi="標楷體"/>
            </w:rPr>
            <w:object w:dxaOrig="1520" w:dyaOrig="1033" w14:anchorId="2B44832F">
              <v:shape id="_x0000_i1028" type="#_x0000_t75" style="width:76pt;height:51.5pt" o:ole="">
                <v:imagedata r:id="rId25" o:title=""/>
              </v:shape>
              <o:OLEObject Type="Embed" ProgID="Package" ShapeID="_x0000_i1028" DrawAspect="Icon" ObjectID="_1701160117" r:id="rId26"/>
            </w:object>
          </w:r>
        </w:del>
      </w:ins>
    </w:p>
    <w:p w14:paraId="5823E723" w14:textId="26824941" w:rsidR="008D3BBA" w:rsidRDefault="00DB4720" w:rsidP="008D3BBA">
      <w:pPr>
        <w:pStyle w:val="42"/>
        <w:spacing w:after="72"/>
        <w:ind w:leftChars="0" w:left="0"/>
        <w:rPr>
          <w:ins w:id="1042" w:author="楊智誠" w:date="2021-12-14T14:44:00Z"/>
          <w:rFonts w:ascii="標楷體" w:hAnsi="標楷體"/>
        </w:rPr>
      </w:pPr>
      <w:ins w:id="1043" w:author="楊智誠" w:date="2021-12-14T16:45:00Z">
        <w:r w:rsidRPr="00DB4720">
          <w:rPr>
            <w:rFonts w:ascii="標楷體" w:hAnsi="標楷體"/>
            <w:noProof/>
          </w:rPr>
          <w:lastRenderedPageBreak/>
          <w:drawing>
            <wp:inline distT="0" distB="0" distL="0" distR="0" wp14:anchorId="6F411CF9" wp14:editId="6C1B82DF">
              <wp:extent cx="6479540" cy="3990340"/>
              <wp:effectExtent l="0" t="0" r="0" b="0"/>
              <wp:docPr id="38" name="圖片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9903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044" w:author="阿毛" w:date="2021-06-02T14:40:00Z">
        <w:del w:id="1045" w:author="楊智誠" w:date="2021-12-14T14:43:00Z">
          <w:r w:rsidR="008D3BBA" w:rsidRPr="007C7203" w:rsidDel="00E5559C">
            <w:rPr>
              <w:rFonts w:ascii="標楷體" w:hAnsi="標楷體"/>
              <w:noProof/>
            </w:rPr>
            <w:drawing>
              <wp:inline distT="0" distB="0" distL="0" distR="0" wp14:anchorId="4D37FD8B" wp14:editId="494FBA35">
                <wp:extent cx="4686300" cy="3301628"/>
                <wp:effectExtent l="0" t="0" r="0" b="0"/>
                <wp:docPr id="34" name="圖片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7022" cy="3309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5AEDFAD5" w14:textId="2CE3AF5B" w:rsidR="00E5559C" w:rsidRDefault="00E5559C" w:rsidP="00E5559C">
      <w:pPr>
        <w:pStyle w:val="42"/>
        <w:spacing w:after="72"/>
        <w:ind w:leftChars="0" w:left="0"/>
        <w:rPr>
          <w:ins w:id="1046" w:author="楊智誠" w:date="2021-12-14T14:44:00Z"/>
          <w:rFonts w:ascii="標楷體" w:hAnsi="標楷體"/>
        </w:rPr>
      </w:pPr>
      <w:ins w:id="1047" w:author="楊智誠" w:date="2021-12-14T14:44:00Z">
        <w:r>
          <w:rPr>
            <w:rFonts w:ascii="標楷體" w:hAnsi="標楷體" w:hint="eastAsia"/>
          </w:rPr>
          <w:t>(</w:t>
        </w:r>
      </w:ins>
      <w:ins w:id="1048" w:author="楊智誠" w:date="2021-12-14T16:45:00Z">
        <w:r w:rsidR="00DB4720">
          <w:rPr>
            <w:rFonts w:ascii="標楷體" w:hAnsi="標楷體" w:hint="eastAsia"/>
          </w:rPr>
          <w:t>2</w:t>
        </w:r>
      </w:ins>
      <w:ins w:id="1049" w:author="楊智誠" w:date="2021-12-14T14:44:00Z">
        <w:r>
          <w:rPr>
            <w:rFonts w:ascii="標楷體" w:hAnsi="標楷體" w:hint="eastAsia"/>
          </w:rPr>
          <w:t>)</w:t>
        </w:r>
        <w:r w:rsidRPr="002D719D">
          <w:rPr>
            <w:rFonts w:ascii="標楷體" w:hAnsi="標楷體" w:hint="eastAsia"/>
          </w:rPr>
          <w:t>首次撥款審核資料表</w:t>
        </w:r>
        <w:r>
          <w:rPr>
            <w:rFonts w:ascii="標楷體" w:hAnsi="標楷體" w:hint="eastAsia"/>
          </w:rPr>
          <w:t xml:space="preserve">(法人) </w:t>
        </w:r>
      </w:ins>
    </w:p>
    <w:p w14:paraId="308F8F87" w14:textId="15E5CA39" w:rsidR="00E5559C" w:rsidRPr="00E5559C" w:rsidRDefault="00DB4720" w:rsidP="008D3BBA">
      <w:pPr>
        <w:pStyle w:val="42"/>
        <w:spacing w:after="72"/>
        <w:ind w:leftChars="0" w:left="0"/>
        <w:rPr>
          <w:ins w:id="1050" w:author="阿毛" w:date="2021-06-02T14:40:00Z"/>
          <w:rFonts w:ascii="標楷體" w:hAnsi="標楷體"/>
        </w:rPr>
      </w:pPr>
      <w:ins w:id="1051" w:author="楊智誠" w:date="2021-12-14T16:45:00Z">
        <w:r w:rsidRPr="00DB4720">
          <w:rPr>
            <w:rFonts w:ascii="標楷體" w:hAnsi="標楷體"/>
            <w:noProof/>
          </w:rPr>
          <w:drawing>
            <wp:inline distT="0" distB="0" distL="0" distR="0" wp14:anchorId="2B8BB1B8" wp14:editId="6F29DA69">
              <wp:extent cx="6479540" cy="4025265"/>
              <wp:effectExtent l="0" t="0" r="0" b="0"/>
              <wp:docPr id="39" name="圖片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40252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4672186" w14:textId="77777777" w:rsidR="008D3BBA" w:rsidRDefault="008D3BBA" w:rsidP="008D3BBA">
      <w:pPr>
        <w:widowControl/>
        <w:rPr>
          <w:ins w:id="1052" w:author="阿毛" w:date="2021-06-02T14:40:00Z"/>
          <w:rFonts w:ascii="標楷體" w:eastAsia="標楷體" w:hAnsi="標楷體"/>
        </w:rPr>
      </w:pPr>
      <w:ins w:id="1053" w:author="阿毛" w:date="2021-06-02T14:40:00Z">
        <w:r>
          <w:rPr>
            <w:rFonts w:ascii="標楷體" w:eastAsia="標楷體" w:hAnsi="標楷體"/>
          </w:rPr>
          <w:br w:type="page"/>
        </w:r>
      </w:ins>
    </w:p>
    <w:p w14:paraId="337DFC87" w14:textId="06729D23" w:rsidR="008D3BBA" w:rsidDel="00E5559C" w:rsidRDefault="00DB4720" w:rsidP="008D3BBA">
      <w:pPr>
        <w:pStyle w:val="42"/>
        <w:spacing w:after="72"/>
        <w:ind w:leftChars="0" w:left="0"/>
        <w:rPr>
          <w:ins w:id="1054" w:author="阿毛" w:date="2021-06-02T14:40:00Z"/>
          <w:del w:id="1055" w:author="楊智誠" w:date="2021-12-14T14:43:00Z"/>
          <w:rFonts w:ascii="標楷體" w:hAnsi="標楷體" w:cs="Times New Roman"/>
          <w:kern w:val="2"/>
          <w:szCs w:val="24"/>
        </w:rPr>
      </w:pPr>
      <w:ins w:id="1056" w:author="楊智誠" w:date="2021-12-14T16:45:00Z">
        <w:r w:rsidRPr="00DB4720">
          <w:rPr>
            <w:rFonts w:ascii="標楷體" w:hAnsi="標楷體"/>
            <w:noProof/>
          </w:rPr>
          <w:lastRenderedPageBreak/>
          <w:drawing>
            <wp:inline distT="0" distB="0" distL="0" distR="0" wp14:anchorId="6B2CFDE1" wp14:editId="38148658">
              <wp:extent cx="6479540" cy="3540125"/>
              <wp:effectExtent l="0" t="0" r="0" b="3175"/>
              <wp:docPr id="40" name="圖片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5401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DB4720" w:rsidDel="00E5559C">
          <w:rPr>
            <w:rFonts w:ascii="標楷體" w:hAnsi="標楷體" w:hint="eastAsia"/>
          </w:rPr>
          <w:t xml:space="preserve"> </w:t>
        </w:r>
      </w:ins>
      <w:ins w:id="1057" w:author="阿毛" w:date="2021-06-02T14:40:00Z">
        <w:del w:id="1058" w:author="楊智誠" w:date="2021-12-14T14:43:00Z">
          <w:r w:rsidR="008D3BBA" w:rsidRPr="009A3F96" w:rsidDel="00E5559C">
            <w:rPr>
              <w:rFonts w:ascii="標楷體" w:hAnsi="標楷體" w:hint="eastAsia"/>
            </w:rPr>
            <w:delText>(2) 首次撥款審核資料表(法人)</w:delText>
          </w:r>
        </w:del>
      </w:ins>
      <w:del w:id="1059" w:author="楊智誠" w:date="2021-12-14T14:43:00Z">
        <w:r w:rsidR="008D3BBA" w:rsidDel="00E5559C">
          <w:rPr>
            <w:rFonts w:ascii="標楷體" w:hAnsi="標楷體"/>
          </w:rPr>
          <w:fldChar w:fldCharType="begin"/>
        </w:r>
        <w:r w:rsidR="008D3BBA" w:rsidDel="00E5559C">
          <w:rPr>
            <w:rFonts w:ascii="標楷體" w:hAnsi="標楷體"/>
          </w:rPr>
          <w:fldChar w:fldCharType="end"/>
        </w:r>
      </w:del>
      <w:ins w:id="1060" w:author="阿毛" w:date="2021-06-02T16:53:00Z">
        <w:del w:id="1061" w:author="楊智誠" w:date="2021-12-14T14:43:00Z">
          <w:r w:rsidR="00630C5C" w:rsidDel="00E5559C">
            <w:rPr>
              <w:rFonts w:ascii="標楷體" w:hAnsi="標楷體"/>
            </w:rPr>
            <w:object w:dxaOrig="1520" w:dyaOrig="1033" w14:anchorId="7D855192">
              <v:shape id="_x0000_i1029" type="#_x0000_t75" style="width:76pt;height:51.5pt" o:ole="">
                <v:imagedata r:id="rId31" o:title=""/>
              </v:shape>
              <o:OLEObject Type="Embed" ProgID="Package" ShapeID="_x0000_i1029" DrawAspect="Icon" ObjectID="_1701160118" r:id="rId32"/>
            </w:object>
          </w:r>
        </w:del>
      </w:ins>
      <w:ins w:id="1062" w:author="阿毛" w:date="2021-06-02T14:40:00Z">
        <w:del w:id="1063" w:author="楊智誠" w:date="2021-12-14T14:43:00Z">
          <w:r w:rsidR="008D3BBA" w:rsidRPr="009A3F96" w:rsidDel="00E5559C">
            <w:rPr>
              <w:rFonts w:ascii="標楷體" w:hAnsi="標楷體"/>
            </w:rPr>
            <w:delText xml:space="preserve"> </w:delText>
          </w:r>
        </w:del>
      </w:ins>
    </w:p>
    <w:p w14:paraId="034DA1C9" w14:textId="39D8F3E0" w:rsidR="008D3BBA" w:rsidRDefault="00630C5C" w:rsidP="00630C5C">
      <w:pPr>
        <w:pStyle w:val="42"/>
        <w:spacing w:after="72"/>
        <w:ind w:leftChars="0" w:left="0"/>
        <w:rPr>
          <w:ins w:id="1064" w:author="阿毛" w:date="2021-06-02T16:52:00Z"/>
        </w:rPr>
      </w:pPr>
      <w:ins w:id="1065" w:author="阿毛" w:date="2021-06-02T16:52:00Z">
        <w:del w:id="1066" w:author="楊智誠" w:date="2021-12-14T14:43:00Z">
          <w:r w:rsidRPr="00630C5C" w:rsidDel="00E5559C">
            <w:rPr>
              <w:noProof/>
            </w:rPr>
            <w:drawing>
              <wp:inline distT="0" distB="0" distL="0" distR="0" wp14:anchorId="555956A4" wp14:editId="5310B3F0">
                <wp:extent cx="4815789" cy="3398520"/>
                <wp:effectExtent l="0" t="0" r="0" b="0"/>
                <wp:docPr id="35" name="圖片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7500" cy="33997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024014B6" w14:textId="0585E844" w:rsidR="00630C5C" w:rsidRDefault="00630C5C">
      <w:pPr>
        <w:pStyle w:val="42"/>
        <w:spacing w:after="72"/>
        <w:ind w:leftChars="0" w:left="0"/>
        <w:rPr>
          <w:ins w:id="1067" w:author="阿毛" w:date="2021-06-02T14:40:00Z"/>
        </w:rPr>
        <w:pPrChange w:id="1068" w:author="阿毛" w:date="2021-06-02T16:52:00Z">
          <w:pPr>
            <w:pStyle w:val="42"/>
            <w:spacing w:after="72"/>
            <w:ind w:left="1133"/>
          </w:pPr>
        </w:pPrChange>
      </w:pPr>
      <w:ins w:id="1069" w:author="阿毛" w:date="2021-06-02T16:52:00Z">
        <w:del w:id="1070" w:author="楊智誠" w:date="2021-12-14T14:43:00Z">
          <w:r w:rsidRPr="00630C5C" w:rsidDel="00E5559C">
            <w:rPr>
              <w:noProof/>
            </w:rPr>
            <w:drawing>
              <wp:inline distT="0" distB="0" distL="0" distR="0" wp14:anchorId="285844B6" wp14:editId="7D2C3252">
                <wp:extent cx="4815205" cy="3275415"/>
                <wp:effectExtent l="0" t="0" r="0" b="0"/>
                <wp:docPr id="36" name="圖片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20437" cy="3278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219F0268" w14:textId="06F8BA70" w:rsidR="00F00BB6" w:rsidRPr="00657104" w:rsidDel="008D3BBA" w:rsidRDefault="00977253">
      <w:pPr>
        <w:pStyle w:val="3"/>
        <w:numPr>
          <w:ilvl w:val="0"/>
          <w:numId w:val="30"/>
        </w:numPr>
        <w:rPr>
          <w:del w:id="1071" w:author="阿毛" w:date="2021-06-02T14:39:00Z"/>
          <w:rFonts w:ascii="標楷體" w:hAnsi="標楷體"/>
        </w:rPr>
        <w:pPrChange w:id="1072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073" w:author="阿毛" w:date="2021-06-02T14:38:00Z">
        <w:r w:rsidDel="008D3BBA">
          <w:rPr>
            <w:rFonts w:ascii="標楷體" w:hAnsi="標楷體"/>
          </w:rPr>
          <w:delText>L</w:delText>
        </w:r>
      </w:del>
      <w:del w:id="1074" w:author="阿毛" w:date="2021-06-02T14:39:00Z">
        <w:r w:rsidR="00C30799" w:rsidDel="008D3BBA">
          <w:rPr>
            <w:rFonts w:ascii="標楷體" w:hAnsi="標楷體" w:hint="eastAsia"/>
          </w:rPr>
          <w:delText>91</w:delText>
        </w:r>
        <w:r w:rsidR="00BD5283" w:rsidDel="008D3BBA">
          <w:rPr>
            <w:rFonts w:ascii="標楷體" w:hAnsi="標楷體"/>
          </w:rPr>
          <w:delText>10</w:delText>
        </w:r>
        <w:r w:rsidDel="008D3BBA">
          <w:rPr>
            <w:rFonts w:ascii="標楷體" w:hAnsi="標楷體" w:hint="eastAsia"/>
          </w:rPr>
          <w:delText>首次撥款審核資料表</w:delText>
        </w:r>
      </w:del>
      <w:ins w:id="1075" w:author="ST1" w:date="2021-05-06T13:52:00Z">
        <w:del w:id="1076" w:author="阿毛" w:date="2021-06-02T14:39:00Z">
          <w:r w:rsidR="00863367" w:rsidDel="008D3BBA">
            <w:rPr>
              <w:rFonts w:ascii="標楷體" w:hAnsi="標楷體" w:hint="eastAsia"/>
            </w:rPr>
            <w:delText xml:space="preserve"> </w:delText>
          </w:r>
        </w:del>
      </w:ins>
      <w:ins w:id="1077" w:author="智誠 楊" w:date="2021-05-03T17:29:00Z">
        <w:del w:id="1078" w:author="阿毛" w:date="2021-06-02T14:39:00Z">
          <w:r w:rsidR="00FE6B2B" w:rsidDel="008D3BBA">
            <w:rPr>
              <w:rFonts w:ascii="標楷體" w:hAnsi="標楷體" w:hint="eastAsia"/>
            </w:rPr>
            <w:delText>*</w:delText>
          </w:r>
          <w:r w:rsidR="00FE6B2B" w:rsidDel="008D3BBA">
            <w:rPr>
              <w:rFonts w:ascii="標楷體" w:hAnsi="標楷體"/>
            </w:rPr>
            <w:delText>**</w:delText>
          </w:r>
        </w:del>
      </w:ins>
    </w:p>
    <w:p w14:paraId="6C2C1D2E" w14:textId="16F55AC7" w:rsidR="006F6710" w:rsidRPr="00B830D9" w:rsidDel="008D3BBA" w:rsidRDefault="006F6710">
      <w:pPr>
        <w:pStyle w:val="3"/>
        <w:rPr>
          <w:del w:id="1079" w:author="阿毛" w:date="2021-06-02T14:40:00Z"/>
        </w:rPr>
        <w:pPrChange w:id="1080" w:author="阿毛" w:date="2021-06-02T14:38:00Z">
          <w:pPr>
            <w:pStyle w:val="a"/>
          </w:pPr>
        </w:pPrChange>
      </w:pPr>
      <w:del w:id="1081" w:author="阿毛" w:date="2021-06-02T14:40:00Z">
        <w:r w:rsidRPr="00B830D9" w:rsidDel="008D3BBA">
          <w:delText>功能說明</w:delText>
        </w:r>
      </w:del>
    </w:p>
    <w:tbl>
      <w:tblPr>
        <w:tblW w:w="6318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  <w:tblPrChange w:id="1082" w:author="智誠 楊" w:date="2021-05-03T14:08:00Z">
          <w:tblPr>
            <w:tblW w:w="7866" w:type="dxa"/>
            <w:tblInd w:w="180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blBorders>
            <w:tblLayout w:type="fixed"/>
            <w:tblLook w:val="0000" w:firstRow="0" w:lastRow="0" w:firstColumn="0" w:lastColumn="0" w:noHBand="0" w:noVBand="0"/>
          </w:tblPr>
        </w:tblPrChange>
      </w:tblPr>
      <w:tblGrid>
        <w:gridCol w:w="6318"/>
        <w:tblGridChange w:id="1083">
          <w:tblGrid>
            <w:gridCol w:w="6318"/>
          </w:tblGrid>
        </w:tblGridChange>
      </w:tblGrid>
      <w:tr w:rsidR="003B45A8" w:rsidRPr="00B830D9" w:rsidDel="008D3BBA" w14:paraId="54387B1F" w14:textId="2F339A01" w:rsidTr="003B45A8">
        <w:trPr>
          <w:trHeight w:val="277"/>
          <w:del w:id="1084" w:author="阿毛" w:date="2021-06-02T14:40:00Z"/>
          <w:trPrChange w:id="1085" w:author="智誠 楊" w:date="2021-05-03T14:08:00Z">
            <w:trPr>
              <w:trHeight w:val="277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86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0633F3DE" w14:textId="184B1F6F" w:rsidR="003B45A8" w:rsidDel="008D3BBA" w:rsidRDefault="003B45A8" w:rsidP="00977253">
            <w:pPr>
              <w:rPr>
                <w:del w:id="1087" w:author="阿毛" w:date="2021-06-02T14:40:00Z"/>
                <w:rFonts w:ascii="標楷體" w:eastAsia="標楷體" w:hAnsi="標楷體"/>
              </w:rPr>
            </w:pPr>
            <w:del w:id="1088" w:author="阿毛" w:date="2021-06-02T14:40:00Z">
              <w:r w:rsidDel="008D3BBA">
                <w:rPr>
                  <w:rFonts w:ascii="標楷體" w:eastAsia="標楷體" w:hAnsi="標楷體" w:hint="eastAsia"/>
                </w:rPr>
                <w:delText>列印首次撥款審核資料表</w:delText>
              </w:r>
            </w:del>
          </w:p>
          <w:p w14:paraId="121F4220" w14:textId="742449E4" w:rsidR="003B45A8" w:rsidRPr="00B830D9" w:rsidDel="008D3BBA" w:rsidRDefault="003B45A8" w:rsidP="00977253">
            <w:pPr>
              <w:rPr>
                <w:del w:id="1089" w:author="阿毛" w:date="2021-06-02T14:40:00Z"/>
                <w:rFonts w:ascii="標楷體" w:eastAsia="標楷體" w:hAnsi="標楷體"/>
              </w:rPr>
            </w:pPr>
            <w:del w:id="1090" w:author="阿毛" w:date="2021-06-02T14:40:00Z">
              <w:r w:rsidDel="008D3BBA">
                <w:rPr>
                  <w:rFonts w:ascii="標楷體" w:eastAsia="標楷體" w:hAnsi="標楷體" w:hint="eastAsia"/>
                </w:rPr>
                <w:delText>啟動列印後，始能撥款。</w:delText>
              </w:r>
            </w:del>
          </w:p>
        </w:tc>
      </w:tr>
      <w:tr w:rsidR="003B45A8" w:rsidRPr="00B830D9" w:rsidDel="008D3BBA" w14:paraId="7B5E5E94" w14:textId="677CEF2B" w:rsidTr="003B45A8">
        <w:trPr>
          <w:trHeight w:val="277"/>
          <w:del w:id="1091" w:author="阿毛" w:date="2021-06-02T14:40:00Z"/>
          <w:trPrChange w:id="1092" w:author="智誠 楊" w:date="2021-05-03T14:08:00Z">
            <w:trPr>
              <w:trHeight w:val="277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93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2566FF56" w14:textId="69A7DAAC" w:rsidR="003B45A8" w:rsidRPr="00B830D9" w:rsidDel="008D3BBA" w:rsidRDefault="003B45A8" w:rsidP="006F6710">
            <w:pPr>
              <w:rPr>
                <w:del w:id="1094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6573FFC5" w14:textId="20EF36F3" w:rsidTr="003B45A8">
        <w:trPr>
          <w:trHeight w:val="773"/>
          <w:del w:id="1095" w:author="阿毛" w:date="2021-06-02T14:40:00Z"/>
          <w:trPrChange w:id="1096" w:author="智誠 楊" w:date="2021-05-03T14:08:00Z">
            <w:trPr>
              <w:trHeight w:val="773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97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B0838B3" w14:textId="3EF03A09" w:rsidR="003B45A8" w:rsidRPr="00B830D9" w:rsidDel="008D3BBA" w:rsidRDefault="003B45A8" w:rsidP="006F6710">
            <w:pPr>
              <w:rPr>
                <w:del w:id="1098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7FF37625" w14:textId="099F4E87" w:rsidTr="003B45A8">
        <w:trPr>
          <w:trHeight w:val="321"/>
          <w:del w:id="1099" w:author="阿毛" w:date="2021-06-02T14:40:00Z"/>
          <w:trPrChange w:id="1100" w:author="智誠 楊" w:date="2021-05-03T14:08:00Z">
            <w:trPr>
              <w:trHeight w:val="321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101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272249D" w14:textId="141BCD4A" w:rsidR="003B45A8" w:rsidRPr="00B830D9" w:rsidDel="008D3BBA" w:rsidRDefault="003B45A8" w:rsidP="006F6710">
            <w:pPr>
              <w:rPr>
                <w:del w:id="1102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15F1B74C" w14:textId="353AFDD1" w:rsidTr="003B45A8">
        <w:trPr>
          <w:trHeight w:val="1311"/>
          <w:del w:id="1103" w:author="阿毛" w:date="2021-06-02T14:40:00Z"/>
          <w:trPrChange w:id="1104" w:author="智誠 楊" w:date="2021-05-03T14:08:00Z">
            <w:trPr>
              <w:trHeight w:val="1311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105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6F11B8F6" w14:textId="3F943ED3" w:rsidR="003B45A8" w:rsidRPr="00B830D9" w:rsidDel="008D3BBA" w:rsidRDefault="003B45A8" w:rsidP="006F6710">
            <w:pPr>
              <w:rPr>
                <w:del w:id="1106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417DE00C" w14:textId="2491AACA" w:rsidTr="003B45A8">
        <w:trPr>
          <w:trHeight w:val="278"/>
          <w:del w:id="1107" w:author="阿毛" w:date="2021-06-02T14:40:00Z"/>
          <w:trPrChange w:id="1108" w:author="智誠 楊" w:date="2021-05-03T14:08:00Z">
            <w:trPr>
              <w:trHeight w:val="27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109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3DF029BC" w14:textId="33281A9C" w:rsidR="003B45A8" w:rsidRPr="00B830D9" w:rsidDel="008D3BBA" w:rsidRDefault="003B45A8" w:rsidP="006F6710">
            <w:pPr>
              <w:rPr>
                <w:del w:id="1110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0710CD47" w14:textId="74FB333E" w:rsidTr="003B45A8">
        <w:trPr>
          <w:trHeight w:val="358"/>
          <w:del w:id="1111" w:author="阿毛" w:date="2021-06-02T14:40:00Z"/>
          <w:trPrChange w:id="1112" w:author="智誠 楊" w:date="2021-05-03T14:08:00Z">
            <w:trPr>
              <w:trHeight w:val="35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113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15B2CA8A" w14:textId="0351D23D" w:rsidR="003B45A8" w:rsidRPr="00B830D9" w:rsidDel="008D3BBA" w:rsidRDefault="003B45A8" w:rsidP="006F6710">
            <w:pPr>
              <w:rPr>
                <w:del w:id="1114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455B57CE" w14:textId="1917982A" w:rsidTr="003B45A8">
        <w:trPr>
          <w:trHeight w:val="278"/>
          <w:del w:id="1115" w:author="阿毛" w:date="2021-06-02T14:40:00Z"/>
          <w:trPrChange w:id="1116" w:author="智誠 楊" w:date="2021-05-03T14:08:00Z">
            <w:trPr>
              <w:trHeight w:val="27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117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147AA41" w14:textId="63E9BD7F" w:rsidR="003B45A8" w:rsidRPr="00B830D9" w:rsidDel="008D3BBA" w:rsidRDefault="003B45A8" w:rsidP="006F6710">
            <w:pPr>
              <w:rPr>
                <w:del w:id="1118" w:author="阿毛" w:date="2021-06-02T14:40:00Z"/>
                <w:rFonts w:ascii="標楷體" w:eastAsia="標楷體" w:hAnsi="標楷體"/>
              </w:rPr>
            </w:pPr>
          </w:p>
        </w:tc>
      </w:tr>
    </w:tbl>
    <w:p w14:paraId="264AF724" w14:textId="32DC00B0" w:rsidR="003B45A8" w:rsidDel="008D3BBA" w:rsidRDefault="003B45A8" w:rsidP="003B45A8">
      <w:pPr>
        <w:pStyle w:val="a"/>
        <w:ind w:left="1440" w:hanging="480"/>
        <w:rPr>
          <w:ins w:id="1119" w:author="智誠 楊" w:date="2021-05-03T14:02:00Z"/>
          <w:del w:id="1120" w:author="阿毛" w:date="2021-06-02T14:40:00Z"/>
        </w:rPr>
      </w:pPr>
      <w:ins w:id="1121" w:author="智誠 楊" w:date="2021-05-03T14:02:00Z">
        <w:del w:id="1122" w:author="阿毛" w:date="2021-06-02T14:40:00Z">
          <w:r w:rsidRPr="00362205" w:rsidDel="008D3BBA">
            <w:delText>功能說明</w:delText>
          </w:r>
        </w:del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B45A8" w:rsidRPr="00362205" w:rsidDel="008D3BBA" w14:paraId="7FE1BAFB" w14:textId="2C3A9CC4" w:rsidTr="00942E96">
        <w:trPr>
          <w:trHeight w:val="277"/>
          <w:ins w:id="1123" w:author="智誠 楊" w:date="2021-05-03T14:02:00Z"/>
          <w:del w:id="1124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F7E444" w14:textId="6CDCB5C7" w:rsidR="003B45A8" w:rsidRPr="00362205" w:rsidDel="008D3BBA" w:rsidRDefault="003B45A8" w:rsidP="00942E96">
            <w:pPr>
              <w:rPr>
                <w:ins w:id="1125" w:author="智誠 楊" w:date="2021-05-03T14:02:00Z"/>
                <w:del w:id="1126" w:author="阿毛" w:date="2021-06-02T14:40:00Z"/>
                <w:rFonts w:ascii="標楷體" w:eastAsia="標楷體" w:hAnsi="標楷體"/>
              </w:rPr>
            </w:pPr>
            <w:ins w:id="1127" w:author="智誠 楊" w:date="2021-05-03T14:02:00Z">
              <w:del w:id="1128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CC36B" w14:textId="487ADB44" w:rsidR="003B45A8" w:rsidRPr="003B45A8" w:rsidDel="008D3BBA" w:rsidRDefault="003B45A8">
            <w:pPr>
              <w:rPr>
                <w:ins w:id="1129" w:author="智誠 楊" w:date="2021-05-03T14:02:00Z"/>
                <w:del w:id="1130" w:author="阿毛" w:date="2021-06-02T14:40:00Z"/>
                <w:rFonts w:ascii="標楷體" w:eastAsia="標楷體" w:hAnsi="標楷體"/>
              </w:rPr>
            </w:pPr>
            <w:ins w:id="1131" w:author="智誠 楊" w:date="2021-05-03T14:04:00Z">
              <w:del w:id="1132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首次撥款審核資料表</w:delText>
                </w:r>
              </w:del>
            </w:ins>
          </w:p>
        </w:tc>
      </w:tr>
      <w:tr w:rsidR="003B45A8" w:rsidRPr="00A97C81" w:rsidDel="008D3BBA" w14:paraId="5A09DD72" w14:textId="29056BAB" w:rsidTr="00942E96">
        <w:trPr>
          <w:trHeight w:val="277"/>
          <w:ins w:id="1133" w:author="智誠 楊" w:date="2021-05-03T14:02:00Z"/>
          <w:del w:id="1134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CF2A98" w14:textId="1EBB8350" w:rsidR="003B45A8" w:rsidRPr="00A97C81" w:rsidDel="008D3BBA" w:rsidRDefault="003B45A8" w:rsidP="00942E96">
            <w:pPr>
              <w:rPr>
                <w:ins w:id="1135" w:author="智誠 楊" w:date="2021-05-03T14:02:00Z"/>
                <w:del w:id="1136" w:author="阿毛" w:date="2021-06-02T14:40:00Z"/>
                <w:rFonts w:ascii="標楷體" w:eastAsia="標楷體" w:hAnsi="標楷體"/>
              </w:rPr>
            </w:pPr>
            <w:ins w:id="1137" w:author="智誠 楊" w:date="2021-05-03T14:02:00Z">
              <w:del w:id="1138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C23F78" w14:textId="6BD6C30B" w:rsidR="003B45A8" w:rsidRPr="00A97C81" w:rsidDel="008D3BBA" w:rsidRDefault="003B45A8" w:rsidP="00942E96">
            <w:pPr>
              <w:rPr>
                <w:ins w:id="1139" w:author="智誠 楊" w:date="2021-05-03T14:02:00Z"/>
                <w:del w:id="1140" w:author="阿毛" w:date="2021-06-02T14:40:00Z"/>
                <w:rFonts w:ascii="標楷體" w:eastAsia="標楷體" w:hAnsi="標楷體"/>
              </w:rPr>
            </w:pPr>
            <w:ins w:id="1141" w:author="智誠 楊" w:date="2021-05-03T14:04:00Z">
              <w:del w:id="1142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列印首次撥款審核資料表</w:delText>
                </w:r>
              </w:del>
            </w:ins>
          </w:p>
        </w:tc>
      </w:tr>
      <w:tr w:rsidR="003B45A8" w:rsidRPr="00A97C81" w:rsidDel="008D3BBA" w14:paraId="1FAF875C" w14:textId="4E73E220" w:rsidTr="00942E96">
        <w:trPr>
          <w:trHeight w:val="773"/>
          <w:ins w:id="1143" w:author="智誠 楊" w:date="2021-05-03T14:02:00Z"/>
          <w:del w:id="1144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814C2F" w14:textId="6CA6A00A" w:rsidR="003B45A8" w:rsidRPr="00A97C81" w:rsidDel="008D3BBA" w:rsidRDefault="003B45A8" w:rsidP="00942E96">
            <w:pPr>
              <w:rPr>
                <w:ins w:id="1145" w:author="智誠 楊" w:date="2021-05-03T14:02:00Z"/>
                <w:del w:id="1146" w:author="阿毛" w:date="2021-06-02T14:40:00Z"/>
                <w:rFonts w:ascii="標楷體" w:eastAsia="標楷體" w:hAnsi="標楷體"/>
              </w:rPr>
            </w:pPr>
            <w:ins w:id="1147" w:author="智誠 楊" w:date="2021-05-03T14:02:00Z">
              <w:del w:id="1148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5484E2" w14:textId="0F341936" w:rsidR="003B45A8" w:rsidRPr="00A97C81" w:rsidDel="008D3BBA" w:rsidRDefault="003B45A8" w:rsidP="00942E96">
            <w:pPr>
              <w:rPr>
                <w:ins w:id="1149" w:author="智誠 楊" w:date="2021-05-03T14:02:00Z"/>
                <w:del w:id="1150" w:author="阿毛" w:date="2021-06-02T14:40:00Z"/>
                <w:rFonts w:ascii="標楷體" w:eastAsia="標楷體" w:hAnsi="標楷體"/>
              </w:rPr>
            </w:pPr>
            <w:ins w:id="1151" w:author="智誠 楊" w:date="2021-05-03T14:02:00Z">
              <w:del w:id="1152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1.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參考</w:delText>
                </w:r>
                <w:r w:rsidRPr="00A97C81" w:rsidDel="008D3BBA">
                  <w:rPr>
                    <w:rFonts w:ascii="標楷體" w:eastAsia="標楷體" w:hAnsi="標楷體" w:hint="eastAsia"/>
                  </w:rPr>
                  <w:delText>「</w:delText>
                </w:r>
              </w:del>
            </w:ins>
            <w:ins w:id="1153" w:author="ST1" w:date="2021-05-06T13:53:00Z">
              <w:del w:id="1154" w:author="阿毛" w:date="2021-06-02T14:40:00Z">
                <w:r w:rsidR="00863367" w:rsidDel="008D3BBA">
                  <w:rPr>
                    <w:rFonts w:ascii="標楷體" w:eastAsia="標楷體" w:hAnsi="標楷體" w:hint="eastAsia"/>
                    <w:lang w:eastAsia="zh-HK"/>
                  </w:rPr>
                  <w:delText>作業流程</w:delText>
                </w:r>
                <w:r w:rsidR="00863367" w:rsidDel="008D3BBA">
                  <w:rPr>
                    <w:rFonts w:ascii="標楷體" w:eastAsia="標楷體" w:hAnsi="標楷體" w:hint="eastAsia"/>
                  </w:rPr>
                  <w:delText>.</w:delText>
                </w:r>
                <w:r w:rsidR="00863367" w:rsidDel="008D3BBA">
                  <w:rPr>
                    <w:rFonts w:ascii="標楷體" w:eastAsia="標楷體" w:hAnsi="標楷體" w:hint="eastAsia"/>
                    <w:lang w:eastAsia="zh-HK"/>
                  </w:rPr>
                  <w:delText>放款作業</w:delText>
                </w:r>
              </w:del>
            </w:ins>
            <w:ins w:id="1155" w:author="智誠 楊" w:date="2021-05-03T14:02:00Z">
              <w:del w:id="1156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」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流程</w:delText>
                </w:r>
              </w:del>
            </w:ins>
            <w:ins w:id="1157" w:author="智誠 楊" w:date="2021-05-03T14:07:00Z">
              <w:del w:id="1158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?</w:delText>
                </w:r>
                <w:r w:rsidDel="008D3BBA">
                  <w:rPr>
                    <w:rFonts w:ascii="標楷體" w:eastAsia="標楷體" w:hAnsi="標楷體"/>
                    <w:lang w:eastAsia="zh-HK"/>
                  </w:rPr>
                  <w:delText>??</w:delText>
                </w:r>
              </w:del>
            </w:ins>
          </w:p>
          <w:p w14:paraId="18A6A332" w14:textId="0384703B" w:rsidR="003B45A8" w:rsidDel="008D3BBA" w:rsidRDefault="003B45A8" w:rsidP="00942E96">
            <w:pPr>
              <w:rPr>
                <w:ins w:id="1159" w:author="智誠 楊" w:date="2021-05-05T14:03:00Z"/>
                <w:del w:id="1160" w:author="阿毛" w:date="2021-06-02T14:40:00Z"/>
                <w:rFonts w:ascii="標楷體" w:eastAsia="標楷體" w:hAnsi="標楷體"/>
              </w:rPr>
            </w:pPr>
            <w:ins w:id="1161" w:author="智誠 楊" w:date="2021-05-03T14:02:00Z">
              <w:del w:id="1162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2.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維護</w:delText>
                </w:r>
              </w:del>
            </w:ins>
            <w:ins w:id="1163" w:author="智誠 楊" w:date="2021-05-03T14:08:00Z">
              <w:del w:id="1164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額度主</w:delText>
                </w:r>
              </w:del>
            </w:ins>
            <w:ins w:id="1165" w:author="智誠 楊" w:date="2021-05-03T14:02:00Z">
              <w:del w:id="1166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檔</w:delText>
                </w:r>
              </w:del>
            </w:ins>
            <w:ins w:id="1167" w:author="智誠 楊" w:date="2021-05-05T13:34:00Z">
              <w:del w:id="1168" w:author="阿毛" w:date="2021-06-02T14:40:00Z">
                <w:r w:rsidR="00797D4A" w:rsidDel="008D3BBA">
                  <w:rPr>
                    <w:rFonts w:ascii="標楷體" w:eastAsia="標楷體" w:hAnsi="標楷體" w:hint="eastAsia"/>
                  </w:rPr>
                  <w:delText>(</w:delText>
                </w:r>
              </w:del>
            </w:ins>
            <w:ins w:id="1169" w:author="智誠 楊" w:date="2021-05-05T11:55:00Z">
              <w:del w:id="1170" w:author="阿毛" w:date="2021-06-02T14:40:00Z">
                <w:r w:rsidR="004F67CE" w:rsidDel="008D3BBA">
                  <w:rPr>
                    <w:rFonts w:ascii="標楷體" w:eastAsia="標楷體" w:hAnsi="標楷體" w:hint="eastAsia"/>
                  </w:rPr>
                  <w:delText>Fa</w:delText>
                </w:r>
                <w:r w:rsidR="004F67CE" w:rsidDel="008D3BBA">
                  <w:rPr>
                    <w:rFonts w:ascii="標楷體" w:eastAsia="標楷體" w:hAnsi="標楷體"/>
                  </w:rPr>
                  <w:delText>cMain</w:delText>
                </w:r>
              </w:del>
            </w:ins>
            <w:ins w:id="1171" w:author="智誠 楊" w:date="2021-05-05T13:34:00Z">
              <w:del w:id="1172" w:author="阿毛" w:date="2021-06-02T14:40:00Z">
                <w:r w:rsidR="00797D4A" w:rsidDel="008D3BBA">
                  <w:rPr>
                    <w:rFonts w:ascii="標楷體" w:eastAsia="標楷體" w:hAnsi="標楷體" w:hint="eastAsia"/>
                  </w:rPr>
                  <w:delText>)</w:delText>
                </w:r>
                <w:r w:rsidR="00797D4A" w:rsidRPr="00A97C81" w:rsidDel="008D3BBA">
                  <w:rPr>
                    <w:rFonts w:ascii="標楷體" w:eastAsia="標楷體" w:hAnsi="標楷體"/>
                  </w:rPr>
                  <w:delText xml:space="preserve"> </w:delText>
                </w:r>
              </w:del>
            </w:ins>
          </w:p>
          <w:p w14:paraId="3F049B8E" w14:textId="44E8AF08" w:rsidR="006E3AAA" w:rsidDel="008D3BBA" w:rsidRDefault="006E3AAA" w:rsidP="00942E96">
            <w:pPr>
              <w:rPr>
                <w:ins w:id="1173" w:author="智誠 楊" w:date="2021-05-05T14:04:00Z"/>
                <w:del w:id="1174" w:author="阿毛" w:date="2021-06-02T14:40:00Z"/>
                <w:rFonts w:ascii="標楷體" w:eastAsia="標楷體" w:hAnsi="標楷體"/>
              </w:rPr>
            </w:pPr>
            <w:ins w:id="1175" w:author="智誠 楊" w:date="2021-05-05T14:03:00Z">
              <w:del w:id="1176" w:author="阿毛" w:date="2021-06-02T14:40:00Z">
                <w:r w:rsidDel="008D3BBA">
                  <w:rPr>
                    <w:rFonts w:ascii="標楷體" w:eastAsia="標楷體" w:hAnsi="標楷體"/>
                  </w:rPr>
                  <w:delText>3.</w:delText>
                </w:r>
              </w:del>
            </w:ins>
            <w:ins w:id="1177" w:author="智誠 楊" w:date="2021-05-05T14:04:00Z">
              <w:del w:id="1178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 xml:space="preserve">依據輸入核准號碼列印首次撥款審核資料表,並可重複　　　　　</w:delText>
                </w:r>
              </w:del>
            </w:ins>
          </w:p>
          <w:p w14:paraId="0E7AFFAF" w14:textId="778BEF9A" w:rsidR="006E3AAA" w:rsidRPr="006E3AAA" w:rsidDel="008D3BBA" w:rsidRDefault="006E3AAA">
            <w:pPr>
              <w:ind w:firstLineChars="100" w:firstLine="240"/>
              <w:rPr>
                <w:ins w:id="1179" w:author="智誠 楊" w:date="2021-05-03T14:02:00Z"/>
                <w:del w:id="1180" w:author="阿毛" w:date="2021-06-02T14:40:00Z"/>
                <w:rFonts w:ascii="標楷體" w:eastAsia="標楷體" w:hAnsi="標楷體"/>
              </w:rPr>
              <w:pPrChange w:id="1181" w:author="智誠 楊" w:date="2021-05-05T14:04:00Z">
                <w:pPr/>
              </w:pPrChange>
            </w:pPr>
            <w:ins w:id="1182" w:author="智誠 楊" w:date="2021-05-05T14:04:00Z">
              <w:del w:id="1183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列印</w:delText>
                </w:r>
              </w:del>
            </w:ins>
          </w:p>
        </w:tc>
      </w:tr>
      <w:tr w:rsidR="003B45A8" w:rsidRPr="00A97C81" w:rsidDel="008D3BBA" w14:paraId="7547DC55" w14:textId="1A9BF100" w:rsidTr="00942E96">
        <w:trPr>
          <w:trHeight w:val="321"/>
          <w:ins w:id="1184" w:author="智誠 楊" w:date="2021-05-03T14:02:00Z"/>
          <w:del w:id="1185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E8A366" w14:textId="57686109" w:rsidR="003B45A8" w:rsidRPr="00A97C81" w:rsidDel="008D3BBA" w:rsidRDefault="003B45A8" w:rsidP="00942E96">
            <w:pPr>
              <w:rPr>
                <w:ins w:id="1186" w:author="智誠 楊" w:date="2021-05-03T14:02:00Z"/>
                <w:del w:id="1187" w:author="阿毛" w:date="2021-06-02T14:40:00Z"/>
                <w:rFonts w:ascii="標楷體" w:eastAsia="標楷體" w:hAnsi="標楷體"/>
              </w:rPr>
            </w:pPr>
            <w:ins w:id="1188" w:author="智誠 楊" w:date="2021-05-03T14:02:00Z">
              <w:del w:id="1189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D144C4" w14:textId="5A5F71C1" w:rsidR="003B45A8" w:rsidRPr="00A97C81" w:rsidDel="008D3BBA" w:rsidRDefault="003B45A8" w:rsidP="00942E96">
            <w:pPr>
              <w:rPr>
                <w:ins w:id="1190" w:author="智誠 楊" w:date="2021-05-03T14:02:00Z"/>
                <w:del w:id="1191" w:author="阿毛" w:date="2021-06-02T14:40:00Z"/>
                <w:rFonts w:ascii="標楷體" w:eastAsia="標楷體" w:hAnsi="標楷體"/>
              </w:rPr>
            </w:pPr>
          </w:p>
        </w:tc>
      </w:tr>
      <w:tr w:rsidR="003B45A8" w:rsidRPr="00A97C81" w:rsidDel="008D3BBA" w14:paraId="565F7778" w14:textId="25E2CE9D" w:rsidTr="00942E96">
        <w:trPr>
          <w:trHeight w:val="1311"/>
          <w:ins w:id="1192" w:author="智誠 楊" w:date="2021-05-03T14:02:00Z"/>
          <w:del w:id="119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DC8D82" w14:textId="2943309C" w:rsidR="003B45A8" w:rsidRPr="00A97C81" w:rsidDel="008D3BBA" w:rsidRDefault="003B45A8" w:rsidP="00942E96">
            <w:pPr>
              <w:rPr>
                <w:ins w:id="1194" w:author="智誠 楊" w:date="2021-05-03T14:02:00Z"/>
                <w:del w:id="1195" w:author="阿毛" w:date="2021-06-02T14:40:00Z"/>
                <w:rFonts w:ascii="標楷體" w:eastAsia="標楷體" w:hAnsi="標楷體"/>
              </w:rPr>
            </w:pPr>
            <w:ins w:id="1196" w:author="智誠 楊" w:date="2021-05-03T14:02:00Z">
              <w:del w:id="1197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2D8BF9" w14:textId="11AC9BD4" w:rsidR="003B45A8" w:rsidRPr="00A97C81" w:rsidDel="008D3BBA" w:rsidRDefault="003B45A8" w:rsidP="00942E96">
            <w:pPr>
              <w:rPr>
                <w:ins w:id="1198" w:author="智誠 楊" w:date="2021-05-03T14:02:00Z"/>
                <w:del w:id="1199" w:author="阿毛" w:date="2021-06-02T14:40:00Z"/>
                <w:rFonts w:ascii="標楷體" w:eastAsia="標楷體" w:hAnsi="標楷體"/>
              </w:rPr>
            </w:pPr>
          </w:p>
        </w:tc>
      </w:tr>
      <w:tr w:rsidR="003B45A8" w:rsidRPr="00797D4A" w:rsidDel="008D3BBA" w14:paraId="4AB6933F" w14:textId="38EB9870" w:rsidTr="00942E96">
        <w:trPr>
          <w:trHeight w:val="278"/>
          <w:ins w:id="1200" w:author="智誠 楊" w:date="2021-05-03T14:02:00Z"/>
          <w:del w:id="1201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771049" w14:textId="4DA15453" w:rsidR="003B45A8" w:rsidRPr="00362205" w:rsidDel="008D3BBA" w:rsidRDefault="003B45A8" w:rsidP="00942E96">
            <w:pPr>
              <w:rPr>
                <w:ins w:id="1202" w:author="智誠 楊" w:date="2021-05-03T14:02:00Z"/>
                <w:del w:id="1203" w:author="阿毛" w:date="2021-06-02T14:40:00Z"/>
                <w:rFonts w:ascii="標楷體" w:eastAsia="標楷體" w:hAnsi="標楷體"/>
              </w:rPr>
            </w:pPr>
            <w:ins w:id="1204" w:author="智誠 楊" w:date="2021-05-03T14:02:00Z">
              <w:del w:id="1205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AF9AA3" w14:textId="6E6600C3" w:rsidR="003B45A8" w:rsidDel="00AB6B52" w:rsidRDefault="00797D4A">
            <w:pPr>
              <w:rPr>
                <w:ins w:id="1206" w:author="智誠 楊" w:date="2021-05-05T13:33:00Z"/>
                <w:del w:id="1207" w:author="阿毛" w:date="2021-06-02T14:13:00Z"/>
                <w:rFonts w:ascii="標楷體" w:eastAsia="標楷體" w:hAnsi="標楷體"/>
              </w:rPr>
            </w:pPr>
            <w:ins w:id="1208" w:author="智誠 楊" w:date="2021-05-05T13:33:00Z">
              <w:del w:id="1209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1.</w:delText>
                </w:r>
              </w:del>
            </w:ins>
            <w:ins w:id="1210" w:author="智誠 楊" w:date="2021-05-03T14:25:00Z">
              <w:del w:id="1211" w:author="阿毛" w:date="2021-06-02T14:40:00Z">
                <w:r w:rsidR="00FE380C" w:rsidDel="008D3BBA">
                  <w:rPr>
                    <w:rFonts w:ascii="標楷體" w:eastAsia="標楷體" w:hAnsi="標楷體" w:hint="eastAsia"/>
                  </w:rPr>
                  <w:delText>列出可下載之報表</w:delText>
                </w:r>
              </w:del>
            </w:ins>
          </w:p>
          <w:p w14:paraId="1DB88442" w14:textId="5A383239" w:rsidR="00797D4A" w:rsidRPr="00362205" w:rsidDel="008D3BBA" w:rsidRDefault="00797D4A">
            <w:pPr>
              <w:rPr>
                <w:ins w:id="1212" w:author="智誠 楊" w:date="2021-05-03T14:02:00Z"/>
                <w:del w:id="1213" w:author="阿毛" w:date="2021-06-02T14:40:00Z"/>
                <w:rFonts w:ascii="標楷體" w:eastAsia="標楷體" w:hAnsi="標楷體"/>
              </w:rPr>
            </w:pPr>
            <w:ins w:id="1214" w:author="智誠 楊" w:date="2021-05-05T13:33:00Z">
              <w:del w:id="1215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2.</w:delText>
                </w:r>
              </w:del>
            </w:ins>
            <w:ins w:id="1216" w:author="智誠 楊" w:date="2021-05-05T13:35:00Z">
              <w:del w:id="1217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交易成功,維護</w:delText>
                </w:r>
              </w:del>
            </w:ins>
            <w:ins w:id="1218" w:author="智誠 楊" w:date="2021-05-05T13:33:00Z">
              <w:del w:id="1219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Fa</w:delText>
                </w:r>
                <w:r w:rsidDel="00AB6B52">
                  <w:rPr>
                    <w:rFonts w:ascii="標楷體" w:eastAsia="標楷體" w:hAnsi="標楷體"/>
                  </w:rPr>
                  <w:delText>cMain.L9110Flag</w:delText>
                </w:r>
                <w:r w:rsidDel="00AB6B52">
                  <w:rPr>
                    <w:rFonts w:ascii="標楷體" w:eastAsia="標楷體" w:hAnsi="標楷體" w:hint="eastAsia"/>
                  </w:rPr>
                  <w:delText>列印記號</w:delText>
                </w:r>
              </w:del>
            </w:ins>
            <w:ins w:id="1220" w:author="智誠 楊" w:date="2021-05-05T13:35:00Z">
              <w:del w:id="1221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為Y</w:delText>
                </w:r>
              </w:del>
            </w:ins>
          </w:p>
        </w:tc>
      </w:tr>
      <w:tr w:rsidR="003B45A8" w:rsidRPr="00362205" w:rsidDel="008D3BBA" w14:paraId="3D276DAA" w14:textId="016D0FB5" w:rsidTr="00942E96">
        <w:trPr>
          <w:trHeight w:val="358"/>
          <w:ins w:id="1222" w:author="智誠 楊" w:date="2021-05-03T14:02:00Z"/>
          <w:del w:id="122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3BA55D" w14:textId="61C76E5D" w:rsidR="003B45A8" w:rsidRPr="00362205" w:rsidDel="008D3BBA" w:rsidRDefault="003B45A8" w:rsidP="00942E96">
            <w:pPr>
              <w:rPr>
                <w:ins w:id="1224" w:author="智誠 楊" w:date="2021-05-03T14:02:00Z"/>
                <w:del w:id="1225" w:author="阿毛" w:date="2021-06-02T14:40:00Z"/>
                <w:rFonts w:ascii="標楷體" w:eastAsia="標楷體" w:hAnsi="標楷體"/>
              </w:rPr>
            </w:pPr>
            <w:ins w:id="1226" w:author="智誠 楊" w:date="2021-05-03T14:02:00Z">
              <w:del w:id="1227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4F52C7" w14:textId="3AE1BF1A" w:rsidR="003B45A8" w:rsidRPr="00F20817" w:rsidDel="008D3BBA" w:rsidRDefault="00F878FD" w:rsidP="00942E96">
            <w:pPr>
              <w:widowControl/>
              <w:rPr>
                <w:ins w:id="1228" w:author="智誠 楊" w:date="2021-05-03T14:02:00Z"/>
                <w:del w:id="1229" w:author="阿毛" w:date="2021-06-02T14:40:00Z"/>
                <w:rFonts w:ascii="標楷體" w:eastAsia="標楷體" w:hAnsi="標楷體"/>
                <w:color w:val="222222"/>
                <w:kern w:val="0"/>
              </w:rPr>
            </w:pPr>
            <w:ins w:id="1230" w:author="智誠 楊" w:date="2021-05-05T11:49:00Z">
              <w:del w:id="1231" w:author="阿毛" w:date="2021-06-02T14:13:00Z">
                <w:r w:rsidDel="00AB6B52">
                  <w:rPr>
                    <w:rFonts w:ascii="標楷體" w:eastAsia="標楷體" w:hAnsi="標楷體" w:hint="eastAsia"/>
                  </w:rPr>
                  <w:delText>點選確定送出</w:delText>
                </w:r>
              </w:del>
            </w:ins>
            <w:ins w:id="1232" w:author="智誠 楊" w:date="2021-05-05T11:56:00Z">
              <w:del w:id="1233" w:author="阿毛" w:date="2021-06-02T14:13:00Z">
                <w:r w:rsidR="004F67CE" w:rsidDel="00AB6B52">
                  <w:rPr>
                    <w:rFonts w:ascii="標楷體" w:eastAsia="標楷體" w:hAnsi="標楷體" w:hint="eastAsia"/>
                  </w:rPr>
                  <w:delText>成功後</w:delText>
                </w:r>
              </w:del>
            </w:ins>
            <w:ins w:id="1234" w:author="智誠 楊" w:date="2021-05-03T14:05:00Z">
              <w:del w:id="1235" w:author="阿毛" w:date="2021-06-02T14:13:00Z">
                <w:r w:rsidR="003B45A8" w:rsidDel="00AB6B52">
                  <w:rPr>
                    <w:rFonts w:ascii="標楷體" w:eastAsia="標楷體" w:hAnsi="標楷體" w:hint="eastAsia"/>
                  </w:rPr>
                  <w:delText>，始能</w:delText>
                </w:r>
              </w:del>
            </w:ins>
            <w:ins w:id="1236" w:author="智誠 楊" w:date="2021-05-05T13:34:00Z">
              <w:del w:id="1237" w:author="阿毛" w:date="2021-06-02T14:13:00Z">
                <w:r w:rsidR="00797D4A" w:rsidDel="00AB6B52">
                  <w:rPr>
                    <w:rFonts w:ascii="標楷體" w:eastAsia="標楷體" w:hAnsi="標楷體" w:hint="eastAsia"/>
                  </w:rPr>
                  <w:delText>繼續</w:delText>
                </w:r>
              </w:del>
            </w:ins>
            <w:ins w:id="1238" w:author="ST1" w:date="2021-05-06T13:54:00Z">
              <w:del w:id="1239" w:author="阿毛" w:date="2021-06-02T14:13:00Z">
                <w:r w:rsidR="00B9777E" w:rsidRPr="004B136D" w:rsidDel="00AB6B52">
                  <w:rPr>
                    <w:rFonts w:ascii="標楷體" w:eastAsia="標楷體" w:hAnsi="標楷體" w:hint="eastAsia"/>
                  </w:rPr>
                  <w:delText>核准號碼</w:delText>
                </w:r>
              </w:del>
            </w:ins>
            <w:ins w:id="1240" w:author="智誠 楊" w:date="2021-05-03T14:05:00Z">
              <w:del w:id="1241" w:author="阿毛" w:date="2021-06-02T14:13:00Z">
                <w:r w:rsidR="003B45A8" w:rsidDel="00AB6B52">
                  <w:rPr>
                    <w:rFonts w:ascii="標楷體" w:eastAsia="標楷體" w:hAnsi="標楷體" w:hint="eastAsia"/>
                  </w:rPr>
                  <w:delText>撥款</w:delText>
                </w:r>
              </w:del>
            </w:ins>
            <w:ins w:id="1242" w:author="智誠 楊" w:date="2021-05-05T13:34:00Z">
              <w:del w:id="1243" w:author="阿毛" w:date="2021-06-02T14:13:00Z">
                <w:r w:rsidR="00797D4A" w:rsidDel="00AB6B52">
                  <w:rPr>
                    <w:rFonts w:ascii="標楷體" w:eastAsia="標楷體" w:hAnsi="標楷體" w:hint="eastAsia"/>
                  </w:rPr>
                  <w:delText>作業</w:delText>
                </w:r>
              </w:del>
            </w:ins>
          </w:p>
        </w:tc>
      </w:tr>
      <w:tr w:rsidR="003B45A8" w:rsidRPr="00362205" w:rsidDel="008D3BBA" w14:paraId="5D93B35A" w14:textId="0EBFD400" w:rsidTr="00942E96">
        <w:trPr>
          <w:trHeight w:val="358"/>
          <w:ins w:id="1244" w:author="智誠 楊" w:date="2021-05-03T14:02:00Z"/>
          <w:del w:id="1245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A6F6A4" w14:textId="3414C84F" w:rsidR="003B45A8" w:rsidRPr="00362205" w:rsidDel="008D3BBA" w:rsidRDefault="003B45A8" w:rsidP="00942E96">
            <w:pPr>
              <w:rPr>
                <w:ins w:id="1246" w:author="智誠 楊" w:date="2021-05-03T14:02:00Z"/>
                <w:del w:id="1247" w:author="阿毛" w:date="2021-06-02T14:40:00Z"/>
                <w:rFonts w:ascii="標楷體" w:eastAsia="標楷體" w:hAnsi="標楷體"/>
              </w:rPr>
            </w:pPr>
            <w:ins w:id="1248" w:author="智誠 楊" w:date="2021-05-03T14:02:00Z">
              <w:del w:id="1249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參考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50A9ED" w14:textId="1C554835" w:rsidR="003B45A8" w:rsidRPr="00362205" w:rsidDel="008D3BBA" w:rsidRDefault="003B45A8" w:rsidP="00942E96">
            <w:pPr>
              <w:rPr>
                <w:ins w:id="1250" w:author="智誠 楊" w:date="2021-05-03T14:02:00Z"/>
                <w:del w:id="1251" w:author="阿毛" w:date="2021-06-02T14:40:00Z"/>
                <w:rFonts w:ascii="標楷體" w:eastAsia="標楷體" w:hAnsi="標楷體"/>
              </w:rPr>
            </w:pPr>
          </w:p>
        </w:tc>
      </w:tr>
    </w:tbl>
    <w:p w14:paraId="06545DC3" w14:textId="7034C70F" w:rsidR="003B45A8" w:rsidDel="008D3BBA" w:rsidRDefault="003B45A8" w:rsidP="003B45A8">
      <w:pPr>
        <w:rPr>
          <w:ins w:id="1252" w:author="智誠 楊" w:date="2021-05-03T14:02:00Z"/>
          <w:del w:id="1253" w:author="阿毛" w:date="2021-06-02T14:40:00Z"/>
        </w:rPr>
      </w:pPr>
    </w:p>
    <w:p w14:paraId="6D9DC20D" w14:textId="4CABFFD5" w:rsidR="003B45A8" w:rsidRPr="005F1722" w:rsidDel="008D3BBA" w:rsidRDefault="003B45A8" w:rsidP="003B45A8">
      <w:pPr>
        <w:pStyle w:val="a"/>
        <w:ind w:left="1440" w:hanging="480"/>
        <w:rPr>
          <w:ins w:id="1254" w:author="智誠 楊" w:date="2021-05-03T14:02:00Z"/>
          <w:del w:id="1255" w:author="阿毛" w:date="2021-06-02T14:40:00Z"/>
        </w:rPr>
      </w:pPr>
      <w:ins w:id="1256" w:author="智誠 楊" w:date="2021-05-03T14:02:00Z">
        <w:del w:id="1257" w:author="阿毛" w:date="2021-06-02T14:40:00Z">
          <w:r w:rsidDel="008D3BBA">
            <w:rPr>
              <w:rFonts w:hint="eastAsia"/>
            </w:rPr>
            <w:delText>Ta</w:delText>
          </w:r>
          <w:r w:rsidDel="008D3BBA">
            <w:delText>ble List</w:delText>
          </w:r>
          <w:r w:rsidRPr="005F1722" w:rsidDel="008D3BBA">
            <w:rPr>
              <w:rFonts w:hint="eastAsia"/>
            </w:rPr>
            <w:delText>:</w:delText>
          </w:r>
        </w:del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3B45A8" w:rsidRPr="0022279A" w:rsidDel="008D3BBA" w14:paraId="6377F1B4" w14:textId="4672484C" w:rsidTr="00942E96">
        <w:trPr>
          <w:ins w:id="1258" w:author="智誠 楊" w:date="2021-05-03T14:02:00Z"/>
          <w:del w:id="1259" w:author="阿毛" w:date="2021-06-02T14:40:00Z"/>
        </w:trPr>
        <w:tc>
          <w:tcPr>
            <w:tcW w:w="952" w:type="dxa"/>
            <w:shd w:val="clear" w:color="auto" w:fill="D9D9D9" w:themeFill="background1" w:themeFillShade="D9"/>
          </w:tcPr>
          <w:p w14:paraId="582A601C" w14:textId="0E8BE207" w:rsidR="003B45A8" w:rsidRPr="0022279A" w:rsidDel="008D3BBA" w:rsidRDefault="003B45A8" w:rsidP="00942E96">
            <w:pPr>
              <w:jc w:val="center"/>
              <w:rPr>
                <w:ins w:id="1260" w:author="智誠 楊" w:date="2021-05-03T14:02:00Z"/>
                <w:del w:id="1261" w:author="阿毛" w:date="2021-06-02T14:40:00Z"/>
                <w:rFonts w:ascii="標楷體" w:eastAsia="標楷體" w:hAnsi="標楷體"/>
              </w:rPr>
            </w:pPr>
            <w:ins w:id="1262" w:author="智誠 楊" w:date="2021-05-03T14:02:00Z">
              <w:del w:id="1263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6CB607E2" w14:textId="4B122E47" w:rsidR="003B45A8" w:rsidRPr="0022279A" w:rsidDel="008D3BBA" w:rsidRDefault="003B45A8" w:rsidP="00942E96">
            <w:pPr>
              <w:jc w:val="center"/>
              <w:rPr>
                <w:ins w:id="1264" w:author="智誠 楊" w:date="2021-05-03T14:02:00Z"/>
                <w:del w:id="1265" w:author="阿毛" w:date="2021-06-02T14:40:00Z"/>
                <w:rFonts w:ascii="標楷體" w:eastAsia="標楷體" w:hAnsi="標楷體"/>
              </w:rPr>
            </w:pPr>
            <w:ins w:id="1266" w:author="智誠 楊" w:date="2021-05-03T14:02:00Z">
              <w:del w:id="1267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名稱</w:delText>
                </w:r>
              </w:del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1E5950A8" w14:textId="2099C6F4" w:rsidR="003B45A8" w:rsidRPr="0022279A" w:rsidDel="008D3BBA" w:rsidRDefault="003B45A8" w:rsidP="00942E96">
            <w:pPr>
              <w:jc w:val="center"/>
              <w:rPr>
                <w:ins w:id="1268" w:author="智誠 楊" w:date="2021-05-03T14:02:00Z"/>
                <w:del w:id="1269" w:author="阿毛" w:date="2021-06-02T14:40:00Z"/>
                <w:rFonts w:ascii="標楷體" w:eastAsia="標楷體" w:hAnsi="標楷體"/>
              </w:rPr>
            </w:pPr>
            <w:ins w:id="1270" w:author="智誠 楊" w:date="2021-05-03T14:02:00Z">
              <w:del w:id="1271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說明</w:delText>
                </w:r>
              </w:del>
            </w:ins>
          </w:p>
        </w:tc>
      </w:tr>
      <w:tr w:rsidR="003B45A8" w:rsidRPr="0022279A" w:rsidDel="008D3BBA" w14:paraId="02516CBD" w14:textId="4A31E16A" w:rsidTr="00942E96">
        <w:trPr>
          <w:ins w:id="1272" w:author="智誠 楊" w:date="2021-05-03T14:02:00Z"/>
          <w:del w:id="1273" w:author="阿毛" w:date="2021-06-02T14:40:00Z"/>
        </w:trPr>
        <w:tc>
          <w:tcPr>
            <w:tcW w:w="952" w:type="dxa"/>
          </w:tcPr>
          <w:p w14:paraId="0B807AD5" w14:textId="704A7C10" w:rsidR="003B45A8" w:rsidRPr="0022279A" w:rsidDel="008D3BBA" w:rsidRDefault="003B45A8" w:rsidP="00942E96">
            <w:pPr>
              <w:jc w:val="center"/>
              <w:rPr>
                <w:ins w:id="1274" w:author="智誠 楊" w:date="2021-05-03T14:02:00Z"/>
                <w:del w:id="1275" w:author="阿毛" w:date="2021-06-02T14:40:00Z"/>
                <w:rFonts w:ascii="標楷體" w:eastAsia="標楷體" w:hAnsi="標楷體"/>
              </w:rPr>
            </w:pPr>
            <w:ins w:id="1276" w:author="智誠 楊" w:date="2021-05-03T14:02:00Z">
              <w:del w:id="1277" w:author="阿毛" w:date="2021-06-02T14:40:00Z">
                <w:r w:rsidRPr="0022279A" w:rsidDel="008D3BBA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3118" w:type="dxa"/>
          </w:tcPr>
          <w:p w14:paraId="5AF4FB32" w14:textId="5683BF29" w:rsidR="003B45A8" w:rsidRPr="0022279A" w:rsidDel="008D3BBA" w:rsidRDefault="003B45A8" w:rsidP="00942E96">
            <w:pPr>
              <w:rPr>
                <w:ins w:id="1278" w:author="智誠 楊" w:date="2021-05-03T14:02:00Z"/>
                <w:del w:id="1279" w:author="阿毛" w:date="2021-06-02T14:40:00Z"/>
                <w:rFonts w:ascii="標楷體" w:eastAsia="標楷體" w:hAnsi="標楷體"/>
              </w:rPr>
            </w:pPr>
            <w:ins w:id="1280" w:author="智誠 楊" w:date="2021-05-03T14:09:00Z">
              <w:del w:id="1281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Fa</w:delText>
                </w:r>
                <w:r w:rsidDel="008D3BBA">
                  <w:rPr>
                    <w:rFonts w:ascii="標楷體" w:eastAsia="標楷體" w:hAnsi="標楷體"/>
                  </w:rPr>
                  <w:delText>cMain</w:delText>
                </w:r>
              </w:del>
            </w:ins>
          </w:p>
        </w:tc>
        <w:tc>
          <w:tcPr>
            <w:tcW w:w="3828" w:type="dxa"/>
          </w:tcPr>
          <w:p w14:paraId="03558163" w14:textId="53499DA7" w:rsidR="003B45A8" w:rsidRPr="0022279A" w:rsidDel="008D3BBA" w:rsidRDefault="003B45A8" w:rsidP="00942E96">
            <w:pPr>
              <w:rPr>
                <w:ins w:id="1282" w:author="智誠 楊" w:date="2021-05-03T14:02:00Z"/>
                <w:del w:id="1283" w:author="阿毛" w:date="2021-06-02T14:40:00Z"/>
                <w:rFonts w:ascii="標楷體" w:eastAsia="標楷體" w:hAnsi="標楷體"/>
              </w:rPr>
            </w:pPr>
            <w:ins w:id="1284" w:author="智誠 楊" w:date="2021-05-03T14:09:00Z">
              <w:del w:id="1285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額度主</w:delText>
                </w:r>
              </w:del>
            </w:ins>
            <w:ins w:id="1286" w:author="智誠 楊" w:date="2021-05-03T14:02:00Z">
              <w:del w:id="1287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檔</w:delText>
                </w:r>
              </w:del>
            </w:ins>
          </w:p>
        </w:tc>
      </w:tr>
      <w:tr w:rsidR="003B45A8" w:rsidRPr="0022279A" w:rsidDel="008D3BBA" w14:paraId="13D92F46" w14:textId="461B56BE" w:rsidTr="00942E96">
        <w:trPr>
          <w:ins w:id="1288" w:author="智誠 楊" w:date="2021-05-03T14:02:00Z"/>
          <w:del w:id="1289" w:author="阿毛" w:date="2021-06-02T14:40:00Z"/>
        </w:trPr>
        <w:tc>
          <w:tcPr>
            <w:tcW w:w="952" w:type="dxa"/>
          </w:tcPr>
          <w:p w14:paraId="08C543DD" w14:textId="2CB331C1" w:rsidR="003B45A8" w:rsidRPr="0022279A" w:rsidDel="008D3BBA" w:rsidRDefault="003B45A8" w:rsidP="00942E96">
            <w:pPr>
              <w:jc w:val="center"/>
              <w:rPr>
                <w:ins w:id="1290" w:author="智誠 楊" w:date="2021-05-03T14:02:00Z"/>
                <w:del w:id="1291" w:author="阿毛" w:date="2021-06-02T14:40:00Z"/>
                <w:rFonts w:ascii="標楷體" w:eastAsia="標楷體" w:hAnsi="標楷體"/>
              </w:rPr>
            </w:pPr>
          </w:p>
        </w:tc>
        <w:tc>
          <w:tcPr>
            <w:tcW w:w="3118" w:type="dxa"/>
          </w:tcPr>
          <w:p w14:paraId="12C9276B" w14:textId="1D6F43DA" w:rsidR="003B45A8" w:rsidRPr="0022279A" w:rsidDel="008D3BBA" w:rsidRDefault="003B45A8" w:rsidP="00942E96">
            <w:pPr>
              <w:rPr>
                <w:ins w:id="1292" w:author="智誠 楊" w:date="2021-05-03T14:02:00Z"/>
                <w:del w:id="1293" w:author="阿毛" w:date="2021-06-02T14:40:00Z"/>
                <w:rFonts w:ascii="標楷體" w:eastAsia="標楷體" w:hAnsi="標楷體"/>
              </w:rPr>
            </w:pPr>
          </w:p>
        </w:tc>
        <w:tc>
          <w:tcPr>
            <w:tcW w:w="3828" w:type="dxa"/>
          </w:tcPr>
          <w:p w14:paraId="49F9EBD5" w14:textId="7781B576" w:rsidR="003B45A8" w:rsidRPr="0022279A" w:rsidDel="008D3BBA" w:rsidRDefault="003B45A8" w:rsidP="00942E96">
            <w:pPr>
              <w:rPr>
                <w:ins w:id="1294" w:author="智誠 楊" w:date="2021-05-03T14:02:00Z"/>
                <w:del w:id="1295" w:author="阿毛" w:date="2021-06-02T14:40:00Z"/>
                <w:rFonts w:ascii="標楷體" w:eastAsia="標楷體" w:hAnsi="標楷體"/>
              </w:rPr>
            </w:pPr>
          </w:p>
        </w:tc>
      </w:tr>
      <w:tr w:rsidR="003B45A8" w:rsidRPr="0022279A" w:rsidDel="008D3BBA" w14:paraId="287FA772" w14:textId="3320C3BF" w:rsidTr="00942E96">
        <w:trPr>
          <w:ins w:id="1296" w:author="智誠 楊" w:date="2021-05-03T14:02:00Z"/>
          <w:del w:id="1297" w:author="阿毛" w:date="2021-06-02T14:40:00Z"/>
        </w:trPr>
        <w:tc>
          <w:tcPr>
            <w:tcW w:w="952" w:type="dxa"/>
          </w:tcPr>
          <w:p w14:paraId="0DF746FB" w14:textId="0195E5D6" w:rsidR="003B45A8" w:rsidRPr="0022279A" w:rsidDel="008D3BBA" w:rsidRDefault="003B45A8" w:rsidP="00942E96">
            <w:pPr>
              <w:jc w:val="center"/>
              <w:rPr>
                <w:ins w:id="1298" w:author="智誠 楊" w:date="2021-05-03T14:02:00Z"/>
                <w:del w:id="1299" w:author="阿毛" w:date="2021-06-02T14:40:00Z"/>
                <w:rFonts w:ascii="標楷體" w:eastAsia="標楷體" w:hAnsi="標楷體"/>
              </w:rPr>
            </w:pPr>
          </w:p>
        </w:tc>
        <w:tc>
          <w:tcPr>
            <w:tcW w:w="3118" w:type="dxa"/>
          </w:tcPr>
          <w:p w14:paraId="626AC7A6" w14:textId="216E2F62" w:rsidR="003B45A8" w:rsidRPr="0022279A" w:rsidDel="008D3BBA" w:rsidRDefault="003B45A8" w:rsidP="00942E96">
            <w:pPr>
              <w:rPr>
                <w:ins w:id="1300" w:author="智誠 楊" w:date="2021-05-03T14:02:00Z"/>
                <w:del w:id="1301" w:author="阿毛" w:date="2021-06-02T14:40:00Z"/>
                <w:rFonts w:ascii="標楷體" w:eastAsia="標楷體" w:hAnsi="標楷體"/>
              </w:rPr>
            </w:pPr>
          </w:p>
        </w:tc>
        <w:tc>
          <w:tcPr>
            <w:tcW w:w="3828" w:type="dxa"/>
          </w:tcPr>
          <w:p w14:paraId="357A1B8C" w14:textId="26F22922" w:rsidR="003B45A8" w:rsidRPr="0022279A" w:rsidDel="008D3BBA" w:rsidRDefault="003B45A8" w:rsidP="00942E96">
            <w:pPr>
              <w:rPr>
                <w:ins w:id="1302" w:author="智誠 楊" w:date="2021-05-03T14:02:00Z"/>
                <w:del w:id="1303" w:author="阿毛" w:date="2021-06-02T14:40:00Z"/>
                <w:rFonts w:ascii="標楷體" w:eastAsia="標楷體" w:hAnsi="標楷體"/>
              </w:rPr>
            </w:pPr>
          </w:p>
        </w:tc>
      </w:tr>
    </w:tbl>
    <w:p w14:paraId="7261070A" w14:textId="22166A5F" w:rsidR="003B45A8" w:rsidRPr="00362205" w:rsidDel="008D3BBA" w:rsidRDefault="003B45A8" w:rsidP="003B45A8">
      <w:pPr>
        <w:pStyle w:val="a"/>
        <w:ind w:left="1440" w:hanging="480"/>
        <w:rPr>
          <w:ins w:id="1304" w:author="智誠 楊" w:date="2021-05-03T14:02:00Z"/>
          <w:del w:id="1305" w:author="阿毛" w:date="2021-06-02T14:40:00Z"/>
        </w:rPr>
      </w:pPr>
      <w:ins w:id="1306" w:author="智誠 楊" w:date="2021-05-03T14:02:00Z">
        <w:del w:id="1307" w:author="阿毛" w:date="2021-06-02T14:40:00Z">
          <w:r w:rsidRPr="00362205" w:rsidDel="008D3BBA">
            <w:delText>UI</w:delText>
          </w:r>
          <w:r w:rsidRPr="00362205" w:rsidDel="008D3BBA">
            <w:delText>畫面</w:delText>
          </w:r>
        </w:del>
      </w:ins>
    </w:p>
    <w:p w14:paraId="0F57FC74" w14:textId="5C9822D1" w:rsidR="003B45A8" w:rsidDel="008D3BBA" w:rsidRDefault="003B45A8" w:rsidP="003B45A8">
      <w:pPr>
        <w:pStyle w:val="42"/>
        <w:spacing w:after="72"/>
        <w:ind w:leftChars="196" w:left="470"/>
        <w:rPr>
          <w:ins w:id="1308" w:author="智誠 楊" w:date="2021-05-03T14:02:00Z"/>
          <w:del w:id="1309" w:author="阿毛" w:date="2021-06-02T14:40:00Z"/>
          <w:rFonts w:ascii="標楷體" w:hAnsi="標楷體"/>
        </w:rPr>
      </w:pPr>
      <w:ins w:id="1310" w:author="智誠 楊" w:date="2021-05-03T14:02:00Z">
        <w:del w:id="1311" w:author="阿毛" w:date="2021-06-02T14:40:00Z">
          <w:r w:rsidRPr="00362205" w:rsidDel="008D3BBA">
            <w:rPr>
              <w:rFonts w:ascii="標楷體" w:hAnsi="標楷體" w:hint="eastAsia"/>
            </w:rPr>
            <w:delText>輸入畫面：</w:delText>
          </w:r>
        </w:del>
      </w:ins>
    </w:p>
    <w:p w14:paraId="56C8E4BD" w14:textId="26682178" w:rsidR="003B45A8" w:rsidRPr="003B45A8" w:rsidDel="008D3BBA" w:rsidRDefault="00CB4D71">
      <w:pPr>
        <w:pStyle w:val="42"/>
        <w:spacing w:after="72"/>
        <w:ind w:leftChars="196" w:left="470"/>
        <w:rPr>
          <w:ins w:id="1312" w:author="智誠 楊" w:date="2021-05-03T14:02:00Z"/>
          <w:del w:id="1313" w:author="阿毛" w:date="2021-06-02T14:40:00Z"/>
          <w:rFonts w:ascii="標楷體" w:hAnsi="標楷體"/>
          <w:rPrChange w:id="1314" w:author="智誠 楊" w:date="2021-05-03T14:11:00Z">
            <w:rPr>
              <w:ins w:id="1315" w:author="智誠 楊" w:date="2021-05-03T14:02:00Z"/>
              <w:del w:id="1316" w:author="阿毛" w:date="2021-06-02T14:40:00Z"/>
            </w:rPr>
          </w:rPrChange>
        </w:rPr>
        <w:pPrChange w:id="1317" w:author="智誠 楊" w:date="2021-05-03T14:11:00Z">
          <w:pPr/>
        </w:pPrChange>
      </w:pPr>
      <w:ins w:id="1318" w:author="智誠 楊" w:date="2021-05-14T10:09:00Z">
        <w:del w:id="1319" w:author="阿毛" w:date="2021-06-02T14:40:00Z">
          <w:r w:rsidRPr="00CB4D71" w:rsidDel="008D3BBA">
            <w:rPr>
              <w:rFonts w:ascii="標楷體" w:hAnsi="標楷體"/>
              <w:noProof/>
            </w:rPr>
            <w:drawing>
              <wp:inline distT="0" distB="0" distL="0" distR="0" wp14:anchorId="3AA7B985" wp14:editId="51B0A60B">
                <wp:extent cx="6479540" cy="1073785"/>
                <wp:effectExtent l="0" t="0" r="0" b="0"/>
                <wp:docPr id="31" name="圖片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073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CA394EB" w14:textId="6647079E" w:rsidR="003B45A8" w:rsidDel="008D3BBA" w:rsidRDefault="003B45A8" w:rsidP="003B45A8">
      <w:pPr>
        <w:pStyle w:val="a"/>
        <w:ind w:left="1440" w:hanging="480"/>
        <w:rPr>
          <w:ins w:id="1320" w:author="智誠 楊" w:date="2021-05-03T14:11:00Z"/>
          <w:del w:id="1321" w:author="阿毛" w:date="2021-06-02T14:40:00Z"/>
        </w:rPr>
      </w:pPr>
      <w:ins w:id="1322" w:author="智誠 楊" w:date="2021-05-03T14:11:00Z">
        <w:del w:id="1323" w:author="阿毛" w:date="2021-06-02T14:40:00Z">
          <w:r w:rsidDel="008D3BBA">
            <w:delText>輸入畫面</w:delText>
          </w:r>
          <w:r w:rsidDel="008D3BBA">
            <w:rPr>
              <w:rFonts w:hint="eastAsia"/>
              <w:lang w:eastAsia="zh-HK"/>
            </w:rPr>
            <w:delText>按鈕</w:delText>
          </w:r>
          <w:r w:rsidDel="008D3BBA">
            <w:delText>說明</w:delText>
          </w:r>
        </w:del>
      </w:ins>
    </w:p>
    <w:p w14:paraId="6A94DB6D" w14:textId="4DFC3142" w:rsidR="003B45A8" w:rsidRPr="00F5236F" w:rsidDel="008D3BBA" w:rsidRDefault="003B45A8" w:rsidP="003B45A8">
      <w:pPr>
        <w:rPr>
          <w:ins w:id="1324" w:author="智誠 楊" w:date="2021-05-03T14:11:00Z"/>
          <w:del w:id="1325" w:author="阿毛" w:date="2021-06-02T14:40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B45A8" w:rsidRPr="00F5236F" w:rsidDel="008D3BBA" w14:paraId="7D84ED68" w14:textId="50182593" w:rsidTr="00942E96">
        <w:trPr>
          <w:ins w:id="1326" w:author="智誠 楊" w:date="2021-05-03T14:11:00Z"/>
          <w:del w:id="1327" w:author="阿毛" w:date="2021-06-02T14:40:00Z"/>
        </w:trPr>
        <w:tc>
          <w:tcPr>
            <w:tcW w:w="851" w:type="dxa"/>
            <w:shd w:val="clear" w:color="auto" w:fill="D9D9D9" w:themeFill="background1" w:themeFillShade="D9"/>
          </w:tcPr>
          <w:p w14:paraId="6BB2DF8D" w14:textId="4C982681" w:rsidR="003B45A8" w:rsidRPr="00F5236F" w:rsidDel="008D3BBA" w:rsidRDefault="003B45A8" w:rsidP="00942E96">
            <w:pPr>
              <w:jc w:val="center"/>
              <w:rPr>
                <w:ins w:id="1328" w:author="智誠 楊" w:date="2021-05-03T14:11:00Z"/>
                <w:del w:id="1329" w:author="阿毛" w:date="2021-06-02T14:40:00Z"/>
                <w:rFonts w:ascii="標楷體" w:eastAsia="標楷體" w:hAnsi="標楷體"/>
              </w:rPr>
            </w:pPr>
            <w:ins w:id="1330" w:author="智誠 楊" w:date="2021-05-03T14:11:00Z">
              <w:del w:id="1331" w:author="阿毛" w:date="2021-06-02T14:40:00Z">
                <w:r w:rsidRPr="00F5236F" w:rsidDel="008D3BBA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48372732" w14:textId="0CB20844" w:rsidR="003B45A8" w:rsidRPr="00F5236F" w:rsidDel="008D3BBA" w:rsidRDefault="003B45A8" w:rsidP="00942E96">
            <w:pPr>
              <w:jc w:val="center"/>
              <w:rPr>
                <w:ins w:id="1332" w:author="智誠 楊" w:date="2021-05-03T14:11:00Z"/>
                <w:del w:id="1333" w:author="阿毛" w:date="2021-06-02T14:40:00Z"/>
                <w:rFonts w:ascii="標楷體" w:eastAsia="標楷體" w:hAnsi="標楷體"/>
              </w:rPr>
            </w:pPr>
            <w:ins w:id="1334" w:author="智誠 楊" w:date="2021-05-03T14:11:00Z">
              <w:del w:id="1335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按鈕名稱</w:delText>
                </w:r>
              </w:del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06E7967D" w14:textId="39822026" w:rsidR="003B45A8" w:rsidRPr="00F5236F" w:rsidDel="008D3BBA" w:rsidRDefault="003B45A8" w:rsidP="00942E96">
            <w:pPr>
              <w:jc w:val="center"/>
              <w:rPr>
                <w:ins w:id="1336" w:author="智誠 楊" w:date="2021-05-03T14:11:00Z"/>
                <w:del w:id="1337" w:author="阿毛" w:date="2021-06-02T14:40:00Z"/>
                <w:rFonts w:ascii="標楷體" w:eastAsia="標楷體" w:hAnsi="標楷體"/>
              </w:rPr>
            </w:pPr>
            <w:ins w:id="1338" w:author="智誠 楊" w:date="2021-05-03T14:11:00Z">
              <w:del w:id="1339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功能說明</w:delText>
                </w:r>
              </w:del>
            </w:ins>
          </w:p>
        </w:tc>
      </w:tr>
      <w:tr w:rsidR="003B45A8" w:rsidRPr="00F5236F" w:rsidDel="008D3BBA" w14:paraId="07B8365F" w14:textId="1D07A264" w:rsidTr="00942E96">
        <w:trPr>
          <w:ins w:id="1340" w:author="智誠 楊" w:date="2021-05-03T14:11:00Z"/>
          <w:del w:id="1341" w:author="阿毛" w:date="2021-06-02T14:40:00Z"/>
        </w:trPr>
        <w:tc>
          <w:tcPr>
            <w:tcW w:w="851" w:type="dxa"/>
          </w:tcPr>
          <w:p w14:paraId="6F94B13B" w14:textId="75DB2147" w:rsidR="003B45A8" w:rsidRPr="00F5236F" w:rsidDel="008D3BBA" w:rsidRDefault="003B45A8" w:rsidP="00942E96">
            <w:pPr>
              <w:jc w:val="center"/>
              <w:rPr>
                <w:ins w:id="1342" w:author="智誠 楊" w:date="2021-05-03T14:11:00Z"/>
                <w:del w:id="1343" w:author="阿毛" w:date="2021-06-02T14:40:00Z"/>
                <w:rFonts w:ascii="標楷體" w:eastAsia="標楷體" w:hAnsi="標楷體"/>
                <w:lang w:eastAsia="zh-HK"/>
              </w:rPr>
            </w:pPr>
            <w:ins w:id="1344" w:author="智誠 楊" w:date="2021-05-03T14:11:00Z">
              <w:del w:id="1345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2126" w:type="dxa"/>
          </w:tcPr>
          <w:p w14:paraId="3660076A" w14:textId="63DB2E97" w:rsidR="003B45A8" w:rsidDel="008D3BBA" w:rsidRDefault="006713E0" w:rsidP="00942E96">
            <w:pPr>
              <w:rPr>
                <w:ins w:id="1346" w:author="智誠 楊" w:date="2021-05-03T14:11:00Z"/>
                <w:del w:id="1347" w:author="阿毛" w:date="2021-06-02T14:40:00Z"/>
                <w:rFonts w:ascii="標楷體" w:eastAsia="標楷體" w:hAnsi="標楷體"/>
                <w:lang w:eastAsia="zh-HK"/>
              </w:rPr>
            </w:pPr>
            <w:ins w:id="1348" w:author="智誠 楊" w:date="2021-05-03T14:15:00Z">
              <w:del w:id="1349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確定</w:delText>
                </w:r>
              </w:del>
            </w:ins>
          </w:p>
        </w:tc>
        <w:tc>
          <w:tcPr>
            <w:tcW w:w="7033" w:type="dxa"/>
          </w:tcPr>
          <w:p w14:paraId="1D094567" w14:textId="52AEF55C" w:rsidR="00AB6B52" w:rsidRPr="00AB6B52" w:rsidDel="008D3BBA" w:rsidRDefault="003B45A8" w:rsidP="00942E96">
            <w:pPr>
              <w:rPr>
                <w:ins w:id="1350" w:author="智誠 楊" w:date="2021-05-03T14:11:00Z"/>
                <w:del w:id="1351" w:author="阿毛" w:date="2021-06-02T14:40:00Z"/>
                <w:rFonts w:ascii="標楷體" w:eastAsia="標楷體" w:hAnsi="標楷體"/>
                <w:lang w:eastAsia="zh-HK"/>
              </w:rPr>
            </w:pPr>
            <w:ins w:id="1352" w:author="智誠 楊" w:date="2021-05-03T14:11:00Z">
              <w:del w:id="1353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依據輸入條件</w:delText>
                </w:r>
              </w:del>
            </w:ins>
            <w:ins w:id="1354" w:author="智誠 楊" w:date="2021-05-03T14:16:00Z">
              <w:del w:id="1355" w:author="阿毛" w:date="2021-06-02T14:40:00Z">
                <w:r w:rsidR="006713E0" w:rsidDel="008D3BBA">
                  <w:rPr>
                    <w:rFonts w:ascii="標楷體" w:eastAsia="標楷體" w:hAnsi="標楷體" w:hint="eastAsia"/>
                    <w:lang w:eastAsia="zh-HK"/>
                  </w:rPr>
                  <w:delText>列出可列印資料</w:delText>
                </w:r>
              </w:del>
            </w:ins>
          </w:p>
        </w:tc>
      </w:tr>
      <w:tr w:rsidR="003B45A8" w:rsidRPr="00F5236F" w:rsidDel="008D3BBA" w14:paraId="4C7392D5" w14:textId="1F3970D4" w:rsidTr="00942E96">
        <w:trPr>
          <w:ins w:id="1356" w:author="智誠 楊" w:date="2021-05-03T14:11:00Z"/>
          <w:del w:id="1357" w:author="阿毛" w:date="2021-06-02T14:40:00Z"/>
        </w:trPr>
        <w:tc>
          <w:tcPr>
            <w:tcW w:w="851" w:type="dxa"/>
          </w:tcPr>
          <w:p w14:paraId="410A8599" w14:textId="5D36A536" w:rsidR="003B45A8" w:rsidDel="008D3BBA" w:rsidRDefault="003B45A8" w:rsidP="00942E96">
            <w:pPr>
              <w:jc w:val="center"/>
              <w:rPr>
                <w:ins w:id="1358" w:author="智誠 楊" w:date="2021-05-03T14:11:00Z"/>
                <w:del w:id="1359" w:author="阿毛" w:date="2021-06-02T14:40:00Z"/>
                <w:rFonts w:ascii="標楷體" w:eastAsia="標楷體" w:hAnsi="標楷體"/>
              </w:rPr>
            </w:pPr>
            <w:ins w:id="1360" w:author="智誠 楊" w:date="2021-05-03T14:11:00Z">
              <w:del w:id="1361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2126" w:type="dxa"/>
          </w:tcPr>
          <w:p w14:paraId="4BB40311" w14:textId="32D3562C" w:rsidR="003B45A8" w:rsidDel="008D3BBA" w:rsidRDefault="003B45A8" w:rsidP="00942E96">
            <w:pPr>
              <w:rPr>
                <w:ins w:id="1362" w:author="智誠 楊" w:date="2021-05-03T14:11:00Z"/>
                <w:del w:id="1363" w:author="阿毛" w:date="2021-06-02T14:40:00Z"/>
                <w:rFonts w:ascii="標楷體" w:eastAsia="標楷體" w:hAnsi="標楷體"/>
                <w:lang w:eastAsia="zh-HK"/>
              </w:rPr>
            </w:pPr>
            <w:ins w:id="1364" w:author="智誠 楊" w:date="2021-05-03T14:11:00Z">
              <w:del w:id="1365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</w:tcPr>
          <w:p w14:paraId="53E67DC3" w14:textId="6CD0BEED" w:rsidR="003B45A8" w:rsidDel="008D3BBA" w:rsidRDefault="003B45A8" w:rsidP="00942E96">
            <w:pPr>
              <w:rPr>
                <w:ins w:id="1366" w:author="智誠 楊" w:date="2021-05-03T14:11:00Z"/>
                <w:del w:id="1367" w:author="阿毛" w:date="2021-06-02T14:40:00Z"/>
                <w:rFonts w:ascii="標楷體" w:eastAsia="標楷體" w:hAnsi="標楷體"/>
                <w:lang w:eastAsia="zh-HK"/>
              </w:rPr>
            </w:pPr>
            <w:ins w:id="1368" w:author="智誠 楊" w:date="2021-05-03T14:11:00Z">
              <w:del w:id="1369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關閉此畫面</w:delText>
                </w:r>
              </w:del>
            </w:ins>
          </w:p>
        </w:tc>
      </w:tr>
      <w:tr w:rsidR="003B45A8" w:rsidRPr="006713E0" w:rsidDel="008D3BBA" w14:paraId="1E433EC6" w14:textId="6529AFFD" w:rsidTr="00942E96">
        <w:trPr>
          <w:ins w:id="1370" w:author="智誠 楊" w:date="2021-05-03T14:11:00Z"/>
          <w:del w:id="1371" w:author="阿毛" w:date="2021-06-02T14:40:00Z"/>
        </w:trPr>
        <w:tc>
          <w:tcPr>
            <w:tcW w:w="851" w:type="dxa"/>
          </w:tcPr>
          <w:p w14:paraId="08D4CBED" w14:textId="100E3961" w:rsidR="003B45A8" w:rsidDel="008D3BBA" w:rsidRDefault="003B45A8" w:rsidP="00942E96">
            <w:pPr>
              <w:jc w:val="center"/>
              <w:rPr>
                <w:ins w:id="1372" w:author="智誠 楊" w:date="2021-05-03T14:11:00Z"/>
                <w:del w:id="1373" w:author="阿毛" w:date="2021-06-02T14:40:00Z"/>
                <w:rFonts w:ascii="標楷體" w:eastAsia="標楷體" w:hAnsi="標楷體"/>
              </w:rPr>
            </w:pPr>
            <w:ins w:id="1374" w:author="智誠 楊" w:date="2021-05-03T14:11:00Z">
              <w:del w:id="1375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2126" w:type="dxa"/>
          </w:tcPr>
          <w:p w14:paraId="669FEEB4" w14:textId="22C7390C" w:rsidR="003B45A8" w:rsidDel="008D3BBA" w:rsidRDefault="006713E0" w:rsidP="00942E96">
            <w:pPr>
              <w:rPr>
                <w:ins w:id="1376" w:author="智誠 楊" w:date="2021-05-03T14:11:00Z"/>
                <w:del w:id="1377" w:author="阿毛" w:date="2021-06-02T14:40:00Z"/>
                <w:rFonts w:ascii="標楷體" w:eastAsia="標楷體" w:hAnsi="標楷體"/>
                <w:lang w:eastAsia="zh-HK"/>
              </w:rPr>
            </w:pPr>
            <w:ins w:id="1378" w:author="智誠 楊" w:date="2021-05-03T14:17:00Z">
              <w:del w:id="1379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</w:tcPr>
          <w:p w14:paraId="209564A8" w14:textId="1C0ACB65" w:rsidR="003B45A8" w:rsidDel="008D3BBA" w:rsidRDefault="006713E0" w:rsidP="00942E96">
            <w:pPr>
              <w:rPr>
                <w:ins w:id="1380" w:author="智誠 楊" w:date="2021-05-03T14:11:00Z"/>
                <w:del w:id="1381" w:author="阿毛" w:date="2021-06-02T14:40:00Z"/>
                <w:rFonts w:ascii="標楷體" w:eastAsia="標楷體" w:hAnsi="標楷體"/>
                <w:lang w:eastAsia="zh-HK"/>
              </w:rPr>
            </w:pPr>
            <w:ins w:id="1382" w:author="智誠 楊" w:date="2021-05-03T14:17:00Z">
              <w:del w:id="1383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送出交易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成功時顯示</w:delText>
                </w:r>
                <w:r w:rsidRPr="00A97C81" w:rsidDel="008D3BBA">
                  <w:rPr>
                    <w:rFonts w:ascii="標楷體" w:eastAsia="標楷體" w:hAnsi="標楷體" w:hint="eastAsia"/>
                  </w:rPr>
                  <w:delText>,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重新輸入另一筆</w:delText>
                </w:r>
              </w:del>
            </w:ins>
            <w:ins w:id="1384" w:author="智誠 楊" w:date="2021-05-03T14:18:00Z">
              <w:del w:id="1385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需列印核准號碼</w:delText>
                </w:r>
              </w:del>
            </w:ins>
          </w:p>
        </w:tc>
      </w:tr>
    </w:tbl>
    <w:p w14:paraId="4FC33FDE" w14:textId="0B5175FF" w:rsidR="006713E0" w:rsidDel="008D3BBA" w:rsidRDefault="006713E0">
      <w:pPr>
        <w:widowControl/>
        <w:rPr>
          <w:ins w:id="1386" w:author="智誠 楊" w:date="2021-05-03T14:18:00Z"/>
          <w:del w:id="1387" w:author="阿毛" w:date="2021-06-02T14:40:00Z"/>
          <w:rFonts w:eastAsia="標楷體"/>
          <w:sz w:val="26"/>
        </w:rPr>
      </w:pPr>
    </w:p>
    <w:p w14:paraId="0C11A16B" w14:textId="5FAFE607" w:rsidR="003B45A8" w:rsidRPr="00362205" w:rsidDel="008D3BBA" w:rsidRDefault="003B45A8" w:rsidP="003B45A8">
      <w:pPr>
        <w:pStyle w:val="a"/>
        <w:ind w:left="1440" w:hanging="480"/>
        <w:rPr>
          <w:ins w:id="1388" w:author="智誠 楊" w:date="2021-05-03T14:02:00Z"/>
          <w:del w:id="1389" w:author="阿毛" w:date="2021-06-02T14:40:00Z"/>
        </w:rPr>
      </w:pPr>
      <w:ins w:id="1390" w:author="智誠 楊" w:date="2021-05-03T14:02:00Z">
        <w:del w:id="1391" w:author="阿毛" w:date="2021-06-02T14:40:00Z">
          <w:r w:rsidDel="008D3BBA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3B45A8" w:rsidRPr="00847BB7" w:rsidDel="008D3BBA" w14:paraId="26B8451B" w14:textId="2FF6A2AE" w:rsidTr="00942E96">
        <w:trPr>
          <w:trHeight w:val="388"/>
          <w:tblHeader/>
          <w:jc w:val="center"/>
          <w:ins w:id="1392" w:author="智誠 楊" w:date="2021-05-03T14:02:00Z"/>
          <w:del w:id="1393" w:author="阿毛" w:date="2021-06-02T14:40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1B6A4138" w14:textId="1BA23252" w:rsidR="003B45A8" w:rsidRPr="00847BB7" w:rsidDel="008D3BBA" w:rsidRDefault="003B45A8" w:rsidP="00942E96">
            <w:pPr>
              <w:rPr>
                <w:ins w:id="1394" w:author="智誠 楊" w:date="2021-05-03T14:02:00Z"/>
                <w:del w:id="1395" w:author="阿毛" w:date="2021-06-02T14:40:00Z"/>
                <w:rFonts w:ascii="標楷體" w:eastAsia="標楷體" w:hAnsi="標楷體"/>
              </w:rPr>
            </w:pPr>
            <w:ins w:id="1396" w:author="智誠 楊" w:date="2021-05-03T14:02:00Z">
              <w:del w:id="1397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5654AF6C" w14:textId="6BCD8167" w:rsidR="003B45A8" w:rsidRPr="00847BB7" w:rsidDel="008D3BBA" w:rsidRDefault="003B45A8" w:rsidP="00942E96">
            <w:pPr>
              <w:rPr>
                <w:ins w:id="1398" w:author="智誠 楊" w:date="2021-05-03T14:02:00Z"/>
                <w:del w:id="1399" w:author="阿毛" w:date="2021-06-02T14:40:00Z"/>
                <w:rFonts w:ascii="標楷體" w:eastAsia="標楷體" w:hAnsi="標楷體"/>
              </w:rPr>
            </w:pPr>
            <w:ins w:id="1400" w:author="智誠 楊" w:date="2021-05-03T14:02:00Z">
              <w:del w:id="1401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09DAB747" w14:textId="4576A4F2" w:rsidR="003B45A8" w:rsidRPr="00847BB7" w:rsidDel="008D3BBA" w:rsidRDefault="003B45A8" w:rsidP="00942E96">
            <w:pPr>
              <w:jc w:val="center"/>
              <w:rPr>
                <w:ins w:id="1402" w:author="智誠 楊" w:date="2021-05-03T14:02:00Z"/>
                <w:del w:id="1403" w:author="阿毛" w:date="2021-06-02T14:40:00Z"/>
                <w:rFonts w:ascii="標楷體" w:eastAsia="標楷體" w:hAnsi="標楷體"/>
              </w:rPr>
            </w:pPr>
            <w:ins w:id="1404" w:author="智誠 楊" w:date="2021-05-03T14:02:00Z">
              <w:del w:id="1405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26B5C7A1" w14:textId="4142850A" w:rsidR="003B45A8" w:rsidRPr="00847BB7" w:rsidDel="008D3BBA" w:rsidRDefault="003B45A8" w:rsidP="00942E96">
            <w:pPr>
              <w:rPr>
                <w:ins w:id="1406" w:author="智誠 楊" w:date="2021-05-03T14:02:00Z"/>
                <w:del w:id="1407" w:author="阿毛" w:date="2021-06-02T14:40:00Z"/>
                <w:rFonts w:ascii="標楷體" w:eastAsia="標楷體" w:hAnsi="標楷體"/>
              </w:rPr>
            </w:pPr>
            <w:ins w:id="1408" w:author="智誠 楊" w:date="2021-05-03T14:02:00Z">
              <w:del w:id="1409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3B45A8" w:rsidRPr="00847BB7" w:rsidDel="008D3BBA" w14:paraId="6083277B" w14:textId="138A3FF7" w:rsidTr="00942E96">
        <w:trPr>
          <w:trHeight w:val="244"/>
          <w:tblHeader/>
          <w:jc w:val="center"/>
          <w:ins w:id="1410" w:author="智誠 楊" w:date="2021-05-03T14:02:00Z"/>
          <w:del w:id="1411" w:author="阿毛" w:date="2021-06-02T14:40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063FD994" w14:textId="23CBC315" w:rsidR="003B45A8" w:rsidRPr="00847BB7" w:rsidDel="008D3BBA" w:rsidRDefault="003B45A8" w:rsidP="00942E96">
            <w:pPr>
              <w:rPr>
                <w:ins w:id="1412" w:author="智誠 楊" w:date="2021-05-03T14:02:00Z"/>
                <w:del w:id="1413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5A8AC227" w14:textId="5B07B63F" w:rsidR="003B45A8" w:rsidRPr="00847BB7" w:rsidDel="008D3BBA" w:rsidRDefault="003B45A8" w:rsidP="00942E96">
            <w:pPr>
              <w:rPr>
                <w:ins w:id="1414" w:author="智誠 楊" w:date="2021-05-03T14:02:00Z"/>
                <w:del w:id="1415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184745A3" w14:textId="3994AC1C" w:rsidR="003B45A8" w:rsidRPr="00847BB7" w:rsidDel="008D3BBA" w:rsidRDefault="003B45A8" w:rsidP="00942E96">
            <w:pPr>
              <w:rPr>
                <w:ins w:id="1416" w:author="智誠 楊" w:date="2021-05-03T14:02:00Z"/>
                <w:del w:id="1417" w:author="阿毛" w:date="2021-06-02T14:40:00Z"/>
                <w:rFonts w:ascii="標楷體" w:eastAsia="標楷體" w:hAnsi="標楷體"/>
              </w:rPr>
            </w:pPr>
            <w:ins w:id="1418" w:author="智誠 楊" w:date="2021-05-03T14:02:00Z">
              <w:del w:id="1419" w:author="阿毛" w:date="2021-06-02T14:40:00Z">
                <w:r w:rsidRPr="00847BB7" w:rsidDel="008D3BBA">
                  <w:rPr>
                    <w:rFonts w:ascii="標楷體" w:eastAsia="標楷體" w:hAnsi="標楷體" w:hint="eastAsia"/>
                  </w:rPr>
                  <w:delText>資料型態長度</w:delText>
                </w:r>
              </w:del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01472E2C" w14:textId="41DAEE00" w:rsidR="003B45A8" w:rsidRPr="00847BB7" w:rsidDel="008D3BBA" w:rsidRDefault="003B45A8" w:rsidP="00942E96">
            <w:pPr>
              <w:rPr>
                <w:ins w:id="1420" w:author="智誠 楊" w:date="2021-05-03T14:02:00Z"/>
                <w:del w:id="1421" w:author="阿毛" w:date="2021-06-02T14:40:00Z"/>
                <w:rFonts w:ascii="標楷體" w:eastAsia="標楷體" w:hAnsi="標楷體"/>
              </w:rPr>
            </w:pPr>
            <w:ins w:id="1422" w:author="智誠 楊" w:date="2021-05-03T14:02:00Z">
              <w:del w:id="1423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22C30B0E" w14:textId="3D55B78C" w:rsidR="003B45A8" w:rsidRPr="00847BB7" w:rsidDel="008D3BBA" w:rsidRDefault="003B45A8" w:rsidP="00942E96">
            <w:pPr>
              <w:rPr>
                <w:ins w:id="1424" w:author="智誠 楊" w:date="2021-05-03T14:02:00Z"/>
                <w:del w:id="1425" w:author="阿毛" w:date="2021-06-02T14:40:00Z"/>
                <w:rFonts w:ascii="標楷體" w:eastAsia="標楷體" w:hAnsi="標楷體"/>
              </w:rPr>
            </w:pPr>
            <w:ins w:id="1426" w:author="智誠 楊" w:date="2021-05-03T14:02:00Z">
              <w:del w:id="1427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2F8BCCFD" w14:textId="769BE8D3" w:rsidR="003B45A8" w:rsidRPr="00847BB7" w:rsidDel="008D3BBA" w:rsidRDefault="003B45A8" w:rsidP="00942E96">
            <w:pPr>
              <w:rPr>
                <w:ins w:id="1428" w:author="智誠 楊" w:date="2021-05-03T14:02:00Z"/>
                <w:del w:id="1429" w:author="阿毛" w:date="2021-06-02T14:40:00Z"/>
                <w:rFonts w:ascii="標楷體" w:eastAsia="標楷體" w:hAnsi="標楷體"/>
              </w:rPr>
            </w:pPr>
            <w:ins w:id="1430" w:author="智誠 楊" w:date="2021-05-03T14:02:00Z">
              <w:del w:id="1431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2143CE08" w14:textId="6A6EA969" w:rsidR="003B45A8" w:rsidRPr="00847BB7" w:rsidDel="008D3BBA" w:rsidRDefault="003B45A8" w:rsidP="00942E96">
            <w:pPr>
              <w:rPr>
                <w:ins w:id="1432" w:author="智誠 楊" w:date="2021-05-03T14:02:00Z"/>
                <w:del w:id="1433" w:author="阿毛" w:date="2021-06-02T14:40:00Z"/>
                <w:rFonts w:ascii="標楷體" w:eastAsia="標楷體" w:hAnsi="標楷體"/>
              </w:rPr>
            </w:pPr>
            <w:ins w:id="1434" w:author="智誠 楊" w:date="2021-05-03T14:02:00Z">
              <w:del w:id="1435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4143C902" w14:textId="32662445" w:rsidR="003B45A8" w:rsidRPr="00847BB7" w:rsidDel="008D3BBA" w:rsidRDefault="003B45A8" w:rsidP="00942E96">
            <w:pPr>
              <w:rPr>
                <w:ins w:id="1436" w:author="智誠 楊" w:date="2021-05-03T14:02:00Z"/>
                <w:del w:id="1437" w:author="阿毛" w:date="2021-06-02T14:40:00Z"/>
                <w:rFonts w:ascii="標楷體" w:eastAsia="標楷體" w:hAnsi="標楷體"/>
              </w:rPr>
            </w:pPr>
          </w:p>
        </w:tc>
      </w:tr>
      <w:tr w:rsidR="004A1F92" w:rsidRPr="004A1F92" w:rsidDel="008D3BBA" w14:paraId="73623FB6" w14:textId="548501AA" w:rsidTr="00942E96">
        <w:trPr>
          <w:trHeight w:val="244"/>
          <w:jc w:val="center"/>
          <w:ins w:id="1438" w:author="智誠 楊" w:date="2021-05-03T14:02:00Z"/>
          <w:del w:id="1439" w:author="阿毛" w:date="2021-06-02T14:40:00Z"/>
        </w:trPr>
        <w:tc>
          <w:tcPr>
            <w:tcW w:w="456" w:type="dxa"/>
          </w:tcPr>
          <w:p w14:paraId="228E826F" w14:textId="39C4927D" w:rsidR="003B45A8" w:rsidRPr="004A1F92" w:rsidDel="008D3BBA" w:rsidRDefault="003B45A8" w:rsidP="00942E96">
            <w:pPr>
              <w:rPr>
                <w:ins w:id="1440" w:author="智誠 楊" w:date="2021-05-03T14:02:00Z"/>
                <w:del w:id="1441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502EB39D" w14:textId="517861C0" w:rsidR="006713E0" w:rsidRPr="004A1F92" w:rsidDel="008D3BBA" w:rsidRDefault="000665B2" w:rsidP="00942E96">
            <w:pPr>
              <w:rPr>
                <w:ins w:id="1442" w:author="智誠 楊" w:date="2021-05-03T14:02:00Z"/>
                <w:del w:id="1443" w:author="阿毛" w:date="2021-06-02T14:40:00Z"/>
                <w:rFonts w:ascii="標楷體" w:eastAsia="標楷體" w:hAnsi="標楷體"/>
              </w:rPr>
            </w:pPr>
            <w:ins w:id="1444" w:author="智誠 楊" w:date="2021-05-05T11:32:00Z">
              <w:del w:id="1445" w:author="阿毛" w:date="2021-06-02T14:40:00Z">
                <w:r w:rsidRPr="004A1F92" w:rsidDel="008D3BBA">
                  <w:rPr>
                    <w:rFonts w:ascii="標楷體" w:eastAsia="標楷體" w:hAnsi="標楷體" w:cs="細明體"/>
                    <w:kern w:val="0"/>
                    <w:rPrChange w:id="1446" w:author="ST1" w:date="2021-05-06T13:53:00Z">
                      <w:rPr>
                        <w:rFonts w:ascii="細明體" w:eastAsia="細明體" w:cs="細明體"/>
                        <w:color w:val="000000"/>
                        <w:kern w:val="0"/>
                        <w:sz w:val="22"/>
                        <w:szCs w:val="22"/>
                        <w:u w:val="single"/>
                        <w:shd w:val="clear" w:color="auto" w:fill="D4D4D4"/>
                      </w:rPr>
                    </w:rPrChange>
                  </w:rPr>
                  <w:delText>Occurs</w:delText>
                </w:r>
              </w:del>
            </w:ins>
            <w:ins w:id="1447" w:author="智誠 楊" w:date="2021-05-05T11:33:00Z">
              <w:del w:id="1448" w:author="阿毛" w:date="2021-06-02T14:40:00Z">
                <w:r w:rsidRPr="004A1F92" w:rsidDel="008D3BBA">
                  <w:rPr>
                    <w:rFonts w:ascii="標楷體" w:eastAsia="標楷體" w:hAnsi="標楷體" w:cs="細明體"/>
                    <w:kern w:val="0"/>
                    <w:rPrChange w:id="1449" w:author="ST1" w:date="2021-05-06T13:53:00Z">
                      <w:rPr>
                        <w:rFonts w:ascii="標楷體" w:eastAsia="標楷體" w:hAnsi="標楷體" w:cs="細明體"/>
                        <w:color w:val="FF0000"/>
                        <w:kern w:val="0"/>
                      </w:rPr>
                    </w:rPrChange>
                  </w:rPr>
                  <w:delText>[50]</w:delText>
                </w:r>
              </w:del>
            </w:ins>
          </w:p>
        </w:tc>
        <w:tc>
          <w:tcPr>
            <w:tcW w:w="1602" w:type="dxa"/>
          </w:tcPr>
          <w:p w14:paraId="2AAD7F54" w14:textId="124ADFF7" w:rsidR="003B45A8" w:rsidRPr="004A1F92" w:rsidDel="008D3BBA" w:rsidRDefault="003B45A8" w:rsidP="00942E96">
            <w:pPr>
              <w:rPr>
                <w:ins w:id="1450" w:author="智誠 楊" w:date="2021-05-03T14:02:00Z"/>
                <w:del w:id="1451" w:author="阿毛" w:date="2021-06-02T14:40:00Z"/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5CFA8591" w14:textId="5D7EB8B5" w:rsidR="003B45A8" w:rsidRPr="004A1F92" w:rsidDel="008D3BBA" w:rsidRDefault="003B45A8" w:rsidP="00942E96">
            <w:pPr>
              <w:rPr>
                <w:ins w:id="1452" w:author="智誠 楊" w:date="2021-05-03T14:02:00Z"/>
                <w:del w:id="1453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1E2F388" w14:textId="6180D783" w:rsidR="003B45A8" w:rsidRPr="004A1F92" w:rsidDel="008D3BBA" w:rsidRDefault="003B45A8" w:rsidP="00942E96">
            <w:pPr>
              <w:rPr>
                <w:ins w:id="1454" w:author="智誠 楊" w:date="2021-05-03T14:02:00Z"/>
                <w:del w:id="1455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AA55271" w14:textId="26D89BAD" w:rsidR="003B45A8" w:rsidRPr="004A1F92" w:rsidDel="008D3BBA" w:rsidRDefault="003B45A8" w:rsidP="00942E96">
            <w:pPr>
              <w:rPr>
                <w:ins w:id="1456" w:author="智誠 楊" w:date="2021-05-03T14:02:00Z"/>
                <w:del w:id="1457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3588F12" w14:textId="5ED90294" w:rsidR="003B45A8" w:rsidRPr="004A1F92" w:rsidDel="008D3BBA" w:rsidRDefault="003B45A8" w:rsidP="00942E96">
            <w:pPr>
              <w:jc w:val="center"/>
              <w:rPr>
                <w:ins w:id="1458" w:author="智誠 楊" w:date="2021-05-03T14:02:00Z"/>
                <w:del w:id="1459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2EE71D78" w14:textId="62D30573" w:rsidR="006713E0" w:rsidRPr="004A1F92" w:rsidDel="008D3BBA" w:rsidRDefault="000665B2">
            <w:pPr>
              <w:ind w:left="240" w:hangingChars="100" w:hanging="240"/>
              <w:rPr>
                <w:ins w:id="1460" w:author="智誠 楊" w:date="2021-05-03T14:02:00Z"/>
                <w:del w:id="1461" w:author="阿毛" w:date="2021-06-02T14:40:00Z"/>
                <w:rFonts w:ascii="標楷體" w:eastAsia="標楷體" w:hAnsi="標楷體"/>
              </w:rPr>
              <w:pPrChange w:id="1462" w:author="智誠 楊" w:date="2021-05-03T14:20:00Z">
                <w:pPr/>
              </w:pPrChange>
            </w:pPr>
            <w:ins w:id="1463" w:author="智誠 楊" w:date="2021-05-05T11:32:00Z">
              <w:del w:id="1464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</w:delText>
                </w:r>
              </w:del>
            </w:ins>
            <w:ins w:id="1465" w:author="智誠 楊" w:date="2021-05-05T11:33:00Z">
              <w:del w:id="1466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以下欄位「核准號碼」共可輸入</w:delText>
                </w:r>
              </w:del>
            </w:ins>
            <w:ins w:id="1467" w:author="智誠 楊" w:date="2021-05-05T11:34:00Z">
              <w:del w:id="1468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50筆,如未輸入自動隱藏</w:delText>
                </w:r>
              </w:del>
            </w:ins>
          </w:p>
        </w:tc>
      </w:tr>
      <w:tr w:rsidR="004A1F92" w:rsidRPr="004A1F92" w:rsidDel="008D3BBA" w14:paraId="3482FD45" w14:textId="01B8564A" w:rsidTr="00942E96">
        <w:trPr>
          <w:trHeight w:val="244"/>
          <w:jc w:val="center"/>
          <w:ins w:id="1469" w:author="智誠 楊" w:date="2021-05-05T11:31:00Z"/>
          <w:del w:id="1470" w:author="阿毛" w:date="2021-06-02T14:40:00Z"/>
        </w:trPr>
        <w:tc>
          <w:tcPr>
            <w:tcW w:w="456" w:type="dxa"/>
          </w:tcPr>
          <w:p w14:paraId="7E1D5FF9" w14:textId="779D9774" w:rsidR="000665B2" w:rsidRPr="004A1F92" w:rsidDel="008D3BBA" w:rsidRDefault="000665B2" w:rsidP="000665B2">
            <w:pPr>
              <w:rPr>
                <w:ins w:id="1471" w:author="智誠 楊" w:date="2021-05-05T11:31:00Z"/>
                <w:del w:id="1472" w:author="阿毛" w:date="2021-06-02T14:40:00Z"/>
                <w:rFonts w:ascii="標楷體" w:eastAsia="標楷體" w:hAnsi="標楷體"/>
              </w:rPr>
            </w:pPr>
            <w:ins w:id="1473" w:author="智誠 楊" w:date="2021-05-05T11:31:00Z">
              <w:del w:id="1474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</w:delText>
                </w:r>
              </w:del>
            </w:ins>
          </w:p>
        </w:tc>
        <w:tc>
          <w:tcPr>
            <w:tcW w:w="1736" w:type="dxa"/>
          </w:tcPr>
          <w:p w14:paraId="47F7CF17" w14:textId="652DDBF8" w:rsidR="000665B2" w:rsidRPr="004A1F92" w:rsidDel="008D3BBA" w:rsidRDefault="000665B2" w:rsidP="000665B2">
            <w:pPr>
              <w:rPr>
                <w:ins w:id="1475" w:author="智誠 楊" w:date="2021-05-05T11:31:00Z"/>
                <w:del w:id="1476" w:author="阿毛" w:date="2021-06-02T14:40:00Z"/>
                <w:rFonts w:ascii="標楷體" w:eastAsia="標楷體" w:hAnsi="標楷體"/>
                <w:lang w:eastAsia="zh-HK"/>
              </w:rPr>
            </w:pPr>
            <w:ins w:id="1477" w:author="智誠 楊" w:date="2021-05-05T11:31:00Z">
              <w:del w:id="1478" w:author="阿毛" w:date="2021-06-02T14:40:00Z">
                <w:r w:rsidRPr="004A1F92" w:rsidDel="008D3BBA">
                  <w:rPr>
                    <w:rFonts w:ascii="標楷體" w:eastAsia="標楷體" w:hAnsi="標楷體" w:hint="eastAsia"/>
                    <w:lang w:eastAsia="zh-HK"/>
                  </w:rPr>
                  <w:delText>核准號碼</w:delText>
                </w:r>
              </w:del>
            </w:ins>
          </w:p>
        </w:tc>
        <w:tc>
          <w:tcPr>
            <w:tcW w:w="1602" w:type="dxa"/>
          </w:tcPr>
          <w:p w14:paraId="08D0741C" w14:textId="33AF6DB4" w:rsidR="000665B2" w:rsidRPr="004A1F92" w:rsidDel="008D3BBA" w:rsidRDefault="00A675F3" w:rsidP="000665B2">
            <w:pPr>
              <w:rPr>
                <w:ins w:id="1479" w:author="智誠 楊" w:date="2021-05-05T11:31:00Z"/>
                <w:del w:id="1480" w:author="阿毛" w:date="2021-06-02T14:40:00Z"/>
                <w:rFonts w:ascii="標楷體" w:eastAsia="標楷體" w:hAnsi="標楷體"/>
              </w:rPr>
            </w:pPr>
            <w:ins w:id="1481" w:author="智誠 楊" w:date="2021-05-14T09:12:00Z">
              <w:del w:id="1482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1483" w:author="智誠 楊" w:date="2021-05-05T11:31:00Z">
              <w:del w:id="1484" w:author="阿毛" w:date="2021-06-02T14:40:00Z">
                <w:r w:rsidR="000665B2" w:rsidRPr="004A1F92" w:rsidDel="008D3BBA">
                  <w:rPr>
                    <w:rFonts w:ascii="標楷體" w:eastAsia="標楷體" w:hAnsi="標楷體"/>
                  </w:rPr>
                  <w:delText xml:space="preserve">   </w:delText>
                </w:r>
              </w:del>
            </w:ins>
          </w:p>
        </w:tc>
        <w:tc>
          <w:tcPr>
            <w:tcW w:w="992" w:type="dxa"/>
          </w:tcPr>
          <w:p w14:paraId="400305FA" w14:textId="6C105261" w:rsidR="000665B2" w:rsidRPr="004A1F92" w:rsidDel="008D3BBA" w:rsidRDefault="000665B2" w:rsidP="000665B2">
            <w:pPr>
              <w:rPr>
                <w:ins w:id="1485" w:author="智誠 楊" w:date="2021-05-05T11:31:00Z"/>
                <w:del w:id="1486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4F091D50" w14:textId="493531B9" w:rsidR="000665B2" w:rsidRPr="004A1F92" w:rsidDel="008D3BBA" w:rsidRDefault="000665B2" w:rsidP="000665B2">
            <w:pPr>
              <w:rPr>
                <w:ins w:id="1487" w:author="智誠 楊" w:date="2021-05-05T11:31:00Z"/>
                <w:del w:id="1488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2BB66992" w14:textId="4DD93AAB" w:rsidR="000665B2" w:rsidRPr="004A1F92" w:rsidDel="008D3BBA" w:rsidRDefault="000665B2" w:rsidP="000665B2">
            <w:pPr>
              <w:rPr>
                <w:ins w:id="1489" w:author="智誠 楊" w:date="2021-05-05T11:31:00Z"/>
                <w:del w:id="1490" w:author="阿毛" w:date="2021-06-02T14:40:00Z"/>
                <w:rFonts w:ascii="標楷體" w:eastAsia="標楷體" w:hAnsi="標楷體"/>
              </w:rPr>
            </w:pPr>
            <w:ins w:id="1491" w:author="智誠 楊" w:date="2021-05-05T11:31:00Z">
              <w:del w:id="1492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V</w:delText>
                </w:r>
              </w:del>
            </w:ins>
          </w:p>
        </w:tc>
        <w:tc>
          <w:tcPr>
            <w:tcW w:w="666" w:type="dxa"/>
          </w:tcPr>
          <w:p w14:paraId="0FFCC1E9" w14:textId="74A1A11B" w:rsidR="000665B2" w:rsidRPr="004A1F92" w:rsidDel="008D3BBA" w:rsidRDefault="000665B2" w:rsidP="000665B2">
            <w:pPr>
              <w:jc w:val="center"/>
              <w:rPr>
                <w:ins w:id="1493" w:author="智誠 楊" w:date="2021-05-05T11:31:00Z"/>
                <w:del w:id="1494" w:author="阿毛" w:date="2021-06-02T14:40:00Z"/>
                <w:rFonts w:ascii="標楷體" w:eastAsia="標楷體" w:hAnsi="標楷體"/>
              </w:rPr>
            </w:pPr>
            <w:ins w:id="1495" w:author="智誠 楊" w:date="2021-05-05T11:31:00Z">
              <w:del w:id="1496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W</w:delText>
                </w:r>
              </w:del>
            </w:ins>
          </w:p>
        </w:tc>
        <w:tc>
          <w:tcPr>
            <w:tcW w:w="2856" w:type="dxa"/>
          </w:tcPr>
          <w:p w14:paraId="4C4923ED" w14:textId="43A397AB" w:rsidR="000665B2" w:rsidDel="008D3BBA" w:rsidRDefault="000665B2" w:rsidP="000665B2">
            <w:pPr>
              <w:ind w:left="240" w:hangingChars="100" w:hanging="240"/>
              <w:rPr>
                <w:ins w:id="1497" w:author="智誠 楊" w:date="2021-05-14T09:44:00Z"/>
                <w:del w:id="1498" w:author="阿毛" w:date="2021-06-02T14:40:00Z"/>
                <w:rFonts w:ascii="標楷體" w:eastAsia="標楷體" w:hAnsi="標楷體"/>
              </w:rPr>
            </w:pPr>
            <w:ins w:id="1499" w:author="智誠 楊" w:date="2021-05-05T11:31:00Z">
              <w:del w:id="1500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</w:delText>
                </w:r>
                <w:r w:rsidRPr="004A1F92" w:rsidDel="008D3BBA">
                  <w:rPr>
                    <w:rFonts w:ascii="標楷體" w:eastAsia="標楷體" w:hAnsi="標楷體" w:hint="eastAsia"/>
                  </w:rPr>
                  <w:delText>第一筆核准號碼必須輸</w:delText>
                </w:r>
                <w:r w:rsidRPr="004A1F92" w:rsidDel="008D3BBA">
                  <w:rPr>
                    <w:rFonts w:ascii="標楷體" w:eastAsia="標楷體" w:hAnsi="標楷體"/>
                  </w:rPr>
                  <w:delText xml:space="preserve"> </w:delText>
                </w:r>
                <w:r w:rsidRPr="004A1F92" w:rsidDel="008D3BBA">
                  <w:rPr>
                    <w:rFonts w:ascii="標楷體" w:eastAsia="標楷體" w:hAnsi="標楷體" w:hint="eastAsia"/>
                  </w:rPr>
                  <w:delText>入</w:delText>
                </w:r>
              </w:del>
            </w:ins>
          </w:p>
          <w:p w14:paraId="54773E5F" w14:textId="75FE4FC9" w:rsidR="003B5397" w:rsidRPr="003B5397" w:rsidDel="00AB6B52" w:rsidRDefault="003B5397">
            <w:pPr>
              <w:ind w:left="240" w:hangingChars="100" w:hanging="240"/>
              <w:rPr>
                <w:ins w:id="1501" w:author="智誠 楊" w:date="2021-05-05T11:31:00Z"/>
                <w:del w:id="1502" w:author="阿毛" w:date="2021-06-02T14:16:00Z"/>
                <w:rFonts w:ascii="標楷體" w:eastAsia="標楷體" w:hAnsi="標楷體"/>
              </w:rPr>
            </w:pPr>
            <w:ins w:id="1503" w:author="智誠 楊" w:date="2021-05-14T09:44:00Z">
              <w:del w:id="1504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2.</w:delText>
                </w:r>
              </w:del>
              <w:del w:id="1505" w:author="阿毛" w:date="2021-06-02T14:16:00Z">
                <w:r w:rsidDel="00AB6B52">
                  <w:rPr>
                    <w:rFonts w:ascii="標楷體" w:eastAsia="標楷體" w:hAnsi="標楷體" w:hint="eastAsia"/>
                  </w:rPr>
                  <w:delText>檢查:</w:delText>
                </w:r>
                <w:r w:rsidDel="00AB6B52">
                  <w:delText xml:space="preserve"> </w:delText>
                </w:r>
                <w:r w:rsidRPr="003B5397" w:rsidDel="00AB6B52">
                  <w:rPr>
                    <w:rFonts w:ascii="標楷體" w:eastAsia="標楷體" w:hAnsi="標楷體"/>
                  </w:rPr>
                  <w:delText>V(2,0)</w:delText>
                </w:r>
              </w:del>
            </w:ins>
          </w:p>
          <w:p w14:paraId="6EA7C023" w14:textId="37CE55A4" w:rsidR="000665B2" w:rsidRPr="004A1F92" w:rsidDel="008D3BBA" w:rsidRDefault="003B5397">
            <w:pPr>
              <w:ind w:left="240" w:hangingChars="100" w:hanging="240"/>
              <w:rPr>
                <w:ins w:id="1506" w:author="智誠 楊" w:date="2021-05-05T11:31:00Z"/>
                <w:del w:id="1507" w:author="阿毛" w:date="2021-06-02T14:40:00Z"/>
                <w:rFonts w:ascii="標楷體" w:eastAsia="標楷體" w:hAnsi="標楷體"/>
              </w:rPr>
            </w:pPr>
            <w:ins w:id="1508" w:author="智誠 楊" w:date="2021-05-14T09:44:00Z">
              <w:del w:id="1509" w:author="阿毛" w:date="2021-06-02T14:16:00Z">
                <w:r w:rsidDel="00AB6B52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1510" w:author="智誠 楊" w:date="2021-05-05T11:31:00Z">
              <w:del w:id="1511" w:author="阿毛" w:date="2021-06-02T14:16:00Z">
                <w:r w:rsidR="000665B2" w:rsidRPr="004A1F92" w:rsidDel="00AB6B52">
                  <w:rPr>
                    <w:rFonts w:ascii="標楷體" w:eastAsia="標楷體" w:hAnsi="標楷體"/>
                  </w:rPr>
                  <w:delText>.</w:delText>
                </w:r>
              </w:del>
              <w:del w:id="1512" w:author="阿毛" w:date="2021-06-02T14:40:00Z">
                <w:r w:rsidR="000665B2" w:rsidRPr="004A1F92" w:rsidDel="008D3BBA">
                  <w:rPr>
                    <w:rFonts w:ascii="標楷體" w:eastAsia="標楷體" w:hAnsi="標楷體"/>
                  </w:rPr>
                  <w:delText>第二筆開始可不輸入</w:delText>
                </w:r>
              </w:del>
            </w:ins>
          </w:p>
        </w:tc>
      </w:tr>
      <w:tr w:rsidR="004A1F92" w:rsidRPr="004A1F92" w:rsidDel="008D3BBA" w14:paraId="432B7529" w14:textId="12F72E15" w:rsidTr="00942E96">
        <w:trPr>
          <w:trHeight w:val="244"/>
          <w:jc w:val="center"/>
          <w:ins w:id="1513" w:author="智誠 楊" w:date="2021-05-03T14:02:00Z"/>
          <w:del w:id="1514" w:author="阿毛" w:date="2021-06-02T14:40:00Z"/>
        </w:trPr>
        <w:tc>
          <w:tcPr>
            <w:tcW w:w="456" w:type="dxa"/>
          </w:tcPr>
          <w:p w14:paraId="1B330F06" w14:textId="15258C69" w:rsidR="000665B2" w:rsidRPr="004A1F92" w:rsidDel="008D3BBA" w:rsidRDefault="004A1F92" w:rsidP="000665B2">
            <w:pPr>
              <w:rPr>
                <w:ins w:id="1515" w:author="智誠 楊" w:date="2021-05-03T14:02:00Z"/>
                <w:del w:id="1516" w:author="阿毛" w:date="2021-06-02T14:40:00Z"/>
                <w:rFonts w:ascii="標楷體" w:eastAsia="標楷體" w:hAnsi="標楷體"/>
              </w:rPr>
            </w:pPr>
            <w:ins w:id="1517" w:author="ST1" w:date="2021-05-06T13:53:00Z">
              <w:del w:id="1518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736" w:type="dxa"/>
          </w:tcPr>
          <w:p w14:paraId="696D8913" w14:textId="75A42F18" w:rsidR="000665B2" w:rsidRPr="004A1F92" w:rsidDel="008D3BBA" w:rsidRDefault="003F13FC" w:rsidP="000665B2">
            <w:pPr>
              <w:rPr>
                <w:ins w:id="1519" w:author="智誠 楊" w:date="2021-05-03T14:22:00Z"/>
                <w:del w:id="1520" w:author="阿毛" w:date="2021-06-02T14:40:00Z"/>
                <w:rFonts w:ascii="標楷體" w:eastAsia="標楷體" w:hAnsi="標楷體"/>
                <w:rPrChange w:id="1521" w:author="ST1" w:date="2021-05-06T13:53:00Z">
                  <w:rPr>
                    <w:ins w:id="1522" w:author="智誠 楊" w:date="2021-05-03T14:22:00Z"/>
                    <w:del w:id="1523" w:author="阿毛" w:date="2021-06-02T14:40:00Z"/>
                    <w:rFonts w:ascii="標楷體" w:eastAsia="標楷體" w:hAnsi="標楷體"/>
                    <w:color w:val="FF0000"/>
                  </w:rPr>
                </w:rPrChange>
              </w:rPr>
            </w:pPr>
            <w:ins w:id="1524" w:author="智誠 楊" w:date="2021-05-14T09:45:00Z">
              <w:del w:id="1525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核准號碼查詢</w:delText>
                </w:r>
              </w:del>
            </w:ins>
          </w:p>
          <w:p w14:paraId="10D40DDC" w14:textId="36AF8FAD" w:rsidR="000665B2" w:rsidRPr="004A1F92" w:rsidDel="008D3BBA" w:rsidRDefault="000665B2" w:rsidP="000665B2">
            <w:pPr>
              <w:rPr>
                <w:ins w:id="1526" w:author="智誠 楊" w:date="2021-05-03T14:02:00Z"/>
                <w:del w:id="1527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</w:tcPr>
          <w:p w14:paraId="322458A3" w14:textId="73179421" w:rsidR="000665B2" w:rsidRPr="004A1F92" w:rsidDel="008D3BBA" w:rsidRDefault="000665B2" w:rsidP="000665B2">
            <w:pPr>
              <w:rPr>
                <w:ins w:id="1528" w:author="智誠 楊" w:date="2021-05-03T14:02:00Z"/>
                <w:del w:id="1529" w:author="阿毛" w:date="2021-06-02T14:40:00Z"/>
                <w:rFonts w:ascii="標楷體" w:eastAsia="標楷體" w:hAnsi="標楷體"/>
              </w:rPr>
            </w:pPr>
            <w:ins w:id="1530" w:author="智誠 楊" w:date="2021-05-03T14:21:00Z">
              <w:del w:id="1531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按鈕</w:delText>
                </w:r>
              </w:del>
            </w:ins>
          </w:p>
        </w:tc>
        <w:tc>
          <w:tcPr>
            <w:tcW w:w="992" w:type="dxa"/>
          </w:tcPr>
          <w:p w14:paraId="37692308" w14:textId="6A9AAE8C" w:rsidR="000665B2" w:rsidRPr="004A1F92" w:rsidDel="008D3BBA" w:rsidRDefault="000665B2" w:rsidP="000665B2">
            <w:pPr>
              <w:rPr>
                <w:ins w:id="1532" w:author="智誠 楊" w:date="2021-05-03T14:02:00Z"/>
                <w:del w:id="1533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771BE20" w14:textId="4B2714BD" w:rsidR="000665B2" w:rsidRPr="004A1F92" w:rsidDel="008D3BBA" w:rsidRDefault="000665B2" w:rsidP="000665B2">
            <w:pPr>
              <w:rPr>
                <w:ins w:id="1534" w:author="智誠 楊" w:date="2021-05-03T14:02:00Z"/>
                <w:del w:id="1535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197B1C2" w14:textId="3553755F" w:rsidR="000665B2" w:rsidRPr="004A1F92" w:rsidDel="008D3BBA" w:rsidRDefault="000665B2" w:rsidP="000665B2">
            <w:pPr>
              <w:rPr>
                <w:ins w:id="1536" w:author="智誠 楊" w:date="2021-05-03T14:02:00Z"/>
                <w:del w:id="1537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38B3B09" w14:textId="5DCA87C4" w:rsidR="000665B2" w:rsidRPr="004A1F92" w:rsidDel="008D3BBA" w:rsidRDefault="000665B2" w:rsidP="000665B2">
            <w:pPr>
              <w:jc w:val="center"/>
              <w:rPr>
                <w:ins w:id="1538" w:author="智誠 楊" w:date="2021-05-03T14:02:00Z"/>
                <w:del w:id="1539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788C8DDE" w14:textId="2A86DDC9" w:rsidR="000665B2" w:rsidRPr="004A1F92" w:rsidDel="008D3BBA" w:rsidRDefault="000665B2" w:rsidP="000665B2">
            <w:pPr>
              <w:snapToGrid w:val="0"/>
              <w:rPr>
                <w:ins w:id="1540" w:author="智誠 楊" w:date="2021-05-03T14:02:00Z"/>
                <w:del w:id="1541" w:author="阿毛" w:date="2021-06-02T14:40:00Z"/>
                <w:rFonts w:ascii="標楷體" w:eastAsia="標楷體" w:hAnsi="標楷體"/>
              </w:rPr>
            </w:pPr>
            <w:ins w:id="1542" w:author="智誠 楊" w:date="2021-05-03T14:22:00Z">
              <w:del w:id="1543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1.連結至【L2016核准號碼明細資料查詢】點選資料後自動</w:delText>
                </w:r>
                <w:r w:rsidRPr="004A1F92" w:rsidDel="008D3BBA">
                  <w:rPr>
                    <w:rFonts w:ascii="標楷體" w:eastAsia="標楷體" w:hAnsi="標楷體" w:hint="eastAsia"/>
                    <w:lang w:eastAsia="zh-HK"/>
                  </w:rPr>
                  <w:delText>帶回</w:delText>
                </w:r>
              </w:del>
            </w:ins>
            <w:ins w:id="1544" w:author="智誠 楊" w:date="2021-05-03T14:23:00Z">
              <w:del w:id="1545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核准號碼</w:delText>
                </w:r>
              </w:del>
            </w:ins>
          </w:p>
        </w:tc>
      </w:tr>
    </w:tbl>
    <w:p w14:paraId="5C444BA8" w14:textId="2FAF88BD" w:rsidR="006F6710" w:rsidDel="008D3BBA" w:rsidRDefault="006F6710" w:rsidP="002D719D">
      <w:pPr>
        <w:pStyle w:val="42"/>
        <w:spacing w:after="72"/>
        <w:ind w:left="1133"/>
        <w:rPr>
          <w:del w:id="1546" w:author="阿毛" w:date="2021-06-02T14:40:00Z"/>
          <w:rFonts w:ascii="標楷體" w:hAnsi="標楷體"/>
        </w:rPr>
      </w:pPr>
    </w:p>
    <w:p w14:paraId="4509988D" w14:textId="7C1D7B78" w:rsidR="00FE380C" w:rsidDel="008D3BBA" w:rsidRDefault="00FE380C" w:rsidP="006F6710">
      <w:pPr>
        <w:rPr>
          <w:ins w:id="1547" w:author="智誠 楊" w:date="2021-05-03T14:25:00Z"/>
          <w:del w:id="1548" w:author="阿毛" w:date="2021-06-02T14:40:00Z"/>
          <w:rFonts w:ascii="標楷體" w:eastAsia="標楷體" w:hAnsi="標楷體" w:cs="標楷體"/>
          <w:kern w:val="0"/>
          <w:szCs w:val="28"/>
        </w:rPr>
      </w:pPr>
    </w:p>
    <w:p w14:paraId="52E4D660" w14:textId="64CEB507" w:rsidR="00FE380C" w:rsidRPr="00E5559C" w:rsidDel="008D3BBA" w:rsidRDefault="00FE380C">
      <w:pPr>
        <w:pStyle w:val="a"/>
        <w:ind w:left="1440" w:hanging="480"/>
        <w:rPr>
          <w:ins w:id="1549" w:author="智誠 楊" w:date="2021-05-03T14:25:00Z"/>
          <w:del w:id="1550" w:author="阿毛" w:date="2021-06-02T14:40:00Z"/>
        </w:rPr>
        <w:pPrChange w:id="1551" w:author="智誠 楊" w:date="2021-05-05T11:35:00Z">
          <w:pPr/>
        </w:pPrChange>
      </w:pPr>
      <w:ins w:id="1552" w:author="智誠 楊" w:date="2021-05-03T14:25:00Z">
        <w:del w:id="1553" w:author="阿毛" w:date="2021-06-02T14:40:00Z">
          <w:r w:rsidDel="008D3BBA">
            <w:rPr>
              <w:rFonts w:hint="eastAsia"/>
              <w:lang w:eastAsia="zh-HK"/>
            </w:rPr>
            <w:delText>輸出</w:delText>
          </w:r>
          <w:r w:rsidRPr="00362205" w:rsidDel="008D3BBA">
            <w:delText>畫面</w:delText>
          </w:r>
          <w:r w:rsidDel="008D3BBA">
            <w:rPr>
              <w:rFonts w:hint="eastAsia"/>
            </w:rPr>
            <w:delText>:</w:delText>
          </w:r>
          <w:r w:rsidDel="008D3BBA">
            <w:rPr>
              <w:rFonts w:hint="eastAsia"/>
            </w:rPr>
            <w:delText>列出可供下載之</w:delText>
          </w:r>
        </w:del>
      </w:ins>
      <w:ins w:id="1554" w:author="智誠 楊" w:date="2021-05-03T14:26:00Z">
        <w:del w:id="1555" w:author="阿毛" w:date="2021-06-02T14:40:00Z">
          <w:r w:rsidDel="008D3BBA">
            <w:rPr>
              <w:rFonts w:hint="eastAsia"/>
            </w:rPr>
            <w:delText>報表</w:delText>
          </w:r>
        </w:del>
      </w:ins>
    </w:p>
    <w:p w14:paraId="5415FC0D" w14:textId="5675341C" w:rsidR="00FE380C" w:rsidDel="008D3BBA" w:rsidRDefault="00FE380C" w:rsidP="006F6710">
      <w:pPr>
        <w:rPr>
          <w:ins w:id="1556" w:author="智誠 楊" w:date="2021-05-03T14:25:00Z"/>
          <w:del w:id="1557" w:author="阿毛" w:date="2021-06-02T14:40:00Z"/>
          <w:rFonts w:ascii="標楷體" w:eastAsia="標楷體" w:hAnsi="標楷體"/>
        </w:rPr>
      </w:pPr>
      <w:ins w:id="1558" w:author="智誠 楊" w:date="2021-05-03T14:25:00Z">
        <w:del w:id="1559" w:author="阿毛" w:date="2021-06-02T14:40:00Z">
          <w:r w:rsidRPr="00FE380C" w:rsidDel="008D3BBA">
            <w:rPr>
              <w:rFonts w:ascii="標楷體" w:eastAsia="標楷體" w:hAnsi="標楷體"/>
              <w:noProof/>
            </w:rPr>
            <w:drawing>
              <wp:inline distT="0" distB="0" distL="0" distR="0" wp14:anchorId="0B7CBBC9" wp14:editId="79375F85">
                <wp:extent cx="6479540" cy="1276985"/>
                <wp:effectExtent l="0" t="0" r="0" b="0"/>
                <wp:docPr id="8" name="圖片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276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4317535C" w14:textId="695D0523" w:rsidR="00107CFA" w:rsidDel="008D3BBA" w:rsidRDefault="00107CFA" w:rsidP="006865D5">
      <w:pPr>
        <w:pStyle w:val="42"/>
        <w:spacing w:after="72"/>
        <w:ind w:leftChars="0" w:left="0"/>
        <w:rPr>
          <w:del w:id="1560" w:author="阿毛" w:date="2021-06-02T14:40:00Z"/>
          <w:rFonts w:ascii="標楷體" w:hAnsi="標楷體"/>
        </w:rPr>
      </w:pPr>
    </w:p>
    <w:p w14:paraId="70E5B667" w14:textId="586546F7" w:rsidR="00107CFA" w:rsidRPr="008D3BBA" w:rsidDel="008D3BBA" w:rsidRDefault="00107CFA" w:rsidP="006F6710">
      <w:pPr>
        <w:rPr>
          <w:del w:id="1561" w:author="阿毛" w:date="2021-06-02T14:40:00Z"/>
          <w:rFonts w:ascii="標楷體" w:eastAsia="標楷體" w:hAnsi="標楷體"/>
        </w:rPr>
      </w:pPr>
    </w:p>
    <w:p w14:paraId="37938049" w14:textId="4060614D" w:rsidR="00107CFA" w:rsidDel="008D3BBA" w:rsidRDefault="00107CFA" w:rsidP="006F6710">
      <w:pPr>
        <w:rPr>
          <w:del w:id="1562" w:author="阿毛" w:date="2021-06-02T14:40:00Z"/>
          <w:rFonts w:ascii="標楷體" w:eastAsia="標楷體" w:hAnsi="標楷體"/>
        </w:rPr>
      </w:pPr>
    </w:p>
    <w:p w14:paraId="30AD3588" w14:textId="4C818C35" w:rsidR="00107CFA" w:rsidDel="008D3BBA" w:rsidRDefault="00107CFA" w:rsidP="006F6710">
      <w:pPr>
        <w:rPr>
          <w:del w:id="1563" w:author="阿毛" w:date="2021-06-02T14:40:00Z"/>
          <w:rFonts w:ascii="標楷體" w:eastAsia="標楷體" w:hAnsi="標楷體"/>
        </w:rPr>
      </w:pPr>
    </w:p>
    <w:p w14:paraId="7FEB610B" w14:textId="20ECA0CD" w:rsidR="00107CFA" w:rsidDel="008D3BBA" w:rsidRDefault="00107CFA" w:rsidP="006F6710">
      <w:pPr>
        <w:rPr>
          <w:del w:id="1564" w:author="阿毛" w:date="2021-06-02T14:40:00Z"/>
          <w:rFonts w:ascii="標楷體" w:eastAsia="標楷體" w:hAnsi="標楷體"/>
        </w:rPr>
      </w:pPr>
    </w:p>
    <w:p w14:paraId="03F6DD82" w14:textId="5ACDB7E7" w:rsidR="00107CFA" w:rsidDel="008D3BBA" w:rsidRDefault="00107CFA">
      <w:pPr>
        <w:widowControl/>
        <w:rPr>
          <w:del w:id="1565" w:author="阿毛" w:date="2021-06-02T14:40:00Z"/>
          <w:rFonts w:ascii="標楷體" w:eastAsia="標楷體" w:hAnsi="標楷體"/>
        </w:rPr>
      </w:pPr>
      <w:del w:id="1566" w:author="阿毛" w:date="2021-06-02T14:40:00Z">
        <w:r w:rsidDel="008D3BBA">
          <w:rPr>
            <w:rFonts w:ascii="標楷體" w:eastAsia="標楷體" w:hAnsi="標楷體"/>
          </w:rPr>
          <w:br w:type="page"/>
        </w:r>
      </w:del>
    </w:p>
    <w:p w14:paraId="309C771B" w14:textId="2114EE0A" w:rsidR="00107CFA" w:rsidRPr="00B830D9" w:rsidDel="008D3BBA" w:rsidRDefault="00107CFA">
      <w:pPr>
        <w:widowControl/>
        <w:rPr>
          <w:del w:id="1567" w:author="阿毛" w:date="2021-06-02T14:40:00Z"/>
          <w:rFonts w:ascii="標楷體" w:eastAsia="標楷體" w:hAnsi="標楷體"/>
        </w:rPr>
        <w:pPrChange w:id="1568" w:author="智誠 楊" w:date="2021-05-03T14:23:00Z">
          <w:pPr/>
        </w:pPrChange>
      </w:pPr>
    </w:p>
    <w:p w14:paraId="7D920718" w14:textId="375BCC9E" w:rsidR="00036417" w:rsidRPr="00B830D9" w:rsidDel="008D3BBA" w:rsidRDefault="00036417" w:rsidP="00930D5E">
      <w:pPr>
        <w:pStyle w:val="a"/>
        <w:rPr>
          <w:del w:id="1569" w:author="阿毛" w:date="2021-06-02T14:40:00Z"/>
        </w:rPr>
      </w:pPr>
      <w:del w:id="1570" w:author="阿毛" w:date="2021-06-02T14:40:00Z">
        <w:r w:rsidRPr="00B830D9" w:rsidDel="008D3BBA">
          <w:delText>UI</w:delText>
        </w:r>
        <w:r w:rsidRPr="00B830D9" w:rsidDel="008D3BBA">
          <w:delText>畫面</w:delText>
        </w:r>
      </w:del>
    </w:p>
    <w:p w14:paraId="66271E13" w14:textId="50B8B380" w:rsidR="00036417" w:rsidRPr="00B830D9" w:rsidDel="008D3BBA" w:rsidRDefault="00036417" w:rsidP="00036417">
      <w:pPr>
        <w:pStyle w:val="42"/>
        <w:spacing w:after="72"/>
        <w:ind w:left="1133"/>
        <w:rPr>
          <w:del w:id="1571" w:author="阿毛" w:date="2021-06-02T14:40:00Z"/>
          <w:rFonts w:ascii="標楷體" w:hAnsi="標楷體"/>
        </w:rPr>
      </w:pPr>
      <w:del w:id="1572" w:author="阿毛" w:date="2021-06-02T14:40:00Z">
        <w:r w:rsidRPr="00B830D9" w:rsidDel="008D3BBA">
          <w:rPr>
            <w:rFonts w:ascii="標楷體" w:hAnsi="標楷體" w:hint="eastAsia"/>
          </w:rPr>
          <w:delText>輸入畫面：</w:delText>
        </w:r>
      </w:del>
    </w:p>
    <w:p w14:paraId="05B9B093" w14:textId="4629E4B3" w:rsidR="002A74D4" w:rsidRPr="00B830D9" w:rsidDel="008D3BBA" w:rsidRDefault="00EB300A" w:rsidP="002A74D4">
      <w:pPr>
        <w:rPr>
          <w:del w:id="1573" w:author="阿毛" w:date="2021-06-02T14:40:00Z"/>
          <w:rFonts w:ascii="標楷體" w:eastAsia="標楷體" w:hAnsi="標楷體"/>
        </w:rPr>
      </w:pPr>
      <w:del w:id="1574" w:author="阿毛" w:date="2021-06-02T14:40:00Z">
        <w:r w:rsidDel="008D3BBA">
          <w:rPr>
            <w:rFonts w:ascii="標楷體" w:eastAsia="標楷體" w:hAnsi="標楷體"/>
            <w:noProof/>
          </w:rPr>
          <w:drawing>
            <wp:inline distT="0" distB="0" distL="0" distR="0" wp14:anchorId="4131049D" wp14:editId="0565E7F3">
              <wp:extent cx="6794500" cy="1104900"/>
              <wp:effectExtent l="0" t="0" r="6350" b="0"/>
              <wp:docPr id="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3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94500" cy="1104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FB79992" w14:textId="50377CAB" w:rsidR="00107CFA" w:rsidDel="008D3BBA" w:rsidRDefault="00107CFA" w:rsidP="002D719D">
      <w:pPr>
        <w:pStyle w:val="42"/>
        <w:spacing w:after="72"/>
        <w:ind w:left="1133"/>
        <w:rPr>
          <w:del w:id="1575" w:author="阿毛" w:date="2021-06-02T14:40:00Z"/>
          <w:rFonts w:ascii="標楷體" w:hAnsi="標楷體"/>
        </w:rPr>
      </w:pPr>
    </w:p>
    <w:p w14:paraId="018B494A" w14:textId="27C7774E" w:rsidR="00107CFA" w:rsidRPr="00B830D9" w:rsidDel="008D3BBA" w:rsidRDefault="00D950B2" w:rsidP="00930D5E">
      <w:pPr>
        <w:pStyle w:val="a"/>
        <w:rPr>
          <w:del w:id="1576" w:author="阿毛" w:date="2021-06-02T14:40:00Z"/>
        </w:rPr>
      </w:pPr>
      <w:del w:id="1577" w:author="阿毛" w:date="2021-06-02T14:40:00Z">
        <w:r w:rsidDel="008D3BBA">
          <w:rPr>
            <w:rFonts w:hint="eastAsia"/>
          </w:rPr>
          <w:delText>輸入畫面資料說明</w:delText>
        </w:r>
      </w:del>
    </w:p>
    <w:p w14:paraId="48B579B1" w14:textId="2A38A4A8" w:rsidR="00107CFA" w:rsidDel="008D3BBA" w:rsidRDefault="00107CFA" w:rsidP="00107CFA">
      <w:pPr>
        <w:rPr>
          <w:del w:id="1578" w:author="阿毛" w:date="2021-06-02T14:40:00Z"/>
          <w:rFonts w:ascii="標楷體" w:eastAsia="標楷體" w:hAnsi="標楷體"/>
        </w:rPr>
      </w:pPr>
    </w:p>
    <w:p w14:paraId="750A4D6B" w14:textId="5A119925" w:rsidR="00107CFA" w:rsidRPr="00107CFA" w:rsidDel="008D3BBA" w:rsidRDefault="00107CFA" w:rsidP="002D719D">
      <w:pPr>
        <w:pStyle w:val="42"/>
        <w:spacing w:after="72"/>
        <w:ind w:left="1133"/>
        <w:rPr>
          <w:del w:id="1579" w:author="阿毛" w:date="2021-06-02T14:40:00Z"/>
          <w:rFonts w:ascii="標楷體" w:hAnsi="標楷體"/>
        </w:rPr>
      </w:pPr>
    </w:p>
    <w:p w14:paraId="27490513" w14:textId="5790E705" w:rsidR="002D719D" w:rsidDel="008D3BBA" w:rsidRDefault="00036417" w:rsidP="006865D5">
      <w:pPr>
        <w:pStyle w:val="42"/>
        <w:spacing w:after="72"/>
        <w:ind w:leftChars="0" w:left="0"/>
        <w:rPr>
          <w:del w:id="1580" w:author="阿毛" w:date="2021-06-02T14:40:00Z"/>
          <w:rFonts w:ascii="標楷體" w:hAnsi="標楷體"/>
        </w:rPr>
      </w:pPr>
      <w:del w:id="1581" w:author="阿毛" w:date="2021-06-02T14:32:00Z">
        <w:r w:rsidRPr="00B830D9" w:rsidDel="008D3BBA">
          <w:rPr>
            <w:rFonts w:ascii="標楷體" w:hAnsi="標楷體" w:hint="eastAsia"/>
          </w:rPr>
          <w:delText>輸出</w:delText>
        </w:r>
        <w:r w:rsidR="00977253" w:rsidDel="008D3BBA">
          <w:rPr>
            <w:rFonts w:ascii="標楷體" w:hAnsi="標楷體" w:hint="eastAsia"/>
          </w:rPr>
          <w:delText>報表</w:delText>
        </w:r>
        <w:r w:rsidRPr="00B830D9" w:rsidDel="008D3BBA">
          <w:rPr>
            <w:rFonts w:ascii="標楷體" w:hAnsi="標楷體" w:hint="eastAsia"/>
          </w:rPr>
          <w:delText>：</w:delText>
        </w:r>
      </w:del>
      <w:del w:id="1582" w:author="阿毛" w:date="2021-06-02T14:40:00Z">
        <w:r w:rsidR="002D719D" w:rsidRPr="002D719D" w:rsidDel="008D3BBA">
          <w:rPr>
            <w:rFonts w:ascii="標楷體" w:hAnsi="標楷體" w:hint="eastAsia"/>
          </w:rPr>
          <w:delText>首次撥款審核資料表</w:delText>
        </w:r>
      </w:del>
      <w:ins w:id="1583" w:author="智誠 楊" w:date="2021-05-03T14:30:00Z">
        <w:del w:id="1584" w:author="阿毛" w:date="2021-06-02T14:40:00Z">
          <w:r w:rsidR="00FE380C" w:rsidDel="008D3BBA">
            <w:rPr>
              <w:rFonts w:ascii="標楷體" w:hAnsi="標楷體" w:hint="eastAsia"/>
            </w:rPr>
            <w:delText xml:space="preserve"> </w:delText>
          </w:r>
        </w:del>
      </w:ins>
      <w:ins w:id="1585" w:author="智誠 楊" w:date="2021-05-03T14:30:00Z">
        <w:del w:id="1586" w:author="阿毛" w:date="2021-06-02T14:40:00Z">
          <w:r w:rsidR="00682FFB" w:rsidDel="008D3BBA">
            <w:rPr>
              <w:rFonts w:ascii="標楷體" w:hAnsi="標楷體"/>
            </w:rPr>
            <w:object w:dxaOrig="1520" w:dyaOrig="1033" w14:anchorId="72BEBF28">
              <v:shape id="_x0000_i1030" type="#_x0000_t75" style="width:76pt;height:51.5pt" o:ole="">
                <v:imagedata r:id="rId25" o:title=""/>
              </v:shape>
              <o:OLEObject Type="Embed" ProgID="Package" ShapeID="_x0000_i1030" DrawAspect="Icon" ObjectID="_1701160119" r:id="rId36"/>
            </w:object>
          </w:r>
        </w:del>
      </w:ins>
    </w:p>
    <w:p w14:paraId="37545F7A" w14:textId="33F96310" w:rsidR="00036417" w:rsidDel="008D3BBA" w:rsidRDefault="007C7203">
      <w:pPr>
        <w:widowControl/>
        <w:rPr>
          <w:del w:id="1587" w:author="阿毛" w:date="2021-06-02T14:40:00Z"/>
          <w:rFonts w:ascii="標楷體" w:hAnsi="標楷體"/>
        </w:rPr>
      </w:pPr>
      <w:ins w:id="1588" w:author="智誠 楊" w:date="2021-05-05T11:35:00Z">
        <w:del w:id="1589" w:author="阿毛" w:date="2021-06-02T14:40:00Z">
          <w:r w:rsidRPr="007C7203" w:rsidDel="008D3BBA">
            <w:rPr>
              <w:rFonts w:ascii="標楷體" w:eastAsia="標楷體" w:hAnsi="標楷體" w:cs="標楷體"/>
              <w:noProof/>
              <w:kern w:val="0"/>
              <w:szCs w:val="28"/>
            </w:rPr>
            <w:drawing>
              <wp:inline distT="0" distB="0" distL="0" distR="0" wp14:anchorId="2D35A0EE" wp14:editId="4FF09E00">
                <wp:extent cx="4686300" cy="3301628"/>
                <wp:effectExtent l="0" t="0" r="0" b="0"/>
                <wp:docPr id="9" name="圖片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7022" cy="3309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del w:id="1590" w:author="阿毛" w:date="2021-06-02T14:40:00Z">
        <w:r w:rsidR="002D719D" w:rsidDel="008D3BBA">
          <w:rPr>
            <w:rFonts w:ascii="標楷體" w:hAnsi="標楷體" w:hint="eastAsia"/>
          </w:rPr>
          <w:delText>參考附件：</w:delText>
        </w:r>
        <w:r w:rsidR="002D719D" w:rsidDel="008D3BBA">
          <w:rPr>
            <w:rFonts w:ascii="標楷體" w:hAnsi="標楷體"/>
          </w:rPr>
          <w:delText xml:space="preserve"> </w:delText>
        </w:r>
        <w:r w:rsidR="00107CFA" w:rsidRPr="006F0B88" w:rsidDel="008D3BBA">
          <w:rPr>
            <w:rFonts w:ascii="標楷體" w:eastAsia="標楷體" w:hAnsi="標楷體" w:cs="標楷體"/>
            <w:kern w:val="0"/>
            <w:szCs w:val="28"/>
          </w:rPr>
          <w:object w:dxaOrig="1508" w:dyaOrig="924" w14:anchorId="3B5CECCB">
            <v:shape id="_x0000_i1031" type="#_x0000_t75" style="width:77pt;height:46pt" o:ole="">
              <v:imagedata r:id="rId37" o:title=""/>
            </v:shape>
            <o:OLEObject Type="Embed" ProgID="AcroExch.Document.DC" ShapeID="_x0000_i1031" DrawAspect="Icon" ObjectID="_1701160120" r:id="rId38"/>
          </w:object>
        </w:r>
      </w:del>
    </w:p>
    <w:p w14:paraId="3ADFA04A" w14:textId="2D221098" w:rsidR="00107CFA" w:rsidDel="008D3BBA" w:rsidRDefault="00107CFA">
      <w:pPr>
        <w:widowControl/>
        <w:rPr>
          <w:del w:id="1591" w:author="阿毛" w:date="2021-06-02T14:40:00Z"/>
          <w:rFonts w:ascii="標楷體" w:eastAsia="標楷體" w:hAnsi="標楷體"/>
        </w:rPr>
      </w:pPr>
    </w:p>
    <w:p w14:paraId="30150FF9" w14:textId="566E3AC3" w:rsidR="002D719D" w:rsidRPr="00E5559C" w:rsidDel="008D3BBA" w:rsidRDefault="002D719D">
      <w:pPr>
        <w:pStyle w:val="42"/>
        <w:spacing w:after="72"/>
        <w:ind w:leftChars="0" w:left="0"/>
        <w:rPr>
          <w:del w:id="1592" w:author="阿毛" w:date="2021-06-02T14:40:00Z"/>
          <w:rFonts w:ascii="標楷體" w:hAnsi="標楷體"/>
        </w:rPr>
        <w:pPrChange w:id="1593" w:author="阿毛" w:date="2021-06-02T14:38:00Z">
          <w:pPr/>
        </w:pPrChange>
      </w:pPr>
    </w:p>
    <w:p w14:paraId="33129C2C" w14:textId="3B67B9A9" w:rsidR="002D719D" w:rsidRPr="00E5559C" w:rsidDel="008D3BBA" w:rsidRDefault="00BA146D">
      <w:pPr>
        <w:pStyle w:val="42"/>
        <w:spacing w:after="72"/>
        <w:ind w:left="1133"/>
        <w:rPr>
          <w:del w:id="1594" w:author="阿毛" w:date="2021-06-02T14:40:00Z"/>
          <w:rFonts w:ascii="標楷體" w:hAnsi="標楷體"/>
        </w:rPr>
        <w:pPrChange w:id="1595" w:author="阿毛" w:date="2021-06-02T14:38:00Z">
          <w:pPr/>
        </w:pPrChange>
      </w:pPr>
      <w:del w:id="1596" w:author="阿毛" w:date="2021-06-02T14:40:00Z">
        <w:r w:rsidRPr="00E5559C" w:rsidDel="008D3BBA">
          <w:rPr>
            <w:rFonts w:ascii="標楷體" w:hAnsi="標楷體"/>
          </w:rPr>
          <w:br w:type="page"/>
        </w:r>
      </w:del>
    </w:p>
    <w:p w14:paraId="6BFE2038" w14:textId="154A5426" w:rsidR="00D950B2" w:rsidRPr="008D3BBA" w:rsidDel="008D3BBA" w:rsidRDefault="00D950B2">
      <w:pPr>
        <w:pStyle w:val="42"/>
        <w:spacing w:after="72"/>
        <w:ind w:left="1133"/>
        <w:rPr>
          <w:del w:id="1597" w:author="阿毛" w:date="2021-06-02T14:40:00Z"/>
          <w:rFonts w:ascii="標楷體" w:hAnsi="標楷體"/>
          <w:rPrChange w:id="1598" w:author="阿毛" w:date="2021-06-02T14:32:00Z">
            <w:rPr>
              <w:del w:id="1599" w:author="阿毛" w:date="2021-06-02T14:40:00Z"/>
            </w:rPr>
          </w:rPrChange>
        </w:rPr>
        <w:pPrChange w:id="1600" w:author="阿毛" w:date="2021-06-02T14:38:00Z">
          <w:pPr/>
        </w:pPrChange>
      </w:pPr>
    </w:p>
    <w:p w14:paraId="574AB77E" w14:textId="2C18708A" w:rsidR="00FE380C" w:rsidRPr="00E5559C" w:rsidDel="008D3BBA" w:rsidRDefault="00FE380C">
      <w:pPr>
        <w:pStyle w:val="42"/>
        <w:spacing w:after="72"/>
        <w:ind w:left="1133"/>
        <w:rPr>
          <w:ins w:id="1601" w:author="智誠 楊" w:date="2021-05-03T14:29:00Z"/>
          <w:del w:id="1602" w:author="阿毛" w:date="2021-06-02T14:37:00Z"/>
          <w:rFonts w:ascii="標楷體" w:hAnsi="標楷體"/>
          <w:sz w:val="32"/>
          <w:szCs w:val="20"/>
        </w:rPr>
        <w:pPrChange w:id="1603" w:author="阿毛" w:date="2021-06-02T14:38:00Z">
          <w:pPr>
            <w:widowControl/>
          </w:pPr>
        </w:pPrChange>
      </w:pPr>
    </w:p>
    <w:p w14:paraId="0F26F530" w14:textId="1C68412A" w:rsidR="002A4A20" w:rsidRPr="00E5559C" w:rsidDel="007154E3" w:rsidRDefault="002A4A20">
      <w:pPr>
        <w:pStyle w:val="42"/>
        <w:spacing w:after="72"/>
        <w:ind w:left="1133"/>
        <w:rPr>
          <w:del w:id="1604" w:author="阿毛" w:date="2021-05-21T17:49:00Z"/>
          <w:rFonts w:ascii="標楷體" w:hAnsi="標楷體"/>
        </w:rPr>
        <w:pPrChange w:id="1605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606" w:author="阿毛" w:date="2021-05-21T17:49:00Z">
        <w:r w:rsidRPr="00E5559C" w:rsidDel="007154E3">
          <w:rPr>
            <w:rFonts w:ascii="標楷體" w:hAnsi="標楷體"/>
          </w:rPr>
          <w:delText>L9</w:delText>
        </w:r>
        <w:r w:rsidR="00BD5283" w:rsidRPr="00E5559C" w:rsidDel="007154E3">
          <w:rPr>
            <w:rFonts w:ascii="標楷體" w:hAnsi="標楷體"/>
          </w:rPr>
          <w:delText>130</w:delText>
        </w:r>
        <w:r w:rsidRPr="00E5559C" w:rsidDel="007154E3">
          <w:rPr>
            <w:rFonts w:ascii="標楷體" w:hAnsi="標楷體" w:hint="eastAsia"/>
          </w:rPr>
          <w:delText>核心傳票媒體檔產生作業</w:delText>
        </w:r>
      </w:del>
    </w:p>
    <w:p w14:paraId="6498FB31" w14:textId="0BF0DB0D" w:rsidR="002A4A20" w:rsidRPr="008D3BBA" w:rsidDel="007154E3" w:rsidRDefault="002A4A20">
      <w:pPr>
        <w:pStyle w:val="42"/>
        <w:spacing w:after="72"/>
        <w:ind w:left="1133"/>
        <w:rPr>
          <w:del w:id="1607" w:author="阿毛" w:date="2021-05-21T17:49:00Z"/>
          <w:rFonts w:ascii="標楷體" w:hAnsi="標楷體"/>
          <w:rPrChange w:id="1608" w:author="阿毛" w:date="2021-06-02T14:32:00Z">
            <w:rPr>
              <w:del w:id="1609" w:author="阿毛" w:date="2021-05-21T17:49:00Z"/>
            </w:rPr>
          </w:rPrChange>
        </w:rPr>
        <w:pPrChange w:id="1610" w:author="阿毛" w:date="2021-06-02T14:38:00Z">
          <w:pPr>
            <w:pStyle w:val="a"/>
          </w:pPr>
        </w:pPrChange>
      </w:pPr>
      <w:del w:id="1611" w:author="阿毛" w:date="2021-05-21T17:49:00Z">
        <w:r w:rsidRPr="008D3BBA" w:rsidDel="007154E3">
          <w:rPr>
            <w:rFonts w:ascii="標楷體" w:hAnsi="標楷體" w:hint="eastAsia"/>
            <w:rPrChange w:id="1612" w:author="阿毛" w:date="2021-06-02T14:32:00Z">
              <w:rPr>
                <w:rFonts w:hint="eastAsia"/>
              </w:rPr>
            </w:rPrChange>
          </w:rPr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614F82C1" w14:textId="0426B426" w:rsidTr="00DC3CAB">
        <w:trPr>
          <w:trHeight w:val="277"/>
          <w:del w:id="161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E96EF3" w14:textId="3D98D39D" w:rsidR="002A4A20" w:rsidRPr="00B830D9" w:rsidDel="007154E3" w:rsidRDefault="002A4A20">
            <w:pPr>
              <w:pStyle w:val="42"/>
              <w:spacing w:after="72"/>
              <w:ind w:left="1133"/>
              <w:rPr>
                <w:del w:id="1614" w:author="阿毛" w:date="2021-05-21T17:49:00Z"/>
                <w:rFonts w:ascii="標楷體" w:hAnsi="標楷體"/>
              </w:rPr>
              <w:pPrChange w:id="1615" w:author="阿毛" w:date="2021-06-02T14:38:00Z">
                <w:pPr/>
              </w:pPrChange>
            </w:pPr>
            <w:del w:id="1616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524C8D" w14:textId="7D38B939" w:rsidR="002A4A20" w:rsidRPr="00B830D9" w:rsidDel="007154E3" w:rsidRDefault="002A4A20">
            <w:pPr>
              <w:pStyle w:val="42"/>
              <w:spacing w:after="72"/>
              <w:ind w:left="1133"/>
              <w:rPr>
                <w:del w:id="1617" w:author="阿毛" w:date="2021-05-21T17:49:00Z"/>
                <w:rFonts w:ascii="標楷體" w:hAnsi="標楷體"/>
              </w:rPr>
              <w:pPrChange w:id="1618" w:author="阿毛" w:date="2021-06-02T14:38:00Z">
                <w:pPr/>
              </w:pPrChange>
            </w:pPr>
            <w:del w:id="1619" w:author="阿毛" w:date="2021-05-21T17:49:00Z">
              <w:r w:rsidRPr="002A4A20" w:rsidDel="007154E3">
                <w:rPr>
                  <w:rFonts w:ascii="標楷體" w:hAnsi="標楷體" w:hint="eastAsia"/>
                </w:rPr>
                <w:delText>核心傳票媒體檔產生作業</w:delText>
              </w:r>
            </w:del>
          </w:p>
        </w:tc>
      </w:tr>
      <w:tr w:rsidR="002A4A20" w:rsidRPr="00B830D9" w:rsidDel="007154E3" w14:paraId="2F26C7F7" w14:textId="5AC24664" w:rsidTr="00DC3CAB">
        <w:trPr>
          <w:trHeight w:val="277"/>
          <w:del w:id="162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81588" w14:textId="4E9E0EB9" w:rsidR="002A4A20" w:rsidRPr="00B830D9" w:rsidDel="007154E3" w:rsidRDefault="002A4A20">
            <w:pPr>
              <w:pStyle w:val="42"/>
              <w:spacing w:after="72"/>
              <w:ind w:left="1133"/>
              <w:rPr>
                <w:del w:id="1621" w:author="阿毛" w:date="2021-05-21T17:49:00Z"/>
                <w:rFonts w:ascii="標楷體" w:hAnsi="標楷體"/>
              </w:rPr>
              <w:pPrChange w:id="1622" w:author="阿毛" w:date="2021-06-02T14:38:00Z">
                <w:pPr/>
              </w:pPrChange>
            </w:pPr>
            <w:del w:id="1623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3EE011" w14:textId="20A7A71A" w:rsidR="002A4A20" w:rsidRPr="00B830D9" w:rsidDel="007154E3" w:rsidRDefault="002A4A20">
            <w:pPr>
              <w:pStyle w:val="42"/>
              <w:spacing w:after="72"/>
              <w:ind w:left="1133"/>
              <w:rPr>
                <w:del w:id="1624" w:author="阿毛" w:date="2021-05-21T17:49:00Z"/>
                <w:rFonts w:ascii="標楷體" w:hAnsi="標楷體"/>
              </w:rPr>
              <w:pPrChange w:id="1625" w:author="阿毛" w:date="2021-06-02T14:38:00Z">
                <w:pPr/>
              </w:pPrChange>
            </w:pPr>
          </w:p>
        </w:tc>
      </w:tr>
      <w:tr w:rsidR="002A4A20" w:rsidRPr="00B830D9" w:rsidDel="007154E3" w14:paraId="47AE5F06" w14:textId="78ACC666" w:rsidTr="00DC3CAB">
        <w:trPr>
          <w:trHeight w:val="773"/>
          <w:del w:id="162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D215C2" w14:textId="596345E6" w:rsidR="002A4A20" w:rsidRPr="00B830D9" w:rsidDel="007154E3" w:rsidRDefault="002A4A20">
            <w:pPr>
              <w:pStyle w:val="42"/>
              <w:spacing w:after="72"/>
              <w:ind w:left="1133"/>
              <w:rPr>
                <w:del w:id="1627" w:author="阿毛" w:date="2021-05-21T17:49:00Z"/>
                <w:rFonts w:ascii="標楷體" w:hAnsi="標楷體"/>
              </w:rPr>
              <w:pPrChange w:id="1628" w:author="阿毛" w:date="2021-06-02T14:38:00Z">
                <w:pPr/>
              </w:pPrChange>
            </w:pPr>
            <w:del w:id="162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99BB2B" w14:textId="507D798C" w:rsidR="002A4A20" w:rsidRPr="00B830D9" w:rsidDel="007154E3" w:rsidRDefault="002A4A20">
            <w:pPr>
              <w:pStyle w:val="42"/>
              <w:spacing w:after="72"/>
              <w:ind w:left="1133"/>
              <w:rPr>
                <w:del w:id="1630" w:author="阿毛" w:date="2021-05-21T17:49:00Z"/>
                <w:rFonts w:ascii="標楷體" w:hAnsi="標楷體"/>
              </w:rPr>
              <w:pPrChange w:id="1631" w:author="阿毛" w:date="2021-06-02T14:38:00Z">
                <w:pPr/>
              </w:pPrChange>
            </w:pPr>
          </w:p>
        </w:tc>
      </w:tr>
      <w:tr w:rsidR="002A4A20" w:rsidRPr="00B830D9" w:rsidDel="007154E3" w14:paraId="4941DCBF" w14:textId="3B53CE61" w:rsidTr="00DC3CAB">
        <w:trPr>
          <w:trHeight w:val="321"/>
          <w:del w:id="163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805382" w14:textId="2DDADE61" w:rsidR="002A4A20" w:rsidRPr="00B830D9" w:rsidDel="007154E3" w:rsidRDefault="002A4A20">
            <w:pPr>
              <w:pStyle w:val="42"/>
              <w:spacing w:after="72"/>
              <w:ind w:left="1133"/>
              <w:rPr>
                <w:del w:id="1633" w:author="阿毛" w:date="2021-05-21T17:49:00Z"/>
                <w:rFonts w:ascii="標楷體" w:hAnsi="標楷體"/>
              </w:rPr>
              <w:pPrChange w:id="1634" w:author="阿毛" w:date="2021-06-02T14:38:00Z">
                <w:pPr/>
              </w:pPrChange>
            </w:pPr>
            <w:del w:id="1635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104C09" w14:textId="4091FAEB" w:rsidR="002A4A20" w:rsidRPr="00B830D9" w:rsidDel="007154E3" w:rsidRDefault="002A4A20">
            <w:pPr>
              <w:pStyle w:val="42"/>
              <w:spacing w:after="72"/>
              <w:ind w:left="1133"/>
              <w:rPr>
                <w:del w:id="1636" w:author="阿毛" w:date="2021-05-21T17:49:00Z"/>
                <w:rFonts w:ascii="標楷體" w:hAnsi="標楷體"/>
              </w:rPr>
              <w:pPrChange w:id="1637" w:author="阿毛" w:date="2021-06-02T14:38:00Z">
                <w:pPr/>
              </w:pPrChange>
            </w:pPr>
          </w:p>
        </w:tc>
      </w:tr>
      <w:tr w:rsidR="002A4A20" w:rsidRPr="00B830D9" w:rsidDel="007154E3" w14:paraId="0A992C21" w14:textId="2F51A734" w:rsidTr="00DC3CAB">
        <w:trPr>
          <w:trHeight w:val="1311"/>
          <w:del w:id="163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E5F4E" w14:textId="2C43D2AB" w:rsidR="002A4A20" w:rsidRPr="00B830D9" w:rsidDel="007154E3" w:rsidRDefault="002A4A20">
            <w:pPr>
              <w:pStyle w:val="42"/>
              <w:spacing w:after="72"/>
              <w:ind w:left="1133"/>
              <w:rPr>
                <w:del w:id="1639" w:author="阿毛" w:date="2021-05-21T17:49:00Z"/>
                <w:rFonts w:ascii="標楷體" w:hAnsi="標楷體"/>
              </w:rPr>
              <w:pPrChange w:id="1640" w:author="阿毛" w:date="2021-06-02T14:38:00Z">
                <w:pPr/>
              </w:pPrChange>
            </w:pPr>
            <w:del w:id="1641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5B1DF5" w14:textId="40F5C349" w:rsidR="002A4A20" w:rsidRPr="00B830D9" w:rsidDel="007154E3" w:rsidRDefault="002A4A20">
            <w:pPr>
              <w:pStyle w:val="42"/>
              <w:spacing w:after="72"/>
              <w:ind w:left="1133"/>
              <w:rPr>
                <w:del w:id="1642" w:author="阿毛" w:date="2021-05-21T17:49:00Z"/>
                <w:rFonts w:ascii="標楷體" w:hAnsi="標楷體"/>
              </w:rPr>
              <w:pPrChange w:id="1643" w:author="阿毛" w:date="2021-06-02T14:38:00Z">
                <w:pPr/>
              </w:pPrChange>
            </w:pPr>
          </w:p>
        </w:tc>
      </w:tr>
      <w:tr w:rsidR="002A4A20" w:rsidRPr="00B830D9" w:rsidDel="007154E3" w14:paraId="391FEE4B" w14:textId="361E49E1" w:rsidTr="00DC3CAB">
        <w:trPr>
          <w:trHeight w:val="278"/>
          <w:del w:id="164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3EA596" w14:textId="58E9B236" w:rsidR="002A4A20" w:rsidRPr="00B830D9" w:rsidDel="007154E3" w:rsidRDefault="002A4A20">
            <w:pPr>
              <w:pStyle w:val="42"/>
              <w:spacing w:after="72"/>
              <w:ind w:left="1133"/>
              <w:rPr>
                <w:del w:id="1645" w:author="阿毛" w:date="2021-05-21T17:49:00Z"/>
                <w:rFonts w:ascii="標楷體" w:hAnsi="標楷體"/>
              </w:rPr>
              <w:pPrChange w:id="1646" w:author="阿毛" w:date="2021-06-02T14:38:00Z">
                <w:pPr/>
              </w:pPrChange>
            </w:pPr>
            <w:del w:id="1647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633CCA" w14:textId="1866AD97" w:rsidR="002A4A20" w:rsidRPr="00B830D9" w:rsidDel="007154E3" w:rsidRDefault="002A4A20">
            <w:pPr>
              <w:pStyle w:val="42"/>
              <w:spacing w:after="72"/>
              <w:ind w:left="1133"/>
              <w:rPr>
                <w:del w:id="1648" w:author="阿毛" w:date="2021-05-21T17:49:00Z"/>
                <w:rFonts w:ascii="標楷體" w:hAnsi="標楷體"/>
              </w:rPr>
              <w:pPrChange w:id="1649" w:author="阿毛" w:date="2021-06-02T14:38:00Z">
                <w:pPr/>
              </w:pPrChange>
            </w:pPr>
          </w:p>
        </w:tc>
      </w:tr>
      <w:tr w:rsidR="002A4A20" w:rsidRPr="00B830D9" w:rsidDel="007154E3" w14:paraId="76C53406" w14:textId="1DB50BAF" w:rsidTr="00DC3CAB">
        <w:trPr>
          <w:trHeight w:val="358"/>
          <w:del w:id="165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059614" w14:textId="35347DF5" w:rsidR="002A4A20" w:rsidRPr="00B830D9" w:rsidDel="007154E3" w:rsidRDefault="002A4A20">
            <w:pPr>
              <w:pStyle w:val="42"/>
              <w:spacing w:after="72"/>
              <w:ind w:left="1133"/>
              <w:rPr>
                <w:del w:id="1651" w:author="阿毛" w:date="2021-05-21T17:49:00Z"/>
                <w:rFonts w:ascii="標楷體" w:hAnsi="標楷體"/>
              </w:rPr>
              <w:pPrChange w:id="1652" w:author="阿毛" w:date="2021-06-02T14:38:00Z">
                <w:pPr/>
              </w:pPrChange>
            </w:pPr>
            <w:del w:id="1653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5B4726" w14:textId="39D0E384" w:rsidR="002A4A20" w:rsidRPr="00B830D9" w:rsidDel="007154E3" w:rsidRDefault="002A4A20">
            <w:pPr>
              <w:pStyle w:val="42"/>
              <w:spacing w:after="72"/>
              <w:ind w:left="1133"/>
              <w:rPr>
                <w:del w:id="1654" w:author="阿毛" w:date="2021-05-21T17:49:00Z"/>
                <w:rFonts w:ascii="標楷體" w:hAnsi="標楷體"/>
              </w:rPr>
              <w:pPrChange w:id="1655" w:author="阿毛" w:date="2021-06-02T14:38:00Z">
                <w:pPr/>
              </w:pPrChange>
            </w:pPr>
          </w:p>
        </w:tc>
      </w:tr>
      <w:tr w:rsidR="002A4A20" w:rsidRPr="00B830D9" w:rsidDel="007154E3" w14:paraId="05FF1726" w14:textId="434E202F" w:rsidTr="00DC3CAB">
        <w:trPr>
          <w:trHeight w:val="278"/>
          <w:del w:id="165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69C55E" w14:textId="183B7C15" w:rsidR="002A4A20" w:rsidRPr="00B830D9" w:rsidDel="007154E3" w:rsidRDefault="002A4A20">
            <w:pPr>
              <w:pStyle w:val="42"/>
              <w:spacing w:after="72"/>
              <w:ind w:left="1133"/>
              <w:rPr>
                <w:del w:id="1657" w:author="阿毛" w:date="2021-05-21T17:49:00Z"/>
                <w:rFonts w:ascii="標楷體" w:hAnsi="標楷體"/>
              </w:rPr>
              <w:pPrChange w:id="1658" w:author="阿毛" w:date="2021-06-02T14:38:00Z">
                <w:pPr/>
              </w:pPrChange>
            </w:pPr>
            <w:del w:id="165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C54BF1" w14:textId="3D13FFEE" w:rsidR="002A4A20" w:rsidRPr="00B830D9" w:rsidDel="007154E3" w:rsidRDefault="002A4A20">
            <w:pPr>
              <w:pStyle w:val="42"/>
              <w:spacing w:after="72"/>
              <w:ind w:left="1133"/>
              <w:rPr>
                <w:del w:id="1660" w:author="阿毛" w:date="2021-05-21T17:49:00Z"/>
                <w:rFonts w:ascii="標楷體" w:hAnsi="標楷體"/>
              </w:rPr>
              <w:pPrChange w:id="1661" w:author="阿毛" w:date="2021-06-02T14:38:00Z">
                <w:pPr/>
              </w:pPrChange>
            </w:pPr>
          </w:p>
        </w:tc>
      </w:tr>
    </w:tbl>
    <w:p w14:paraId="2627C1EE" w14:textId="273572EF" w:rsidR="002A4A20" w:rsidDel="007154E3" w:rsidRDefault="002A4A20">
      <w:pPr>
        <w:pStyle w:val="42"/>
        <w:spacing w:after="72"/>
        <w:ind w:left="1133"/>
        <w:rPr>
          <w:del w:id="1662" w:author="阿毛" w:date="2021-05-21T17:49:00Z"/>
          <w:rFonts w:ascii="標楷體" w:hAnsi="標楷體"/>
        </w:rPr>
        <w:pPrChange w:id="1663" w:author="阿毛" w:date="2021-06-02T14:38:00Z">
          <w:pPr/>
        </w:pPrChange>
      </w:pPr>
    </w:p>
    <w:p w14:paraId="5E4798FB" w14:textId="7C8D64D6" w:rsidR="005676FB" w:rsidDel="007154E3" w:rsidRDefault="005676FB">
      <w:pPr>
        <w:pStyle w:val="42"/>
        <w:spacing w:after="72"/>
        <w:ind w:left="1133"/>
        <w:rPr>
          <w:del w:id="1664" w:author="阿毛" w:date="2021-05-21T17:49:00Z"/>
          <w:rFonts w:ascii="標楷體" w:hAnsi="標楷體"/>
        </w:rPr>
        <w:pPrChange w:id="1665" w:author="阿毛" w:date="2021-06-02T14:38:00Z">
          <w:pPr>
            <w:widowControl/>
          </w:pPr>
        </w:pPrChange>
      </w:pPr>
      <w:del w:id="1666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BC4C6FF" w14:textId="57627381" w:rsidR="005676FB" w:rsidRPr="00B830D9" w:rsidDel="007154E3" w:rsidRDefault="005676FB">
      <w:pPr>
        <w:pStyle w:val="42"/>
        <w:spacing w:after="72"/>
        <w:ind w:left="1133"/>
        <w:rPr>
          <w:del w:id="1667" w:author="阿毛" w:date="2021-05-21T17:49:00Z"/>
          <w:rFonts w:ascii="標楷體" w:hAnsi="標楷體"/>
        </w:rPr>
        <w:pPrChange w:id="1668" w:author="阿毛" w:date="2021-06-02T14:38:00Z">
          <w:pPr/>
        </w:pPrChange>
      </w:pPr>
    </w:p>
    <w:p w14:paraId="47132178" w14:textId="1E28FE2E" w:rsidR="002A4A20" w:rsidRPr="00B830D9" w:rsidDel="007154E3" w:rsidRDefault="002A4A20">
      <w:pPr>
        <w:pStyle w:val="42"/>
        <w:spacing w:after="72"/>
        <w:ind w:left="1133"/>
        <w:rPr>
          <w:del w:id="1669" w:author="阿毛" w:date="2021-05-21T17:49:00Z"/>
        </w:rPr>
        <w:pPrChange w:id="1670" w:author="阿毛" w:date="2021-06-02T14:38:00Z">
          <w:pPr>
            <w:pStyle w:val="a"/>
          </w:pPr>
        </w:pPrChange>
      </w:pPr>
      <w:del w:id="1671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43F7C3BF" w14:textId="4FA82FE4" w:rsidR="002A4A20" w:rsidRPr="00B830D9" w:rsidDel="007154E3" w:rsidRDefault="002A4A20">
      <w:pPr>
        <w:pStyle w:val="42"/>
        <w:spacing w:after="72"/>
        <w:ind w:left="1133"/>
        <w:rPr>
          <w:del w:id="1672" w:author="阿毛" w:date="2021-05-21T17:49:00Z"/>
          <w:rFonts w:ascii="標楷體" w:hAnsi="標楷體"/>
        </w:rPr>
      </w:pPr>
      <w:del w:id="1673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131D5759" w14:textId="2DFBEBC9" w:rsidR="002A4A20" w:rsidRPr="002A4A20" w:rsidDel="007154E3" w:rsidRDefault="00EB300A">
      <w:pPr>
        <w:pStyle w:val="42"/>
        <w:spacing w:after="72"/>
        <w:ind w:left="1133"/>
        <w:rPr>
          <w:del w:id="1674" w:author="阿毛" w:date="2021-05-21T17:49:00Z"/>
          <w:rFonts w:ascii="標楷體" w:hAnsi="標楷體"/>
        </w:rPr>
        <w:pPrChange w:id="1675" w:author="阿毛" w:date="2021-06-02T14:38:00Z">
          <w:pPr/>
        </w:pPrChange>
      </w:pPr>
      <w:del w:id="1676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76F5088D" wp14:editId="3155FD23">
              <wp:extent cx="6642100" cy="1403350"/>
              <wp:effectExtent l="0" t="0" r="6350" b="6350"/>
              <wp:docPr id="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3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2100" cy="140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7ACA674" w14:textId="34913997" w:rsidR="002A4A20" w:rsidDel="007154E3" w:rsidRDefault="002A4A20">
      <w:pPr>
        <w:pStyle w:val="42"/>
        <w:spacing w:after="72"/>
        <w:ind w:left="1133"/>
        <w:rPr>
          <w:del w:id="1677" w:author="阿毛" w:date="2021-05-21T17:49:00Z"/>
          <w:rFonts w:ascii="標楷體" w:hAnsi="標楷體"/>
        </w:rPr>
      </w:pPr>
    </w:p>
    <w:p w14:paraId="657AA806" w14:textId="3BD4D8C8" w:rsidR="00AA7072" w:rsidRPr="00B830D9" w:rsidDel="007154E3" w:rsidRDefault="00D950B2">
      <w:pPr>
        <w:pStyle w:val="42"/>
        <w:spacing w:after="72"/>
        <w:ind w:left="1133"/>
        <w:rPr>
          <w:del w:id="1678" w:author="阿毛" w:date="2021-05-21T17:49:00Z"/>
        </w:rPr>
        <w:pPrChange w:id="1679" w:author="阿毛" w:date="2021-06-02T14:38:00Z">
          <w:pPr>
            <w:pStyle w:val="a"/>
          </w:pPr>
        </w:pPrChange>
      </w:pPr>
      <w:del w:id="1680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5676FB" w:rsidRPr="005676FB" w:rsidDel="007154E3" w14:paraId="38EAD3DC" w14:textId="78E7861F" w:rsidTr="005676FB">
        <w:trPr>
          <w:trHeight w:val="388"/>
          <w:jc w:val="center"/>
          <w:del w:id="1681" w:author="阿毛" w:date="2021-05-21T17:49:00Z"/>
        </w:trPr>
        <w:tc>
          <w:tcPr>
            <w:tcW w:w="502" w:type="dxa"/>
            <w:vMerge w:val="restart"/>
          </w:tcPr>
          <w:p w14:paraId="2D8CDFFF" w14:textId="1902AC3C" w:rsidR="005676FB" w:rsidRPr="005676FB" w:rsidDel="007154E3" w:rsidRDefault="005676FB">
            <w:pPr>
              <w:pStyle w:val="42"/>
              <w:spacing w:after="72"/>
              <w:ind w:left="1133"/>
              <w:rPr>
                <w:del w:id="1682" w:author="阿毛" w:date="2021-05-21T17:49:00Z"/>
                <w:rFonts w:ascii="標楷體" w:hAnsi="標楷體"/>
              </w:rPr>
              <w:pPrChange w:id="1683" w:author="阿毛" w:date="2021-06-02T14:38:00Z">
                <w:pPr/>
              </w:pPrChange>
            </w:pPr>
            <w:del w:id="1684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107A101B" w14:textId="1DF6FE34" w:rsidR="005676FB" w:rsidRPr="005676FB" w:rsidDel="007154E3" w:rsidRDefault="005676FB">
            <w:pPr>
              <w:pStyle w:val="42"/>
              <w:spacing w:after="72"/>
              <w:ind w:left="1133"/>
              <w:rPr>
                <w:del w:id="1685" w:author="阿毛" w:date="2021-05-21T17:49:00Z"/>
                <w:rFonts w:ascii="標楷體" w:hAnsi="標楷體"/>
              </w:rPr>
              <w:pPrChange w:id="1686" w:author="阿毛" w:date="2021-06-02T14:38:00Z">
                <w:pPr/>
              </w:pPrChange>
            </w:pPr>
            <w:del w:id="1687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35C8A6D0" w14:textId="5FC24FA9" w:rsidR="005676FB" w:rsidRPr="005676FB" w:rsidDel="007154E3" w:rsidRDefault="005676FB">
            <w:pPr>
              <w:pStyle w:val="42"/>
              <w:spacing w:after="72"/>
              <w:ind w:left="1133"/>
              <w:rPr>
                <w:del w:id="1688" w:author="阿毛" w:date="2021-05-21T17:49:00Z"/>
                <w:rFonts w:ascii="標楷體" w:hAnsi="標楷體"/>
              </w:rPr>
              <w:pPrChange w:id="1689" w:author="阿毛" w:date="2021-06-02T14:38:00Z">
                <w:pPr>
                  <w:jc w:val="center"/>
                </w:pPr>
              </w:pPrChange>
            </w:pPr>
            <w:del w:id="1690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6DB44C95" w14:textId="3CA3F47F" w:rsidR="005676FB" w:rsidRPr="005676FB" w:rsidDel="007154E3" w:rsidRDefault="005676FB">
            <w:pPr>
              <w:pStyle w:val="42"/>
              <w:spacing w:after="72"/>
              <w:ind w:left="1133"/>
              <w:rPr>
                <w:del w:id="1691" w:author="阿毛" w:date="2021-05-21T17:49:00Z"/>
                <w:rFonts w:ascii="標楷體" w:hAnsi="標楷體"/>
              </w:rPr>
              <w:pPrChange w:id="1692" w:author="阿毛" w:date="2021-06-02T14:38:00Z">
                <w:pPr/>
              </w:pPrChange>
            </w:pPr>
            <w:del w:id="1693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5676FB" w:rsidRPr="005676FB" w:rsidDel="007154E3" w14:paraId="5954D786" w14:textId="2F6E343E" w:rsidTr="005676FB">
        <w:trPr>
          <w:trHeight w:val="244"/>
          <w:jc w:val="center"/>
          <w:del w:id="1694" w:author="阿毛" w:date="2021-05-21T17:49:00Z"/>
        </w:trPr>
        <w:tc>
          <w:tcPr>
            <w:tcW w:w="502" w:type="dxa"/>
            <w:vMerge/>
          </w:tcPr>
          <w:p w14:paraId="23CE6FC6" w14:textId="6511593B" w:rsidR="005676FB" w:rsidRPr="005676FB" w:rsidDel="007154E3" w:rsidRDefault="005676FB">
            <w:pPr>
              <w:pStyle w:val="42"/>
              <w:spacing w:after="72"/>
              <w:ind w:left="1133"/>
              <w:rPr>
                <w:del w:id="1695" w:author="阿毛" w:date="2021-05-21T17:49:00Z"/>
                <w:rFonts w:ascii="標楷體" w:hAnsi="標楷體"/>
              </w:rPr>
              <w:pPrChange w:id="1696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41A2B208" w14:textId="659923F1" w:rsidR="005676FB" w:rsidRPr="005676FB" w:rsidDel="007154E3" w:rsidRDefault="005676FB">
            <w:pPr>
              <w:pStyle w:val="42"/>
              <w:spacing w:after="72"/>
              <w:ind w:left="1133"/>
              <w:rPr>
                <w:del w:id="1697" w:author="阿毛" w:date="2021-05-21T17:49:00Z"/>
                <w:rFonts w:ascii="標楷體" w:hAnsi="標楷體"/>
              </w:rPr>
              <w:pPrChange w:id="1698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1994B21A" w14:textId="35C1F48A" w:rsidR="005676FB" w:rsidRPr="005676FB" w:rsidDel="007154E3" w:rsidRDefault="005676FB">
            <w:pPr>
              <w:pStyle w:val="42"/>
              <w:spacing w:after="72"/>
              <w:ind w:left="1133"/>
              <w:rPr>
                <w:del w:id="1699" w:author="阿毛" w:date="2021-05-21T17:49:00Z"/>
                <w:rFonts w:ascii="標楷體" w:hAnsi="標楷體"/>
              </w:rPr>
              <w:pPrChange w:id="1700" w:author="阿毛" w:date="2021-06-02T14:38:00Z">
                <w:pPr/>
              </w:pPrChange>
            </w:pPr>
            <w:del w:id="1701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78815713" w14:textId="6055BDF8" w:rsidR="005676FB" w:rsidRPr="005676FB" w:rsidDel="007154E3" w:rsidRDefault="005676FB">
            <w:pPr>
              <w:pStyle w:val="42"/>
              <w:spacing w:after="72"/>
              <w:ind w:left="1133"/>
              <w:rPr>
                <w:del w:id="1702" w:author="阿毛" w:date="2021-05-21T17:49:00Z"/>
                <w:rFonts w:ascii="標楷體" w:hAnsi="標楷體"/>
              </w:rPr>
              <w:pPrChange w:id="1703" w:author="阿毛" w:date="2021-06-02T14:38:00Z">
                <w:pPr/>
              </w:pPrChange>
            </w:pPr>
            <w:del w:id="1704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14F6669F" w14:textId="5B57A21E" w:rsidR="005676FB" w:rsidRPr="005676FB" w:rsidDel="007154E3" w:rsidRDefault="005676FB">
            <w:pPr>
              <w:pStyle w:val="42"/>
              <w:spacing w:after="72"/>
              <w:ind w:left="1133"/>
              <w:rPr>
                <w:del w:id="1705" w:author="阿毛" w:date="2021-05-21T17:49:00Z"/>
                <w:rFonts w:ascii="標楷體" w:hAnsi="標楷體"/>
              </w:rPr>
              <w:pPrChange w:id="1706" w:author="阿毛" w:date="2021-06-02T14:38:00Z">
                <w:pPr/>
              </w:pPrChange>
            </w:pPr>
            <w:del w:id="1707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BCB98D5" w14:textId="4BE88E97" w:rsidR="005676FB" w:rsidRPr="005676FB" w:rsidDel="007154E3" w:rsidRDefault="005676FB">
            <w:pPr>
              <w:pStyle w:val="42"/>
              <w:spacing w:after="72"/>
              <w:ind w:left="1133"/>
              <w:rPr>
                <w:del w:id="1708" w:author="阿毛" w:date="2021-05-21T17:49:00Z"/>
                <w:rFonts w:ascii="標楷體" w:hAnsi="標楷體"/>
              </w:rPr>
              <w:pPrChange w:id="1709" w:author="阿毛" w:date="2021-06-02T14:38:00Z">
                <w:pPr/>
              </w:pPrChange>
            </w:pPr>
            <w:del w:id="1710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5CB3109F" w14:textId="78BF40E2" w:rsidR="005676FB" w:rsidRPr="005676FB" w:rsidDel="007154E3" w:rsidRDefault="005676FB">
            <w:pPr>
              <w:pStyle w:val="42"/>
              <w:spacing w:after="72"/>
              <w:ind w:left="1133"/>
              <w:rPr>
                <w:del w:id="1711" w:author="阿毛" w:date="2021-05-21T17:49:00Z"/>
                <w:rFonts w:ascii="標楷體" w:hAnsi="標楷體"/>
              </w:rPr>
              <w:pPrChange w:id="1712" w:author="阿毛" w:date="2021-06-02T14:38:00Z">
                <w:pPr/>
              </w:pPrChange>
            </w:pPr>
            <w:del w:id="1713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5C919D85" w14:textId="5C291742" w:rsidR="005676FB" w:rsidRPr="005676FB" w:rsidDel="007154E3" w:rsidRDefault="005676FB">
            <w:pPr>
              <w:pStyle w:val="42"/>
              <w:spacing w:after="72"/>
              <w:ind w:left="1133"/>
              <w:rPr>
                <w:del w:id="1714" w:author="阿毛" w:date="2021-05-21T17:49:00Z"/>
                <w:rFonts w:ascii="標楷體" w:hAnsi="標楷體"/>
              </w:rPr>
              <w:pPrChange w:id="1715" w:author="阿毛" w:date="2021-06-02T14:38:00Z">
                <w:pPr/>
              </w:pPrChange>
            </w:pPr>
          </w:p>
        </w:tc>
      </w:tr>
      <w:tr w:rsidR="005676FB" w:rsidRPr="005676FB" w:rsidDel="007154E3" w14:paraId="536B199E" w14:textId="4EA41145" w:rsidTr="005676FB">
        <w:trPr>
          <w:trHeight w:val="291"/>
          <w:jc w:val="center"/>
          <w:del w:id="1716" w:author="阿毛" w:date="2021-05-21T17:49:00Z"/>
        </w:trPr>
        <w:tc>
          <w:tcPr>
            <w:tcW w:w="502" w:type="dxa"/>
          </w:tcPr>
          <w:p w14:paraId="26DD1236" w14:textId="1D32B9F5" w:rsidR="005676FB" w:rsidRPr="005676FB" w:rsidDel="007154E3" w:rsidRDefault="005676FB">
            <w:pPr>
              <w:pStyle w:val="42"/>
              <w:spacing w:after="72"/>
              <w:ind w:left="1133"/>
              <w:rPr>
                <w:del w:id="1717" w:author="阿毛" w:date="2021-05-21T17:49:00Z"/>
                <w:rFonts w:ascii="標楷體" w:hAnsi="標楷體"/>
              </w:rPr>
              <w:pPrChange w:id="1718" w:author="阿毛" w:date="2021-06-02T14:38:00Z">
                <w:pPr/>
              </w:pPrChange>
            </w:pPr>
            <w:del w:id="1719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0A1075FD" w14:textId="39C69161" w:rsidR="005676FB" w:rsidRPr="005676FB" w:rsidDel="007154E3" w:rsidRDefault="005676FB">
            <w:pPr>
              <w:pStyle w:val="42"/>
              <w:spacing w:after="72"/>
              <w:ind w:left="1133"/>
              <w:rPr>
                <w:del w:id="1720" w:author="阿毛" w:date="2021-05-21T17:49:00Z"/>
                <w:rFonts w:ascii="標楷體" w:hAnsi="標楷體"/>
              </w:rPr>
              <w:pPrChange w:id="1721" w:author="阿毛" w:date="2021-06-02T14:38:00Z">
                <w:pPr/>
              </w:pPrChange>
            </w:pPr>
            <w:del w:id="1722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348B329E" w14:textId="29FCFD30" w:rsidR="005676FB" w:rsidRPr="005676FB" w:rsidDel="007154E3" w:rsidRDefault="005676FB">
            <w:pPr>
              <w:pStyle w:val="42"/>
              <w:spacing w:after="72"/>
              <w:ind w:left="1133"/>
              <w:rPr>
                <w:del w:id="1723" w:author="阿毛" w:date="2021-05-21T17:49:00Z"/>
                <w:rFonts w:ascii="標楷體" w:hAnsi="標楷體"/>
                <w:lang w:eastAsia="zh-HK"/>
              </w:rPr>
              <w:pPrChange w:id="1724" w:author="阿毛" w:date="2021-06-02T14:38:00Z">
                <w:pPr/>
              </w:pPrChange>
            </w:pPr>
            <w:del w:id="1725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5B21AAB8" w14:textId="6BB241DE" w:rsidR="005676FB" w:rsidRPr="005676FB" w:rsidDel="007154E3" w:rsidRDefault="005676FB">
            <w:pPr>
              <w:pStyle w:val="42"/>
              <w:spacing w:after="72"/>
              <w:ind w:left="1133"/>
              <w:rPr>
                <w:del w:id="1726" w:author="阿毛" w:date="2021-05-21T17:49:00Z"/>
                <w:rFonts w:ascii="標楷體" w:hAnsi="標楷體"/>
              </w:rPr>
              <w:pPrChange w:id="1727" w:author="阿毛" w:date="2021-06-02T14:38:00Z">
                <w:pPr/>
              </w:pPrChange>
            </w:pPr>
            <w:del w:id="1728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59F2E16" w14:textId="3095E0BA" w:rsidR="005676FB" w:rsidRPr="005676FB" w:rsidDel="007154E3" w:rsidRDefault="005676FB">
            <w:pPr>
              <w:pStyle w:val="42"/>
              <w:spacing w:after="72"/>
              <w:ind w:left="1133"/>
              <w:rPr>
                <w:del w:id="1729" w:author="阿毛" w:date="2021-05-21T17:49:00Z"/>
                <w:rFonts w:ascii="標楷體" w:hAnsi="標楷體"/>
              </w:rPr>
              <w:pPrChange w:id="1730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6B7C248" w14:textId="70C69EAD" w:rsidR="005676FB" w:rsidRPr="005676FB" w:rsidDel="007154E3" w:rsidRDefault="005676FB">
            <w:pPr>
              <w:pStyle w:val="42"/>
              <w:spacing w:after="72"/>
              <w:ind w:left="1133"/>
              <w:rPr>
                <w:del w:id="1731" w:author="阿毛" w:date="2021-05-21T17:49:00Z"/>
                <w:rFonts w:ascii="標楷體" w:hAnsi="標楷體"/>
              </w:rPr>
              <w:pPrChange w:id="1732" w:author="阿毛" w:date="2021-06-02T14:38:00Z">
                <w:pPr/>
              </w:pPrChange>
            </w:pPr>
            <w:del w:id="1733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2A51827" w14:textId="0EC241D2" w:rsidR="005676FB" w:rsidRPr="005676FB" w:rsidDel="007154E3" w:rsidRDefault="005676FB">
            <w:pPr>
              <w:pStyle w:val="42"/>
              <w:spacing w:after="72"/>
              <w:ind w:left="1133"/>
              <w:rPr>
                <w:del w:id="1734" w:author="阿毛" w:date="2021-05-21T17:49:00Z"/>
                <w:rFonts w:ascii="標楷體" w:hAnsi="標楷體"/>
              </w:rPr>
              <w:pPrChange w:id="1735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529C5B65" w14:textId="09E5C430" w:rsidR="005676FB" w:rsidRPr="005676FB" w:rsidDel="007154E3" w:rsidRDefault="005676FB">
            <w:pPr>
              <w:pStyle w:val="42"/>
              <w:spacing w:after="72"/>
              <w:ind w:left="1133"/>
              <w:rPr>
                <w:del w:id="1736" w:author="阿毛" w:date="2021-05-21T17:49:00Z"/>
                <w:rFonts w:ascii="標楷體" w:hAnsi="標楷體"/>
              </w:rPr>
              <w:pPrChange w:id="1737" w:author="阿毛" w:date="2021-06-02T14:38:00Z">
                <w:pPr/>
              </w:pPrChange>
            </w:pPr>
            <w:del w:id="1738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5676FB" w:rsidRPr="005676FB" w:rsidDel="007154E3" w14:paraId="3A7DDF76" w14:textId="79BDC3FD" w:rsidTr="005676FB">
        <w:trPr>
          <w:trHeight w:val="291"/>
          <w:jc w:val="center"/>
          <w:del w:id="1739" w:author="阿毛" w:date="2021-05-21T17:49:00Z"/>
        </w:trPr>
        <w:tc>
          <w:tcPr>
            <w:tcW w:w="502" w:type="dxa"/>
          </w:tcPr>
          <w:p w14:paraId="4EC299C4" w14:textId="7398ADC0" w:rsidR="005676FB" w:rsidRPr="005676FB" w:rsidDel="007154E3" w:rsidRDefault="005676FB">
            <w:pPr>
              <w:pStyle w:val="42"/>
              <w:spacing w:after="72"/>
              <w:ind w:left="1133"/>
              <w:rPr>
                <w:del w:id="1740" w:author="阿毛" w:date="2021-05-21T17:49:00Z"/>
                <w:rFonts w:ascii="標楷體" w:hAnsi="標楷體"/>
              </w:rPr>
              <w:pPrChange w:id="1741" w:author="阿毛" w:date="2021-06-02T14:38:00Z">
                <w:pPr/>
              </w:pPrChange>
            </w:pPr>
            <w:del w:id="1742" w:author="阿毛" w:date="2021-05-21T17:49:00Z">
              <w:r w:rsidRPr="005676FB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908" w:type="dxa"/>
          </w:tcPr>
          <w:p w14:paraId="1A91C61A" w14:textId="387CFC40" w:rsidR="005676FB" w:rsidRPr="005676FB" w:rsidDel="007154E3" w:rsidRDefault="005676FB">
            <w:pPr>
              <w:pStyle w:val="42"/>
              <w:spacing w:after="72"/>
              <w:ind w:left="1133"/>
              <w:rPr>
                <w:del w:id="1743" w:author="阿毛" w:date="2021-05-21T17:49:00Z"/>
                <w:rFonts w:ascii="標楷體" w:hAnsi="標楷體"/>
              </w:rPr>
              <w:pPrChange w:id="1744" w:author="阿毛" w:date="2021-06-02T14:38:00Z">
                <w:pPr/>
              </w:pPrChange>
            </w:pPr>
            <w:del w:id="1745" w:author="阿毛" w:date="2021-05-21T17:49:00Z">
              <w:r w:rsidRPr="005676FB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315" w:type="dxa"/>
          </w:tcPr>
          <w:p w14:paraId="65699B60" w14:textId="69F1DB1F" w:rsidR="005676FB" w:rsidRPr="005676FB" w:rsidDel="007154E3" w:rsidRDefault="005676FB">
            <w:pPr>
              <w:pStyle w:val="42"/>
              <w:spacing w:after="72"/>
              <w:ind w:left="1133"/>
              <w:rPr>
                <w:del w:id="1746" w:author="阿毛" w:date="2021-05-21T17:49:00Z"/>
                <w:rFonts w:ascii="標楷體" w:hAnsi="標楷體"/>
              </w:rPr>
              <w:pPrChange w:id="1747" w:author="阿毛" w:date="2021-06-02T14:38:00Z">
                <w:pPr/>
              </w:pPrChange>
            </w:pPr>
            <w:del w:id="1748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136" w:type="dxa"/>
          </w:tcPr>
          <w:p w14:paraId="1F7A9A1A" w14:textId="7E7028D9" w:rsidR="005676FB" w:rsidRPr="005676FB" w:rsidDel="007154E3" w:rsidRDefault="005676FB">
            <w:pPr>
              <w:pStyle w:val="42"/>
              <w:spacing w:after="72"/>
              <w:ind w:left="1133"/>
              <w:rPr>
                <w:del w:id="1749" w:author="阿毛" w:date="2021-05-21T17:49:00Z"/>
                <w:rFonts w:ascii="標楷體" w:hAnsi="標楷體"/>
              </w:rPr>
              <w:pPrChange w:id="1750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3D76A452" w14:textId="2FDBFEF3" w:rsidR="005676FB" w:rsidRPr="005676FB" w:rsidDel="007154E3" w:rsidRDefault="005676FB">
            <w:pPr>
              <w:pStyle w:val="42"/>
              <w:spacing w:after="72"/>
              <w:ind w:left="1133"/>
              <w:rPr>
                <w:del w:id="1751" w:author="阿毛" w:date="2021-05-21T17:49:00Z"/>
                <w:rFonts w:ascii="標楷體" w:hAnsi="標楷體"/>
              </w:rPr>
              <w:pPrChange w:id="1752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B8AC591" w14:textId="4A3E8A5E" w:rsidR="005676FB" w:rsidRPr="005676FB" w:rsidDel="007154E3" w:rsidRDefault="005676FB">
            <w:pPr>
              <w:pStyle w:val="42"/>
              <w:spacing w:after="72"/>
              <w:ind w:left="1133"/>
              <w:rPr>
                <w:del w:id="1753" w:author="阿毛" w:date="2021-05-21T17:49:00Z"/>
                <w:rFonts w:ascii="標楷體" w:hAnsi="標楷體"/>
              </w:rPr>
              <w:pPrChange w:id="1754" w:author="阿毛" w:date="2021-06-02T14:38:00Z">
                <w:pPr/>
              </w:pPrChange>
            </w:pPr>
            <w:del w:id="1755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65CA151B" w14:textId="5C4F088C" w:rsidR="005676FB" w:rsidRPr="005676FB" w:rsidDel="007154E3" w:rsidRDefault="005676FB">
            <w:pPr>
              <w:pStyle w:val="42"/>
              <w:spacing w:after="72"/>
              <w:ind w:left="1133"/>
              <w:rPr>
                <w:del w:id="1756" w:author="阿毛" w:date="2021-05-21T17:49:00Z"/>
                <w:rFonts w:ascii="標楷體" w:hAnsi="標楷體"/>
              </w:rPr>
              <w:pPrChange w:id="1757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149886F3" w14:textId="464C574B" w:rsidR="005676FB" w:rsidRPr="005676FB" w:rsidDel="007154E3" w:rsidRDefault="005676FB">
            <w:pPr>
              <w:pStyle w:val="42"/>
              <w:spacing w:after="72"/>
              <w:ind w:left="1133"/>
              <w:rPr>
                <w:del w:id="1758" w:author="阿毛" w:date="2021-05-21T17:49:00Z"/>
                <w:rFonts w:ascii="標楷體" w:hAnsi="標楷體"/>
              </w:rPr>
              <w:pPrChange w:id="1759" w:author="阿毛" w:date="2021-06-02T14:38:00Z">
                <w:pPr/>
              </w:pPrChange>
            </w:pPr>
            <w:del w:id="1760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5676FB" w:rsidRPr="005676FB" w:rsidDel="007154E3" w14:paraId="0D6BD9E3" w14:textId="71571B97" w:rsidTr="005676FB">
        <w:trPr>
          <w:trHeight w:val="291"/>
          <w:jc w:val="center"/>
          <w:del w:id="1761" w:author="阿毛" w:date="2021-05-21T17:49:00Z"/>
        </w:trPr>
        <w:tc>
          <w:tcPr>
            <w:tcW w:w="502" w:type="dxa"/>
          </w:tcPr>
          <w:p w14:paraId="09F27AC7" w14:textId="38667A17" w:rsidR="005676FB" w:rsidRPr="005676FB" w:rsidDel="007154E3" w:rsidRDefault="005676FB">
            <w:pPr>
              <w:pStyle w:val="42"/>
              <w:spacing w:after="72"/>
              <w:ind w:left="1133"/>
              <w:rPr>
                <w:del w:id="1762" w:author="阿毛" w:date="2021-05-21T17:49:00Z"/>
                <w:rFonts w:ascii="標楷體" w:hAnsi="標楷體"/>
              </w:rPr>
              <w:pPrChange w:id="1763" w:author="阿毛" w:date="2021-06-02T14:38:00Z">
                <w:pPr/>
              </w:pPrChange>
            </w:pPr>
            <w:del w:id="1764" w:author="阿毛" w:date="2021-05-21T17:49:00Z">
              <w:r w:rsidRPr="005676FB" w:rsidDel="007154E3">
                <w:rPr>
                  <w:rFonts w:ascii="標楷體" w:hAnsi="標楷體"/>
                </w:rPr>
                <w:delText>3</w:delText>
              </w:r>
            </w:del>
          </w:p>
        </w:tc>
        <w:tc>
          <w:tcPr>
            <w:tcW w:w="1908" w:type="dxa"/>
          </w:tcPr>
          <w:p w14:paraId="365CCDA8" w14:textId="53091560" w:rsidR="005676FB" w:rsidRPr="005676FB" w:rsidDel="007154E3" w:rsidRDefault="005676FB">
            <w:pPr>
              <w:pStyle w:val="42"/>
              <w:spacing w:after="72"/>
              <w:ind w:left="1133"/>
              <w:rPr>
                <w:del w:id="1765" w:author="阿毛" w:date="2021-05-21T17:49:00Z"/>
                <w:rFonts w:ascii="標楷體" w:hAnsi="標楷體"/>
              </w:rPr>
              <w:pPrChange w:id="1766" w:author="阿毛" w:date="2021-06-02T14:38:00Z">
                <w:pPr/>
              </w:pPrChange>
            </w:pPr>
            <w:del w:id="1767" w:author="阿毛" w:date="2021-05-21T17:49:00Z">
              <w:r w:rsidRPr="005676FB" w:rsidDel="007154E3">
                <w:rPr>
                  <w:rFonts w:ascii="標楷體" w:hAnsi="標楷體" w:hint="eastAsia"/>
                </w:rPr>
                <w:delText>媒體類別</w:delText>
              </w:r>
            </w:del>
          </w:p>
        </w:tc>
        <w:tc>
          <w:tcPr>
            <w:tcW w:w="1315" w:type="dxa"/>
          </w:tcPr>
          <w:p w14:paraId="214A63B3" w14:textId="1288D0C8" w:rsidR="005676FB" w:rsidRPr="005676FB" w:rsidDel="007154E3" w:rsidRDefault="005676FB">
            <w:pPr>
              <w:pStyle w:val="42"/>
              <w:spacing w:after="72"/>
              <w:ind w:left="1133"/>
              <w:rPr>
                <w:del w:id="1768" w:author="阿毛" w:date="2021-05-21T17:49:00Z"/>
                <w:rFonts w:ascii="標楷體" w:hAnsi="標楷體"/>
              </w:rPr>
              <w:pPrChange w:id="1769" w:author="阿毛" w:date="2021-06-02T14:38:00Z">
                <w:pPr/>
              </w:pPrChange>
            </w:pPr>
            <w:del w:id="1770" w:author="阿毛" w:date="2021-05-21T17:49:00Z">
              <w:r w:rsidRPr="005676FB"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136" w:type="dxa"/>
          </w:tcPr>
          <w:p w14:paraId="3DDF904F" w14:textId="25BE4BA5" w:rsidR="005676FB" w:rsidRPr="005676FB" w:rsidDel="007154E3" w:rsidRDefault="005676FB">
            <w:pPr>
              <w:pStyle w:val="42"/>
              <w:spacing w:after="72"/>
              <w:ind w:left="1133"/>
              <w:rPr>
                <w:del w:id="1771" w:author="阿毛" w:date="2021-05-21T17:49:00Z"/>
                <w:rFonts w:ascii="標楷體" w:hAnsi="標楷體"/>
              </w:rPr>
              <w:pPrChange w:id="1772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44B00F13" w14:textId="1CE47CF0" w:rsidR="005676FB" w:rsidRPr="005676FB" w:rsidDel="007154E3" w:rsidRDefault="005676FB">
            <w:pPr>
              <w:pStyle w:val="42"/>
              <w:spacing w:after="72"/>
              <w:ind w:left="1133"/>
              <w:rPr>
                <w:del w:id="1773" w:author="阿毛" w:date="2021-05-21T17:49:00Z"/>
                <w:rFonts w:ascii="標楷體" w:hAnsi="標楷體"/>
              </w:rPr>
              <w:pPrChange w:id="1774" w:author="阿毛" w:date="2021-06-02T14:38:00Z">
                <w:pPr/>
              </w:pPrChange>
            </w:pPr>
            <w:del w:id="1775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下拉選單</w:delText>
              </w:r>
            </w:del>
          </w:p>
        </w:tc>
        <w:tc>
          <w:tcPr>
            <w:tcW w:w="709" w:type="dxa"/>
          </w:tcPr>
          <w:p w14:paraId="313F26B7" w14:textId="1C2339D7" w:rsidR="005676FB" w:rsidRPr="005676FB" w:rsidDel="007154E3" w:rsidRDefault="005676FB">
            <w:pPr>
              <w:pStyle w:val="42"/>
              <w:spacing w:after="72"/>
              <w:ind w:left="1133"/>
              <w:rPr>
                <w:del w:id="1776" w:author="阿毛" w:date="2021-05-21T17:49:00Z"/>
                <w:rFonts w:ascii="標楷體" w:hAnsi="標楷體"/>
              </w:rPr>
              <w:pPrChange w:id="1777" w:author="阿毛" w:date="2021-06-02T14:38:00Z">
                <w:pPr/>
              </w:pPrChange>
            </w:pPr>
            <w:del w:id="1778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5EBD1A03" w14:textId="0E6EB21E" w:rsidR="005676FB" w:rsidRPr="005676FB" w:rsidDel="007154E3" w:rsidRDefault="005676FB">
            <w:pPr>
              <w:pStyle w:val="42"/>
              <w:spacing w:after="72"/>
              <w:ind w:left="1133"/>
              <w:rPr>
                <w:del w:id="1779" w:author="阿毛" w:date="2021-05-21T17:49:00Z"/>
                <w:rFonts w:ascii="標楷體" w:hAnsi="標楷體"/>
              </w:rPr>
              <w:pPrChange w:id="1780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179BD5A3" w14:textId="5BC66D47" w:rsidR="005676FB" w:rsidRPr="005676FB" w:rsidDel="007154E3" w:rsidRDefault="005676FB">
            <w:pPr>
              <w:pStyle w:val="42"/>
              <w:spacing w:after="72"/>
              <w:ind w:left="1133"/>
              <w:rPr>
                <w:del w:id="1781" w:author="阿毛" w:date="2021-05-21T17:49:00Z"/>
                <w:rFonts w:ascii="標楷體" w:hAnsi="標楷體"/>
              </w:rPr>
              <w:pPrChange w:id="1782" w:author="阿毛" w:date="2021-06-02T14:38:00Z">
                <w:pPr/>
              </w:pPrChange>
            </w:pPr>
            <w:del w:id="1783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</w:delText>
              </w:r>
            </w:del>
          </w:p>
          <w:p w14:paraId="505F7AF2" w14:textId="1F73330E" w:rsidR="005676FB" w:rsidRPr="005676FB" w:rsidDel="007154E3" w:rsidRDefault="005676FB">
            <w:pPr>
              <w:pStyle w:val="42"/>
              <w:spacing w:after="72"/>
              <w:ind w:left="1133"/>
              <w:rPr>
                <w:del w:id="1784" w:author="阿毛" w:date="2021-05-21T17:49:00Z"/>
                <w:rFonts w:ascii="標楷體" w:hAnsi="標楷體"/>
              </w:rPr>
              <w:pPrChange w:id="1785" w:author="阿毛" w:date="2021-06-02T14:38:00Z">
                <w:pPr/>
              </w:pPrChange>
            </w:pPr>
            <w:del w:id="1786" w:author="阿毛" w:date="2021-05-21T17:49:00Z">
              <w:r w:rsidRPr="005676FB" w:rsidDel="007154E3">
                <w:rPr>
                  <w:rFonts w:ascii="標楷體" w:hAnsi="標楷體" w:hint="eastAsia"/>
                </w:rPr>
                <w:delText>1. 出納票據</w:delText>
              </w:r>
            </w:del>
          </w:p>
          <w:p w14:paraId="79FC809C" w14:textId="7CD286D2" w:rsidR="005676FB" w:rsidRPr="005676FB" w:rsidDel="007154E3" w:rsidRDefault="005676FB">
            <w:pPr>
              <w:pStyle w:val="42"/>
              <w:spacing w:after="72"/>
              <w:ind w:left="1133"/>
              <w:rPr>
                <w:del w:id="1787" w:author="阿毛" w:date="2021-05-21T17:49:00Z"/>
                <w:rFonts w:ascii="標楷體" w:hAnsi="標楷體"/>
              </w:rPr>
              <w:pPrChange w:id="1788" w:author="阿毛" w:date="2021-06-02T14:38:00Z">
                <w:pPr/>
              </w:pPrChange>
            </w:pPr>
            <w:del w:id="1789" w:author="阿毛" w:date="2021-05-21T17:49:00Z">
              <w:r w:rsidRPr="005676FB" w:rsidDel="007154E3">
                <w:rPr>
                  <w:rFonts w:ascii="標楷體" w:hAnsi="標楷體" w:hint="eastAsia"/>
                </w:rPr>
                <w:delText>2. 核心傳票</w:delText>
              </w:r>
            </w:del>
          </w:p>
          <w:p w14:paraId="66DED3AF" w14:textId="37C3E5E4" w:rsidR="005676FB" w:rsidRPr="005676FB" w:rsidDel="007154E3" w:rsidRDefault="005676FB">
            <w:pPr>
              <w:pStyle w:val="42"/>
              <w:spacing w:after="72"/>
              <w:ind w:left="1133"/>
              <w:rPr>
                <w:del w:id="1790" w:author="阿毛" w:date="2021-05-21T17:49:00Z"/>
                <w:rFonts w:ascii="標楷體" w:hAnsi="標楷體"/>
              </w:rPr>
              <w:pPrChange w:id="1791" w:author="阿毛" w:date="2021-06-02T14:38:00Z">
                <w:pPr/>
              </w:pPrChange>
            </w:pPr>
            <w:del w:id="1792" w:author="阿毛" w:date="2021-05-21T17:49:00Z">
              <w:r w:rsidRPr="005676FB" w:rsidDel="007154E3">
                <w:rPr>
                  <w:rFonts w:ascii="標楷體" w:hAnsi="標楷體" w:hint="eastAsia"/>
                </w:rPr>
                <w:delText>3. 放款承諾</w:delText>
              </w:r>
            </w:del>
          </w:p>
        </w:tc>
      </w:tr>
    </w:tbl>
    <w:p w14:paraId="7D928FDC" w14:textId="35CA5FCD" w:rsidR="00D950B2" w:rsidDel="007154E3" w:rsidRDefault="00D950B2">
      <w:pPr>
        <w:pStyle w:val="42"/>
        <w:spacing w:after="72"/>
        <w:ind w:left="1133"/>
        <w:rPr>
          <w:del w:id="1793" w:author="阿毛" w:date="2021-05-21T17:49:00Z"/>
        </w:rPr>
        <w:pPrChange w:id="1794" w:author="阿毛" w:date="2021-06-02T14:38:00Z">
          <w:pPr/>
        </w:pPrChange>
      </w:pPr>
    </w:p>
    <w:p w14:paraId="7AA5E62D" w14:textId="7BD88ECD" w:rsidR="00D950B2" w:rsidDel="007154E3" w:rsidRDefault="00D950B2">
      <w:pPr>
        <w:pStyle w:val="42"/>
        <w:spacing w:after="72"/>
        <w:ind w:left="1133"/>
        <w:rPr>
          <w:del w:id="1795" w:author="阿毛" w:date="2021-05-21T17:49:00Z"/>
          <w:rFonts w:ascii="標楷體" w:hAnsi="標楷體"/>
        </w:rPr>
        <w:pPrChange w:id="1796" w:author="阿毛" w:date="2021-06-02T14:38:00Z">
          <w:pPr>
            <w:pStyle w:val="42"/>
            <w:spacing w:after="72"/>
            <w:ind w:leftChars="0" w:left="0"/>
          </w:pPr>
        </w:pPrChange>
      </w:pPr>
      <w:del w:id="1797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RPr="002A4A20" w:rsidDel="007154E3">
          <w:rPr>
            <w:rFonts w:ascii="標楷體" w:hAnsi="標楷體" w:hint="eastAsia"/>
          </w:rPr>
          <w:delText>媒體檔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核心傳票媒體檔</w:delText>
        </w:r>
      </w:del>
    </w:p>
    <w:p w14:paraId="497C44E8" w14:textId="597B193A" w:rsidR="00D950B2" w:rsidDel="007154E3" w:rsidRDefault="00D950B2">
      <w:pPr>
        <w:pStyle w:val="42"/>
        <w:spacing w:after="72"/>
        <w:ind w:left="1133"/>
        <w:rPr>
          <w:del w:id="1798" w:author="阿毛" w:date="2021-05-21T17:49:00Z"/>
          <w:rFonts w:ascii="標楷體" w:hAnsi="標楷體"/>
        </w:rPr>
        <w:pPrChange w:id="1799" w:author="阿毛" w:date="2021-06-02T14:38:00Z">
          <w:pPr>
            <w:pStyle w:val="42"/>
            <w:spacing w:after="72"/>
            <w:ind w:leftChars="0" w:left="0"/>
          </w:pPr>
        </w:pPrChange>
      </w:pPr>
      <w:del w:id="1800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="009828F7" w:rsidDel="007154E3">
          <w:rPr>
            <w:rFonts w:ascii="標楷體" w:hAnsi="標楷體"/>
          </w:rPr>
          <w:delText xml:space="preserve"> </w:delText>
        </w:r>
        <w:r w:rsidR="009828F7" w:rsidDel="007154E3">
          <w:rPr>
            <w:rFonts w:ascii="標楷體" w:hAnsi="標楷體" w:hint="eastAsia"/>
            <w:lang w:eastAsia="zh-HK"/>
          </w:rPr>
          <w:delText>待補</w:delText>
        </w:r>
      </w:del>
    </w:p>
    <w:p w14:paraId="3F6C5C29" w14:textId="71C23AF9" w:rsidR="00E648D4" w:rsidDel="007154E3" w:rsidRDefault="00D950B2">
      <w:pPr>
        <w:pStyle w:val="42"/>
        <w:spacing w:after="72"/>
        <w:ind w:left="1133"/>
        <w:rPr>
          <w:del w:id="1801" w:author="阿毛" w:date="2021-05-21T17:49:00Z"/>
        </w:rPr>
        <w:pPrChange w:id="1802" w:author="阿毛" w:date="2021-06-02T14:38:00Z">
          <w:pPr>
            <w:pStyle w:val="42"/>
            <w:spacing w:after="72"/>
            <w:ind w:leftChars="0" w:left="0"/>
          </w:pPr>
        </w:pPrChange>
      </w:pPr>
      <w:del w:id="1803" w:author="阿毛" w:date="2021-05-21T17:49:00Z">
        <w:r w:rsidDel="007154E3">
          <w:br w:type="page"/>
        </w:r>
      </w:del>
    </w:p>
    <w:p w14:paraId="3B186F9B" w14:textId="435D5B17" w:rsidR="00D950B2" w:rsidRPr="00D950B2" w:rsidDel="007154E3" w:rsidRDefault="00D950B2">
      <w:pPr>
        <w:pStyle w:val="42"/>
        <w:spacing w:after="72"/>
        <w:ind w:left="1133"/>
        <w:rPr>
          <w:del w:id="1804" w:author="阿毛" w:date="2021-05-21T17:49:00Z"/>
        </w:rPr>
        <w:pPrChange w:id="1805" w:author="阿毛" w:date="2021-06-02T14:38:00Z">
          <w:pPr/>
        </w:pPrChange>
      </w:pPr>
    </w:p>
    <w:p w14:paraId="337E5790" w14:textId="2BA54282" w:rsidR="002A4A20" w:rsidRPr="00B830D9" w:rsidDel="007154E3" w:rsidRDefault="002A4A20">
      <w:pPr>
        <w:pStyle w:val="42"/>
        <w:spacing w:after="72"/>
        <w:ind w:left="1133"/>
        <w:rPr>
          <w:del w:id="1806" w:author="阿毛" w:date="2021-05-21T17:49:00Z"/>
          <w:rFonts w:ascii="標楷體" w:hAnsi="標楷體"/>
        </w:rPr>
        <w:pPrChange w:id="1807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808" w:author="阿毛" w:date="2021-05-21T17:49:00Z">
        <w:r w:rsidDel="007154E3">
          <w:rPr>
            <w:rFonts w:ascii="標楷體" w:hAnsi="標楷體"/>
          </w:rPr>
          <w:delText>L9</w:delText>
        </w:r>
        <w:r w:rsidR="00BD5283" w:rsidDel="007154E3">
          <w:rPr>
            <w:rFonts w:ascii="標楷體" w:hAnsi="標楷體"/>
          </w:rPr>
          <w:delText>131</w:delText>
        </w:r>
        <w:r w:rsidR="00F00048" w:rsidRPr="00F00048" w:rsidDel="007154E3">
          <w:rPr>
            <w:rFonts w:ascii="標楷體" w:hAnsi="標楷體" w:hint="eastAsia"/>
          </w:rPr>
          <w:delText>核心日結單代傳票列印</w:delText>
        </w:r>
      </w:del>
    </w:p>
    <w:p w14:paraId="10F20961" w14:textId="43943721" w:rsidR="002A4A20" w:rsidRPr="00B830D9" w:rsidDel="007154E3" w:rsidRDefault="002A4A20">
      <w:pPr>
        <w:pStyle w:val="42"/>
        <w:spacing w:after="72"/>
        <w:ind w:left="1133"/>
        <w:rPr>
          <w:del w:id="1809" w:author="阿毛" w:date="2021-05-21T17:49:00Z"/>
        </w:rPr>
        <w:pPrChange w:id="1810" w:author="阿毛" w:date="2021-06-02T14:38:00Z">
          <w:pPr>
            <w:pStyle w:val="a"/>
          </w:pPr>
        </w:pPrChange>
      </w:pPr>
      <w:del w:id="1811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2B17D1F9" w14:textId="76B38223" w:rsidTr="00DC3CAB">
        <w:trPr>
          <w:trHeight w:val="277"/>
          <w:del w:id="181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5E8E74" w14:textId="5D9D8122" w:rsidR="002A4A20" w:rsidRPr="00B830D9" w:rsidDel="007154E3" w:rsidRDefault="002A4A20">
            <w:pPr>
              <w:pStyle w:val="42"/>
              <w:spacing w:after="72"/>
              <w:ind w:left="1133"/>
              <w:rPr>
                <w:del w:id="1813" w:author="阿毛" w:date="2021-05-21T17:49:00Z"/>
                <w:rFonts w:ascii="標楷體" w:hAnsi="標楷體"/>
              </w:rPr>
              <w:pPrChange w:id="1814" w:author="阿毛" w:date="2021-06-02T14:38:00Z">
                <w:pPr/>
              </w:pPrChange>
            </w:pPr>
            <w:del w:id="1815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8BC52B" w14:textId="6AA27D73" w:rsidR="002A4A20" w:rsidRPr="00B830D9" w:rsidDel="007154E3" w:rsidRDefault="00F00048">
            <w:pPr>
              <w:pStyle w:val="42"/>
              <w:spacing w:after="72"/>
              <w:ind w:left="1133"/>
              <w:rPr>
                <w:del w:id="1816" w:author="阿毛" w:date="2021-05-21T17:49:00Z"/>
                <w:rFonts w:ascii="標楷體" w:hAnsi="標楷體"/>
              </w:rPr>
              <w:pPrChange w:id="1817" w:author="阿毛" w:date="2021-06-02T14:38:00Z">
                <w:pPr/>
              </w:pPrChange>
            </w:pPr>
            <w:del w:id="1818" w:author="阿毛" w:date="2021-05-21T17:49:00Z">
              <w:r w:rsidRPr="00F00048" w:rsidDel="007154E3">
                <w:rPr>
                  <w:rFonts w:ascii="標楷體" w:hAnsi="標楷體" w:hint="eastAsia"/>
                </w:rPr>
                <w:delText>核心日結單代傳票列印</w:delText>
              </w:r>
            </w:del>
          </w:p>
        </w:tc>
      </w:tr>
      <w:tr w:rsidR="002A4A20" w:rsidRPr="00B830D9" w:rsidDel="007154E3" w14:paraId="4166DD85" w14:textId="595E33EC" w:rsidTr="00DC3CAB">
        <w:trPr>
          <w:trHeight w:val="277"/>
          <w:del w:id="181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DEFEA5" w14:textId="5A0D0DDD" w:rsidR="002A4A20" w:rsidRPr="00B830D9" w:rsidDel="007154E3" w:rsidRDefault="002A4A20">
            <w:pPr>
              <w:pStyle w:val="42"/>
              <w:spacing w:after="72"/>
              <w:ind w:left="1133"/>
              <w:rPr>
                <w:del w:id="1820" w:author="阿毛" w:date="2021-05-21T17:49:00Z"/>
                <w:rFonts w:ascii="標楷體" w:hAnsi="標楷體"/>
              </w:rPr>
              <w:pPrChange w:id="1821" w:author="阿毛" w:date="2021-06-02T14:38:00Z">
                <w:pPr/>
              </w:pPrChange>
            </w:pPr>
            <w:del w:id="1822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DBDAD4" w14:textId="41D9BE16" w:rsidR="002A4A20" w:rsidRPr="00B830D9" w:rsidDel="007154E3" w:rsidRDefault="002A4A20">
            <w:pPr>
              <w:pStyle w:val="42"/>
              <w:spacing w:after="72"/>
              <w:ind w:left="1133"/>
              <w:rPr>
                <w:del w:id="1823" w:author="阿毛" w:date="2021-05-21T17:49:00Z"/>
                <w:rFonts w:ascii="標楷體" w:hAnsi="標楷體"/>
              </w:rPr>
              <w:pPrChange w:id="1824" w:author="阿毛" w:date="2021-06-02T14:38:00Z">
                <w:pPr/>
              </w:pPrChange>
            </w:pPr>
          </w:p>
        </w:tc>
      </w:tr>
      <w:tr w:rsidR="002A4A20" w:rsidRPr="00B830D9" w:rsidDel="007154E3" w14:paraId="063C5A26" w14:textId="2CA52F18" w:rsidTr="00DC3CAB">
        <w:trPr>
          <w:trHeight w:val="773"/>
          <w:del w:id="182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4CFD60" w14:textId="280354A9" w:rsidR="002A4A20" w:rsidRPr="00B830D9" w:rsidDel="007154E3" w:rsidRDefault="002A4A20">
            <w:pPr>
              <w:pStyle w:val="42"/>
              <w:spacing w:after="72"/>
              <w:ind w:left="1133"/>
              <w:rPr>
                <w:del w:id="1826" w:author="阿毛" w:date="2021-05-21T17:49:00Z"/>
                <w:rFonts w:ascii="標楷體" w:hAnsi="標楷體"/>
              </w:rPr>
              <w:pPrChange w:id="1827" w:author="阿毛" w:date="2021-06-02T14:38:00Z">
                <w:pPr/>
              </w:pPrChange>
            </w:pPr>
            <w:del w:id="1828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A11F57" w14:textId="22D3A672" w:rsidR="002A4A20" w:rsidRPr="00B830D9" w:rsidDel="007154E3" w:rsidRDefault="002A4A20">
            <w:pPr>
              <w:pStyle w:val="42"/>
              <w:spacing w:after="72"/>
              <w:ind w:left="1133"/>
              <w:rPr>
                <w:del w:id="1829" w:author="阿毛" w:date="2021-05-21T17:49:00Z"/>
                <w:rFonts w:ascii="標楷體" w:hAnsi="標楷體"/>
              </w:rPr>
              <w:pPrChange w:id="1830" w:author="阿毛" w:date="2021-06-02T14:38:00Z">
                <w:pPr/>
              </w:pPrChange>
            </w:pPr>
          </w:p>
        </w:tc>
      </w:tr>
      <w:tr w:rsidR="002A4A20" w:rsidRPr="00B830D9" w:rsidDel="007154E3" w14:paraId="4D4FA1A0" w14:textId="0AC1771A" w:rsidTr="00DC3CAB">
        <w:trPr>
          <w:trHeight w:val="321"/>
          <w:del w:id="183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5B1BED" w14:textId="704D7492" w:rsidR="002A4A20" w:rsidRPr="00B830D9" w:rsidDel="007154E3" w:rsidRDefault="002A4A20">
            <w:pPr>
              <w:pStyle w:val="42"/>
              <w:spacing w:after="72"/>
              <w:ind w:left="1133"/>
              <w:rPr>
                <w:del w:id="1832" w:author="阿毛" w:date="2021-05-21T17:49:00Z"/>
                <w:rFonts w:ascii="標楷體" w:hAnsi="標楷體"/>
              </w:rPr>
              <w:pPrChange w:id="1833" w:author="阿毛" w:date="2021-06-02T14:38:00Z">
                <w:pPr/>
              </w:pPrChange>
            </w:pPr>
            <w:del w:id="1834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B2ECF" w14:textId="667DFF8B" w:rsidR="002A4A20" w:rsidRPr="00B830D9" w:rsidDel="007154E3" w:rsidRDefault="002A4A20">
            <w:pPr>
              <w:pStyle w:val="42"/>
              <w:spacing w:after="72"/>
              <w:ind w:left="1133"/>
              <w:rPr>
                <w:del w:id="1835" w:author="阿毛" w:date="2021-05-21T17:49:00Z"/>
                <w:rFonts w:ascii="標楷體" w:hAnsi="標楷體"/>
              </w:rPr>
              <w:pPrChange w:id="1836" w:author="阿毛" w:date="2021-06-02T14:38:00Z">
                <w:pPr/>
              </w:pPrChange>
            </w:pPr>
          </w:p>
        </w:tc>
      </w:tr>
      <w:tr w:rsidR="002A4A20" w:rsidRPr="00B830D9" w:rsidDel="007154E3" w14:paraId="7E7D96DC" w14:textId="224951E2" w:rsidTr="00DC3CAB">
        <w:trPr>
          <w:trHeight w:val="1311"/>
          <w:del w:id="183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5C95" w14:textId="7874604A" w:rsidR="002A4A20" w:rsidRPr="00B830D9" w:rsidDel="007154E3" w:rsidRDefault="002A4A20">
            <w:pPr>
              <w:pStyle w:val="42"/>
              <w:spacing w:after="72"/>
              <w:ind w:left="1133"/>
              <w:rPr>
                <w:del w:id="1838" w:author="阿毛" w:date="2021-05-21T17:49:00Z"/>
                <w:rFonts w:ascii="標楷體" w:hAnsi="標楷體"/>
              </w:rPr>
              <w:pPrChange w:id="1839" w:author="阿毛" w:date="2021-06-02T14:38:00Z">
                <w:pPr/>
              </w:pPrChange>
            </w:pPr>
            <w:del w:id="1840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04715C" w14:textId="239EE87A" w:rsidR="002A4A20" w:rsidRPr="00B830D9" w:rsidDel="007154E3" w:rsidRDefault="002A4A20">
            <w:pPr>
              <w:pStyle w:val="42"/>
              <w:spacing w:after="72"/>
              <w:ind w:left="1133"/>
              <w:rPr>
                <w:del w:id="1841" w:author="阿毛" w:date="2021-05-21T17:49:00Z"/>
                <w:rFonts w:ascii="標楷體" w:hAnsi="標楷體"/>
              </w:rPr>
              <w:pPrChange w:id="1842" w:author="阿毛" w:date="2021-06-02T14:38:00Z">
                <w:pPr/>
              </w:pPrChange>
            </w:pPr>
          </w:p>
        </w:tc>
      </w:tr>
      <w:tr w:rsidR="002A4A20" w:rsidRPr="00B830D9" w:rsidDel="007154E3" w14:paraId="3E2DAB29" w14:textId="6301152A" w:rsidTr="00DC3CAB">
        <w:trPr>
          <w:trHeight w:val="278"/>
          <w:del w:id="184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116ED9" w14:textId="1BC1D4C8" w:rsidR="002A4A20" w:rsidRPr="00B830D9" w:rsidDel="007154E3" w:rsidRDefault="002A4A20">
            <w:pPr>
              <w:pStyle w:val="42"/>
              <w:spacing w:after="72"/>
              <w:ind w:left="1133"/>
              <w:rPr>
                <w:del w:id="1844" w:author="阿毛" w:date="2021-05-21T17:49:00Z"/>
                <w:rFonts w:ascii="標楷體" w:hAnsi="標楷體"/>
              </w:rPr>
              <w:pPrChange w:id="1845" w:author="阿毛" w:date="2021-06-02T14:38:00Z">
                <w:pPr/>
              </w:pPrChange>
            </w:pPr>
            <w:del w:id="1846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D64BFB" w14:textId="760CC57C" w:rsidR="002A4A20" w:rsidRPr="00B830D9" w:rsidDel="007154E3" w:rsidRDefault="002A4A20">
            <w:pPr>
              <w:pStyle w:val="42"/>
              <w:spacing w:after="72"/>
              <w:ind w:left="1133"/>
              <w:rPr>
                <w:del w:id="1847" w:author="阿毛" w:date="2021-05-21T17:49:00Z"/>
                <w:rFonts w:ascii="標楷體" w:hAnsi="標楷體"/>
              </w:rPr>
              <w:pPrChange w:id="1848" w:author="阿毛" w:date="2021-06-02T14:38:00Z">
                <w:pPr/>
              </w:pPrChange>
            </w:pPr>
          </w:p>
        </w:tc>
      </w:tr>
      <w:tr w:rsidR="002A4A20" w:rsidRPr="00B830D9" w:rsidDel="007154E3" w14:paraId="33FF0C51" w14:textId="6EB4C918" w:rsidTr="00DC3CAB">
        <w:trPr>
          <w:trHeight w:val="358"/>
          <w:del w:id="184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0C089A" w14:textId="7E0565EB" w:rsidR="002A4A20" w:rsidRPr="00B830D9" w:rsidDel="007154E3" w:rsidRDefault="002A4A20">
            <w:pPr>
              <w:pStyle w:val="42"/>
              <w:spacing w:after="72"/>
              <w:ind w:left="1133"/>
              <w:rPr>
                <w:del w:id="1850" w:author="阿毛" w:date="2021-05-21T17:49:00Z"/>
                <w:rFonts w:ascii="標楷體" w:hAnsi="標楷體"/>
              </w:rPr>
              <w:pPrChange w:id="1851" w:author="阿毛" w:date="2021-06-02T14:38:00Z">
                <w:pPr/>
              </w:pPrChange>
            </w:pPr>
            <w:del w:id="1852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B2EB70" w14:textId="3023F683" w:rsidR="002A4A20" w:rsidRPr="00B830D9" w:rsidDel="007154E3" w:rsidRDefault="002A4A20">
            <w:pPr>
              <w:pStyle w:val="42"/>
              <w:spacing w:after="72"/>
              <w:ind w:left="1133"/>
              <w:rPr>
                <w:del w:id="1853" w:author="阿毛" w:date="2021-05-21T17:49:00Z"/>
                <w:rFonts w:ascii="標楷體" w:hAnsi="標楷體"/>
              </w:rPr>
              <w:pPrChange w:id="1854" w:author="阿毛" w:date="2021-06-02T14:38:00Z">
                <w:pPr/>
              </w:pPrChange>
            </w:pPr>
          </w:p>
        </w:tc>
      </w:tr>
      <w:tr w:rsidR="002A4A20" w:rsidRPr="00B830D9" w:rsidDel="007154E3" w14:paraId="048BD870" w14:textId="3A250E3D" w:rsidTr="00DC3CAB">
        <w:trPr>
          <w:trHeight w:val="278"/>
          <w:del w:id="185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885717" w14:textId="58411E8B" w:rsidR="002A4A20" w:rsidRPr="00B830D9" w:rsidDel="007154E3" w:rsidRDefault="002A4A20">
            <w:pPr>
              <w:pStyle w:val="42"/>
              <w:spacing w:after="72"/>
              <w:ind w:left="1133"/>
              <w:rPr>
                <w:del w:id="1856" w:author="阿毛" w:date="2021-05-21T17:49:00Z"/>
                <w:rFonts w:ascii="標楷體" w:hAnsi="標楷體"/>
              </w:rPr>
              <w:pPrChange w:id="1857" w:author="阿毛" w:date="2021-06-02T14:38:00Z">
                <w:pPr/>
              </w:pPrChange>
            </w:pPr>
            <w:del w:id="1858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81FB20" w14:textId="553DAD0F" w:rsidR="002A4A20" w:rsidRPr="00B830D9" w:rsidDel="007154E3" w:rsidRDefault="002A4A20">
            <w:pPr>
              <w:pStyle w:val="42"/>
              <w:spacing w:after="72"/>
              <w:ind w:left="1133"/>
              <w:rPr>
                <w:del w:id="1859" w:author="阿毛" w:date="2021-05-21T17:49:00Z"/>
                <w:rFonts w:ascii="標楷體" w:hAnsi="標楷體"/>
              </w:rPr>
              <w:pPrChange w:id="1860" w:author="阿毛" w:date="2021-06-02T14:38:00Z">
                <w:pPr/>
              </w:pPrChange>
            </w:pPr>
          </w:p>
        </w:tc>
      </w:tr>
    </w:tbl>
    <w:p w14:paraId="03FB040D" w14:textId="3AA00251" w:rsidR="002A4A20" w:rsidDel="007154E3" w:rsidRDefault="002A4A20">
      <w:pPr>
        <w:pStyle w:val="42"/>
        <w:spacing w:after="72"/>
        <w:ind w:left="1133"/>
        <w:rPr>
          <w:del w:id="1861" w:author="阿毛" w:date="2021-05-21T17:49:00Z"/>
          <w:rFonts w:ascii="標楷體" w:hAnsi="標楷體"/>
        </w:rPr>
        <w:pPrChange w:id="1862" w:author="阿毛" w:date="2021-06-02T14:38:00Z">
          <w:pPr/>
        </w:pPrChange>
      </w:pPr>
    </w:p>
    <w:p w14:paraId="4FD72583" w14:textId="2785B432" w:rsidR="00D950B2" w:rsidDel="007154E3" w:rsidRDefault="00D950B2">
      <w:pPr>
        <w:pStyle w:val="42"/>
        <w:spacing w:after="72"/>
        <w:ind w:left="1133"/>
        <w:rPr>
          <w:del w:id="1863" w:author="阿毛" w:date="2021-05-21T17:49:00Z"/>
          <w:rFonts w:ascii="標楷體" w:hAnsi="標楷體"/>
        </w:rPr>
        <w:pPrChange w:id="1864" w:author="阿毛" w:date="2021-06-02T14:38:00Z">
          <w:pPr/>
        </w:pPrChange>
      </w:pPr>
    </w:p>
    <w:p w14:paraId="0BC6F4AD" w14:textId="7C93AFBE" w:rsidR="00D950B2" w:rsidDel="007154E3" w:rsidRDefault="00D950B2">
      <w:pPr>
        <w:pStyle w:val="42"/>
        <w:spacing w:after="72"/>
        <w:ind w:left="1133"/>
        <w:rPr>
          <w:del w:id="1865" w:author="阿毛" w:date="2021-05-21T17:49:00Z"/>
          <w:rFonts w:ascii="標楷體" w:hAnsi="標楷體"/>
        </w:rPr>
        <w:pPrChange w:id="1866" w:author="阿毛" w:date="2021-06-02T14:38:00Z">
          <w:pPr>
            <w:widowControl/>
          </w:pPr>
        </w:pPrChange>
      </w:pPr>
      <w:del w:id="1867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AA53B68" w14:textId="48CA179D" w:rsidR="00D950B2" w:rsidRPr="00B830D9" w:rsidDel="007154E3" w:rsidRDefault="00D950B2">
      <w:pPr>
        <w:pStyle w:val="42"/>
        <w:spacing w:after="72"/>
        <w:ind w:left="1133"/>
        <w:rPr>
          <w:del w:id="1868" w:author="阿毛" w:date="2021-05-21T17:49:00Z"/>
          <w:rFonts w:ascii="標楷體" w:hAnsi="標楷體"/>
        </w:rPr>
        <w:pPrChange w:id="1869" w:author="阿毛" w:date="2021-06-02T14:38:00Z">
          <w:pPr/>
        </w:pPrChange>
      </w:pPr>
    </w:p>
    <w:p w14:paraId="5FE4E536" w14:textId="4B10D172" w:rsidR="002A4A20" w:rsidRPr="00B830D9" w:rsidDel="007154E3" w:rsidRDefault="002A4A20">
      <w:pPr>
        <w:pStyle w:val="42"/>
        <w:spacing w:after="72"/>
        <w:ind w:left="1133"/>
        <w:rPr>
          <w:del w:id="1870" w:author="阿毛" w:date="2021-05-21T17:49:00Z"/>
        </w:rPr>
        <w:pPrChange w:id="1871" w:author="阿毛" w:date="2021-06-02T14:38:00Z">
          <w:pPr>
            <w:pStyle w:val="a"/>
          </w:pPr>
        </w:pPrChange>
      </w:pPr>
      <w:del w:id="1872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6B3A400D" w14:textId="2E286FD9" w:rsidR="002A4A20" w:rsidRPr="00B830D9" w:rsidDel="007154E3" w:rsidRDefault="002A4A20">
      <w:pPr>
        <w:pStyle w:val="42"/>
        <w:spacing w:after="72"/>
        <w:ind w:left="1133"/>
        <w:rPr>
          <w:del w:id="1873" w:author="阿毛" w:date="2021-05-21T17:49:00Z"/>
          <w:rFonts w:ascii="標楷體" w:hAnsi="標楷體"/>
        </w:rPr>
      </w:pPr>
      <w:del w:id="1874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34B82118" w14:textId="49E8E6F7" w:rsidR="002A4A20" w:rsidRPr="002A4A20" w:rsidDel="007154E3" w:rsidRDefault="00EB300A">
      <w:pPr>
        <w:pStyle w:val="42"/>
        <w:spacing w:after="72"/>
        <w:ind w:left="1133"/>
        <w:rPr>
          <w:del w:id="1875" w:author="阿毛" w:date="2021-05-21T17:49:00Z"/>
          <w:rFonts w:ascii="標楷體" w:hAnsi="標楷體"/>
        </w:rPr>
        <w:pPrChange w:id="1876" w:author="阿毛" w:date="2021-06-02T14:38:00Z">
          <w:pPr/>
        </w:pPrChange>
      </w:pPr>
      <w:del w:id="1877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4ADD018E" wp14:editId="1B917643">
              <wp:extent cx="6642100" cy="1219200"/>
              <wp:effectExtent l="0" t="0" r="6350" b="0"/>
              <wp:docPr id="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2100" cy="1219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6DA5EA0" w14:textId="06F16774" w:rsidR="00D950B2" w:rsidDel="007154E3" w:rsidRDefault="00D950B2">
      <w:pPr>
        <w:pStyle w:val="42"/>
        <w:spacing w:after="72"/>
        <w:ind w:left="1133"/>
        <w:rPr>
          <w:del w:id="1878" w:author="阿毛" w:date="2021-05-21T17:49:00Z"/>
          <w:rFonts w:ascii="標楷體" w:hAnsi="標楷體"/>
        </w:rPr>
      </w:pPr>
    </w:p>
    <w:p w14:paraId="526CEFD9" w14:textId="709A0C84" w:rsidR="00D950B2" w:rsidRPr="00B830D9" w:rsidDel="007154E3" w:rsidRDefault="00D950B2">
      <w:pPr>
        <w:pStyle w:val="42"/>
        <w:spacing w:after="72"/>
        <w:ind w:left="1133"/>
        <w:rPr>
          <w:del w:id="1879" w:author="阿毛" w:date="2021-05-21T17:49:00Z"/>
        </w:rPr>
        <w:pPrChange w:id="1880" w:author="阿毛" w:date="2021-06-02T14:38:00Z">
          <w:pPr>
            <w:pStyle w:val="a"/>
          </w:pPr>
        </w:pPrChange>
      </w:pPr>
      <w:del w:id="1881" w:author="阿毛" w:date="2021-05-21T17:49:00Z">
        <w:r w:rsidDel="007154E3">
          <w:delText>輸入畫面資料說明</w:delText>
        </w:r>
      </w:del>
    </w:p>
    <w:tbl>
      <w:tblPr>
        <w:tblW w:w="106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58"/>
        <w:gridCol w:w="1842"/>
        <w:gridCol w:w="1418"/>
        <w:gridCol w:w="1397"/>
        <w:gridCol w:w="1275"/>
        <w:gridCol w:w="709"/>
        <w:gridCol w:w="709"/>
        <w:gridCol w:w="2660"/>
      </w:tblGrid>
      <w:tr w:rsidR="00D950B2" w:rsidRPr="00B830D9" w:rsidDel="007154E3" w14:paraId="22C57A4E" w14:textId="6521DB55" w:rsidTr="00D950B2">
        <w:trPr>
          <w:trHeight w:val="388"/>
          <w:jc w:val="center"/>
          <w:del w:id="1882" w:author="阿毛" w:date="2021-05-21T17:49:00Z"/>
        </w:trPr>
        <w:tc>
          <w:tcPr>
            <w:tcW w:w="658" w:type="dxa"/>
            <w:vMerge w:val="restart"/>
          </w:tcPr>
          <w:p w14:paraId="383A3BDD" w14:textId="6C6C596A" w:rsidR="00D950B2" w:rsidRPr="00796BEC" w:rsidDel="007154E3" w:rsidRDefault="00D950B2">
            <w:pPr>
              <w:pStyle w:val="42"/>
              <w:spacing w:after="72"/>
              <w:ind w:left="1133"/>
              <w:rPr>
                <w:del w:id="1883" w:author="阿毛" w:date="2021-05-21T17:49:00Z"/>
                <w:rFonts w:ascii="標楷體" w:hAnsi="標楷體"/>
              </w:rPr>
              <w:pPrChange w:id="1884" w:author="阿毛" w:date="2021-06-02T14:38:00Z">
                <w:pPr/>
              </w:pPrChange>
            </w:pPr>
            <w:del w:id="1885" w:author="阿毛" w:date="2021-05-21T17:49:00Z">
              <w:r w:rsidRPr="00796BEC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42" w:type="dxa"/>
            <w:vMerge w:val="restart"/>
          </w:tcPr>
          <w:p w14:paraId="2D175392" w14:textId="3F10EB74" w:rsidR="00D950B2" w:rsidRPr="00796BEC" w:rsidDel="007154E3" w:rsidRDefault="00D950B2">
            <w:pPr>
              <w:pStyle w:val="42"/>
              <w:spacing w:after="72"/>
              <w:ind w:left="1133"/>
              <w:rPr>
                <w:del w:id="1886" w:author="阿毛" w:date="2021-05-21T17:49:00Z"/>
                <w:rFonts w:ascii="標楷體" w:hAnsi="標楷體"/>
              </w:rPr>
              <w:pPrChange w:id="1887" w:author="阿毛" w:date="2021-06-02T14:38:00Z">
                <w:pPr/>
              </w:pPrChange>
            </w:pPr>
            <w:del w:id="1888" w:author="阿毛" w:date="2021-05-21T17:49:00Z">
              <w:r w:rsidRPr="00796BEC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508" w:type="dxa"/>
            <w:gridSpan w:val="5"/>
          </w:tcPr>
          <w:p w14:paraId="72EDCA0C" w14:textId="4A696D54" w:rsidR="00D950B2" w:rsidRPr="00796BEC" w:rsidDel="007154E3" w:rsidRDefault="00D950B2">
            <w:pPr>
              <w:pStyle w:val="42"/>
              <w:spacing w:after="72"/>
              <w:ind w:left="1133"/>
              <w:rPr>
                <w:del w:id="1889" w:author="阿毛" w:date="2021-05-21T17:49:00Z"/>
                <w:rFonts w:ascii="標楷體" w:hAnsi="標楷體"/>
              </w:rPr>
              <w:pPrChange w:id="1890" w:author="阿毛" w:date="2021-06-02T14:38:00Z">
                <w:pPr>
                  <w:jc w:val="center"/>
                </w:pPr>
              </w:pPrChange>
            </w:pPr>
            <w:del w:id="1891" w:author="阿毛" w:date="2021-05-21T17:49:00Z">
              <w:r w:rsidRPr="00796BEC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660" w:type="dxa"/>
            <w:vMerge w:val="restart"/>
          </w:tcPr>
          <w:p w14:paraId="276D2F8A" w14:textId="4DE1A91F" w:rsidR="00D950B2" w:rsidRPr="00796BEC" w:rsidDel="007154E3" w:rsidRDefault="00D950B2">
            <w:pPr>
              <w:pStyle w:val="42"/>
              <w:spacing w:after="72"/>
              <w:ind w:left="1133"/>
              <w:rPr>
                <w:del w:id="1892" w:author="阿毛" w:date="2021-05-21T17:49:00Z"/>
                <w:rFonts w:ascii="標楷體" w:hAnsi="標楷體"/>
              </w:rPr>
              <w:pPrChange w:id="1893" w:author="阿毛" w:date="2021-06-02T14:38:00Z">
                <w:pPr/>
              </w:pPrChange>
            </w:pPr>
            <w:del w:id="1894" w:author="阿毛" w:date="2021-05-21T17:49:00Z">
              <w:r w:rsidRPr="00796BEC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D950B2" w:rsidRPr="00B830D9" w:rsidDel="007154E3" w14:paraId="339B8326" w14:textId="4E6E1159" w:rsidTr="00D950B2">
        <w:trPr>
          <w:trHeight w:val="244"/>
          <w:jc w:val="center"/>
          <w:del w:id="1895" w:author="阿毛" w:date="2021-05-21T17:49:00Z"/>
        </w:trPr>
        <w:tc>
          <w:tcPr>
            <w:tcW w:w="658" w:type="dxa"/>
            <w:vMerge/>
          </w:tcPr>
          <w:p w14:paraId="0CF1CC85" w14:textId="5EE83A3F" w:rsidR="00D950B2" w:rsidRPr="00796BEC" w:rsidDel="007154E3" w:rsidRDefault="00D950B2">
            <w:pPr>
              <w:pStyle w:val="42"/>
              <w:spacing w:after="72"/>
              <w:ind w:left="1133"/>
              <w:rPr>
                <w:del w:id="1896" w:author="阿毛" w:date="2021-05-21T17:49:00Z"/>
                <w:rFonts w:ascii="標楷體" w:hAnsi="標楷體"/>
              </w:rPr>
              <w:pPrChange w:id="1897" w:author="阿毛" w:date="2021-06-02T14:38:00Z">
                <w:pPr/>
              </w:pPrChange>
            </w:pPr>
          </w:p>
        </w:tc>
        <w:tc>
          <w:tcPr>
            <w:tcW w:w="1842" w:type="dxa"/>
            <w:vMerge/>
          </w:tcPr>
          <w:p w14:paraId="333FB70D" w14:textId="0E0F7215" w:rsidR="00D950B2" w:rsidRPr="00796BEC" w:rsidDel="007154E3" w:rsidRDefault="00D950B2">
            <w:pPr>
              <w:pStyle w:val="42"/>
              <w:spacing w:after="72"/>
              <w:ind w:left="1133"/>
              <w:rPr>
                <w:del w:id="1898" w:author="阿毛" w:date="2021-05-21T17:49:00Z"/>
                <w:rFonts w:ascii="標楷體" w:hAnsi="標楷體"/>
              </w:rPr>
              <w:pPrChange w:id="1899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2E5E320F" w14:textId="4C838FC0" w:rsidR="00D950B2" w:rsidRPr="005676FB" w:rsidDel="007154E3" w:rsidRDefault="00D950B2">
            <w:pPr>
              <w:pStyle w:val="42"/>
              <w:spacing w:after="72"/>
              <w:ind w:left="1133"/>
              <w:rPr>
                <w:del w:id="1900" w:author="阿毛" w:date="2021-05-21T17:49:00Z"/>
                <w:rFonts w:ascii="標楷體" w:hAnsi="標楷體"/>
              </w:rPr>
              <w:pPrChange w:id="1901" w:author="阿毛" w:date="2021-06-02T14:38:00Z">
                <w:pPr/>
              </w:pPrChange>
            </w:pPr>
            <w:del w:id="1902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397" w:type="dxa"/>
          </w:tcPr>
          <w:p w14:paraId="6EB33619" w14:textId="0E7DA82E" w:rsidR="00D950B2" w:rsidRPr="00796BEC" w:rsidDel="007154E3" w:rsidRDefault="00D950B2">
            <w:pPr>
              <w:pStyle w:val="42"/>
              <w:spacing w:after="72"/>
              <w:ind w:left="1133"/>
              <w:rPr>
                <w:del w:id="1903" w:author="阿毛" w:date="2021-05-21T17:49:00Z"/>
                <w:rFonts w:ascii="標楷體" w:hAnsi="標楷體"/>
              </w:rPr>
              <w:pPrChange w:id="1904" w:author="阿毛" w:date="2021-06-02T14:38:00Z">
                <w:pPr/>
              </w:pPrChange>
            </w:pPr>
            <w:del w:id="1905" w:author="阿毛" w:date="2021-05-21T17:49:00Z">
              <w:r w:rsidRPr="00796BEC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C2F5650" w14:textId="597E4B92" w:rsidR="00D950B2" w:rsidRPr="00796BEC" w:rsidDel="007154E3" w:rsidRDefault="00D950B2">
            <w:pPr>
              <w:pStyle w:val="42"/>
              <w:spacing w:after="72"/>
              <w:ind w:left="1133"/>
              <w:rPr>
                <w:del w:id="1906" w:author="阿毛" w:date="2021-05-21T17:49:00Z"/>
                <w:rFonts w:ascii="標楷體" w:hAnsi="標楷體"/>
              </w:rPr>
              <w:pPrChange w:id="1907" w:author="阿毛" w:date="2021-06-02T14:38:00Z">
                <w:pPr/>
              </w:pPrChange>
            </w:pPr>
            <w:del w:id="1908" w:author="阿毛" w:date="2021-05-21T17:49:00Z">
              <w:r w:rsidRPr="00796BEC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6F0F375E" w14:textId="1773E172" w:rsidR="00D950B2" w:rsidRPr="00796BEC" w:rsidDel="007154E3" w:rsidRDefault="00D950B2">
            <w:pPr>
              <w:pStyle w:val="42"/>
              <w:spacing w:after="72"/>
              <w:ind w:left="1133"/>
              <w:rPr>
                <w:del w:id="1909" w:author="阿毛" w:date="2021-05-21T17:49:00Z"/>
                <w:rFonts w:ascii="標楷體" w:hAnsi="標楷體"/>
              </w:rPr>
              <w:pPrChange w:id="1910" w:author="阿毛" w:date="2021-06-02T14:38:00Z">
                <w:pPr/>
              </w:pPrChange>
            </w:pPr>
            <w:del w:id="1911" w:author="阿毛" w:date="2021-05-21T17:49:00Z">
              <w:r w:rsidRPr="00796BEC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35CBF82D" w14:textId="365C126A" w:rsidR="00D950B2" w:rsidRPr="00796BEC" w:rsidDel="007154E3" w:rsidRDefault="00D950B2">
            <w:pPr>
              <w:pStyle w:val="42"/>
              <w:spacing w:after="72"/>
              <w:ind w:left="1133"/>
              <w:rPr>
                <w:del w:id="1912" w:author="阿毛" w:date="2021-05-21T17:49:00Z"/>
                <w:rFonts w:ascii="標楷體" w:hAnsi="標楷體"/>
              </w:rPr>
              <w:pPrChange w:id="1913" w:author="阿毛" w:date="2021-06-02T14:38:00Z">
                <w:pPr/>
              </w:pPrChange>
            </w:pPr>
            <w:del w:id="1914" w:author="阿毛" w:date="2021-05-21T17:49:00Z">
              <w:r w:rsidRPr="00796BEC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660" w:type="dxa"/>
            <w:vMerge/>
          </w:tcPr>
          <w:p w14:paraId="6CFCA6E5" w14:textId="053B490C" w:rsidR="00D950B2" w:rsidRPr="00796BEC" w:rsidDel="007154E3" w:rsidRDefault="00D950B2">
            <w:pPr>
              <w:pStyle w:val="42"/>
              <w:spacing w:after="72"/>
              <w:ind w:left="1133"/>
              <w:rPr>
                <w:del w:id="1915" w:author="阿毛" w:date="2021-05-21T17:49:00Z"/>
                <w:rFonts w:ascii="標楷體" w:hAnsi="標楷體"/>
              </w:rPr>
              <w:pPrChange w:id="1916" w:author="阿毛" w:date="2021-06-02T14:38:00Z">
                <w:pPr/>
              </w:pPrChange>
            </w:pPr>
          </w:p>
        </w:tc>
      </w:tr>
      <w:tr w:rsidR="00D950B2" w:rsidRPr="00B830D9" w:rsidDel="007154E3" w14:paraId="02094DD2" w14:textId="4297E835" w:rsidTr="00D950B2">
        <w:trPr>
          <w:trHeight w:val="291"/>
          <w:jc w:val="center"/>
          <w:del w:id="1917" w:author="阿毛" w:date="2021-05-21T17:49:00Z"/>
        </w:trPr>
        <w:tc>
          <w:tcPr>
            <w:tcW w:w="658" w:type="dxa"/>
          </w:tcPr>
          <w:p w14:paraId="70030844" w14:textId="5D616AA3" w:rsidR="00D950B2" w:rsidRPr="00796BEC" w:rsidDel="007154E3" w:rsidRDefault="00D950B2">
            <w:pPr>
              <w:pStyle w:val="42"/>
              <w:spacing w:after="72"/>
              <w:ind w:left="1133"/>
              <w:rPr>
                <w:del w:id="1918" w:author="阿毛" w:date="2021-05-21T17:49:00Z"/>
                <w:rFonts w:ascii="標楷體" w:hAnsi="標楷體"/>
              </w:rPr>
              <w:pPrChange w:id="1919" w:author="阿毛" w:date="2021-06-02T14:38:00Z">
                <w:pPr/>
              </w:pPrChange>
            </w:pPr>
            <w:del w:id="1920" w:author="阿毛" w:date="2021-05-21T17:49:00Z">
              <w:r w:rsidRPr="00796BEC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42" w:type="dxa"/>
          </w:tcPr>
          <w:p w14:paraId="3F611323" w14:textId="54C4DA08" w:rsidR="00D950B2" w:rsidRPr="00796BEC" w:rsidDel="007154E3" w:rsidRDefault="00D950B2">
            <w:pPr>
              <w:pStyle w:val="42"/>
              <w:spacing w:after="72"/>
              <w:ind w:left="1133"/>
              <w:rPr>
                <w:del w:id="1921" w:author="阿毛" w:date="2021-05-21T17:49:00Z"/>
                <w:rFonts w:ascii="標楷體" w:hAnsi="標楷體"/>
              </w:rPr>
              <w:pPrChange w:id="1922" w:author="阿毛" w:date="2021-06-02T14:38:00Z">
                <w:pPr/>
              </w:pPrChange>
            </w:pPr>
            <w:del w:id="1923" w:author="阿毛" w:date="2021-05-21T17:49:00Z">
              <w:r w:rsidRPr="00796BEC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418" w:type="dxa"/>
          </w:tcPr>
          <w:p w14:paraId="0A27F811" w14:textId="0E3C7AAF" w:rsidR="00D950B2" w:rsidRPr="005676FB" w:rsidDel="007154E3" w:rsidRDefault="00D950B2">
            <w:pPr>
              <w:pStyle w:val="42"/>
              <w:spacing w:after="72"/>
              <w:ind w:left="1133"/>
              <w:rPr>
                <w:del w:id="1924" w:author="阿毛" w:date="2021-05-21T17:49:00Z"/>
                <w:rFonts w:ascii="標楷體" w:hAnsi="標楷體"/>
                <w:lang w:eastAsia="zh-HK"/>
              </w:rPr>
              <w:pPrChange w:id="1925" w:author="阿毛" w:date="2021-06-02T14:38:00Z">
                <w:pPr/>
              </w:pPrChange>
            </w:pPr>
            <w:del w:id="1926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397" w:type="dxa"/>
          </w:tcPr>
          <w:p w14:paraId="3A644931" w14:textId="18E8E7A8" w:rsidR="00D950B2" w:rsidRPr="00796BEC" w:rsidDel="007154E3" w:rsidRDefault="00D950B2">
            <w:pPr>
              <w:pStyle w:val="42"/>
              <w:spacing w:after="72"/>
              <w:ind w:left="1133"/>
              <w:rPr>
                <w:del w:id="1927" w:author="阿毛" w:date="2021-05-21T17:49:00Z"/>
                <w:rFonts w:ascii="標楷體" w:hAnsi="標楷體"/>
              </w:rPr>
              <w:pPrChange w:id="1928" w:author="阿毛" w:date="2021-06-02T14:38:00Z">
                <w:pPr/>
              </w:pPrChange>
            </w:pPr>
            <w:del w:id="1929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458AC4D" w14:textId="3A0BD34D" w:rsidR="00D950B2" w:rsidRPr="00796BEC" w:rsidDel="007154E3" w:rsidRDefault="00D950B2">
            <w:pPr>
              <w:pStyle w:val="42"/>
              <w:spacing w:after="72"/>
              <w:ind w:left="1133"/>
              <w:rPr>
                <w:del w:id="1930" w:author="阿毛" w:date="2021-05-21T17:49:00Z"/>
                <w:rFonts w:ascii="標楷體" w:hAnsi="標楷體"/>
              </w:rPr>
              <w:pPrChange w:id="1931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8D6D519" w14:textId="4AEF5493" w:rsidR="00D950B2" w:rsidRPr="00796BEC" w:rsidDel="007154E3" w:rsidRDefault="00D950B2">
            <w:pPr>
              <w:pStyle w:val="42"/>
              <w:spacing w:after="72"/>
              <w:ind w:left="1133"/>
              <w:rPr>
                <w:del w:id="1932" w:author="阿毛" w:date="2021-05-21T17:49:00Z"/>
                <w:rFonts w:ascii="標楷體" w:hAnsi="標楷體"/>
              </w:rPr>
              <w:pPrChange w:id="1933" w:author="阿毛" w:date="2021-06-02T14:38:00Z">
                <w:pPr/>
              </w:pPrChange>
            </w:pPr>
            <w:del w:id="1934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74B9F2BA" w14:textId="5A8C5A4D" w:rsidR="00D950B2" w:rsidRPr="00796BEC" w:rsidDel="007154E3" w:rsidRDefault="00D950B2">
            <w:pPr>
              <w:pStyle w:val="42"/>
              <w:spacing w:after="72"/>
              <w:ind w:left="1133"/>
              <w:rPr>
                <w:del w:id="1935" w:author="阿毛" w:date="2021-05-21T17:49:00Z"/>
                <w:rFonts w:ascii="標楷體" w:hAnsi="標楷體"/>
              </w:rPr>
              <w:pPrChange w:id="1936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1CA1B0D3" w14:textId="6FE86C84" w:rsidR="00D950B2" w:rsidRPr="00796BEC" w:rsidDel="007154E3" w:rsidRDefault="00D950B2">
            <w:pPr>
              <w:pStyle w:val="42"/>
              <w:spacing w:after="72"/>
              <w:ind w:left="1133"/>
              <w:rPr>
                <w:del w:id="1937" w:author="阿毛" w:date="2021-05-21T17:49:00Z"/>
                <w:rFonts w:ascii="標楷體" w:hAnsi="標楷體"/>
              </w:rPr>
              <w:pPrChange w:id="1938" w:author="阿毛" w:date="2021-06-02T14:38:00Z">
                <w:pPr/>
              </w:pPrChange>
            </w:pPr>
            <w:del w:id="1939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D950B2" w:rsidRPr="00B830D9" w:rsidDel="007154E3" w14:paraId="37E9E380" w14:textId="0739AD7F" w:rsidTr="00D950B2">
        <w:trPr>
          <w:trHeight w:val="291"/>
          <w:jc w:val="center"/>
          <w:del w:id="1940" w:author="阿毛" w:date="2021-05-21T17:49:00Z"/>
        </w:trPr>
        <w:tc>
          <w:tcPr>
            <w:tcW w:w="658" w:type="dxa"/>
          </w:tcPr>
          <w:p w14:paraId="39FB297C" w14:textId="0F86CECF" w:rsidR="00D950B2" w:rsidRPr="00796BEC" w:rsidDel="007154E3" w:rsidRDefault="00D950B2">
            <w:pPr>
              <w:pStyle w:val="42"/>
              <w:spacing w:after="72"/>
              <w:ind w:left="1133"/>
              <w:rPr>
                <w:del w:id="1941" w:author="阿毛" w:date="2021-05-21T17:49:00Z"/>
                <w:rFonts w:ascii="標楷體" w:hAnsi="標楷體"/>
              </w:rPr>
              <w:pPrChange w:id="1942" w:author="阿毛" w:date="2021-06-02T14:38:00Z">
                <w:pPr/>
              </w:pPrChange>
            </w:pPr>
            <w:del w:id="1943" w:author="阿毛" w:date="2021-05-21T17:49:00Z">
              <w:r w:rsidRPr="00796BEC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842" w:type="dxa"/>
          </w:tcPr>
          <w:p w14:paraId="73735CBA" w14:textId="5F5A9F1F" w:rsidR="00D950B2" w:rsidRPr="00796BEC" w:rsidDel="007154E3" w:rsidRDefault="00D950B2">
            <w:pPr>
              <w:pStyle w:val="42"/>
              <w:spacing w:after="72"/>
              <w:ind w:left="1133"/>
              <w:rPr>
                <w:del w:id="1944" w:author="阿毛" w:date="2021-05-21T17:49:00Z"/>
                <w:rFonts w:ascii="標楷體" w:hAnsi="標楷體"/>
              </w:rPr>
              <w:pPrChange w:id="1945" w:author="阿毛" w:date="2021-06-02T14:38:00Z">
                <w:pPr/>
              </w:pPrChange>
            </w:pPr>
            <w:del w:id="1946" w:author="阿毛" w:date="2021-05-21T17:49:00Z">
              <w:r w:rsidRPr="00796BEC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418" w:type="dxa"/>
          </w:tcPr>
          <w:p w14:paraId="2BB944E1" w14:textId="74647C59" w:rsidR="00D950B2" w:rsidRPr="005676FB" w:rsidDel="007154E3" w:rsidRDefault="00D950B2">
            <w:pPr>
              <w:pStyle w:val="42"/>
              <w:spacing w:after="72"/>
              <w:ind w:left="1133"/>
              <w:rPr>
                <w:del w:id="1947" w:author="阿毛" w:date="2021-05-21T17:49:00Z"/>
                <w:rFonts w:ascii="標楷體" w:hAnsi="標楷體"/>
              </w:rPr>
              <w:pPrChange w:id="1948" w:author="阿毛" w:date="2021-06-02T14:38:00Z">
                <w:pPr/>
              </w:pPrChange>
            </w:pPr>
            <w:del w:id="1949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397" w:type="dxa"/>
          </w:tcPr>
          <w:p w14:paraId="7D944892" w14:textId="4E0368AE" w:rsidR="00D950B2" w:rsidRPr="00796BEC" w:rsidDel="007154E3" w:rsidRDefault="00D950B2">
            <w:pPr>
              <w:pStyle w:val="42"/>
              <w:spacing w:after="72"/>
              <w:ind w:left="1133"/>
              <w:rPr>
                <w:del w:id="1950" w:author="阿毛" w:date="2021-05-21T17:49:00Z"/>
                <w:rFonts w:ascii="標楷體" w:hAnsi="標楷體"/>
              </w:rPr>
              <w:pPrChange w:id="1951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3CB10B44" w14:textId="73D3A8E9" w:rsidR="00D950B2" w:rsidRPr="00796BEC" w:rsidDel="007154E3" w:rsidRDefault="00D950B2">
            <w:pPr>
              <w:pStyle w:val="42"/>
              <w:spacing w:after="72"/>
              <w:ind w:left="1133"/>
              <w:rPr>
                <w:del w:id="1952" w:author="阿毛" w:date="2021-05-21T17:49:00Z"/>
                <w:rFonts w:ascii="標楷體" w:hAnsi="標楷體"/>
              </w:rPr>
              <w:pPrChange w:id="1953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6F09FDDA" w14:textId="20DC4ACC" w:rsidR="00D950B2" w:rsidRPr="00796BEC" w:rsidDel="007154E3" w:rsidRDefault="00D950B2">
            <w:pPr>
              <w:pStyle w:val="42"/>
              <w:spacing w:after="72"/>
              <w:ind w:left="1133"/>
              <w:rPr>
                <w:del w:id="1954" w:author="阿毛" w:date="2021-05-21T17:49:00Z"/>
                <w:rFonts w:ascii="標楷體" w:hAnsi="標楷體"/>
              </w:rPr>
              <w:pPrChange w:id="1955" w:author="阿毛" w:date="2021-06-02T14:38:00Z">
                <w:pPr/>
              </w:pPrChange>
            </w:pPr>
            <w:del w:id="1956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6D5C7F57" w14:textId="3E2E2C02" w:rsidR="00D950B2" w:rsidRPr="00796BEC" w:rsidDel="007154E3" w:rsidRDefault="00D950B2">
            <w:pPr>
              <w:pStyle w:val="42"/>
              <w:spacing w:after="72"/>
              <w:ind w:left="1133"/>
              <w:rPr>
                <w:del w:id="1957" w:author="阿毛" w:date="2021-05-21T17:49:00Z"/>
                <w:rFonts w:ascii="標楷體" w:hAnsi="標楷體"/>
              </w:rPr>
              <w:pPrChange w:id="1958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108E2338" w14:textId="1C6FC733" w:rsidR="00D950B2" w:rsidRPr="00796BEC" w:rsidDel="007154E3" w:rsidRDefault="00D950B2">
            <w:pPr>
              <w:pStyle w:val="42"/>
              <w:spacing w:after="72"/>
              <w:ind w:left="1133"/>
              <w:rPr>
                <w:del w:id="1959" w:author="阿毛" w:date="2021-05-21T17:49:00Z"/>
                <w:rFonts w:ascii="標楷體" w:hAnsi="標楷體"/>
              </w:rPr>
              <w:pPrChange w:id="1960" w:author="阿毛" w:date="2021-06-02T14:38:00Z">
                <w:pPr/>
              </w:pPrChange>
            </w:pPr>
            <w:del w:id="1961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D950B2" w:rsidRPr="00B830D9" w:rsidDel="007154E3" w14:paraId="43809C13" w14:textId="3CD55D43" w:rsidTr="00D950B2">
        <w:trPr>
          <w:trHeight w:val="291"/>
          <w:jc w:val="center"/>
          <w:del w:id="1962" w:author="阿毛" w:date="2021-05-21T17:49:00Z"/>
        </w:trPr>
        <w:tc>
          <w:tcPr>
            <w:tcW w:w="658" w:type="dxa"/>
          </w:tcPr>
          <w:p w14:paraId="22C97C45" w14:textId="4AC19CEE" w:rsidR="00D950B2" w:rsidRPr="00796BEC" w:rsidDel="007154E3" w:rsidRDefault="00D950B2">
            <w:pPr>
              <w:pStyle w:val="42"/>
              <w:spacing w:after="72"/>
              <w:ind w:left="1133"/>
              <w:rPr>
                <w:del w:id="1963" w:author="阿毛" w:date="2021-05-21T17:49:00Z"/>
                <w:rFonts w:ascii="標楷體" w:hAnsi="標楷體"/>
              </w:rPr>
              <w:pPrChange w:id="1964" w:author="阿毛" w:date="2021-06-02T14:38:00Z">
                <w:pPr/>
              </w:pPrChange>
            </w:pPr>
          </w:p>
        </w:tc>
        <w:tc>
          <w:tcPr>
            <w:tcW w:w="1842" w:type="dxa"/>
          </w:tcPr>
          <w:p w14:paraId="26B12395" w14:textId="00AE2E5B" w:rsidR="00D950B2" w:rsidRPr="00796BEC" w:rsidDel="007154E3" w:rsidRDefault="00D950B2">
            <w:pPr>
              <w:pStyle w:val="42"/>
              <w:spacing w:after="72"/>
              <w:ind w:left="1133"/>
              <w:rPr>
                <w:del w:id="1965" w:author="阿毛" w:date="2021-05-21T17:49:00Z"/>
                <w:rFonts w:ascii="標楷體" w:hAnsi="標楷體"/>
              </w:rPr>
              <w:pPrChange w:id="1966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74AECDAA" w14:textId="35350F02" w:rsidR="00D950B2" w:rsidRPr="00796BEC" w:rsidDel="007154E3" w:rsidRDefault="00D950B2">
            <w:pPr>
              <w:pStyle w:val="42"/>
              <w:spacing w:after="72"/>
              <w:ind w:left="1133"/>
              <w:rPr>
                <w:del w:id="1967" w:author="阿毛" w:date="2021-05-21T17:49:00Z"/>
                <w:rFonts w:ascii="標楷體" w:hAnsi="標楷體"/>
              </w:rPr>
              <w:pPrChange w:id="1968" w:author="阿毛" w:date="2021-06-02T14:38:00Z">
                <w:pPr/>
              </w:pPrChange>
            </w:pPr>
          </w:p>
        </w:tc>
        <w:tc>
          <w:tcPr>
            <w:tcW w:w="1397" w:type="dxa"/>
          </w:tcPr>
          <w:p w14:paraId="7114D7FC" w14:textId="4F8D912D" w:rsidR="00D950B2" w:rsidRPr="00796BEC" w:rsidDel="007154E3" w:rsidRDefault="00D950B2">
            <w:pPr>
              <w:pStyle w:val="42"/>
              <w:spacing w:after="72"/>
              <w:ind w:left="1133"/>
              <w:rPr>
                <w:del w:id="1969" w:author="阿毛" w:date="2021-05-21T17:49:00Z"/>
                <w:rFonts w:ascii="標楷體" w:hAnsi="標楷體"/>
              </w:rPr>
              <w:pPrChange w:id="1970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47AEC7AC" w14:textId="05073B56" w:rsidR="00D950B2" w:rsidRPr="00796BEC" w:rsidDel="007154E3" w:rsidRDefault="00D950B2">
            <w:pPr>
              <w:pStyle w:val="42"/>
              <w:spacing w:after="72"/>
              <w:ind w:left="1133"/>
              <w:rPr>
                <w:del w:id="1971" w:author="阿毛" w:date="2021-05-21T17:49:00Z"/>
                <w:rFonts w:ascii="標楷體" w:hAnsi="標楷體"/>
              </w:rPr>
              <w:pPrChange w:id="1972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72EE555" w14:textId="017C1515" w:rsidR="00D950B2" w:rsidRPr="00796BEC" w:rsidDel="007154E3" w:rsidRDefault="00D950B2">
            <w:pPr>
              <w:pStyle w:val="42"/>
              <w:spacing w:after="72"/>
              <w:ind w:left="1133"/>
              <w:rPr>
                <w:del w:id="1973" w:author="阿毛" w:date="2021-05-21T17:49:00Z"/>
                <w:rFonts w:ascii="標楷體" w:hAnsi="標楷體"/>
              </w:rPr>
              <w:pPrChange w:id="1974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7D20AB2B" w14:textId="10417B02" w:rsidR="00D950B2" w:rsidRPr="00796BEC" w:rsidDel="007154E3" w:rsidRDefault="00D950B2">
            <w:pPr>
              <w:pStyle w:val="42"/>
              <w:spacing w:after="72"/>
              <w:ind w:left="1133"/>
              <w:rPr>
                <w:del w:id="1975" w:author="阿毛" w:date="2021-05-21T17:49:00Z"/>
                <w:rFonts w:ascii="標楷體" w:hAnsi="標楷體"/>
              </w:rPr>
              <w:pPrChange w:id="1976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695380C9" w14:textId="3B18ADEE" w:rsidR="00D950B2" w:rsidRPr="00796BEC" w:rsidDel="007154E3" w:rsidRDefault="00D950B2">
            <w:pPr>
              <w:pStyle w:val="42"/>
              <w:spacing w:after="72"/>
              <w:ind w:left="1133"/>
              <w:rPr>
                <w:del w:id="1977" w:author="阿毛" w:date="2021-05-21T17:49:00Z"/>
                <w:rFonts w:ascii="標楷體" w:hAnsi="標楷體"/>
              </w:rPr>
              <w:pPrChange w:id="1978" w:author="阿毛" w:date="2021-06-02T14:38:00Z">
                <w:pPr/>
              </w:pPrChange>
            </w:pPr>
          </w:p>
        </w:tc>
      </w:tr>
    </w:tbl>
    <w:p w14:paraId="37F064D0" w14:textId="6067B4BF" w:rsidR="00D950B2" w:rsidDel="007154E3" w:rsidRDefault="00D950B2">
      <w:pPr>
        <w:pStyle w:val="42"/>
        <w:spacing w:after="72"/>
        <w:ind w:left="1133"/>
        <w:rPr>
          <w:del w:id="1979" w:author="阿毛" w:date="2021-05-21T17:49:00Z"/>
          <w:rFonts w:ascii="標楷體" w:hAnsi="標楷體"/>
        </w:rPr>
        <w:pPrChange w:id="1980" w:author="阿毛" w:date="2021-06-02T14:38:00Z">
          <w:pPr/>
        </w:pPrChange>
      </w:pPr>
    </w:p>
    <w:p w14:paraId="1C584639" w14:textId="058DE253" w:rsidR="00D950B2" w:rsidDel="007154E3" w:rsidRDefault="00D950B2">
      <w:pPr>
        <w:pStyle w:val="42"/>
        <w:spacing w:after="72"/>
        <w:ind w:left="1133"/>
        <w:rPr>
          <w:del w:id="1981" w:author="阿毛" w:date="2021-05-21T17:49:00Z"/>
          <w:rFonts w:ascii="標楷體" w:hAnsi="標楷體"/>
        </w:rPr>
      </w:pPr>
    </w:p>
    <w:p w14:paraId="018AB734" w14:textId="02BE2158" w:rsidR="002A4A20" w:rsidDel="007154E3" w:rsidRDefault="002A4A20">
      <w:pPr>
        <w:pStyle w:val="42"/>
        <w:spacing w:after="72"/>
        <w:ind w:left="1133"/>
        <w:rPr>
          <w:del w:id="1982" w:author="阿毛" w:date="2021-05-21T17:49:00Z"/>
          <w:rFonts w:ascii="標楷體" w:hAnsi="標楷體"/>
        </w:rPr>
        <w:pPrChange w:id="1983" w:author="阿毛" w:date="2021-06-02T14:38:00Z">
          <w:pPr>
            <w:pStyle w:val="42"/>
            <w:spacing w:after="72"/>
            <w:ind w:leftChars="0" w:left="0"/>
          </w:pPr>
        </w:pPrChange>
      </w:pPr>
      <w:del w:id="1984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="00AB56C2" w:rsidRPr="00AB56C2" w:rsidDel="007154E3">
          <w:rPr>
            <w:rFonts w:ascii="標楷體" w:hAnsi="標楷體" w:hint="eastAsia"/>
          </w:rPr>
          <w:delText>核心日結單代傳票</w:delText>
        </w:r>
      </w:del>
    </w:p>
    <w:p w14:paraId="41A2E5BC" w14:textId="0769E56D" w:rsidR="002A4A20" w:rsidDel="007154E3" w:rsidRDefault="002A4A20">
      <w:pPr>
        <w:pStyle w:val="42"/>
        <w:spacing w:after="72"/>
        <w:ind w:left="1133"/>
        <w:rPr>
          <w:del w:id="1985" w:author="阿毛" w:date="2021-05-21T17:49:00Z"/>
          <w:rFonts w:ascii="標楷體" w:hAnsi="標楷體"/>
        </w:rPr>
        <w:pPrChange w:id="1986" w:author="阿毛" w:date="2021-06-02T14:38:00Z">
          <w:pPr>
            <w:pStyle w:val="42"/>
            <w:spacing w:after="72"/>
            <w:ind w:leftChars="0" w:left="0"/>
          </w:pPr>
        </w:pPrChange>
      </w:pPr>
      <w:del w:id="1987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R="003F5191" w:rsidDel="007154E3">
          <w:rPr>
            <w:rFonts w:ascii="標楷體" w:hAnsi="標楷體" w:hint="eastAsia"/>
          </w:rPr>
          <w:delText xml:space="preserve"> </w:delText>
        </w:r>
        <w:r w:rsidR="005C14EF" w:rsidRPr="006F0B88" w:rsidDel="007154E3">
          <w:rPr>
            <w:rFonts w:ascii="標楷體" w:hAnsi="標楷體"/>
          </w:rPr>
          <w:object w:dxaOrig="1376" w:dyaOrig="844" w14:anchorId="36729B5E">
            <v:shape id="_x0000_i1032" type="#_x0000_t75" style="width:69pt;height:42pt" o:ole="">
              <v:imagedata r:id="rId41" o:title=""/>
            </v:shape>
            <o:OLEObject Type="Embed" ProgID="AcroExch.Document.DC" ShapeID="_x0000_i1032" DrawAspect="Icon" ObjectID="_1701160121" r:id="rId42"/>
          </w:object>
        </w:r>
      </w:del>
    </w:p>
    <w:p w14:paraId="21543EB5" w14:textId="1CA0F9AD" w:rsidR="002D719D" w:rsidDel="007154E3" w:rsidRDefault="003F5191">
      <w:pPr>
        <w:pStyle w:val="42"/>
        <w:spacing w:after="72"/>
        <w:ind w:left="1133"/>
        <w:rPr>
          <w:del w:id="1988" w:author="阿毛" w:date="2021-05-21T17:49:00Z"/>
        </w:rPr>
        <w:pPrChange w:id="1989" w:author="阿毛" w:date="2021-06-02T14:38:00Z">
          <w:pPr/>
        </w:pPrChange>
      </w:pPr>
      <w:del w:id="1990" w:author="阿毛" w:date="2021-05-21T17:49:00Z">
        <w:r w:rsidDel="007154E3">
          <w:br w:type="page"/>
        </w:r>
      </w:del>
    </w:p>
    <w:p w14:paraId="37F669CA" w14:textId="66971B64" w:rsidR="00D950B2" w:rsidDel="007154E3" w:rsidRDefault="00D950B2">
      <w:pPr>
        <w:pStyle w:val="42"/>
        <w:spacing w:after="72"/>
        <w:ind w:left="1133"/>
        <w:rPr>
          <w:del w:id="1991" w:author="阿毛" w:date="2021-05-21T17:49:00Z"/>
        </w:rPr>
        <w:pPrChange w:id="1992" w:author="阿毛" w:date="2021-06-02T14:38:00Z">
          <w:pPr/>
        </w:pPrChange>
      </w:pPr>
    </w:p>
    <w:p w14:paraId="03454187" w14:textId="3091E436" w:rsidR="002A4A20" w:rsidRPr="00B830D9" w:rsidDel="007154E3" w:rsidRDefault="002A4A20">
      <w:pPr>
        <w:pStyle w:val="42"/>
        <w:spacing w:after="72"/>
        <w:ind w:left="1133"/>
        <w:rPr>
          <w:del w:id="1993" w:author="阿毛" w:date="2021-05-21T17:49:00Z"/>
          <w:rFonts w:ascii="標楷體" w:hAnsi="標楷體"/>
        </w:rPr>
        <w:pPrChange w:id="1994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995" w:author="阿毛" w:date="2021-05-21T17:49:00Z">
        <w:r w:rsidDel="007154E3">
          <w:rPr>
            <w:rFonts w:ascii="標楷體" w:hAnsi="標楷體"/>
          </w:rPr>
          <w:delText>L9</w:delText>
        </w:r>
        <w:r w:rsidR="00BD5283" w:rsidDel="007154E3">
          <w:rPr>
            <w:rFonts w:ascii="標楷體" w:hAnsi="標楷體"/>
          </w:rPr>
          <w:delText>132</w:delText>
        </w:r>
        <w:r w:rsidR="00AB56C2" w:rsidRPr="00AB56C2" w:rsidDel="007154E3">
          <w:rPr>
            <w:rFonts w:ascii="標楷體" w:hAnsi="標楷體" w:hint="eastAsia"/>
          </w:rPr>
          <w:delText>傳票媒體明細表（核心）</w:delText>
        </w:r>
      </w:del>
    </w:p>
    <w:p w14:paraId="12EF950A" w14:textId="7DB6D555" w:rsidR="002A4A20" w:rsidRPr="00B830D9" w:rsidDel="007154E3" w:rsidRDefault="002A4A20">
      <w:pPr>
        <w:pStyle w:val="42"/>
        <w:spacing w:after="72"/>
        <w:ind w:left="1133"/>
        <w:rPr>
          <w:del w:id="1996" w:author="阿毛" w:date="2021-05-21T17:49:00Z"/>
        </w:rPr>
        <w:pPrChange w:id="1997" w:author="阿毛" w:date="2021-06-02T14:38:00Z">
          <w:pPr>
            <w:pStyle w:val="a"/>
          </w:pPr>
        </w:pPrChange>
      </w:pPr>
      <w:del w:id="1998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3AC81F3F" w14:textId="59761D71" w:rsidTr="00DC3CAB">
        <w:trPr>
          <w:trHeight w:val="277"/>
          <w:del w:id="199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354E92" w14:textId="2C6433CC" w:rsidR="002A4A20" w:rsidRPr="00B830D9" w:rsidDel="007154E3" w:rsidRDefault="002A4A20">
            <w:pPr>
              <w:pStyle w:val="42"/>
              <w:spacing w:after="72"/>
              <w:ind w:left="1133"/>
              <w:rPr>
                <w:del w:id="2000" w:author="阿毛" w:date="2021-05-21T17:49:00Z"/>
                <w:rFonts w:ascii="標楷體" w:hAnsi="標楷體"/>
              </w:rPr>
              <w:pPrChange w:id="2001" w:author="阿毛" w:date="2021-06-02T14:38:00Z">
                <w:pPr/>
              </w:pPrChange>
            </w:pPr>
            <w:del w:id="2002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13E86A" w14:textId="4B09FE85" w:rsidR="002A4A20" w:rsidRPr="00B830D9" w:rsidDel="007154E3" w:rsidRDefault="00AB56C2">
            <w:pPr>
              <w:pStyle w:val="42"/>
              <w:spacing w:after="72"/>
              <w:ind w:left="1133"/>
              <w:rPr>
                <w:del w:id="2003" w:author="阿毛" w:date="2021-05-21T17:49:00Z"/>
                <w:rFonts w:ascii="標楷體" w:hAnsi="標楷體"/>
              </w:rPr>
              <w:pPrChange w:id="2004" w:author="阿毛" w:date="2021-06-02T14:38:00Z">
                <w:pPr/>
              </w:pPrChange>
            </w:pPr>
            <w:del w:id="2005" w:author="阿毛" w:date="2021-05-21T17:49:00Z">
              <w:r w:rsidRPr="00AB56C2" w:rsidDel="007154E3">
                <w:rPr>
                  <w:rFonts w:ascii="標楷體" w:hAnsi="標楷體" w:hint="eastAsia"/>
                </w:rPr>
                <w:delText>傳票媒體明細表（核心）</w:delText>
              </w:r>
            </w:del>
          </w:p>
        </w:tc>
      </w:tr>
      <w:tr w:rsidR="002A4A20" w:rsidRPr="00B830D9" w:rsidDel="007154E3" w14:paraId="7D6725E9" w14:textId="0A9394A2" w:rsidTr="00DC3CAB">
        <w:trPr>
          <w:trHeight w:val="277"/>
          <w:del w:id="200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638DBA" w14:textId="73ED93F9" w:rsidR="002A4A20" w:rsidRPr="00B830D9" w:rsidDel="007154E3" w:rsidRDefault="002A4A20">
            <w:pPr>
              <w:pStyle w:val="42"/>
              <w:spacing w:after="72"/>
              <w:ind w:left="1133"/>
              <w:rPr>
                <w:del w:id="2007" w:author="阿毛" w:date="2021-05-21T17:49:00Z"/>
                <w:rFonts w:ascii="標楷體" w:hAnsi="標楷體"/>
              </w:rPr>
              <w:pPrChange w:id="2008" w:author="阿毛" w:date="2021-06-02T14:38:00Z">
                <w:pPr/>
              </w:pPrChange>
            </w:pPr>
            <w:del w:id="2009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40EA3E" w14:textId="7C52ABBE" w:rsidR="002A4A20" w:rsidRPr="00B830D9" w:rsidDel="007154E3" w:rsidRDefault="002A4A20">
            <w:pPr>
              <w:pStyle w:val="42"/>
              <w:spacing w:after="72"/>
              <w:ind w:left="1133"/>
              <w:rPr>
                <w:del w:id="2010" w:author="阿毛" w:date="2021-05-21T17:49:00Z"/>
                <w:rFonts w:ascii="標楷體" w:hAnsi="標楷體"/>
              </w:rPr>
              <w:pPrChange w:id="2011" w:author="阿毛" w:date="2021-06-02T14:38:00Z">
                <w:pPr/>
              </w:pPrChange>
            </w:pPr>
          </w:p>
        </w:tc>
      </w:tr>
      <w:tr w:rsidR="002A4A20" w:rsidRPr="00B830D9" w:rsidDel="007154E3" w14:paraId="4606C246" w14:textId="30AAC690" w:rsidTr="00DC3CAB">
        <w:trPr>
          <w:trHeight w:val="773"/>
          <w:del w:id="201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6503B" w14:textId="59C1E4E4" w:rsidR="002A4A20" w:rsidRPr="00B830D9" w:rsidDel="007154E3" w:rsidRDefault="002A4A20">
            <w:pPr>
              <w:pStyle w:val="42"/>
              <w:spacing w:after="72"/>
              <w:ind w:left="1133"/>
              <w:rPr>
                <w:del w:id="2013" w:author="阿毛" w:date="2021-05-21T17:49:00Z"/>
                <w:rFonts w:ascii="標楷體" w:hAnsi="標楷體"/>
              </w:rPr>
              <w:pPrChange w:id="2014" w:author="阿毛" w:date="2021-06-02T14:38:00Z">
                <w:pPr/>
              </w:pPrChange>
            </w:pPr>
            <w:del w:id="2015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E0D98D" w14:textId="7E76DA89" w:rsidR="002A4A20" w:rsidRPr="00B830D9" w:rsidDel="007154E3" w:rsidRDefault="002A4A20">
            <w:pPr>
              <w:pStyle w:val="42"/>
              <w:spacing w:after="72"/>
              <w:ind w:left="1133"/>
              <w:rPr>
                <w:del w:id="2016" w:author="阿毛" w:date="2021-05-21T17:49:00Z"/>
                <w:rFonts w:ascii="標楷體" w:hAnsi="標楷體"/>
              </w:rPr>
              <w:pPrChange w:id="2017" w:author="阿毛" w:date="2021-06-02T14:38:00Z">
                <w:pPr/>
              </w:pPrChange>
            </w:pPr>
          </w:p>
        </w:tc>
      </w:tr>
      <w:tr w:rsidR="002A4A20" w:rsidRPr="00B830D9" w:rsidDel="007154E3" w14:paraId="6532269A" w14:textId="7D02F82C" w:rsidTr="00DC3CAB">
        <w:trPr>
          <w:trHeight w:val="321"/>
          <w:del w:id="201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57DF49" w14:textId="132CC3E2" w:rsidR="002A4A20" w:rsidRPr="00B830D9" w:rsidDel="007154E3" w:rsidRDefault="002A4A20">
            <w:pPr>
              <w:pStyle w:val="42"/>
              <w:spacing w:after="72"/>
              <w:ind w:left="1133"/>
              <w:rPr>
                <w:del w:id="2019" w:author="阿毛" w:date="2021-05-21T17:49:00Z"/>
                <w:rFonts w:ascii="標楷體" w:hAnsi="標楷體"/>
              </w:rPr>
              <w:pPrChange w:id="2020" w:author="阿毛" w:date="2021-06-02T14:38:00Z">
                <w:pPr/>
              </w:pPrChange>
            </w:pPr>
            <w:del w:id="2021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D9D8E" w14:textId="3763716B" w:rsidR="002A4A20" w:rsidRPr="00B830D9" w:rsidDel="007154E3" w:rsidRDefault="002A4A20">
            <w:pPr>
              <w:pStyle w:val="42"/>
              <w:spacing w:after="72"/>
              <w:ind w:left="1133"/>
              <w:rPr>
                <w:del w:id="2022" w:author="阿毛" w:date="2021-05-21T17:49:00Z"/>
                <w:rFonts w:ascii="標楷體" w:hAnsi="標楷體"/>
              </w:rPr>
              <w:pPrChange w:id="2023" w:author="阿毛" w:date="2021-06-02T14:38:00Z">
                <w:pPr/>
              </w:pPrChange>
            </w:pPr>
          </w:p>
        </w:tc>
      </w:tr>
      <w:tr w:rsidR="002A4A20" w:rsidRPr="00B830D9" w:rsidDel="007154E3" w14:paraId="6CF03D63" w14:textId="1B3496BF" w:rsidTr="00DC3CAB">
        <w:trPr>
          <w:trHeight w:val="1311"/>
          <w:del w:id="202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FFCFDD" w14:textId="3BFADE7E" w:rsidR="002A4A20" w:rsidRPr="00B830D9" w:rsidDel="007154E3" w:rsidRDefault="002A4A20">
            <w:pPr>
              <w:pStyle w:val="42"/>
              <w:spacing w:after="72"/>
              <w:ind w:left="1133"/>
              <w:rPr>
                <w:del w:id="2025" w:author="阿毛" w:date="2021-05-21T17:49:00Z"/>
                <w:rFonts w:ascii="標楷體" w:hAnsi="標楷體"/>
              </w:rPr>
              <w:pPrChange w:id="2026" w:author="阿毛" w:date="2021-06-02T14:38:00Z">
                <w:pPr/>
              </w:pPrChange>
            </w:pPr>
            <w:del w:id="2027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D63D09" w14:textId="22366104" w:rsidR="002A4A20" w:rsidRPr="00B830D9" w:rsidDel="007154E3" w:rsidRDefault="002A4A20">
            <w:pPr>
              <w:pStyle w:val="42"/>
              <w:spacing w:after="72"/>
              <w:ind w:left="1133"/>
              <w:rPr>
                <w:del w:id="2028" w:author="阿毛" w:date="2021-05-21T17:49:00Z"/>
                <w:rFonts w:ascii="標楷體" w:hAnsi="標楷體"/>
              </w:rPr>
              <w:pPrChange w:id="2029" w:author="阿毛" w:date="2021-06-02T14:38:00Z">
                <w:pPr/>
              </w:pPrChange>
            </w:pPr>
          </w:p>
        </w:tc>
      </w:tr>
      <w:tr w:rsidR="002A4A20" w:rsidRPr="00B830D9" w:rsidDel="007154E3" w14:paraId="31B07504" w14:textId="2C5D1F7E" w:rsidTr="00DC3CAB">
        <w:trPr>
          <w:trHeight w:val="278"/>
          <w:del w:id="203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FE4DE" w14:textId="75196FEB" w:rsidR="002A4A20" w:rsidRPr="00B830D9" w:rsidDel="007154E3" w:rsidRDefault="002A4A20">
            <w:pPr>
              <w:pStyle w:val="42"/>
              <w:spacing w:after="72"/>
              <w:ind w:left="1133"/>
              <w:rPr>
                <w:del w:id="2031" w:author="阿毛" w:date="2021-05-21T17:49:00Z"/>
                <w:rFonts w:ascii="標楷體" w:hAnsi="標楷體"/>
              </w:rPr>
              <w:pPrChange w:id="2032" w:author="阿毛" w:date="2021-06-02T14:38:00Z">
                <w:pPr/>
              </w:pPrChange>
            </w:pPr>
            <w:del w:id="2033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ABF3AF" w14:textId="6BE78819" w:rsidR="002A4A20" w:rsidRPr="00B830D9" w:rsidDel="007154E3" w:rsidRDefault="002A4A20">
            <w:pPr>
              <w:pStyle w:val="42"/>
              <w:spacing w:after="72"/>
              <w:ind w:left="1133"/>
              <w:rPr>
                <w:del w:id="2034" w:author="阿毛" w:date="2021-05-21T17:49:00Z"/>
                <w:rFonts w:ascii="標楷體" w:hAnsi="標楷體"/>
              </w:rPr>
              <w:pPrChange w:id="2035" w:author="阿毛" w:date="2021-06-02T14:38:00Z">
                <w:pPr/>
              </w:pPrChange>
            </w:pPr>
          </w:p>
        </w:tc>
      </w:tr>
      <w:tr w:rsidR="002A4A20" w:rsidRPr="00B830D9" w:rsidDel="007154E3" w14:paraId="01FFDB70" w14:textId="0AC49220" w:rsidTr="00DC3CAB">
        <w:trPr>
          <w:trHeight w:val="358"/>
          <w:del w:id="203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85D86B" w14:textId="60D8256E" w:rsidR="002A4A20" w:rsidRPr="00B830D9" w:rsidDel="007154E3" w:rsidRDefault="002A4A20">
            <w:pPr>
              <w:pStyle w:val="42"/>
              <w:spacing w:after="72"/>
              <w:ind w:left="1133"/>
              <w:rPr>
                <w:del w:id="2037" w:author="阿毛" w:date="2021-05-21T17:49:00Z"/>
                <w:rFonts w:ascii="標楷體" w:hAnsi="標楷體"/>
              </w:rPr>
              <w:pPrChange w:id="2038" w:author="阿毛" w:date="2021-06-02T14:38:00Z">
                <w:pPr/>
              </w:pPrChange>
            </w:pPr>
            <w:del w:id="2039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C6306" w14:textId="5F20DCD4" w:rsidR="002A4A20" w:rsidRPr="00B830D9" w:rsidDel="007154E3" w:rsidRDefault="002A4A20">
            <w:pPr>
              <w:pStyle w:val="42"/>
              <w:spacing w:after="72"/>
              <w:ind w:left="1133"/>
              <w:rPr>
                <w:del w:id="2040" w:author="阿毛" w:date="2021-05-21T17:49:00Z"/>
                <w:rFonts w:ascii="標楷體" w:hAnsi="標楷體"/>
              </w:rPr>
              <w:pPrChange w:id="2041" w:author="阿毛" w:date="2021-06-02T14:38:00Z">
                <w:pPr/>
              </w:pPrChange>
            </w:pPr>
          </w:p>
        </w:tc>
      </w:tr>
      <w:tr w:rsidR="002A4A20" w:rsidRPr="00B830D9" w:rsidDel="007154E3" w14:paraId="6D6D7A22" w14:textId="15E2AFAE" w:rsidTr="00DC3CAB">
        <w:trPr>
          <w:trHeight w:val="278"/>
          <w:del w:id="204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920DB6" w14:textId="0EEA6D8D" w:rsidR="002A4A20" w:rsidRPr="00B830D9" w:rsidDel="007154E3" w:rsidRDefault="002A4A20">
            <w:pPr>
              <w:pStyle w:val="42"/>
              <w:spacing w:after="72"/>
              <w:ind w:left="1133"/>
              <w:rPr>
                <w:del w:id="2043" w:author="阿毛" w:date="2021-05-21T17:49:00Z"/>
                <w:rFonts w:ascii="標楷體" w:hAnsi="標楷體"/>
              </w:rPr>
              <w:pPrChange w:id="2044" w:author="阿毛" w:date="2021-06-02T14:38:00Z">
                <w:pPr/>
              </w:pPrChange>
            </w:pPr>
            <w:del w:id="2045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24D789" w14:textId="52796348" w:rsidR="002A4A20" w:rsidRPr="00B830D9" w:rsidDel="007154E3" w:rsidRDefault="002A4A20">
            <w:pPr>
              <w:pStyle w:val="42"/>
              <w:spacing w:after="72"/>
              <w:ind w:left="1133"/>
              <w:rPr>
                <w:del w:id="2046" w:author="阿毛" w:date="2021-05-21T17:49:00Z"/>
                <w:rFonts w:ascii="標楷體" w:hAnsi="標楷體"/>
              </w:rPr>
              <w:pPrChange w:id="2047" w:author="阿毛" w:date="2021-06-02T14:38:00Z">
                <w:pPr/>
              </w:pPrChange>
            </w:pPr>
          </w:p>
        </w:tc>
      </w:tr>
    </w:tbl>
    <w:p w14:paraId="1BF3629D" w14:textId="347A569E" w:rsidR="002A4A20" w:rsidDel="007154E3" w:rsidRDefault="002A4A20">
      <w:pPr>
        <w:pStyle w:val="42"/>
        <w:spacing w:after="72"/>
        <w:ind w:left="1133"/>
        <w:rPr>
          <w:del w:id="2048" w:author="阿毛" w:date="2021-05-21T17:49:00Z"/>
          <w:rFonts w:ascii="標楷體" w:hAnsi="標楷體"/>
        </w:rPr>
        <w:pPrChange w:id="2049" w:author="阿毛" w:date="2021-06-02T14:38:00Z">
          <w:pPr/>
        </w:pPrChange>
      </w:pPr>
    </w:p>
    <w:p w14:paraId="631AE90A" w14:textId="5459ABE9" w:rsidR="00B910ED" w:rsidDel="007154E3" w:rsidRDefault="00B910ED">
      <w:pPr>
        <w:pStyle w:val="42"/>
        <w:spacing w:after="72"/>
        <w:ind w:left="1133"/>
        <w:rPr>
          <w:del w:id="2050" w:author="阿毛" w:date="2021-05-21T17:49:00Z"/>
          <w:rFonts w:ascii="標楷體" w:hAnsi="標楷體"/>
        </w:rPr>
        <w:pPrChange w:id="2051" w:author="阿毛" w:date="2021-06-02T14:38:00Z">
          <w:pPr/>
        </w:pPrChange>
      </w:pPr>
    </w:p>
    <w:p w14:paraId="1A6B13D4" w14:textId="0F24F28C" w:rsidR="00B910ED" w:rsidDel="007154E3" w:rsidRDefault="00B910ED">
      <w:pPr>
        <w:pStyle w:val="42"/>
        <w:spacing w:after="72"/>
        <w:ind w:left="1133"/>
        <w:rPr>
          <w:del w:id="2052" w:author="阿毛" w:date="2021-05-21T17:49:00Z"/>
          <w:rFonts w:ascii="標楷體" w:hAnsi="標楷體"/>
        </w:rPr>
        <w:pPrChange w:id="2053" w:author="阿毛" w:date="2021-06-02T14:38:00Z">
          <w:pPr/>
        </w:pPrChange>
      </w:pPr>
    </w:p>
    <w:p w14:paraId="18E474C6" w14:textId="308AD942" w:rsidR="00B910ED" w:rsidDel="007154E3" w:rsidRDefault="00B910ED">
      <w:pPr>
        <w:pStyle w:val="42"/>
        <w:spacing w:after="72"/>
        <w:ind w:left="1133"/>
        <w:rPr>
          <w:del w:id="2054" w:author="阿毛" w:date="2021-05-21T17:49:00Z"/>
          <w:rFonts w:ascii="標楷體" w:hAnsi="標楷體"/>
        </w:rPr>
        <w:pPrChange w:id="2055" w:author="阿毛" w:date="2021-06-02T14:38:00Z">
          <w:pPr>
            <w:widowControl/>
          </w:pPr>
        </w:pPrChange>
      </w:pPr>
      <w:del w:id="2056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0F6091B8" w14:textId="59BD85C7" w:rsidR="00B910ED" w:rsidRPr="00B830D9" w:rsidDel="007154E3" w:rsidRDefault="00B910ED">
      <w:pPr>
        <w:pStyle w:val="42"/>
        <w:spacing w:after="72"/>
        <w:ind w:left="1133"/>
        <w:rPr>
          <w:del w:id="2057" w:author="阿毛" w:date="2021-05-21T17:49:00Z"/>
          <w:rFonts w:ascii="標楷體" w:hAnsi="標楷體"/>
        </w:rPr>
        <w:pPrChange w:id="2058" w:author="阿毛" w:date="2021-06-02T14:38:00Z">
          <w:pPr/>
        </w:pPrChange>
      </w:pPr>
    </w:p>
    <w:p w14:paraId="06C305C1" w14:textId="41F8DE67" w:rsidR="002A4A20" w:rsidRPr="00B830D9" w:rsidDel="007154E3" w:rsidRDefault="002A4A20">
      <w:pPr>
        <w:pStyle w:val="42"/>
        <w:spacing w:after="72"/>
        <w:ind w:left="1133"/>
        <w:rPr>
          <w:del w:id="2059" w:author="阿毛" w:date="2021-05-21T17:49:00Z"/>
        </w:rPr>
        <w:pPrChange w:id="2060" w:author="阿毛" w:date="2021-06-02T14:38:00Z">
          <w:pPr>
            <w:pStyle w:val="a"/>
          </w:pPr>
        </w:pPrChange>
      </w:pPr>
      <w:del w:id="2061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02C082A7" w14:textId="4F40A283" w:rsidR="002A4A20" w:rsidRPr="00B830D9" w:rsidDel="007154E3" w:rsidRDefault="002A4A20">
      <w:pPr>
        <w:pStyle w:val="42"/>
        <w:spacing w:after="72"/>
        <w:ind w:left="1133"/>
        <w:rPr>
          <w:del w:id="2062" w:author="阿毛" w:date="2021-05-21T17:49:00Z"/>
          <w:rFonts w:ascii="標楷體" w:hAnsi="標楷體"/>
        </w:rPr>
      </w:pPr>
      <w:del w:id="2063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2E60E35C" w14:textId="03721334" w:rsidR="005910A3" w:rsidDel="007154E3" w:rsidRDefault="006F077E">
      <w:pPr>
        <w:pStyle w:val="42"/>
        <w:spacing w:after="72"/>
        <w:ind w:left="1133"/>
        <w:rPr>
          <w:del w:id="2064" w:author="阿毛" w:date="2021-05-21T17:49:00Z"/>
          <w:rFonts w:ascii="標楷體" w:hAnsi="標楷體"/>
        </w:rPr>
        <w:pPrChange w:id="2065" w:author="阿毛" w:date="2021-06-02T14:38:00Z">
          <w:pPr/>
        </w:pPrChange>
      </w:pPr>
      <w:del w:id="2066" w:author="阿毛" w:date="2021-05-21T17:49:00Z">
        <w:r w:rsidRPr="001E674F" w:rsidDel="007154E3">
          <w:rPr>
            <w:rFonts w:ascii="標楷體" w:hAnsi="標楷體"/>
            <w:noProof/>
          </w:rPr>
          <w:drawing>
            <wp:inline distT="0" distB="0" distL="0" distR="0" wp14:anchorId="65BF335F" wp14:editId="7322B5A0">
              <wp:extent cx="6479540" cy="1361111"/>
              <wp:effectExtent l="19050" t="0" r="0" b="0"/>
              <wp:docPr id="2" name="圖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43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36111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5FF1E15" w14:textId="4A57655E" w:rsidR="00B910ED" w:rsidDel="007154E3" w:rsidRDefault="00B910ED">
      <w:pPr>
        <w:pStyle w:val="42"/>
        <w:spacing w:after="72"/>
        <w:ind w:left="1133"/>
        <w:rPr>
          <w:del w:id="2067" w:author="阿毛" w:date="2021-05-21T17:49:00Z"/>
          <w:rFonts w:ascii="標楷體" w:hAnsi="標楷體"/>
        </w:rPr>
        <w:pPrChange w:id="2068" w:author="阿毛" w:date="2021-06-02T14:38:00Z">
          <w:pPr/>
        </w:pPrChange>
      </w:pPr>
    </w:p>
    <w:p w14:paraId="3731FE6B" w14:textId="34DDA5F7" w:rsidR="00B910ED" w:rsidRPr="00B830D9" w:rsidDel="007154E3" w:rsidRDefault="00B910ED">
      <w:pPr>
        <w:pStyle w:val="42"/>
        <w:spacing w:after="72"/>
        <w:ind w:left="1133"/>
        <w:rPr>
          <w:del w:id="2069" w:author="阿毛" w:date="2021-05-21T17:49:00Z"/>
        </w:rPr>
        <w:pPrChange w:id="2070" w:author="阿毛" w:date="2021-06-02T14:38:00Z">
          <w:pPr>
            <w:pStyle w:val="a"/>
          </w:pPr>
        </w:pPrChange>
      </w:pPr>
      <w:del w:id="2071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B910ED" w:rsidRPr="005676FB" w:rsidDel="007154E3" w14:paraId="37A6987C" w14:textId="10704CCD" w:rsidTr="00656023">
        <w:trPr>
          <w:trHeight w:val="388"/>
          <w:jc w:val="center"/>
          <w:del w:id="2072" w:author="阿毛" w:date="2021-05-21T17:49:00Z"/>
        </w:trPr>
        <w:tc>
          <w:tcPr>
            <w:tcW w:w="502" w:type="dxa"/>
            <w:vMerge w:val="restart"/>
          </w:tcPr>
          <w:p w14:paraId="13FA3334" w14:textId="20F71EF5" w:rsidR="00B910ED" w:rsidRPr="005676FB" w:rsidDel="007154E3" w:rsidRDefault="00B910ED">
            <w:pPr>
              <w:pStyle w:val="42"/>
              <w:spacing w:after="72"/>
              <w:ind w:left="1133"/>
              <w:rPr>
                <w:del w:id="2073" w:author="阿毛" w:date="2021-05-21T17:49:00Z"/>
                <w:rFonts w:ascii="標楷體" w:hAnsi="標楷體"/>
              </w:rPr>
              <w:pPrChange w:id="2074" w:author="阿毛" w:date="2021-06-02T14:38:00Z">
                <w:pPr/>
              </w:pPrChange>
            </w:pPr>
            <w:del w:id="2075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008B0DB0" w14:textId="09A77194" w:rsidR="00B910ED" w:rsidRPr="005676FB" w:rsidDel="007154E3" w:rsidRDefault="00B910ED">
            <w:pPr>
              <w:pStyle w:val="42"/>
              <w:spacing w:after="72"/>
              <w:ind w:left="1133"/>
              <w:rPr>
                <w:del w:id="2076" w:author="阿毛" w:date="2021-05-21T17:49:00Z"/>
                <w:rFonts w:ascii="標楷體" w:hAnsi="標楷體"/>
              </w:rPr>
              <w:pPrChange w:id="2077" w:author="阿毛" w:date="2021-06-02T14:38:00Z">
                <w:pPr/>
              </w:pPrChange>
            </w:pPr>
            <w:del w:id="2078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7198CA76" w14:textId="28797643" w:rsidR="00B910ED" w:rsidRPr="005676FB" w:rsidDel="007154E3" w:rsidRDefault="00B910ED">
            <w:pPr>
              <w:pStyle w:val="42"/>
              <w:spacing w:after="72"/>
              <w:ind w:left="1133"/>
              <w:rPr>
                <w:del w:id="2079" w:author="阿毛" w:date="2021-05-21T17:49:00Z"/>
                <w:rFonts w:ascii="標楷體" w:hAnsi="標楷體"/>
              </w:rPr>
              <w:pPrChange w:id="2080" w:author="阿毛" w:date="2021-06-02T14:38:00Z">
                <w:pPr>
                  <w:jc w:val="center"/>
                </w:pPr>
              </w:pPrChange>
            </w:pPr>
            <w:del w:id="2081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0D9C138C" w14:textId="5481BE59" w:rsidR="00B910ED" w:rsidRPr="005676FB" w:rsidDel="007154E3" w:rsidRDefault="00B910ED">
            <w:pPr>
              <w:pStyle w:val="42"/>
              <w:spacing w:after="72"/>
              <w:ind w:left="1133"/>
              <w:rPr>
                <w:del w:id="2082" w:author="阿毛" w:date="2021-05-21T17:49:00Z"/>
                <w:rFonts w:ascii="標楷體" w:hAnsi="標楷體"/>
              </w:rPr>
              <w:pPrChange w:id="2083" w:author="阿毛" w:date="2021-06-02T14:38:00Z">
                <w:pPr/>
              </w:pPrChange>
            </w:pPr>
            <w:del w:id="2084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5676FB" w:rsidDel="007154E3" w14:paraId="24A84587" w14:textId="700FD4A7" w:rsidTr="00656023">
        <w:trPr>
          <w:trHeight w:val="244"/>
          <w:jc w:val="center"/>
          <w:del w:id="2085" w:author="阿毛" w:date="2021-05-21T17:49:00Z"/>
        </w:trPr>
        <w:tc>
          <w:tcPr>
            <w:tcW w:w="502" w:type="dxa"/>
            <w:vMerge/>
          </w:tcPr>
          <w:p w14:paraId="0D34907C" w14:textId="3F3F209A" w:rsidR="00B910ED" w:rsidRPr="005676FB" w:rsidDel="007154E3" w:rsidRDefault="00B910ED">
            <w:pPr>
              <w:pStyle w:val="42"/>
              <w:spacing w:after="72"/>
              <w:ind w:left="1133"/>
              <w:rPr>
                <w:del w:id="2086" w:author="阿毛" w:date="2021-05-21T17:49:00Z"/>
                <w:rFonts w:ascii="標楷體" w:hAnsi="標楷體"/>
              </w:rPr>
              <w:pPrChange w:id="2087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3497AACE" w14:textId="73D27C66" w:rsidR="00B910ED" w:rsidRPr="005676FB" w:rsidDel="007154E3" w:rsidRDefault="00B910ED">
            <w:pPr>
              <w:pStyle w:val="42"/>
              <w:spacing w:after="72"/>
              <w:ind w:left="1133"/>
              <w:rPr>
                <w:del w:id="2088" w:author="阿毛" w:date="2021-05-21T17:49:00Z"/>
                <w:rFonts w:ascii="標楷體" w:hAnsi="標楷體"/>
              </w:rPr>
              <w:pPrChange w:id="2089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39807ECC" w14:textId="7EFA4E34" w:rsidR="00B910ED" w:rsidRPr="005676FB" w:rsidDel="007154E3" w:rsidRDefault="00B910ED">
            <w:pPr>
              <w:pStyle w:val="42"/>
              <w:spacing w:after="72"/>
              <w:ind w:left="1133"/>
              <w:rPr>
                <w:del w:id="2090" w:author="阿毛" w:date="2021-05-21T17:49:00Z"/>
                <w:rFonts w:ascii="標楷體" w:hAnsi="標楷體"/>
              </w:rPr>
              <w:pPrChange w:id="2091" w:author="阿毛" w:date="2021-06-02T14:38:00Z">
                <w:pPr/>
              </w:pPrChange>
            </w:pPr>
            <w:del w:id="2092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118D2969" w14:textId="36B274EB" w:rsidR="00B910ED" w:rsidRPr="005676FB" w:rsidDel="007154E3" w:rsidRDefault="00B910ED">
            <w:pPr>
              <w:pStyle w:val="42"/>
              <w:spacing w:after="72"/>
              <w:ind w:left="1133"/>
              <w:rPr>
                <w:del w:id="2093" w:author="阿毛" w:date="2021-05-21T17:49:00Z"/>
                <w:rFonts w:ascii="標楷體" w:hAnsi="標楷體"/>
              </w:rPr>
              <w:pPrChange w:id="2094" w:author="阿毛" w:date="2021-06-02T14:38:00Z">
                <w:pPr/>
              </w:pPrChange>
            </w:pPr>
            <w:del w:id="2095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F7A57B1" w14:textId="580975DF" w:rsidR="00B910ED" w:rsidRPr="005676FB" w:rsidDel="007154E3" w:rsidRDefault="00B910ED">
            <w:pPr>
              <w:pStyle w:val="42"/>
              <w:spacing w:after="72"/>
              <w:ind w:left="1133"/>
              <w:rPr>
                <w:del w:id="2096" w:author="阿毛" w:date="2021-05-21T17:49:00Z"/>
                <w:rFonts w:ascii="標楷體" w:hAnsi="標楷體"/>
              </w:rPr>
              <w:pPrChange w:id="2097" w:author="阿毛" w:date="2021-06-02T14:38:00Z">
                <w:pPr/>
              </w:pPrChange>
            </w:pPr>
            <w:del w:id="2098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3830422" w14:textId="3FFBC132" w:rsidR="00B910ED" w:rsidRPr="005676FB" w:rsidDel="007154E3" w:rsidRDefault="00B910ED">
            <w:pPr>
              <w:pStyle w:val="42"/>
              <w:spacing w:after="72"/>
              <w:ind w:left="1133"/>
              <w:rPr>
                <w:del w:id="2099" w:author="阿毛" w:date="2021-05-21T17:49:00Z"/>
                <w:rFonts w:ascii="標楷體" w:hAnsi="標楷體"/>
              </w:rPr>
              <w:pPrChange w:id="2100" w:author="阿毛" w:date="2021-06-02T14:38:00Z">
                <w:pPr/>
              </w:pPrChange>
            </w:pPr>
            <w:del w:id="2101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1442564F" w14:textId="0C8F1CBC" w:rsidR="00B910ED" w:rsidRPr="005676FB" w:rsidDel="007154E3" w:rsidRDefault="00B910ED">
            <w:pPr>
              <w:pStyle w:val="42"/>
              <w:spacing w:after="72"/>
              <w:ind w:left="1133"/>
              <w:rPr>
                <w:del w:id="2102" w:author="阿毛" w:date="2021-05-21T17:49:00Z"/>
                <w:rFonts w:ascii="標楷體" w:hAnsi="標楷體"/>
              </w:rPr>
              <w:pPrChange w:id="2103" w:author="阿毛" w:date="2021-06-02T14:38:00Z">
                <w:pPr/>
              </w:pPrChange>
            </w:pPr>
            <w:del w:id="2104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4FF5D2E4" w14:textId="694DFDD5" w:rsidR="00B910ED" w:rsidRPr="005676FB" w:rsidDel="007154E3" w:rsidRDefault="00B910ED">
            <w:pPr>
              <w:pStyle w:val="42"/>
              <w:spacing w:after="72"/>
              <w:ind w:left="1133"/>
              <w:rPr>
                <w:del w:id="2105" w:author="阿毛" w:date="2021-05-21T17:49:00Z"/>
                <w:rFonts w:ascii="標楷體" w:hAnsi="標楷體"/>
              </w:rPr>
              <w:pPrChange w:id="2106" w:author="阿毛" w:date="2021-06-02T14:38:00Z">
                <w:pPr/>
              </w:pPrChange>
            </w:pPr>
          </w:p>
        </w:tc>
      </w:tr>
      <w:tr w:rsidR="00B910ED" w:rsidRPr="005676FB" w:rsidDel="007154E3" w14:paraId="60E193E9" w14:textId="12D9E144" w:rsidTr="00656023">
        <w:trPr>
          <w:trHeight w:val="291"/>
          <w:jc w:val="center"/>
          <w:del w:id="2107" w:author="阿毛" w:date="2021-05-21T17:49:00Z"/>
        </w:trPr>
        <w:tc>
          <w:tcPr>
            <w:tcW w:w="502" w:type="dxa"/>
          </w:tcPr>
          <w:p w14:paraId="66801792" w14:textId="74A5E0D3" w:rsidR="00B910ED" w:rsidRPr="005676FB" w:rsidDel="007154E3" w:rsidRDefault="00B910ED">
            <w:pPr>
              <w:pStyle w:val="42"/>
              <w:spacing w:after="72"/>
              <w:ind w:left="1133"/>
              <w:rPr>
                <w:del w:id="2108" w:author="阿毛" w:date="2021-05-21T17:49:00Z"/>
                <w:rFonts w:ascii="標楷體" w:hAnsi="標楷體"/>
              </w:rPr>
              <w:pPrChange w:id="2109" w:author="阿毛" w:date="2021-06-02T14:38:00Z">
                <w:pPr/>
              </w:pPrChange>
            </w:pPr>
            <w:del w:id="2110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5B151979" w14:textId="45D010C0" w:rsidR="00B910ED" w:rsidRPr="005676FB" w:rsidDel="007154E3" w:rsidRDefault="00B910ED">
            <w:pPr>
              <w:pStyle w:val="42"/>
              <w:spacing w:after="72"/>
              <w:ind w:left="1133"/>
              <w:rPr>
                <w:del w:id="2111" w:author="阿毛" w:date="2021-05-21T17:49:00Z"/>
                <w:rFonts w:ascii="標楷體" w:hAnsi="標楷體"/>
              </w:rPr>
              <w:pPrChange w:id="2112" w:author="阿毛" w:date="2021-06-02T14:38:00Z">
                <w:pPr/>
              </w:pPrChange>
            </w:pPr>
            <w:del w:id="2113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537F2434" w14:textId="05C3461B" w:rsidR="00B910ED" w:rsidRPr="005676FB" w:rsidDel="007154E3" w:rsidRDefault="00B910ED">
            <w:pPr>
              <w:pStyle w:val="42"/>
              <w:spacing w:after="72"/>
              <w:ind w:left="1133"/>
              <w:rPr>
                <w:del w:id="2114" w:author="阿毛" w:date="2021-05-21T17:49:00Z"/>
                <w:rFonts w:ascii="標楷體" w:hAnsi="標楷體"/>
                <w:lang w:eastAsia="zh-HK"/>
              </w:rPr>
              <w:pPrChange w:id="2115" w:author="阿毛" w:date="2021-06-02T14:38:00Z">
                <w:pPr/>
              </w:pPrChange>
            </w:pPr>
            <w:del w:id="2116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4F9CB249" w14:textId="56DD82D2" w:rsidR="00B910ED" w:rsidRPr="005676FB" w:rsidDel="007154E3" w:rsidRDefault="00B910ED">
            <w:pPr>
              <w:pStyle w:val="42"/>
              <w:spacing w:after="72"/>
              <w:ind w:left="1133"/>
              <w:rPr>
                <w:del w:id="2117" w:author="阿毛" w:date="2021-05-21T17:49:00Z"/>
                <w:rFonts w:ascii="標楷體" w:hAnsi="標楷體"/>
              </w:rPr>
              <w:pPrChange w:id="2118" w:author="阿毛" w:date="2021-06-02T14:38:00Z">
                <w:pPr/>
              </w:pPrChange>
            </w:pPr>
            <w:del w:id="2119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49707ABA" w14:textId="0AF098A5" w:rsidR="00B910ED" w:rsidRPr="005676FB" w:rsidDel="007154E3" w:rsidRDefault="00B910ED">
            <w:pPr>
              <w:pStyle w:val="42"/>
              <w:spacing w:after="72"/>
              <w:ind w:left="1133"/>
              <w:rPr>
                <w:del w:id="2120" w:author="阿毛" w:date="2021-05-21T17:49:00Z"/>
                <w:rFonts w:ascii="標楷體" w:hAnsi="標楷體"/>
              </w:rPr>
              <w:pPrChange w:id="2121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7B211419" w14:textId="25B50387" w:rsidR="00B910ED" w:rsidRPr="005676FB" w:rsidDel="007154E3" w:rsidRDefault="00B910ED">
            <w:pPr>
              <w:pStyle w:val="42"/>
              <w:spacing w:after="72"/>
              <w:ind w:left="1133"/>
              <w:rPr>
                <w:del w:id="2122" w:author="阿毛" w:date="2021-05-21T17:49:00Z"/>
                <w:rFonts w:ascii="標楷體" w:hAnsi="標楷體"/>
              </w:rPr>
              <w:pPrChange w:id="2123" w:author="阿毛" w:date="2021-06-02T14:38:00Z">
                <w:pPr/>
              </w:pPrChange>
            </w:pPr>
            <w:del w:id="2124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3F0CFDD1" w14:textId="2C55121C" w:rsidR="00B910ED" w:rsidRPr="005676FB" w:rsidDel="007154E3" w:rsidRDefault="00B910ED">
            <w:pPr>
              <w:pStyle w:val="42"/>
              <w:spacing w:after="72"/>
              <w:ind w:left="1133"/>
              <w:rPr>
                <w:del w:id="2125" w:author="阿毛" w:date="2021-05-21T17:49:00Z"/>
                <w:rFonts w:ascii="標楷體" w:hAnsi="標楷體"/>
              </w:rPr>
              <w:pPrChange w:id="2126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707202C8" w14:textId="7F1990ED" w:rsidR="00B910ED" w:rsidRPr="005676FB" w:rsidDel="007154E3" w:rsidRDefault="00B910ED">
            <w:pPr>
              <w:pStyle w:val="42"/>
              <w:spacing w:after="72"/>
              <w:ind w:left="1133"/>
              <w:rPr>
                <w:del w:id="2127" w:author="阿毛" w:date="2021-05-21T17:49:00Z"/>
                <w:rFonts w:ascii="標楷體" w:hAnsi="標楷體"/>
              </w:rPr>
              <w:pPrChange w:id="2128" w:author="阿毛" w:date="2021-06-02T14:38:00Z">
                <w:pPr/>
              </w:pPrChange>
            </w:pPr>
            <w:del w:id="2129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B910ED" w:rsidRPr="005676FB" w:rsidDel="007154E3" w14:paraId="02A70949" w14:textId="50BA5B7A" w:rsidTr="00656023">
        <w:trPr>
          <w:trHeight w:val="291"/>
          <w:jc w:val="center"/>
          <w:del w:id="2130" w:author="阿毛" w:date="2021-05-21T17:49:00Z"/>
        </w:trPr>
        <w:tc>
          <w:tcPr>
            <w:tcW w:w="502" w:type="dxa"/>
          </w:tcPr>
          <w:p w14:paraId="48F44928" w14:textId="60A1A56A" w:rsidR="00B910ED" w:rsidRPr="005676FB" w:rsidDel="007154E3" w:rsidRDefault="00B910ED">
            <w:pPr>
              <w:pStyle w:val="42"/>
              <w:spacing w:after="72"/>
              <w:ind w:left="1133"/>
              <w:rPr>
                <w:del w:id="2131" w:author="阿毛" w:date="2021-05-21T17:49:00Z"/>
                <w:rFonts w:ascii="標楷體" w:hAnsi="標楷體"/>
              </w:rPr>
              <w:pPrChange w:id="2132" w:author="阿毛" w:date="2021-06-02T14:38:00Z">
                <w:pPr/>
              </w:pPrChange>
            </w:pPr>
            <w:del w:id="2133" w:author="阿毛" w:date="2021-05-21T17:49:00Z">
              <w:r w:rsidRPr="005676FB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908" w:type="dxa"/>
          </w:tcPr>
          <w:p w14:paraId="5EA75281" w14:textId="0B672767" w:rsidR="00B910ED" w:rsidRPr="005676FB" w:rsidDel="007154E3" w:rsidRDefault="00B910ED">
            <w:pPr>
              <w:pStyle w:val="42"/>
              <w:spacing w:after="72"/>
              <w:ind w:left="1133"/>
              <w:rPr>
                <w:del w:id="2134" w:author="阿毛" w:date="2021-05-21T17:49:00Z"/>
                <w:rFonts w:ascii="標楷體" w:hAnsi="標楷體"/>
              </w:rPr>
              <w:pPrChange w:id="2135" w:author="阿毛" w:date="2021-06-02T14:38:00Z">
                <w:pPr/>
              </w:pPrChange>
            </w:pPr>
            <w:del w:id="2136" w:author="阿毛" w:date="2021-05-21T17:49:00Z">
              <w:r w:rsidRPr="005676FB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315" w:type="dxa"/>
          </w:tcPr>
          <w:p w14:paraId="541509EF" w14:textId="549E2E7C" w:rsidR="00B910ED" w:rsidRPr="005676FB" w:rsidDel="007154E3" w:rsidRDefault="00B910ED">
            <w:pPr>
              <w:pStyle w:val="42"/>
              <w:spacing w:after="72"/>
              <w:ind w:left="1133"/>
              <w:rPr>
                <w:del w:id="2137" w:author="阿毛" w:date="2021-05-21T17:49:00Z"/>
                <w:rFonts w:ascii="標楷體" w:hAnsi="標楷體"/>
              </w:rPr>
              <w:pPrChange w:id="2138" w:author="阿毛" w:date="2021-06-02T14:38:00Z">
                <w:pPr/>
              </w:pPrChange>
            </w:pPr>
            <w:del w:id="2139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136" w:type="dxa"/>
          </w:tcPr>
          <w:p w14:paraId="462B0551" w14:textId="536A366B" w:rsidR="00B910ED" w:rsidRPr="005676FB" w:rsidDel="007154E3" w:rsidRDefault="00B910ED">
            <w:pPr>
              <w:pStyle w:val="42"/>
              <w:spacing w:after="72"/>
              <w:ind w:left="1133"/>
              <w:rPr>
                <w:del w:id="2140" w:author="阿毛" w:date="2021-05-21T17:49:00Z"/>
                <w:rFonts w:ascii="標楷體" w:hAnsi="標楷體"/>
              </w:rPr>
              <w:pPrChange w:id="2141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7B77D90D" w14:textId="2CB68BE0" w:rsidR="00B910ED" w:rsidRPr="005676FB" w:rsidDel="007154E3" w:rsidRDefault="00B910ED">
            <w:pPr>
              <w:pStyle w:val="42"/>
              <w:spacing w:after="72"/>
              <w:ind w:left="1133"/>
              <w:rPr>
                <w:del w:id="2142" w:author="阿毛" w:date="2021-05-21T17:49:00Z"/>
                <w:rFonts w:ascii="標楷體" w:hAnsi="標楷體"/>
              </w:rPr>
              <w:pPrChange w:id="2143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FCEC5C1" w14:textId="72EB9B7A" w:rsidR="00B910ED" w:rsidRPr="005676FB" w:rsidDel="007154E3" w:rsidRDefault="00B910ED">
            <w:pPr>
              <w:pStyle w:val="42"/>
              <w:spacing w:after="72"/>
              <w:ind w:left="1133"/>
              <w:rPr>
                <w:del w:id="2144" w:author="阿毛" w:date="2021-05-21T17:49:00Z"/>
                <w:rFonts w:ascii="標楷體" w:hAnsi="標楷體"/>
              </w:rPr>
              <w:pPrChange w:id="2145" w:author="阿毛" w:date="2021-06-02T14:38:00Z">
                <w:pPr/>
              </w:pPrChange>
            </w:pPr>
            <w:del w:id="2146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7A8544AB" w14:textId="53B89D84" w:rsidR="00B910ED" w:rsidRPr="005676FB" w:rsidDel="007154E3" w:rsidRDefault="00B910ED">
            <w:pPr>
              <w:pStyle w:val="42"/>
              <w:spacing w:after="72"/>
              <w:ind w:left="1133"/>
              <w:rPr>
                <w:del w:id="2147" w:author="阿毛" w:date="2021-05-21T17:49:00Z"/>
                <w:rFonts w:ascii="標楷體" w:hAnsi="標楷體"/>
              </w:rPr>
              <w:pPrChange w:id="2148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65A83FDE" w14:textId="7A9F6A35" w:rsidR="00B910ED" w:rsidRPr="005676FB" w:rsidDel="007154E3" w:rsidRDefault="00B910ED">
            <w:pPr>
              <w:pStyle w:val="42"/>
              <w:spacing w:after="72"/>
              <w:ind w:left="1133"/>
              <w:rPr>
                <w:del w:id="2149" w:author="阿毛" w:date="2021-05-21T17:49:00Z"/>
                <w:rFonts w:ascii="標楷體" w:hAnsi="標楷體"/>
              </w:rPr>
              <w:pPrChange w:id="2150" w:author="阿毛" w:date="2021-06-02T14:38:00Z">
                <w:pPr/>
              </w:pPrChange>
            </w:pPr>
            <w:del w:id="2151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B910ED" w:rsidRPr="005676FB" w:rsidDel="007154E3" w14:paraId="0FF4E12E" w14:textId="16EE374F" w:rsidTr="00656023">
        <w:trPr>
          <w:trHeight w:val="291"/>
          <w:jc w:val="center"/>
          <w:del w:id="2152" w:author="阿毛" w:date="2021-05-21T17:49:00Z"/>
        </w:trPr>
        <w:tc>
          <w:tcPr>
            <w:tcW w:w="502" w:type="dxa"/>
          </w:tcPr>
          <w:p w14:paraId="5D1BDCA1" w14:textId="74C01798" w:rsidR="00B910ED" w:rsidRPr="005676FB" w:rsidDel="007154E3" w:rsidRDefault="00B910ED">
            <w:pPr>
              <w:pStyle w:val="42"/>
              <w:spacing w:after="72"/>
              <w:ind w:left="1133"/>
              <w:rPr>
                <w:del w:id="2153" w:author="阿毛" w:date="2021-05-21T17:49:00Z"/>
                <w:rFonts w:ascii="標楷體" w:hAnsi="標楷體"/>
              </w:rPr>
              <w:pPrChange w:id="2154" w:author="阿毛" w:date="2021-06-02T14:38:00Z">
                <w:pPr/>
              </w:pPrChange>
            </w:pPr>
            <w:del w:id="2155" w:author="阿毛" w:date="2021-05-21T17:49:00Z">
              <w:r w:rsidRPr="005676FB" w:rsidDel="007154E3">
                <w:rPr>
                  <w:rFonts w:ascii="標楷體" w:hAnsi="標楷體"/>
                </w:rPr>
                <w:delText>3</w:delText>
              </w:r>
            </w:del>
          </w:p>
        </w:tc>
        <w:tc>
          <w:tcPr>
            <w:tcW w:w="1908" w:type="dxa"/>
          </w:tcPr>
          <w:p w14:paraId="10EC05A7" w14:textId="685FBE6A" w:rsidR="00B910ED" w:rsidRPr="005676FB" w:rsidDel="007154E3" w:rsidRDefault="00B910ED">
            <w:pPr>
              <w:pStyle w:val="42"/>
              <w:spacing w:after="72"/>
              <w:ind w:left="1133"/>
              <w:rPr>
                <w:del w:id="2156" w:author="阿毛" w:date="2021-05-21T17:49:00Z"/>
                <w:rFonts w:ascii="標楷體" w:hAnsi="標楷體"/>
              </w:rPr>
              <w:pPrChange w:id="2157" w:author="阿毛" w:date="2021-06-02T14:38:00Z">
                <w:pPr/>
              </w:pPrChange>
            </w:pPr>
            <w:del w:id="2158" w:author="阿毛" w:date="2021-05-21T17:49:00Z">
              <w:r w:rsidRPr="005676FB" w:rsidDel="007154E3">
                <w:rPr>
                  <w:rFonts w:ascii="標楷體" w:hAnsi="標楷體" w:hint="eastAsia"/>
                </w:rPr>
                <w:delText>媒體類別</w:delText>
              </w:r>
            </w:del>
          </w:p>
        </w:tc>
        <w:tc>
          <w:tcPr>
            <w:tcW w:w="1315" w:type="dxa"/>
          </w:tcPr>
          <w:p w14:paraId="49A19722" w14:textId="205CDA0B" w:rsidR="00B910ED" w:rsidRPr="005676FB" w:rsidDel="007154E3" w:rsidRDefault="00B910ED">
            <w:pPr>
              <w:pStyle w:val="42"/>
              <w:spacing w:after="72"/>
              <w:ind w:left="1133"/>
              <w:rPr>
                <w:del w:id="2159" w:author="阿毛" w:date="2021-05-21T17:49:00Z"/>
                <w:rFonts w:ascii="標楷體" w:hAnsi="標楷體"/>
              </w:rPr>
              <w:pPrChange w:id="2160" w:author="阿毛" w:date="2021-06-02T14:38:00Z">
                <w:pPr/>
              </w:pPrChange>
            </w:pPr>
            <w:del w:id="2161" w:author="阿毛" w:date="2021-05-21T17:49:00Z">
              <w:r w:rsidRPr="005676FB"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136" w:type="dxa"/>
          </w:tcPr>
          <w:p w14:paraId="572FC76C" w14:textId="2525A9F8" w:rsidR="00B910ED" w:rsidRPr="005676FB" w:rsidDel="007154E3" w:rsidRDefault="00B910ED">
            <w:pPr>
              <w:pStyle w:val="42"/>
              <w:spacing w:after="72"/>
              <w:ind w:left="1133"/>
              <w:rPr>
                <w:del w:id="2162" w:author="阿毛" w:date="2021-05-21T17:49:00Z"/>
                <w:rFonts w:ascii="標楷體" w:hAnsi="標楷體"/>
              </w:rPr>
              <w:pPrChange w:id="2163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5F024C6E" w14:textId="7680BD60" w:rsidR="00B910ED" w:rsidRPr="005676FB" w:rsidDel="007154E3" w:rsidRDefault="00B910ED">
            <w:pPr>
              <w:pStyle w:val="42"/>
              <w:spacing w:after="72"/>
              <w:ind w:left="1133"/>
              <w:rPr>
                <w:del w:id="2164" w:author="阿毛" w:date="2021-05-21T17:49:00Z"/>
                <w:rFonts w:ascii="標楷體" w:hAnsi="標楷體"/>
              </w:rPr>
              <w:pPrChange w:id="2165" w:author="阿毛" w:date="2021-06-02T14:38:00Z">
                <w:pPr/>
              </w:pPrChange>
            </w:pPr>
            <w:del w:id="2166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下拉選單</w:delText>
              </w:r>
            </w:del>
          </w:p>
        </w:tc>
        <w:tc>
          <w:tcPr>
            <w:tcW w:w="709" w:type="dxa"/>
          </w:tcPr>
          <w:p w14:paraId="763AFBC3" w14:textId="1C6F42BE" w:rsidR="00B910ED" w:rsidRPr="005676FB" w:rsidDel="007154E3" w:rsidRDefault="00B910ED">
            <w:pPr>
              <w:pStyle w:val="42"/>
              <w:spacing w:after="72"/>
              <w:ind w:left="1133"/>
              <w:rPr>
                <w:del w:id="2167" w:author="阿毛" w:date="2021-05-21T17:49:00Z"/>
                <w:rFonts w:ascii="標楷體" w:hAnsi="標楷體"/>
              </w:rPr>
              <w:pPrChange w:id="2168" w:author="阿毛" w:date="2021-06-02T14:38:00Z">
                <w:pPr/>
              </w:pPrChange>
            </w:pPr>
            <w:del w:id="2169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FD965F2" w14:textId="73602ED0" w:rsidR="00B910ED" w:rsidRPr="005676FB" w:rsidDel="007154E3" w:rsidRDefault="00B910ED">
            <w:pPr>
              <w:pStyle w:val="42"/>
              <w:spacing w:after="72"/>
              <w:ind w:left="1133"/>
              <w:rPr>
                <w:del w:id="2170" w:author="阿毛" w:date="2021-05-21T17:49:00Z"/>
                <w:rFonts w:ascii="標楷體" w:hAnsi="標楷體"/>
              </w:rPr>
              <w:pPrChange w:id="2171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6228C35D" w14:textId="72C7314F" w:rsidR="00B910ED" w:rsidRPr="005676FB" w:rsidDel="007154E3" w:rsidRDefault="00B910ED">
            <w:pPr>
              <w:pStyle w:val="42"/>
              <w:spacing w:after="72"/>
              <w:ind w:left="1133"/>
              <w:rPr>
                <w:del w:id="2172" w:author="阿毛" w:date="2021-05-21T17:49:00Z"/>
                <w:rFonts w:ascii="標楷體" w:hAnsi="標楷體"/>
              </w:rPr>
              <w:pPrChange w:id="2173" w:author="阿毛" w:date="2021-06-02T14:38:00Z">
                <w:pPr/>
              </w:pPrChange>
            </w:pPr>
            <w:del w:id="2174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</w:delText>
              </w:r>
            </w:del>
          </w:p>
          <w:p w14:paraId="50DBA771" w14:textId="5C48EC52" w:rsidR="00B910ED" w:rsidRPr="005676FB" w:rsidDel="007154E3" w:rsidRDefault="00B910ED">
            <w:pPr>
              <w:pStyle w:val="42"/>
              <w:spacing w:after="72"/>
              <w:ind w:left="1133"/>
              <w:rPr>
                <w:del w:id="2175" w:author="阿毛" w:date="2021-05-21T17:49:00Z"/>
                <w:rFonts w:ascii="標楷體" w:hAnsi="標楷體"/>
              </w:rPr>
              <w:pPrChange w:id="2176" w:author="阿毛" w:date="2021-06-02T14:38:00Z">
                <w:pPr/>
              </w:pPrChange>
            </w:pPr>
            <w:del w:id="2177" w:author="阿毛" w:date="2021-05-21T17:49:00Z">
              <w:r w:rsidRPr="005676FB" w:rsidDel="007154E3">
                <w:rPr>
                  <w:rFonts w:ascii="標楷體" w:hAnsi="標楷體" w:hint="eastAsia"/>
                </w:rPr>
                <w:delText>1. 出納票據</w:delText>
              </w:r>
            </w:del>
          </w:p>
          <w:p w14:paraId="15B38008" w14:textId="0BDB5EA4" w:rsidR="00B910ED" w:rsidRPr="005676FB" w:rsidDel="007154E3" w:rsidRDefault="00B910ED">
            <w:pPr>
              <w:pStyle w:val="42"/>
              <w:spacing w:after="72"/>
              <w:ind w:left="1133"/>
              <w:rPr>
                <w:del w:id="2178" w:author="阿毛" w:date="2021-05-21T17:49:00Z"/>
                <w:rFonts w:ascii="標楷體" w:hAnsi="標楷體"/>
              </w:rPr>
              <w:pPrChange w:id="2179" w:author="阿毛" w:date="2021-06-02T14:38:00Z">
                <w:pPr/>
              </w:pPrChange>
            </w:pPr>
            <w:del w:id="2180" w:author="阿毛" w:date="2021-05-21T17:49:00Z">
              <w:r w:rsidRPr="005676FB" w:rsidDel="007154E3">
                <w:rPr>
                  <w:rFonts w:ascii="標楷體" w:hAnsi="標楷體" w:hint="eastAsia"/>
                </w:rPr>
                <w:delText>2. 核心傳票</w:delText>
              </w:r>
            </w:del>
          </w:p>
          <w:p w14:paraId="22436E8D" w14:textId="79C1B29D" w:rsidR="00B910ED" w:rsidRPr="005676FB" w:rsidDel="007154E3" w:rsidRDefault="00B910ED">
            <w:pPr>
              <w:pStyle w:val="42"/>
              <w:spacing w:after="72"/>
              <w:ind w:left="1133"/>
              <w:rPr>
                <w:del w:id="2181" w:author="阿毛" w:date="2021-05-21T17:49:00Z"/>
                <w:rFonts w:ascii="標楷體" w:hAnsi="標楷體"/>
              </w:rPr>
              <w:pPrChange w:id="2182" w:author="阿毛" w:date="2021-06-02T14:38:00Z">
                <w:pPr/>
              </w:pPrChange>
            </w:pPr>
            <w:del w:id="2183" w:author="阿毛" w:date="2021-05-21T17:49:00Z">
              <w:r w:rsidRPr="005676FB" w:rsidDel="007154E3">
                <w:rPr>
                  <w:rFonts w:ascii="標楷體" w:hAnsi="標楷體" w:hint="eastAsia"/>
                </w:rPr>
                <w:delText>3. 放款承諾</w:delText>
              </w:r>
            </w:del>
          </w:p>
        </w:tc>
      </w:tr>
    </w:tbl>
    <w:p w14:paraId="406F5FE7" w14:textId="4BCC985B" w:rsidR="00B910ED" w:rsidDel="007154E3" w:rsidRDefault="00B910ED">
      <w:pPr>
        <w:pStyle w:val="42"/>
        <w:spacing w:after="72"/>
        <w:ind w:left="1133"/>
        <w:rPr>
          <w:del w:id="2184" w:author="阿毛" w:date="2021-05-21T17:49:00Z"/>
        </w:rPr>
        <w:pPrChange w:id="2185" w:author="阿毛" w:date="2021-06-02T14:38:00Z">
          <w:pPr/>
        </w:pPrChange>
      </w:pPr>
    </w:p>
    <w:p w14:paraId="0BBEF19F" w14:textId="02FDBFEB" w:rsidR="002A4A20" w:rsidDel="007154E3" w:rsidRDefault="002A4A20">
      <w:pPr>
        <w:pStyle w:val="42"/>
        <w:spacing w:after="72"/>
        <w:ind w:left="1133"/>
        <w:rPr>
          <w:del w:id="2186" w:author="阿毛" w:date="2021-05-21T17:49:00Z"/>
          <w:rFonts w:ascii="標楷體" w:hAnsi="標楷體"/>
        </w:rPr>
        <w:pPrChange w:id="2187" w:author="阿毛" w:date="2021-06-02T14:38:00Z">
          <w:pPr/>
        </w:pPrChange>
      </w:pPr>
    </w:p>
    <w:p w14:paraId="374805ED" w14:textId="459E3164" w:rsidR="005910A3" w:rsidDel="007154E3" w:rsidRDefault="005910A3">
      <w:pPr>
        <w:pStyle w:val="42"/>
        <w:spacing w:after="72"/>
        <w:ind w:left="1133"/>
        <w:rPr>
          <w:del w:id="2188" w:author="阿毛" w:date="2021-05-21T17:49:00Z"/>
        </w:rPr>
        <w:pPrChange w:id="2189" w:author="阿毛" w:date="2021-06-02T14:38:00Z">
          <w:pPr/>
        </w:pPrChange>
      </w:pPr>
      <w:del w:id="2190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1183288" w14:textId="60D998E6" w:rsidR="00B910ED" w:rsidDel="007154E3" w:rsidRDefault="00B910ED">
      <w:pPr>
        <w:pStyle w:val="42"/>
        <w:spacing w:after="72"/>
        <w:ind w:left="1133"/>
        <w:rPr>
          <w:del w:id="2191" w:author="阿毛" w:date="2021-05-21T17:49:00Z"/>
        </w:rPr>
        <w:pPrChange w:id="2192" w:author="阿毛" w:date="2021-06-02T14:38:00Z">
          <w:pPr/>
        </w:pPrChange>
      </w:pPr>
    </w:p>
    <w:p w14:paraId="785778A6" w14:textId="5DF0DB8D" w:rsidR="005910A3" w:rsidRPr="00B830D9" w:rsidDel="007154E3" w:rsidRDefault="005910A3">
      <w:pPr>
        <w:pStyle w:val="42"/>
        <w:spacing w:after="72"/>
        <w:ind w:left="1133"/>
        <w:rPr>
          <w:del w:id="2193" w:author="阿毛" w:date="2021-05-21T17:49:00Z"/>
          <w:rFonts w:ascii="標楷體" w:hAnsi="標楷體"/>
        </w:rPr>
        <w:pPrChange w:id="2194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195" w:author="阿毛" w:date="2021-05-21T17:49:00Z">
        <w:r w:rsidDel="007154E3">
          <w:rPr>
            <w:rFonts w:ascii="標楷體" w:hAnsi="標楷體"/>
          </w:rPr>
          <w:delText>L913</w:delText>
        </w:r>
        <w:r w:rsidDel="007154E3">
          <w:rPr>
            <w:rFonts w:ascii="標楷體" w:hAnsi="標楷體" w:hint="eastAsia"/>
          </w:rPr>
          <w:delText>3</w:delText>
        </w:r>
        <w:r w:rsidRPr="005910A3" w:rsidDel="007154E3">
          <w:rPr>
            <w:rFonts w:ascii="標楷體" w:hAnsi="標楷體" w:hint="eastAsia"/>
          </w:rPr>
          <w:delText>會計與主檔餘額檢核表</w:delText>
        </w:r>
      </w:del>
    </w:p>
    <w:p w14:paraId="4EBC7210" w14:textId="7CC47ED7" w:rsidR="005910A3" w:rsidRPr="00B830D9" w:rsidDel="007154E3" w:rsidRDefault="005910A3">
      <w:pPr>
        <w:pStyle w:val="42"/>
        <w:spacing w:after="72"/>
        <w:ind w:left="1133"/>
        <w:rPr>
          <w:del w:id="2196" w:author="阿毛" w:date="2021-05-21T17:49:00Z"/>
        </w:rPr>
        <w:pPrChange w:id="2197" w:author="阿毛" w:date="2021-06-02T14:38:00Z">
          <w:pPr>
            <w:pStyle w:val="a"/>
          </w:pPr>
        </w:pPrChange>
      </w:pPr>
      <w:del w:id="2198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910A3" w:rsidRPr="00B830D9" w:rsidDel="007154E3" w14:paraId="211C2291" w14:textId="33038DDB" w:rsidTr="00DC7960">
        <w:trPr>
          <w:trHeight w:val="277"/>
          <w:del w:id="219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70B019" w14:textId="6554A3A4" w:rsidR="005910A3" w:rsidRPr="00B830D9" w:rsidDel="007154E3" w:rsidRDefault="005910A3">
            <w:pPr>
              <w:pStyle w:val="42"/>
              <w:spacing w:after="72"/>
              <w:ind w:left="1133"/>
              <w:rPr>
                <w:del w:id="2200" w:author="阿毛" w:date="2021-05-21T17:49:00Z"/>
                <w:rFonts w:ascii="標楷體" w:hAnsi="標楷體"/>
              </w:rPr>
              <w:pPrChange w:id="2201" w:author="阿毛" w:date="2021-06-02T14:38:00Z">
                <w:pPr/>
              </w:pPrChange>
            </w:pPr>
            <w:del w:id="2202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207238" w14:textId="33C773D4" w:rsidR="005910A3" w:rsidDel="007154E3" w:rsidRDefault="005910A3">
            <w:pPr>
              <w:pStyle w:val="42"/>
              <w:spacing w:after="72"/>
              <w:ind w:left="1133"/>
              <w:rPr>
                <w:del w:id="2203" w:author="阿毛" w:date="2021-05-21T17:49:00Z"/>
                <w:rFonts w:ascii="標楷體" w:hAnsi="標楷體"/>
              </w:rPr>
              <w:pPrChange w:id="2204" w:author="阿毛" w:date="2021-06-02T14:38:00Z">
                <w:pPr/>
              </w:pPrChange>
            </w:pPr>
            <w:del w:id="2205" w:author="阿毛" w:date="2021-05-21T17:49:00Z">
              <w:r w:rsidRPr="005910A3" w:rsidDel="007154E3">
                <w:rPr>
                  <w:rFonts w:ascii="標楷體" w:hAnsi="標楷體" w:hint="eastAsia"/>
                </w:rPr>
                <w:delText>會計與主檔餘額檢核表</w:delText>
              </w:r>
            </w:del>
          </w:p>
          <w:p w14:paraId="5BCA9E97" w14:textId="46158894" w:rsidR="005910A3" w:rsidDel="007154E3" w:rsidRDefault="005910A3">
            <w:pPr>
              <w:pStyle w:val="42"/>
              <w:spacing w:after="72"/>
              <w:ind w:left="1133"/>
              <w:rPr>
                <w:del w:id="2206" w:author="阿毛" w:date="2021-05-21T17:49:00Z"/>
                <w:rFonts w:ascii="標楷體" w:hAnsi="標楷體"/>
              </w:rPr>
              <w:pPrChange w:id="2207" w:author="阿毛" w:date="2021-06-02T14:38:00Z">
                <w:pPr/>
              </w:pPrChange>
            </w:pPr>
            <w:del w:id="2208" w:author="阿毛" w:date="2021-05-21T17:49:00Z">
              <w:r w:rsidRPr="005910A3" w:rsidDel="007154E3">
                <w:rPr>
                  <w:rFonts w:ascii="標楷體" w:hAnsi="標楷體" w:hint="eastAsia"/>
                </w:rPr>
                <w:delText>關帳後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同時產出：</w:delText>
              </w:r>
            </w:del>
          </w:p>
          <w:p w14:paraId="0732F54E" w14:textId="65D55A45" w:rsidR="005910A3" w:rsidDel="007154E3" w:rsidRDefault="005910A3">
            <w:pPr>
              <w:pStyle w:val="42"/>
              <w:spacing w:after="72"/>
              <w:ind w:left="1133"/>
              <w:rPr>
                <w:del w:id="2209" w:author="阿毛" w:date="2021-05-21T17:49:00Z"/>
                <w:rFonts w:ascii="標楷體" w:hAnsi="標楷體"/>
              </w:rPr>
              <w:pPrChange w:id="2210" w:author="阿毛" w:date="2021-06-02T14:38:00Z">
                <w:pPr/>
              </w:pPrChange>
            </w:pPr>
            <w:del w:id="2211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Pr="005910A3" w:rsidDel="007154E3">
                <w:rPr>
                  <w:rFonts w:ascii="標楷體" w:hAnsi="標楷體" w:hint="eastAsia"/>
                </w:rPr>
                <w:delText>會計與主檔餘額檢核表</w:delText>
              </w:r>
            </w:del>
          </w:p>
          <w:p w14:paraId="48F95AC5" w14:textId="78962482" w:rsidR="005910A3" w:rsidRPr="00B830D9" w:rsidDel="007154E3" w:rsidRDefault="005910A3">
            <w:pPr>
              <w:pStyle w:val="42"/>
              <w:spacing w:after="72"/>
              <w:ind w:left="1133"/>
              <w:rPr>
                <w:del w:id="2212" w:author="阿毛" w:date="2021-05-21T17:49:00Z"/>
                <w:rFonts w:ascii="標楷體" w:hAnsi="標楷體"/>
              </w:rPr>
              <w:pPrChange w:id="2213" w:author="阿毛" w:date="2021-06-02T14:38:00Z">
                <w:pPr/>
              </w:pPrChange>
            </w:pPr>
            <w:del w:id="2214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5910A3" w:rsidDel="007154E3">
                <w:rPr>
                  <w:rFonts w:ascii="標楷體" w:hAnsi="標楷體" w:hint="eastAsia"/>
                </w:rPr>
                <w:delText>會計與主檔餘額檢核明細表</w:delText>
              </w:r>
            </w:del>
          </w:p>
        </w:tc>
      </w:tr>
      <w:tr w:rsidR="005910A3" w:rsidRPr="00B830D9" w:rsidDel="007154E3" w14:paraId="154E9111" w14:textId="25189F29" w:rsidTr="00DC7960">
        <w:trPr>
          <w:trHeight w:val="277"/>
          <w:del w:id="221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66D6D6" w14:textId="21D57048" w:rsidR="005910A3" w:rsidRPr="00B830D9" w:rsidDel="007154E3" w:rsidRDefault="005910A3">
            <w:pPr>
              <w:pStyle w:val="42"/>
              <w:spacing w:after="72"/>
              <w:ind w:left="1133"/>
              <w:rPr>
                <w:del w:id="2216" w:author="阿毛" w:date="2021-05-21T17:49:00Z"/>
                <w:rFonts w:ascii="標楷體" w:hAnsi="標楷體"/>
              </w:rPr>
              <w:pPrChange w:id="2217" w:author="阿毛" w:date="2021-06-02T14:38:00Z">
                <w:pPr/>
              </w:pPrChange>
            </w:pPr>
            <w:del w:id="2218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74CB87E" w14:textId="14413846" w:rsidR="005910A3" w:rsidRPr="00B830D9" w:rsidDel="007154E3" w:rsidRDefault="005910A3">
            <w:pPr>
              <w:pStyle w:val="42"/>
              <w:spacing w:after="72"/>
              <w:ind w:left="1133"/>
              <w:rPr>
                <w:del w:id="2219" w:author="阿毛" w:date="2021-05-21T17:49:00Z"/>
                <w:rFonts w:ascii="標楷體" w:hAnsi="標楷體"/>
              </w:rPr>
              <w:pPrChange w:id="2220" w:author="阿毛" w:date="2021-06-02T14:38:00Z">
                <w:pPr/>
              </w:pPrChange>
            </w:pPr>
          </w:p>
        </w:tc>
      </w:tr>
      <w:tr w:rsidR="005910A3" w:rsidRPr="00B830D9" w:rsidDel="007154E3" w14:paraId="3A4D1EC7" w14:textId="2DF0B300" w:rsidTr="00DC7960">
        <w:trPr>
          <w:trHeight w:val="773"/>
          <w:del w:id="222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20041C" w14:textId="455E345A" w:rsidR="005910A3" w:rsidRPr="00B830D9" w:rsidDel="007154E3" w:rsidRDefault="005910A3">
            <w:pPr>
              <w:pStyle w:val="42"/>
              <w:spacing w:after="72"/>
              <w:ind w:left="1133"/>
              <w:rPr>
                <w:del w:id="2222" w:author="阿毛" w:date="2021-05-21T17:49:00Z"/>
                <w:rFonts w:ascii="標楷體" w:hAnsi="標楷體"/>
              </w:rPr>
              <w:pPrChange w:id="2223" w:author="阿毛" w:date="2021-06-02T14:38:00Z">
                <w:pPr/>
              </w:pPrChange>
            </w:pPr>
            <w:del w:id="2224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4A4BDD" w14:textId="4A0B48B2" w:rsidR="005910A3" w:rsidRPr="00B830D9" w:rsidDel="007154E3" w:rsidRDefault="005910A3">
            <w:pPr>
              <w:pStyle w:val="42"/>
              <w:spacing w:after="72"/>
              <w:ind w:left="1133"/>
              <w:rPr>
                <w:del w:id="2225" w:author="阿毛" w:date="2021-05-21T17:49:00Z"/>
                <w:rFonts w:ascii="標楷體" w:hAnsi="標楷體"/>
              </w:rPr>
              <w:pPrChange w:id="2226" w:author="阿毛" w:date="2021-06-02T14:38:00Z">
                <w:pPr/>
              </w:pPrChange>
            </w:pPr>
          </w:p>
        </w:tc>
      </w:tr>
      <w:tr w:rsidR="005910A3" w:rsidRPr="00B830D9" w:rsidDel="007154E3" w14:paraId="4AAF79C2" w14:textId="2E5B2728" w:rsidTr="00DC7960">
        <w:trPr>
          <w:trHeight w:val="321"/>
          <w:del w:id="222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A27955" w14:textId="28629E9A" w:rsidR="005910A3" w:rsidRPr="00B830D9" w:rsidDel="007154E3" w:rsidRDefault="005910A3">
            <w:pPr>
              <w:pStyle w:val="42"/>
              <w:spacing w:after="72"/>
              <w:ind w:left="1133"/>
              <w:rPr>
                <w:del w:id="2228" w:author="阿毛" w:date="2021-05-21T17:49:00Z"/>
                <w:rFonts w:ascii="標楷體" w:hAnsi="標楷體"/>
              </w:rPr>
              <w:pPrChange w:id="2229" w:author="阿毛" w:date="2021-06-02T14:38:00Z">
                <w:pPr/>
              </w:pPrChange>
            </w:pPr>
            <w:del w:id="2230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157ED4" w14:textId="6A6B3849" w:rsidR="005910A3" w:rsidRPr="00B830D9" w:rsidDel="007154E3" w:rsidRDefault="005910A3">
            <w:pPr>
              <w:pStyle w:val="42"/>
              <w:spacing w:after="72"/>
              <w:ind w:left="1133"/>
              <w:rPr>
                <w:del w:id="2231" w:author="阿毛" w:date="2021-05-21T17:49:00Z"/>
                <w:rFonts w:ascii="標楷體" w:hAnsi="標楷體"/>
              </w:rPr>
              <w:pPrChange w:id="2232" w:author="阿毛" w:date="2021-06-02T14:38:00Z">
                <w:pPr/>
              </w:pPrChange>
            </w:pPr>
          </w:p>
        </w:tc>
      </w:tr>
      <w:tr w:rsidR="005910A3" w:rsidRPr="00B830D9" w:rsidDel="007154E3" w14:paraId="4F11B473" w14:textId="6547174B" w:rsidTr="00DC7960">
        <w:trPr>
          <w:trHeight w:val="1311"/>
          <w:del w:id="223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DEF326" w14:textId="03FEEC1D" w:rsidR="005910A3" w:rsidRPr="00B830D9" w:rsidDel="007154E3" w:rsidRDefault="005910A3">
            <w:pPr>
              <w:pStyle w:val="42"/>
              <w:spacing w:after="72"/>
              <w:ind w:left="1133"/>
              <w:rPr>
                <w:del w:id="2234" w:author="阿毛" w:date="2021-05-21T17:49:00Z"/>
                <w:rFonts w:ascii="標楷體" w:hAnsi="標楷體"/>
              </w:rPr>
              <w:pPrChange w:id="2235" w:author="阿毛" w:date="2021-06-02T14:38:00Z">
                <w:pPr/>
              </w:pPrChange>
            </w:pPr>
            <w:del w:id="2236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22D352" w14:textId="65B4D472" w:rsidR="005910A3" w:rsidRPr="00B830D9" w:rsidDel="007154E3" w:rsidRDefault="005910A3">
            <w:pPr>
              <w:pStyle w:val="42"/>
              <w:spacing w:after="72"/>
              <w:ind w:left="1133"/>
              <w:rPr>
                <w:del w:id="2237" w:author="阿毛" w:date="2021-05-21T17:49:00Z"/>
                <w:rFonts w:ascii="標楷體" w:hAnsi="標楷體"/>
              </w:rPr>
              <w:pPrChange w:id="2238" w:author="阿毛" w:date="2021-06-02T14:38:00Z">
                <w:pPr/>
              </w:pPrChange>
            </w:pPr>
          </w:p>
        </w:tc>
      </w:tr>
      <w:tr w:rsidR="005910A3" w:rsidRPr="00B830D9" w:rsidDel="007154E3" w14:paraId="064A3CCE" w14:textId="768D6E1B" w:rsidTr="00DC7960">
        <w:trPr>
          <w:trHeight w:val="278"/>
          <w:del w:id="223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447A70" w14:textId="7B90758C" w:rsidR="005910A3" w:rsidRPr="00B830D9" w:rsidDel="007154E3" w:rsidRDefault="005910A3">
            <w:pPr>
              <w:pStyle w:val="42"/>
              <w:spacing w:after="72"/>
              <w:ind w:left="1133"/>
              <w:rPr>
                <w:del w:id="2240" w:author="阿毛" w:date="2021-05-21T17:49:00Z"/>
                <w:rFonts w:ascii="標楷體" w:hAnsi="標楷體"/>
              </w:rPr>
              <w:pPrChange w:id="2241" w:author="阿毛" w:date="2021-06-02T14:38:00Z">
                <w:pPr/>
              </w:pPrChange>
            </w:pPr>
            <w:del w:id="2242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1A12A5" w14:textId="6FFA75FD" w:rsidR="005910A3" w:rsidRPr="00B830D9" w:rsidDel="007154E3" w:rsidRDefault="005910A3">
            <w:pPr>
              <w:pStyle w:val="42"/>
              <w:spacing w:after="72"/>
              <w:ind w:left="1133"/>
              <w:rPr>
                <w:del w:id="2243" w:author="阿毛" w:date="2021-05-21T17:49:00Z"/>
                <w:rFonts w:ascii="標楷體" w:hAnsi="標楷體"/>
              </w:rPr>
              <w:pPrChange w:id="2244" w:author="阿毛" w:date="2021-06-02T14:38:00Z">
                <w:pPr/>
              </w:pPrChange>
            </w:pPr>
          </w:p>
        </w:tc>
      </w:tr>
      <w:tr w:rsidR="005910A3" w:rsidRPr="00B830D9" w:rsidDel="007154E3" w14:paraId="1E25C474" w14:textId="74B5CD39" w:rsidTr="00DC7960">
        <w:trPr>
          <w:trHeight w:val="358"/>
          <w:del w:id="224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0B5DC9" w14:textId="09987B38" w:rsidR="005910A3" w:rsidRPr="00B830D9" w:rsidDel="007154E3" w:rsidRDefault="005910A3">
            <w:pPr>
              <w:pStyle w:val="42"/>
              <w:spacing w:after="72"/>
              <w:ind w:left="1133"/>
              <w:rPr>
                <w:del w:id="2246" w:author="阿毛" w:date="2021-05-21T17:49:00Z"/>
                <w:rFonts w:ascii="標楷體" w:hAnsi="標楷體"/>
              </w:rPr>
              <w:pPrChange w:id="2247" w:author="阿毛" w:date="2021-06-02T14:38:00Z">
                <w:pPr/>
              </w:pPrChange>
            </w:pPr>
            <w:del w:id="2248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19D5A3" w14:textId="39BBCD0A" w:rsidR="005910A3" w:rsidRPr="00B830D9" w:rsidDel="007154E3" w:rsidRDefault="005910A3">
            <w:pPr>
              <w:pStyle w:val="42"/>
              <w:spacing w:after="72"/>
              <w:ind w:left="1133"/>
              <w:rPr>
                <w:del w:id="2249" w:author="阿毛" w:date="2021-05-21T17:49:00Z"/>
                <w:rFonts w:ascii="標楷體" w:hAnsi="標楷體"/>
              </w:rPr>
              <w:pPrChange w:id="2250" w:author="阿毛" w:date="2021-06-02T14:38:00Z">
                <w:pPr/>
              </w:pPrChange>
            </w:pPr>
          </w:p>
        </w:tc>
      </w:tr>
      <w:tr w:rsidR="005910A3" w:rsidRPr="00B830D9" w:rsidDel="007154E3" w14:paraId="42460481" w14:textId="59D1A955" w:rsidTr="00DC7960">
        <w:trPr>
          <w:trHeight w:val="278"/>
          <w:del w:id="225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EE61E5" w14:textId="6905F1D8" w:rsidR="005910A3" w:rsidRPr="00B830D9" w:rsidDel="007154E3" w:rsidRDefault="005910A3">
            <w:pPr>
              <w:pStyle w:val="42"/>
              <w:spacing w:after="72"/>
              <w:ind w:left="1133"/>
              <w:rPr>
                <w:del w:id="2252" w:author="阿毛" w:date="2021-05-21T17:49:00Z"/>
                <w:rFonts w:ascii="標楷體" w:hAnsi="標楷體"/>
              </w:rPr>
              <w:pPrChange w:id="2253" w:author="阿毛" w:date="2021-06-02T14:38:00Z">
                <w:pPr/>
              </w:pPrChange>
            </w:pPr>
            <w:del w:id="2254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2E5A2B" w14:textId="241BCE9A" w:rsidR="005910A3" w:rsidRPr="00B830D9" w:rsidDel="007154E3" w:rsidRDefault="005910A3">
            <w:pPr>
              <w:pStyle w:val="42"/>
              <w:spacing w:after="72"/>
              <w:ind w:left="1133"/>
              <w:rPr>
                <w:del w:id="2255" w:author="阿毛" w:date="2021-05-21T17:49:00Z"/>
                <w:rFonts w:ascii="標楷體" w:hAnsi="標楷體"/>
              </w:rPr>
              <w:pPrChange w:id="2256" w:author="阿毛" w:date="2021-06-02T14:38:00Z">
                <w:pPr/>
              </w:pPrChange>
            </w:pPr>
          </w:p>
        </w:tc>
      </w:tr>
    </w:tbl>
    <w:p w14:paraId="13279D63" w14:textId="5B5A1558" w:rsidR="005910A3" w:rsidDel="007154E3" w:rsidRDefault="005910A3">
      <w:pPr>
        <w:pStyle w:val="42"/>
        <w:spacing w:after="72"/>
        <w:ind w:left="1133"/>
        <w:rPr>
          <w:del w:id="2257" w:author="阿毛" w:date="2021-05-21T17:49:00Z"/>
          <w:rFonts w:ascii="標楷體" w:hAnsi="標楷體"/>
        </w:rPr>
        <w:pPrChange w:id="2258" w:author="阿毛" w:date="2021-06-02T14:38:00Z">
          <w:pPr/>
        </w:pPrChange>
      </w:pPr>
    </w:p>
    <w:p w14:paraId="71CD8E3E" w14:textId="29F1A74A" w:rsidR="00B910ED" w:rsidDel="007154E3" w:rsidRDefault="00B910ED">
      <w:pPr>
        <w:pStyle w:val="42"/>
        <w:spacing w:after="72"/>
        <w:ind w:left="1133"/>
        <w:rPr>
          <w:del w:id="2259" w:author="阿毛" w:date="2021-05-21T17:49:00Z"/>
          <w:rFonts w:ascii="標楷體" w:hAnsi="標楷體"/>
        </w:rPr>
        <w:pPrChange w:id="2260" w:author="阿毛" w:date="2021-06-02T14:38:00Z">
          <w:pPr/>
        </w:pPrChange>
      </w:pPr>
    </w:p>
    <w:p w14:paraId="75D6D1F6" w14:textId="6C320B8A" w:rsidR="00B910ED" w:rsidDel="007154E3" w:rsidRDefault="00B910ED">
      <w:pPr>
        <w:pStyle w:val="42"/>
        <w:spacing w:after="72"/>
        <w:ind w:left="1133"/>
        <w:rPr>
          <w:del w:id="2261" w:author="阿毛" w:date="2021-05-21T17:49:00Z"/>
          <w:rFonts w:ascii="標楷體" w:hAnsi="標楷體"/>
        </w:rPr>
        <w:pPrChange w:id="2262" w:author="阿毛" w:date="2021-06-02T14:38:00Z">
          <w:pPr>
            <w:widowControl/>
          </w:pPr>
        </w:pPrChange>
      </w:pPr>
      <w:del w:id="2263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4D41CADE" w14:textId="56F1901D" w:rsidR="00B910ED" w:rsidRPr="00B830D9" w:rsidDel="007154E3" w:rsidRDefault="00B910ED">
      <w:pPr>
        <w:pStyle w:val="42"/>
        <w:spacing w:after="72"/>
        <w:ind w:left="1133"/>
        <w:rPr>
          <w:del w:id="2264" w:author="阿毛" w:date="2021-05-21T17:49:00Z"/>
          <w:rFonts w:ascii="標楷體" w:hAnsi="標楷體"/>
        </w:rPr>
        <w:pPrChange w:id="2265" w:author="阿毛" w:date="2021-06-02T14:38:00Z">
          <w:pPr/>
        </w:pPrChange>
      </w:pPr>
    </w:p>
    <w:p w14:paraId="70109444" w14:textId="26370918" w:rsidR="005910A3" w:rsidRPr="00B830D9" w:rsidDel="007154E3" w:rsidRDefault="005910A3">
      <w:pPr>
        <w:pStyle w:val="42"/>
        <w:spacing w:after="72"/>
        <w:ind w:left="1133"/>
        <w:rPr>
          <w:del w:id="2266" w:author="阿毛" w:date="2021-05-21T17:49:00Z"/>
        </w:rPr>
        <w:pPrChange w:id="2267" w:author="阿毛" w:date="2021-06-02T14:38:00Z">
          <w:pPr>
            <w:pStyle w:val="a"/>
          </w:pPr>
        </w:pPrChange>
      </w:pPr>
      <w:del w:id="2268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4714EAF1" w14:textId="37AF7F7B" w:rsidR="005910A3" w:rsidRPr="00B830D9" w:rsidDel="007154E3" w:rsidRDefault="005910A3">
      <w:pPr>
        <w:pStyle w:val="42"/>
        <w:spacing w:after="72"/>
        <w:ind w:left="1133"/>
        <w:rPr>
          <w:del w:id="2269" w:author="阿毛" w:date="2021-05-21T17:49:00Z"/>
          <w:rFonts w:ascii="標楷體" w:hAnsi="標楷體"/>
        </w:rPr>
      </w:pPr>
      <w:del w:id="2270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0885EB4F" w14:textId="5CE4DA0D" w:rsidR="005910A3" w:rsidRPr="002A4A20" w:rsidDel="007154E3" w:rsidRDefault="00EB300A">
      <w:pPr>
        <w:pStyle w:val="42"/>
        <w:spacing w:after="72"/>
        <w:ind w:left="1133"/>
        <w:rPr>
          <w:del w:id="2271" w:author="阿毛" w:date="2021-05-21T17:49:00Z"/>
          <w:rFonts w:ascii="標楷體" w:hAnsi="標楷體"/>
        </w:rPr>
        <w:pPrChange w:id="2272" w:author="阿毛" w:date="2021-06-02T14:38:00Z">
          <w:pPr/>
        </w:pPrChange>
      </w:pPr>
      <w:del w:id="2273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159EAD78" wp14:editId="03718F44">
              <wp:extent cx="6705600" cy="2228850"/>
              <wp:effectExtent l="0" t="0" r="0" b="0"/>
              <wp:docPr id="1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05600" cy="2228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4A0DB51" w14:textId="528E08FA" w:rsidR="00B910ED" w:rsidDel="007154E3" w:rsidRDefault="00B910ED">
      <w:pPr>
        <w:pStyle w:val="42"/>
        <w:spacing w:after="72"/>
        <w:ind w:left="1133"/>
        <w:rPr>
          <w:del w:id="2274" w:author="阿毛" w:date="2021-05-21T17:49:00Z"/>
          <w:rFonts w:ascii="標楷體" w:hAnsi="標楷體"/>
        </w:rPr>
      </w:pPr>
    </w:p>
    <w:p w14:paraId="7A0A6CF1" w14:textId="2DFB3A02" w:rsidR="00B910ED" w:rsidDel="007154E3" w:rsidRDefault="00B910ED">
      <w:pPr>
        <w:pStyle w:val="42"/>
        <w:spacing w:after="72"/>
        <w:ind w:left="1133"/>
        <w:rPr>
          <w:del w:id="2275" w:author="阿毛" w:date="2021-05-21T17:49:00Z"/>
          <w:rFonts w:ascii="標楷體" w:hAnsi="標楷體"/>
        </w:rPr>
        <w:pPrChange w:id="2276" w:author="阿毛" w:date="2021-06-02T14:38:00Z">
          <w:pPr/>
        </w:pPrChange>
      </w:pPr>
    </w:p>
    <w:p w14:paraId="7D02546E" w14:textId="3CF34099" w:rsidR="00B910ED" w:rsidRPr="00B830D9" w:rsidDel="007154E3" w:rsidRDefault="00B910ED">
      <w:pPr>
        <w:pStyle w:val="42"/>
        <w:spacing w:after="72"/>
        <w:ind w:left="1133"/>
        <w:rPr>
          <w:del w:id="2277" w:author="阿毛" w:date="2021-05-21T17:49:00Z"/>
        </w:rPr>
        <w:pPrChange w:id="2278" w:author="阿毛" w:date="2021-06-02T14:38:00Z">
          <w:pPr>
            <w:pStyle w:val="a"/>
          </w:pPr>
        </w:pPrChange>
      </w:pPr>
      <w:del w:id="2279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B910ED" w:rsidRPr="005676FB" w:rsidDel="007154E3" w14:paraId="43908A87" w14:textId="602B0DDB" w:rsidTr="00656023">
        <w:trPr>
          <w:trHeight w:val="388"/>
          <w:jc w:val="center"/>
          <w:del w:id="2280" w:author="阿毛" w:date="2021-05-21T17:49:00Z"/>
        </w:trPr>
        <w:tc>
          <w:tcPr>
            <w:tcW w:w="502" w:type="dxa"/>
            <w:vMerge w:val="restart"/>
          </w:tcPr>
          <w:p w14:paraId="5D6DFBF7" w14:textId="7728B44F" w:rsidR="00B910ED" w:rsidRPr="005676FB" w:rsidDel="007154E3" w:rsidRDefault="00B910ED">
            <w:pPr>
              <w:pStyle w:val="42"/>
              <w:spacing w:after="72"/>
              <w:ind w:left="1133"/>
              <w:rPr>
                <w:del w:id="2281" w:author="阿毛" w:date="2021-05-21T17:49:00Z"/>
                <w:rFonts w:ascii="標楷體" w:hAnsi="標楷體"/>
              </w:rPr>
              <w:pPrChange w:id="2282" w:author="阿毛" w:date="2021-06-02T14:38:00Z">
                <w:pPr/>
              </w:pPrChange>
            </w:pPr>
            <w:del w:id="2283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5F68243F" w14:textId="0AA76389" w:rsidR="00B910ED" w:rsidRPr="005676FB" w:rsidDel="007154E3" w:rsidRDefault="00B910ED">
            <w:pPr>
              <w:pStyle w:val="42"/>
              <w:spacing w:after="72"/>
              <w:ind w:left="1133"/>
              <w:rPr>
                <w:del w:id="2284" w:author="阿毛" w:date="2021-05-21T17:49:00Z"/>
                <w:rFonts w:ascii="標楷體" w:hAnsi="標楷體"/>
              </w:rPr>
              <w:pPrChange w:id="2285" w:author="阿毛" w:date="2021-06-02T14:38:00Z">
                <w:pPr/>
              </w:pPrChange>
            </w:pPr>
            <w:del w:id="2286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394365D8" w14:textId="312406F1" w:rsidR="00B910ED" w:rsidRPr="005676FB" w:rsidDel="007154E3" w:rsidRDefault="00B910ED">
            <w:pPr>
              <w:pStyle w:val="42"/>
              <w:spacing w:after="72"/>
              <w:ind w:left="1133"/>
              <w:rPr>
                <w:del w:id="2287" w:author="阿毛" w:date="2021-05-21T17:49:00Z"/>
                <w:rFonts w:ascii="標楷體" w:hAnsi="標楷體"/>
              </w:rPr>
              <w:pPrChange w:id="2288" w:author="阿毛" w:date="2021-06-02T14:38:00Z">
                <w:pPr>
                  <w:jc w:val="center"/>
                </w:pPr>
              </w:pPrChange>
            </w:pPr>
            <w:del w:id="2289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69A6EAF4" w14:textId="67B68577" w:rsidR="00B910ED" w:rsidRPr="005676FB" w:rsidDel="007154E3" w:rsidRDefault="00B910ED">
            <w:pPr>
              <w:pStyle w:val="42"/>
              <w:spacing w:after="72"/>
              <w:ind w:left="1133"/>
              <w:rPr>
                <w:del w:id="2290" w:author="阿毛" w:date="2021-05-21T17:49:00Z"/>
                <w:rFonts w:ascii="標楷體" w:hAnsi="標楷體"/>
              </w:rPr>
              <w:pPrChange w:id="2291" w:author="阿毛" w:date="2021-06-02T14:38:00Z">
                <w:pPr/>
              </w:pPrChange>
            </w:pPr>
            <w:del w:id="2292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5676FB" w:rsidDel="007154E3" w14:paraId="7FE09F5F" w14:textId="2AD64336" w:rsidTr="00656023">
        <w:trPr>
          <w:trHeight w:val="244"/>
          <w:jc w:val="center"/>
          <w:del w:id="2293" w:author="阿毛" w:date="2021-05-21T17:49:00Z"/>
        </w:trPr>
        <w:tc>
          <w:tcPr>
            <w:tcW w:w="502" w:type="dxa"/>
            <w:vMerge/>
          </w:tcPr>
          <w:p w14:paraId="1B1F2880" w14:textId="6EBF6C6A" w:rsidR="00B910ED" w:rsidRPr="005676FB" w:rsidDel="007154E3" w:rsidRDefault="00B910ED">
            <w:pPr>
              <w:pStyle w:val="42"/>
              <w:spacing w:after="72"/>
              <w:ind w:left="1133"/>
              <w:rPr>
                <w:del w:id="2294" w:author="阿毛" w:date="2021-05-21T17:49:00Z"/>
                <w:rFonts w:ascii="標楷體" w:hAnsi="標楷體"/>
              </w:rPr>
              <w:pPrChange w:id="2295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1561669B" w14:textId="40AF00E4" w:rsidR="00B910ED" w:rsidRPr="005676FB" w:rsidDel="007154E3" w:rsidRDefault="00B910ED">
            <w:pPr>
              <w:pStyle w:val="42"/>
              <w:spacing w:after="72"/>
              <w:ind w:left="1133"/>
              <w:rPr>
                <w:del w:id="2296" w:author="阿毛" w:date="2021-05-21T17:49:00Z"/>
                <w:rFonts w:ascii="標楷體" w:hAnsi="標楷體"/>
              </w:rPr>
              <w:pPrChange w:id="2297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54AA1350" w14:textId="6F544728" w:rsidR="00B910ED" w:rsidRPr="005676FB" w:rsidDel="007154E3" w:rsidRDefault="00B910ED">
            <w:pPr>
              <w:pStyle w:val="42"/>
              <w:spacing w:after="72"/>
              <w:ind w:left="1133"/>
              <w:rPr>
                <w:del w:id="2298" w:author="阿毛" w:date="2021-05-21T17:49:00Z"/>
                <w:rFonts w:ascii="標楷體" w:hAnsi="標楷體"/>
              </w:rPr>
              <w:pPrChange w:id="2299" w:author="阿毛" w:date="2021-06-02T14:38:00Z">
                <w:pPr/>
              </w:pPrChange>
            </w:pPr>
            <w:del w:id="2300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1BB3B716" w14:textId="5BA516B3" w:rsidR="00B910ED" w:rsidRPr="005676FB" w:rsidDel="007154E3" w:rsidRDefault="00B910ED">
            <w:pPr>
              <w:pStyle w:val="42"/>
              <w:spacing w:after="72"/>
              <w:ind w:left="1133"/>
              <w:rPr>
                <w:del w:id="2301" w:author="阿毛" w:date="2021-05-21T17:49:00Z"/>
                <w:rFonts w:ascii="標楷體" w:hAnsi="標楷體"/>
              </w:rPr>
              <w:pPrChange w:id="2302" w:author="阿毛" w:date="2021-06-02T14:38:00Z">
                <w:pPr/>
              </w:pPrChange>
            </w:pPr>
            <w:del w:id="2303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5883845B" w14:textId="1ED8D758" w:rsidR="00B910ED" w:rsidRPr="005676FB" w:rsidDel="007154E3" w:rsidRDefault="00B910ED">
            <w:pPr>
              <w:pStyle w:val="42"/>
              <w:spacing w:after="72"/>
              <w:ind w:left="1133"/>
              <w:rPr>
                <w:del w:id="2304" w:author="阿毛" w:date="2021-05-21T17:49:00Z"/>
                <w:rFonts w:ascii="標楷體" w:hAnsi="標楷體"/>
              </w:rPr>
              <w:pPrChange w:id="2305" w:author="阿毛" w:date="2021-06-02T14:38:00Z">
                <w:pPr/>
              </w:pPrChange>
            </w:pPr>
            <w:del w:id="2306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8798E32" w14:textId="069FE5A5" w:rsidR="00B910ED" w:rsidRPr="005676FB" w:rsidDel="007154E3" w:rsidRDefault="00B910ED">
            <w:pPr>
              <w:pStyle w:val="42"/>
              <w:spacing w:after="72"/>
              <w:ind w:left="1133"/>
              <w:rPr>
                <w:del w:id="2307" w:author="阿毛" w:date="2021-05-21T17:49:00Z"/>
                <w:rFonts w:ascii="標楷體" w:hAnsi="標楷體"/>
              </w:rPr>
              <w:pPrChange w:id="2308" w:author="阿毛" w:date="2021-06-02T14:38:00Z">
                <w:pPr/>
              </w:pPrChange>
            </w:pPr>
            <w:del w:id="2309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7A50E6A8" w14:textId="21CCB18B" w:rsidR="00B910ED" w:rsidRPr="005676FB" w:rsidDel="007154E3" w:rsidRDefault="00B910ED">
            <w:pPr>
              <w:pStyle w:val="42"/>
              <w:spacing w:after="72"/>
              <w:ind w:left="1133"/>
              <w:rPr>
                <w:del w:id="2310" w:author="阿毛" w:date="2021-05-21T17:49:00Z"/>
                <w:rFonts w:ascii="標楷體" w:hAnsi="標楷體"/>
              </w:rPr>
              <w:pPrChange w:id="2311" w:author="阿毛" w:date="2021-06-02T14:38:00Z">
                <w:pPr/>
              </w:pPrChange>
            </w:pPr>
            <w:del w:id="2312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0CADBAB6" w14:textId="44C3E934" w:rsidR="00B910ED" w:rsidRPr="005676FB" w:rsidDel="007154E3" w:rsidRDefault="00B910ED">
            <w:pPr>
              <w:pStyle w:val="42"/>
              <w:spacing w:after="72"/>
              <w:ind w:left="1133"/>
              <w:rPr>
                <w:del w:id="2313" w:author="阿毛" w:date="2021-05-21T17:49:00Z"/>
                <w:rFonts w:ascii="標楷體" w:hAnsi="標楷體"/>
              </w:rPr>
              <w:pPrChange w:id="2314" w:author="阿毛" w:date="2021-06-02T14:38:00Z">
                <w:pPr/>
              </w:pPrChange>
            </w:pPr>
          </w:p>
        </w:tc>
      </w:tr>
      <w:tr w:rsidR="00B910ED" w:rsidRPr="005676FB" w:rsidDel="007154E3" w14:paraId="0BF6F541" w14:textId="25B36EF5" w:rsidTr="00656023">
        <w:trPr>
          <w:trHeight w:val="291"/>
          <w:jc w:val="center"/>
          <w:del w:id="2315" w:author="阿毛" w:date="2021-05-21T17:49:00Z"/>
        </w:trPr>
        <w:tc>
          <w:tcPr>
            <w:tcW w:w="502" w:type="dxa"/>
          </w:tcPr>
          <w:p w14:paraId="674EF5BF" w14:textId="5C1A8335" w:rsidR="00B910ED" w:rsidRPr="005676FB" w:rsidDel="007154E3" w:rsidRDefault="00B910ED">
            <w:pPr>
              <w:pStyle w:val="42"/>
              <w:spacing w:after="72"/>
              <w:ind w:left="1133"/>
              <w:rPr>
                <w:del w:id="2316" w:author="阿毛" w:date="2021-05-21T17:49:00Z"/>
                <w:rFonts w:ascii="標楷體" w:hAnsi="標楷體"/>
              </w:rPr>
              <w:pPrChange w:id="2317" w:author="阿毛" w:date="2021-06-02T14:38:00Z">
                <w:pPr/>
              </w:pPrChange>
            </w:pPr>
            <w:del w:id="2318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5B369280" w14:textId="2D2D4C02" w:rsidR="00B910ED" w:rsidRPr="005676FB" w:rsidDel="007154E3" w:rsidRDefault="00B910ED">
            <w:pPr>
              <w:pStyle w:val="42"/>
              <w:spacing w:after="72"/>
              <w:ind w:left="1133"/>
              <w:rPr>
                <w:del w:id="2319" w:author="阿毛" w:date="2021-05-21T17:49:00Z"/>
                <w:rFonts w:ascii="標楷體" w:hAnsi="標楷體"/>
              </w:rPr>
              <w:pPrChange w:id="2320" w:author="阿毛" w:date="2021-06-02T14:38:00Z">
                <w:pPr/>
              </w:pPrChange>
            </w:pPr>
            <w:del w:id="2321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579F2AD7" w14:textId="7B5A8CDC" w:rsidR="00B910ED" w:rsidRPr="005676FB" w:rsidDel="007154E3" w:rsidRDefault="00B910ED">
            <w:pPr>
              <w:pStyle w:val="42"/>
              <w:spacing w:after="72"/>
              <w:ind w:left="1133"/>
              <w:rPr>
                <w:del w:id="2322" w:author="阿毛" w:date="2021-05-21T17:49:00Z"/>
                <w:rFonts w:ascii="標楷體" w:hAnsi="標楷體"/>
                <w:lang w:eastAsia="zh-HK"/>
              </w:rPr>
              <w:pPrChange w:id="2323" w:author="阿毛" w:date="2021-06-02T14:38:00Z">
                <w:pPr/>
              </w:pPrChange>
            </w:pPr>
            <w:del w:id="2324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103B5AFE" w14:textId="7211C383" w:rsidR="00B910ED" w:rsidRPr="00796BEC" w:rsidDel="007154E3" w:rsidRDefault="00B910ED">
            <w:pPr>
              <w:pStyle w:val="42"/>
              <w:spacing w:after="72"/>
              <w:ind w:left="1133"/>
              <w:rPr>
                <w:del w:id="2325" w:author="阿毛" w:date="2021-05-21T17:49:00Z"/>
                <w:rFonts w:ascii="標楷體" w:hAnsi="標楷體"/>
              </w:rPr>
              <w:pPrChange w:id="2326" w:author="阿毛" w:date="2021-06-02T14:38:00Z">
                <w:pPr/>
              </w:pPrChange>
            </w:pPr>
            <w:del w:id="2327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501E706E" w14:textId="2E8666BC" w:rsidR="00B910ED" w:rsidRPr="00796BEC" w:rsidDel="007154E3" w:rsidRDefault="00B910ED">
            <w:pPr>
              <w:pStyle w:val="42"/>
              <w:spacing w:after="72"/>
              <w:ind w:left="1133"/>
              <w:rPr>
                <w:del w:id="2328" w:author="阿毛" w:date="2021-05-21T17:49:00Z"/>
                <w:rFonts w:ascii="標楷體" w:hAnsi="標楷體"/>
              </w:rPr>
              <w:pPrChange w:id="2329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ACC019B" w14:textId="6AC8535A" w:rsidR="00B910ED" w:rsidRPr="00796BEC" w:rsidDel="007154E3" w:rsidRDefault="00B910ED">
            <w:pPr>
              <w:pStyle w:val="42"/>
              <w:spacing w:after="72"/>
              <w:ind w:left="1133"/>
              <w:rPr>
                <w:del w:id="2330" w:author="阿毛" w:date="2021-05-21T17:49:00Z"/>
                <w:rFonts w:ascii="標楷體" w:hAnsi="標楷體"/>
              </w:rPr>
              <w:pPrChange w:id="2331" w:author="阿毛" w:date="2021-06-02T14:38:00Z">
                <w:pPr/>
              </w:pPrChange>
            </w:pPr>
            <w:del w:id="2332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3F666263" w14:textId="223282A2" w:rsidR="00B910ED" w:rsidRPr="00796BEC" w:rsidDel="007154E3" w:rsidRDefault="00B910ED">
            <w:pPr>
              <w:pStyle w:val="42"/>
              <w:spacing w:after="72"/>
              <w:ind w:left="1133"/>
              <w:rPr>
                <w:del w:id="2333" w:author="阿毛" w:date="2021-05-21T17:49:00Z"/>
                <w:rFonts w:ascii="標楷體" w:hAnsi="標楷體"/>
              </w:rPr>
              <w:pPrChange w:id="2334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55D949F4" w14:textId="171542E1" w:rsidR="00B910ED" w:rsidRPr="00796BEC" w:rsidDel="007154E3" w:rsidRDefault="00B910ED">
            <w:pPr>
              <w:pStyle w:val="42"/>
              <w:spacing w:after="72"/>
              <w:ind w:left="1133"/>
              <w:rPr>
                <w:del w:id="2335" w:author="阿毛" w:date="2021-05-21T17:49:00Z"/>
                <w:rFonts w:ascii="標楷體" w:hAnsi="標楷體"/>
              </w:rPr>
              <w:pPrChange w:id="2336" w:author="阿毛" w:date="2021-06-02T14:38:00Z">
                <w:pPr/>
              </w:pPrChange>
            </w:pPr>
            <w:del w:id="2337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B910ED" w:rsidRPr="005676FB" w:rsidDel="007154E3" w14:paraId="39D9DC49" w14:textId="03CE8B29" w:rsidTr="00656023">
        <w:trPr>
          <w:trHeight w:val="291"/>
          <w:jc w:val="center"/>
          <w:del w:id="2338" w:author="阿毛" w:date="2021-05-21T17:49:00Z"/>
        </w:trPr>
        <w:tc>
          <w:tcPr>
            <w:tcW w:w="502" w:type="dxa"/>
          </w:tcPr>
          <w:p w14:paraId="1C2B6966" w14:textId="6FB46FD6" w:rsidR="00B910ED" w:rsidRPr="005676FB" w:rsidDel="007154E3" w:rsidRDefault="00B910ED">
            <w:pPr>
              <w:pStyle w:val="42"/>
              <w:spacing w:after="72"/>
              <w:ind w:left="1133"/>
              <w:rPr>
                <w:del w:id="2339" w:author="阿毛" w:date="2021-05-21T17:49:00Z"/>
                <w:rFonts w:ascii="標楷體" w:hAnsi="標楷體"/>
              </w:rPr>
              <w:pPrChange w:id="2340" w:author="阿毛" w:date="2021-06-02T14:38:00Z">
                <w:pPr/>
              </w:pPrChange>
            </w:pPr>
          </w:p>
        </w:tc>
        <w:tc>
          <w:tcPr>
            <w:tcW w:w="1908" w:type="dxa"/>
          </w:tcPr>
          <w:p w14:paraId="48773D07" w14:textId="783365D7" w:rsidR="00B910ED" w:rsidRPr="005676FB" w:rsidDel="007154E3" w:rsidRDefault="00B910ED">
            <w:pPr>
              <w:pStyle w:val="42"/>
              <w:spacing w:after="72"/>
              <w:ind w:left="1133"/>
              <w:rPr>
                <w:del w:id="2341" w:author="阿毛" w:date="2021-05-21T17:49:00Z"/>
                <w:rFonts w:ascii="標楷體" w:hAnsi="標楷體"/>
              </w:rPr>
              <w:pPrChange w:id="2342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216D209E" w14:textId="66D6E81B" w:rsidR="00B910ED" w:rsidRPr="005676FB" w:rsidDel="007154E3" w:rsidRDefault="00B910ED">
            <w:pPr>
              <w:pStyle w:val="42"/>
              <w:spacing w:after="72"/>
              <w:ind w:left="1133"/>
              <w:rPr>
                <w:del w:id="2343" w:author="阿毛" w:date="2021-05-21T17:49:00Z"/>
                <w:rFonts w:ascii="標楷體" w:hAnsi="標楷體"/>
              </w:rPr>
              <w:pPrChange w:id="2344" w:author="阿毛" w:date="2021-06-02T14:38:00Z">
                <w:pPr/>
              </w:pPrChange>
            </w:pPr>
          </w:p>
        </w:tc>
        <w:tc>
          <w:tcPr>
            <w:tcW w:w="1136" w:type="dxa"/>
          </w:tcPr>
          <w:p w14:paraId="72891687" w14:textId="5D934F84" w:rsidR="00B910ED" w:rsidRPr="005676FB" w:rsidDel="007154E3" w:rsidRDefault="00B910ED">
            <w:pPr>
              <w:pStyle w:val="42"/>
              <w:spacing w:after="72"/>
              <w:ind w:left="1133"/>
              <w:rPr>
                <w:del w:id="2345" w:author="阿毛" w:date="2021-05-21T17:49:00Z"/>
                <w:rFonts w:ascii="標楷體" w:hAnsi="標楷體"/>
              </w:rPr>
              <w:pPrChange w:id="2346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10321DAD" w14:textId="775E5085" w:rsidR="00B910ED" w:rsidRPr="005676FB" w:rsidDel="007154E3" w:rsidRDefault="00B910ED">
            <w:pPr>
              <w:pStyle w:val="42"/>
              <w:spacing w:after="72"/>
              <w:ind w:left="1133"/>
              <w:rPr>
                <w:del w:id="2347" w:author="阿毛" w:date="2021-05-21T17:49:00Z"/>
                <w:rFonts w:ascii="標楷體" w:hAnsi="標楷體"/>
              </w:rPr>
              <w:pPrChange w:id="2348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6DA92739" w14:textId="7843E8C9" w:rsidR="00B910ED" w:rsidRPr="005676FB" w:rsidDel="007154E3" w:rsidRDefault="00B910ED">
            <w:pPr>
              <w:pStyle w:val="42"/>
              <w:spacing w:after="72"/>
              <w:ind w:left="1133"/>
              <w:rPr>
                <w:del w:id="2349" w:author="阿毛" w:date="2021-05-21T17:49:00Z"/>
                <w:rFonts w:ascii="標楷體" w:hAnsi="標楷體"/>
              </w:rPr>
              <w:pPrChange w:id="2350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D52AA73" w14:textId="60466B91" w:rsidR="00B910ED" w:rsidRPr="005676FB" w:rsidDel="007154E3" w:rsidRDefault="00B910ED">
            <w:pPr>
              <w:pStyle w:val="42"/>
              <w:spacing w:after="72"/>
              <w:ind w:left="1133"/>
              <w:rPr>
                <w:del w:id="2351" w:author="阿毛" w:date="2021-05-21T17:49:00Z"/>
                <w:rFonts w:ascii="標楷體" w:hAnsi="標楷體"/>
              </w:rPr>
              <w:pPrChange w:id="2352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3761B141" w14:textId="08997FF5" w:rsidR="00B910ED" w:rsidRPr="005676FB" w:rsidDel="007154E3" w:rsidRDefault="00B910ED">
            <w:pPr>
              <w:pStyle w:val="42"/>
              <w:spacing w:after="72"/>
              <w:ind w:left="1133"/>
              <w:rPr>
                <w:del w:id="2353" w:author="阿毛" w:date="2021-05-21T17:49:00Z"/>
                <w:rFonts w:ascii="標楷體" w:hAnsi="標楷體"/>
              </w:rPr>
              <w:pPrChange w:id="2354" w:author="阿毛" w:date="2021-06-02T14:38:00Z">
                <w:pPr/>
              </w:pPrChange>
            </w:pPr>
          </w:p>
        </w:tc>
      </w:tr>
    </w:tbl>
    <w:p w14:paraId="75E4B5E8" w14:textId="25BD5D5E" w:rsidR="00B910ED" w:rsidDel="007154E3" w:rsidRDefault="00B910ED">
      <w:pPr>
        <w:pStyle w:val="42"/>
        <w:spacing w:after="72"/>
        <w:ind w:left="1133"/>
        <w:rPr>
          <w:del w:id="2355" w:author="阿毛" w:date="2021-05-21T17:49:00Z"/>
        </w:rPr>
        <w:pPrChange w:id="2356" w:author="阿毛" w:date="2021-06-02T14:38:00Z">
          <w:pPr/>
        </w:pPrChange>
      </w:pPr>
    </w:p>
    <w:p w14:paraId="622379DE" w14:textId="6CB39ED6" w:rsidR="00B910ED" w:rsidDel="007154E3" w:rsidRDefault="00B910ED">
      <w:pPr>
        <w:pStyle w:val="42"/>
        <w:spacing w:after="72"/>
        <w:ind w:left="1133"/>
        <w:rPr>
          <w:del w:id="2357" w:author="阿毛" w:date="2021-05-21T17:49:00Z"/>
          <w:rFonts w:ascii="標楷體" w:hAnsi="標楷體"/>
        </w:rPr>
        <w:pPrChange w:id="2358" w:author="阿毛" w:date="2021-06-02T14:38:00Z">
          <w:pPr>
            <w:pStyle w:val="42"/>
            <w:spacing w:after="72"/>
            <w:ind w:leftChars="0" w:left="0"/>
          </w:pPr>
        </w:pPrChange>
      </w:pPr>
    </w:p>
    <w:p w14:paraId="06072BC5" w14:textId="2EA25FFB" w:rsidR="006865D5" w:rsidDel="007154E3" w:rsidRDefault="005910A3">
      <w:pPr>
        <w:pStyle w:val="42"/>
        <w:spacing w:after="72"/>
        <w:ind w:left="1133"/>
        <w:rPr>
          <w:del w:id="2359" w:author="阿毛" w:date="2021-05-21T17:49:00Z"/>
          <w:rFonts w:ascii="標楷體" w:hAnsi="標楷體"/>
        </w:rPr>
        <w:pPrChange w:id="2360" w:author="阿毛" w:date="2021-06-02T14:38:00Z">
          <w:pPr>
            <w:pStyle w:val="42"/>
            <w:spacing w:after="72"/>
            <w:ind w:leftChars="0" w:left="0"/>
          </w:pPr>
        </w:pPrChange>
      </w:pPr>
      <w:del w:id="2361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1.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會計與主檔餘額檢核表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BD79A7" w:rsidDel="007154E3">
          <w:rPr>
            <w:rStyle w:val="a7"/>
            <w:rFonts w:ascii="標楷體" w:hAnsi="標楷體" w:hint="eastAsia"/>
          </w:rPr>
          <w:delText>會計與主檔餘額檢核表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5C26CA2E" w14:textId="3F7B0340" w:rsidR="005910A3" w:rsidDel="007154E3" w:rsidRDefault="005910A3">
      <w:pPr>
        <w:pStyle w:val="42"/>
        <w:spacing w:after="72"/>
        <w:ind w:left="1133"/>
        <w:rPr>
          <w:del w:id="2362" w:author="阿毛" w:date="2021-05-21T17:49:00Z"/>
          <w:rFonts w:ascii="標楷體" w:hAnsi="標楷體"/>
        </w:rPr>
        <w:pPrChange w:id="2363" w:author="阿毛" w:date="2021-06-02T14:38:00Z">
          <w:pPr>
            <w:pStyle w:val="42"/>
            <w:spacing w:after="72"/>
            <w:ind w:leftChars="0" w:left="0" w:firstLineChars="200" w:firstLine="480"/>
          </w:pPr>
        </w:pPrChange>
      </w:pPr>
      <w:del w:id="2364" w:author="阿毛" w:date="2021-05-21T17:49:00Z">
        <w:r w:rsidDel="007154E3">
          <w:rPr>
            <w:rFonts w:ascii="標楷體" w:hAnsi="標楷體" w:hint="eastAsia"/>
          </w:rPr>
          <w:delText xml:space="preserve">      2.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會計與主檔餘額檢核明細表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BD79A7" w:rsidDel="007154E3">
          <w:rPr>
            <w:rStyle w:val="a7"/>
            <w:rFonts w:ascii="標楷體" w:hAnsi="標楷體" w:hint="eastAsia"/>
          </w:rPr>
          <w:delText>會計與主檔餘額檢核明細表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57272798" w14:textId="2C84AF22" w:rsidR="005910A3" w:rsidDel="007154E3" w:rsidRDefault="005910A3">
      <w:pPr>
        <w:pStyle w:val="42"/>
        <w:spacing w:after="72"/>
        <w:ind w:left="1133"/>
        <w:rPr>
          <w:del w:id="2365" w:author="阿毛" w:date="2021-05-21T17:49:00Z"/>
          <w:rFonts w:ascii="標楷體" w:hAnsi="標楷體"/>
        </w:rPr>
      </w:pPr>
      <w:del w:id="2366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1426C6BE" w14:textId="793F74B4" w:rsidR="003A1588" w:rsidDel="007154E3" w:rsidRDefault="003A1588">
      <w:pPr>
        <w:pStyle w:val="42"/>
        <w:spacing w:after="72"/>
        <w:ind w:left="1133"/>
        <w:rPr>
          <w:del w:id="2367" w:author="阿毛" w:date="2021-05-21T17:49:00Z"/>
        </w:rPr>
        <w:pPrChange w:id="2368" w:author="阿毛" w:date="2021-06-02T14:38:00Z">
          <w:pPr/>
        </w:pPrChange>
      </w:pPr>
    </w:p>
    <w:p w14:paraId="2EA3164E" w14:textId="3BEAAD27" w:rsidR="003A1588" w:rsidRPr="00B830D9" w:rsidDel="007154E3" w:rsidRDefault="003A1588">
      <w:pPr>
        <w:pStyle w:val="42"/>
        <w:spacing w:after="72"/>
        <w:ind w:left="1133"/>
        <w:rPr>
          <w:del w:id="2369" w:author="阿毛" w:date="2021-05-21T17:49:00Z"/>
          <w:rFonts w:ascii="標楷體" w:hAnsi="標楷體"/>
        </w:rPr>
        <w:pPrChange w:id="2370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371" w:author="阿毛" w:date="2021-05-21T17:49:00Z">
        <w:r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70</w:delText>
        </w:r>
        <w:r w:rsidDel="007154E3">
          <w:rPr>
            <w:rFonts w:ascii="標楷體" w:hAnsi="標楷體"/>
          </w:rPr>
          <w:delText>1</w:delText>
        </w:r>
        <w:r w:rsidRPr="003A1588" w:rsidDel="007154E3">
          <w:rPr>
            <w:rFonts w:ascii="標楷體" w:hAnsi="標楷體" w:hint="eastAsia"/>
          </w:rPr>
          <w:delText>客戶往來交易明細表</w:delText>
        </w:r>
      </w:del>
    </w:p>
    <w:p w14:paraId="419B796A" w14:textId="18A8CD1B" w:rsidR="003A1588" w:rsidRPr="00B830D9" w:rsidDel="007154E3" w:rsidRDefault="003A1588">
      <w:pPr>
        <w:pStyle w:val="42"/>
        <w:spacing w:after="72"/>
        <w:ind w:left="1133"/>
        <w:rPr>
          <w:del w:id="2372" w:author="阿毛" w:date="2021-05-21T17:49:00Z"/>
        </w:rPr>
        <w:pPrChange w:id="2373" w:author="阿毛" w:date="2021-06-02T14:38:00Z">
          <w:pPr>
            <w:pStyle w:val="a"/>
          </w:pPr>
        </w:pPrChange>
      </w:pPr>
      <w:del w:id="2374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A1588" w:rsidRPr="00B830D9" w:rsidDel="007154E3" w14:paraId="784B94CF" w14:textId="60A1E628" w:rsidTr="00DC7960">
        <w:trPr>
          <w:trHeight w:val="277"/>
          <w:del w:id="237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8DB180" w14:textId="59EE99D3" w:rsidR="003A1588" w:rsidRPr="00B830D9" w:rsidDel="007154E3" w:rsidRDefault="003A1588">
            <w:pPr>
              <w:pStyle w:val="42"/>
              <w:spacing w:after="72"/>
              <w:ind w:left="1133"/>
              <w:rPr>
                <w:del w:id="2376" w:author="阿毛" w:date="2021-05-21T17:49:00Z"/>
                <w:rFonts w:ascii="標楷體" w:hAnsi="標楷體"/>
              </w:rPr>
              <w:pPrChange w:id="2377" w:author="阿毛" w:date="2021-06-02T14:38:00Z">
                <w:pPr/>
              </w:pPrChange>
            </w:pPr>
            <w:del w:id="2378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DF34BF" w14:textId="7E2BCEE6" w:rsidR="003A1588" w:rsidDel="007154E3" w:rsidRDefault="003A1588">
            <w:pPr>
              <w:pStyle w:val="42"/>
              <w:spacing w:after="72"/>
              <w:ind w:left="1133"/>
              <w:rPr>
                <w:del w:id="2379" w:author="阿毛" w:date="2021-05-21T17:49:00Z"/>
                <w:rFonts w:ascii="標楷體" w:hAnsi="標楷體"/>
              </w:rPr>
              <w:pPrChange w:id="2380" w:author="阿毛" w:date="2021-06-02T14:38:00Z">
                <w:pPr/>
              </w:pPrChange>
            </w:pPr>
            <w:del w:id="2381" w:author="阿毛" w:date="2021-05-21T17:49:00Z">
              <w:r w:rsidRPr="003A1588" w:rsidDel="007154E3">
                <w:rPr>
                  <w:rFonts w:ascii="標楷體" w:hAnsi="標楷體" w:hint="eastAsia"/>
                </w:rPr>
                <w:delText>客戶往來交易明細表</w:delText>
              </w:r>
            </w:del>
          </w:p>
          <w:p w14:paraId="6FF75488" w14:textId="02CE0B40" w:rsidR="003A1588" w:rsidDel="007154E3" w:rsidRDefault="006D7377">
            <w:pPr>
              <w:pStyle w:val="42"/>
              <w:spacing w:after="72"/>
              <w:ind w:left="1133"/>
              <w:rPr>
                <w:del w:id="2382" w:author="阿毛" w:date="2021-05-21T17:49:00Z"/>
                <w:rFonts w:ascii="標楷體" w:hAnsi="標楷體"/>
              </w:rPr>
              <w:pPrChange w:id="2383" w:author="阿毛" w:date="2021-06-02T14:38:00Z">
                <w:pPr/>
              </w:pPrChange>
            </w:pPr>
            <w:del w:id="2384" w:author="阿毛" w:date="2021-05-21T17:49:00Z">
              <w:r w:rsidRPr="006D7377" w:rsidDel="007154E3">
                <w:rPr>
                  <w:rFonts w:ascii="標楷體" w:hAnsi="標楷體" w:hint="eastAsia"/>
                </w:rPr>
                <w:delText>輸出報表</w:delText>
              </w:r>
              <w:r w:rsidR="003A1588" w:rsidRPr="003A1588" w:rsidDel="007154E3">
                <w:rPr>
                  <w:rFonts w:ascii="標楷體" w:hAnsi="標楷體" w:hint="eastAsia"/>
                </w:rPr>
                <w:delText>依輸入選項，顯示'入帳日'或'會計日'</w:delText>
              </w:r>
              <w:r w:rsidR="003A1588" w:rsidDel="007154E3">
                <w:rPr>
                  <w:rFonts w:ascii="標楷體" w:hAnsi="標楷體" w:hint="eastAsia"/>
                </w:rPr>
                <w:delText>；</w:delText>
              </w:r>
            </w:del>
          </w:p>
          <w:p w14:paraId="7E72DABE" w14:textId="359258A3" w:rsidR="003A1588" w:rsidDel="007154E3" w:rsidRDefault="003A1588">
            <w:pPr>
              <w:pStyle w:val="42"/>
              <w:spacing w:after="72"/>
              <w:ind w:left="1133"/>
              <w:rPr>
                <w:del w:id="2385" w:author="阿毛" w:date="2021-05-21T17:49:00Z"/>
                <w:rFonts w:ascii="標楷體" w:hAnsi="標楷體"/>
              </w:rPr>
              <w:pPrChange w:id="2386" w:author="阿毛" w:date="2021-06-02T14:38:00Z">
                <w:pPr/>
              </w:pPrChange>
            </w:pPr>
          </w:p>
          <w:p w14:paraId="173E9640" w14:textId="765CFED4" w:rsidR="003A1588" w:rsidDel="007154E3" w:rsidRDefault="003A1588">
            <w:pPr>
              <w:pStyle w:val="42"/>
              <w:spacing w:after="72"/>
              <w:ind w:left="1133"/>
              <w:rPr>
                <w:del w:id="2387" w:author="阿毛" w:date="2021-05-21T17:49:00Z"/>
                <w:rFonts w:ascii="標楷體" w:hAnsi="標楷體"/>
              </w:rPr>
              <w:pPrChange w:id="2388" w:author="阿毛" w:date="2021-06-02T14:38:00Z">
                <w:pPr/>
              </w:pPrChange>
            </w:pPr>
            <w:del w:id="2389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一</w:delText>
              </w:r>
              <w:r w:rsidRPr="003A1588" w:rsidDel="007154E3">
                <w:rPr>
                  <w:rFonts w:ascii="標楷體" w:hAnsi="標楷體" w:hint="eastAsia"/>
                </w:rPr>
                <w:delText>.客戶往來本息明細表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5716C607" w14:textId="0B43ACB2" w:rsidR="003A1588" w:rsidDel="007154E3" w:rsidRDefault="003A1588">
            <w:pPr>
              <w:pStyle w:val="42"/>
              <w:spacing w:after="72"/>
              <w:ind w:left="1133"/>
              <w:rPr>
                <w:del w:id="2390" w:author="阿毛" w:date="2021-05-21T17:49:00Z"/>
                <w:rFonts w:ascii="標楷體" w:hAnsi="標楷體"/>
              </w:rPr>
              <w:pPrChange w:id="2391" w:author="阿毛" w:date="2021-06-02T14:38:00Z">
                <w:pPr/>
              </w:pPrChange>
            </w:pPr>
            <w:del w:id="2392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1.入帳日及應繳日符合該日期區間之已繳及未繳(拖欠</w:delText>
              </w:r>
            </w:del>
          </w:p>
          <w:p w14:paraId="1FB7DDE6" w14:textId="07D8C866" w:rsidR="003A1588" w:rsidRPr="003A1588" w:rsidDel="007154E3" w:rsidRDefault="003A1588">
            <w:pPr>
              <w:pStyle w:val="42"/>
              <w:spacing w:after="72"/>
              <w:ind w:left="1133"/>
              <w:rPr>
                <w:del w:id="2393" w:author="阿毛" w:date="2021-05-21T17:49:00Z"/>
                <w:rFonts w:ascii="標楷體" w:hAnsi="標楷體"/>
              </w:rPr>
              <w:pPrChange w:id="2394" w:author="阿毛" w:date="2021-06-02T14:38:00Z">
                <w:pPr>
                  <w:ind w:firstLineChars="200" w:firstLine="480"/>
                </w:pPr>
              </w:pPrChange>
            </w:pPr>
            <w:del w:id="2395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繳款)明細 </w:delText>
              </w:r>
            </w:del>
          </w:p>
          <w:p w14:paraId="6BC894D9" w14:textId="5CB7614C" w:rsidR="003A1588" w:rsidRPr="003A1588" w:rsidDel="007154E3" w:rsidRDefault="003A1588">
            <w:pPr>
              <w:pStyle w:val="42"/>
              <w:spacing w:after="72"/>
              <w:ind w:left="1133"/>
              <w:rPr>
                <w:del w:id="2396" w:author="阿毛" w:date="2021-05-21T17:49:00Z"/>
                <w:rFonts w:ascii="標楷體" w:hAnsi="標楷體"/>
              </w:rPr>
              <w:pPrChange w:id="2397" w:author="阿毛" w:date="2021-06-02T14:38:00Z">
                <w:pPr/>
              </w:pPrChange>
            </w:pPr>
            <w:del w:id="2398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2.短收本金計入計息本金 </w:delText>
              </w:r>
            </w:del>
          </w:p>
          <w:p w14:paraId="09032FF0" w14:textId="36B3BD5D" w:rsidR="003A1588" w:rsidRPr="003A1588" w:rsidDel="007154E3" w:rsidRDefault="003A1588">
            <w:pPr>
              <w:pStyle w:val="42"/>
              <w:spacing w:after="72"/>
              <w:ind w:left="1133"/>
              <w:rPr>
                <w:del w:id="2399" w:author="阿毛" w:date="2021-05-21T17:49:00Z"/>
                <w:rFonts w:ascii="標楷體" w:hAnsi="標楷體"/>
              </w:rPr>
              <w:pPrChange w:id="2400" w:author="阿毛" w:date="2021-06-02T14:38:00Z">
                <w:pPr/>
              </w:pPrChange>
            </w:pPr>
            <w:del w:id="2401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3.被訂正不顯示</w:delText>
              </w:r>
            </w:del>
          </w:p>
          <w:p w14:paraId="5A52BB44" w14:textId="55FA2AE5" w:rsidR="003A1588" w:rsidDel="007154E3" w:rsidRDefault="003A1588">
            <w:pPr>
              <w:pStyle w:val="42"/>
              <w:spacing w:after="72"/>
              <w:ind w:left="1133"/>
              <w:rPr>
                <w:del w:id="2402" w:author="阿毛" w:date="2021-05-21T17:49:00Z"/>
                <w:rFonts w:ascii="標楷體" w:hAnsi="標楷體"/>
              </w:rPr>
              <w:pPrChange w:id="2403" w:author="阿毛" w:date="2021-06-02T14:38:00Z">
                <w:pPr/>
              </w:pPrChange>
            </w:pPr>
            <w:del w:id="2404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二</w:delText>
              </w:r>
              <w:r w:rsidRPr="003A1588" w:rsidDel="007154E3">
                <w:rPr>
                  <w:rFonts w:ascii="標楷體" w:hAnsi="標楷體" w:hint="eastAsia"/>
                </w:rPr>
                <w:delText>.客戶往來費用明細表</w:delText>
              </w:r>
              <w:r w:rsidR="006D7377"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32E6F892" w14:textId="4CC96265" w:rsidR="006D7377" w:rsidDel="007154E3" w:rsidRDefault="006D7377">
            <w:pPr>
              <w:pStyle w:val="42"/>
              <w:spacing w:after="72"/>
              <w:ind w:left="1133"/>
              <w:rPr>
                <w:del w:id="2405" w:author="阿毛" w:date="2021-05-21T17:49:00Z"/>
                <w:rFonts w:ascii="標楷體" w:hAnsi="標楷體"/>
              </w:rPr>
              <w:pPrChange w:id="2406" w:author="阿毛" w:date="2021-06-02T14:38:00Z">
                <w:pPr/>
              </w:pPrChange>
            </w:pPr>
            <w:del w:id="2407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1.</w:delText>
              </w:r>
              <w:r w:rsidRPr="006D7377" w:rsidDel="007154E3">
                <w:rPr>
                  <w:rFonts w:ascii="標楷體" w:hAnsi="標楷體" w:hint="eastAsia"/>
                </w:rPr>
                <w:delText>入帳日及應繳日符合該日期區間之已繳及未繳(拖欠</w:delText>
              </w:r>
            </w:del>
          </w:p>
          <w:p w14:paraId="61DABCD9" w14:textId="4644C49B" w:rsidR="006D7377" w:rsidDel="007154E3" w:rsidRDefault="006D7377">
            <w:pPr>
              <w:pStyle w:val="42"/>
              <w:spacing w:after="72"/>
              <w:ind w:left="1133"/>
              <w:rPr>
                <w:del w:id="2408" w:author="阿毛" w:date="2021-05-21T17:49:00Z"/>
                <w:rFonts w:ascii="標楷體" w:hAnsi="標楷體"/>
              </w:rPr>
              <w:pPrChange w:id="2409" w:author="阿毛" w:date="2021-06-02T14:38:00Z">
                <w:pPr>
                  <w:ind w:firstLineChars="200" w:firstLine="480"/>
                </w:pPr>
              </w:pPrChange>
            </w:pPr>
            <w:del w:id="2410" w:author="阿毛" w:date="2021-05-21T17:49:00Z">
              <w:r w:rsidRPr="006D7377" w:rsidDel="007154E3">
                <w:rPr>
                  <w:rFonts w:ascii="標楷體" w:hAnsi="標楷體" w:hint="eastAsia"/>
                </w:rPr>
                <w:delText>繳款)明細</w:delText>
              </w:r>
            </w:del>
          </w:p>
          <w:p w14:paraId="1F8BB96F" w14:textId="11BADD31" w:rsidR="003A1588" w:rsidDel="007154E3" w:rsidRDefault="006D7377">
            <w:pPr>
              <w:pStyle w:val="42"/>
              <w:spacing w:after="72"/>
              <w:ind w:left="1133"/>
              <w:rPr>
                <w:del w:id="2411" w:author="阿毛" w:date="2021-05-21T17:49:00Z"/>
                <w:rFonts w:ascii="標楷體" w:hAnsi="標楷體"/>
              </w:rPr>
              <w:pPrChange w:id="2412" w:author="阿毛" w:date="2021-06-02T14:38:00Z">
                <w:pPr/>
              </w:pPrChange>
            </w:pPr>
            <w:del w:id="2413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三.</w:delText>
              </w:r>
              <w:r w:rsidR="003A1588" w:rsidRPr="003A1588" w:rsidDel="007154E3">
                <w:rPr>
                  <w:rFonts w:ascii="標楷體" w:hAnsi="標楷體" w:hint="eastAsia"/>
                </w:rPr>
                <w:delText>客戶往來交易明細表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4E55A0AE" w14:textId="185643AC" w:rsidR="006D7377" w:rsidRPr="006D7377" w:rsidDel="007154E3" w:rsidRDefault="006D7377">
            <w:pPr>
              <w:pStyle w:val="42"/>
              <w:spacing w:after="72"/>
              <w:ind w:left="1133"/>
              <w:rPr>
                <w:del w:id="2414" w:author="阿毛" w:date="2021-05-21T17:49:00Z"/>
                <w:rFonts w:ascii="標楷體" w:hAnsi="標楷體"/>
              </w:rPr>
              <w:pPrChange w:id="2415" w:author="阿毛" w:date="2021-06-02T14:38:00Z">
                <w:pPr/>
              </w:pPrChange>
            </w:pPr>
            <w:del w:id="2416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1.戶號+額度+日期+登放序號=&gt;累計表達</w:delText>
              </w:r>
            </w:del>
          </w:p>
          <w:p w14:paraId="46020662" w14:textId="5119F3DE" w:rsidR="006D7377" w:rsidRPr="006D7377" w:rsidDel="007154E3" w:rsidRDefault="006D7377">
            <w:pPr>
              <w:pStyle w:val="42"/>
              <w:spacing w:after="72"/>
              <w:ind w:left="1133"/>
              <w:rPr>
                <w:del w:id="2417" w:author="阿毛" w:date="2021-05-21T17:49:00Z"/>
                <w:rFonts w:ascii="標楷體" w:hAnsi="標楷體"/>
              </w:rPr>
              <w:pPrChange w:id="2418" w:author="阿毛" w:date="2021-06-02T14:38:00Z">
                <w:pPr/>
              </w:pPrChange>
            </w:pPr>
            <w:del w:id="2419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2.隔日之訂正以負數表達，當日之訂正不顯示</w:delText>
              </w:r>
            </w:del>
          </w:p>
          <w:p w14:paraId="56BBA8E7" w14:textId="1010693C" w:rsidR="006D7377" w:rsidRPr="00B830D9" w:rsidDel="007154E3" w:rsidRDefault="006D7377">
            <w:pPr>
              <w:pStyle w:val="42"/>
              <w:spacing w:after="72"/>
              <w:ind w:left="1133"/>
              <w:rPr>
                <w:del w:id="2420" w:author="阿毛" w:date="2021-05-21T17:49:00Z"/>
                <w:rFonts w:ascii="標楷體" w:hAnsi="標楷體"/>
              </w:rPr>
              <w:pPrChange w:id="2421" w:author="阿毛" w:date="2021-06-02T14:38:00Z">
                <w:pPr/>
              </w:pPrChange>
            </w:pPr>
            <w:del w:id="2422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3.報表之日期為出表的會計日期</w:delText>
              </w:r>
            </w:del>
          </w:p>
        </w:tc>
      </w:tr>
      <w:tr w:rsidR="003A1588" w:rsidRPr="00B830D9" w:rsidDel="007154E3" w14:paraId="2F23333D" w14:textId="1A9CC213" w:rsidTr="00DC7960">
        <w:trPr>
          <w:trHeight w:val="277"/>
          <w:del w:id="242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98C2D0" w14:textId="3EA128A8" w:rsidR="003A1588" w:rsidRPr="00B830D9" w:rsidDel="007154E3" w:rsidRDefault="003A1588">
            <w:pPr>
              <w:pStyle w:val="42"/>
              <w:spacing w:after="72"/>
              <w:ind w:left="1133"/>
              <w:rPr>
                <w:del w:id="2424" w:author="阿毛" w:date="2021-05-21T17:49:00Z"/>
                <w:rFonts w:ascii="標楷體" w:hAnsi="標楷體"/>
              </w:rPr>
              <w:pPrChange w:id="2425" w:author="阿毛" w:date="2021-06-02T14:38:00Z">
                <w:pPr/>
              </w:pPrChange>
            </w:pPr>
            <w:del w:id="2426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76518C" w14:textId="47A185F4" w:rsidR="003A1588" w:rsidRPr="00B830D9" w:rsidDel="007154E3" w:rsidRDefault="003A1588">
            <w:pPr>
              <w:pStyle w:val="42"/>
              <w:spacing w:after="72"/>
              <w:ind w:left="1133"/>
              <w:rPr>
                <w:del w:id="2427" w:author="阿毛" w:date="2021-05-21T17:49:00Z"/>
                <w:rFonts w:ascii="標楷體" w:hAnsi="標楷體"/>
              </w:rPr>
              <w:pPrChange w:id="2428" w:author="阿毛" w:date="2021-06-02T14:38:00Z">
                <w:pPr/>
              </w:pPrChange>
            </w:pPr>
          </w:p>
        </w:tc>
      </w:tr>
      <w:tr w:rsidR="003A1588" w:rsidRPr="00B830D9" w:rsidDel="007154E3" w14:paraId="5B31E4F6" w14:textId="25E4D9A5" w:rsidTr="00DC7960">
        <w:trPr>
          <w:trHeight w:val="773"/>
          <w:del w:id="242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717AA8" w14:textId="3A518ED9" w:rsidR="003A1588" w:rsidRPr="00B830D9" w:rsidDel="007154E3" w:rsidRDefault="003A1588">
            <w:pPr>
              <w:pStyle w:val="42"/>
              <w:spacing w:after="72"/>
              <w:ind w:left="1133"/>
              <w:rPr>
                <w:del w:id="2430" w:author="阿毛" w:date="2021-05-21T17:49:00Z"/>
                <w:rFonts w:ascii="標楷體" w:hAnsi="標楷體"/>
              </w:rPr>
              <w:pPrChange w:id="2431" w:author="阿毛" w:date="2021-06-02T14:38:00Z">
                <w:pPr/>
              </w:pPrChange>
            </w:pPr>
            <w:del w:id="2432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7B7485" w14:textId="65E1E396" w:rsidR="003A1588" w:rsidRPr="00B830D9" w:rsidDel="007154E3" w:rsidRDefault="003A1588">
            <w:pPr>
              <w:pStyle w:val="42"/>
              <w:spacing w:after="72"/>
              <w:ind w:left="1133"/>
              <w:rPr>
                <w:del w:id="2433" w:author="阿毛" w:date="2021-05-21T17:49:00Z"/>
                <w:rFonts w:ascii="標楷體" w:hAnsi="標楷體"/>
              </w:rPr>
              <w:pPrChange w:id="2434" w:author="阿毛" w:date="2021-06-02T14:38:00Z">
                <w:pPr/>
              </w:pPrChange>
            </w:pPr>
          </w:p>
        </w:tc>
      </w:tr>
      <w:tr w:rsidR="003A1588" w:rsidRPr="00B830D9" w:rsidDel="007154E3" w14:paraId="670004EA" w14:textId="1D0E3193" w:rsidTr="00DC7960">
        <w:trPr>
          <w:trHeight w:val="321"/>
          <w:del w:id="243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29989F" w14:textId="2489F4BB" w:rsidR="003A1588" w:rsidRPr="00B830D9" w:rsidDel="007154E3" w:rsidRDefault="003A1588">
            <w:pPr>
              <w:pStyle w:val="42"/>
              <w:spacing w:after="72"/>
              <w:ind w:left="1133"/>
              <w:rPr>
                <w:del w:id="2436" w:author="阿毛" w:date="2021-05-21T17:49:00Z"/>
                <w:rFonts w:ascii="標楷體" w:hAnsi="標楷體"/>
              </w:rPr>
              <w:pPrChange w:id="2437" w:author="阿毛" w:date="2021-06-02T14:38:00Z">
                <w:pPr/>
              </w:pPrChange>
            </w:pPr>
            <w:del w:id="2438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D0CAC6" w14:textId="5B7E72FD" w:rsidR="003A1588" w:rsidRPr="00B830D9" w:rsidDel="007154E3" w:rsidRDefault="003A1588">
            <w:pPr>
              <w:pStyle w:val="42"/>
              <w:spacing w:after="72"/>
              <w:ind w:left="1133"/>
              <w:rPr>
                <w:del w:id="2439" w:author="阿毛" w:date="2021-05-21T17:49:00Z"/>
                <w:rFonts w:ascii="標楷體" w:hAnsi="標楷體"/>
              </w:rPr>
              <w:pPrChange w:id="2440" w:author="阿毛" w:date="2021-06-02T14:38:00Z">
                <w:pPr/>
              </w:pPrChange>
            </w:pPr>
          </w:p>
        </w:tc>
      </w:tr>
      <w:tr w:rsidR="003A1588" w:rsidRPr="00B830D9" w:rsidDel="007154E3" w14:paraId="0C938954" w14:textId="775AD057" w:rsidTr="00DC7960">
        <w:trPr>
          <w:trHeight w:val="1311"/>
          <w:del w:id="244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C96FEF" w14:textId="7804510B" w:rsidR="003A1588" w:rsidRPr="00B830D9" w:rsidDel="007154E3" w:rsidRDefault="003A1588">
            <w:pPr>
              <w:pStyle w:val="42"/>
              <w:spacing w:after="72"/>
              <w:ind w:left="1133"/>
              <w:rPr>
                <w:del w:id="2442" w:author="阿毛" w:date="2021-05-21T17:49:00Z"/>
                <w:rFonts w:ascii="標楷體" w:hAnsi="標楷體"/>
              </w:rPr>
              <w:pPrChange w:id="2443" w:author="阿毛" w:date="2021-06-02T14:38:00Z">
                <w:pPr/>
              </w:pPrChange>
            </w:pPr>
            <w:del w:id="2444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D7DF04" w14:textId="58A61AB1" w:rsidR="003A1588" w:rsidRPr="00B830D9" w:rsidDel="007154E3" w:rsidRDefault="003A1588">
            <w:pPr>
              <w:pStyle w:val="42"/>
              <w:spacing w:after="72"/>
              <w:ind w:left="1133"/>
              <w:rPr>
                <w:del w:id="2445" w:author="阿毛" w:date="2021-05-21T17:49:00Z"/>
                <w:rFonts w:ascii="標楷體" w:hAnsi="標楷體"/>
              </w:rPr>
              <w:pPrChange w:id="2446" w:author="阿毛" w:date="2021-06-02T14:38:00Z">
                <w:pPr/>
              </w:pPrChange>
            </w:pPr>
          </w:p>
        </w:tc>
      </w:tr>
      <w:tr w:rsidR="003A1588" w:rsidRPr="00B830D9" w:rsidDel="007154E3" w14:paraId="01482076" w14:textId="3283B4E0" w:rsidTr="00DC7960">
        <w:trPr>
          <w:trHeight w:val="278"/>
          <w:del w:id="244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080C26" w14:textId="33A9B141" w:rsidR="003A1588" w:rsidRPr="00B830D9" w:rsidDel="007154E3" w:rsidRDefault="003A1588">
            <w:pPr>
              <w:pStyle w:val="42"/>
              <w:spacing w:after="72"/>
              <w:ind w:left="1133"/>
              <w:rPr>
                <w:del w:id="2448" w:author="阿毛" w:date="2021-05-21T17:49:00Z"/>
                <w:rFonts w:ascii="標楷體" w:hAnsi="標楷體"/>
              </w:rPr>
              <w:pPrChange w:id="2449" w:author="阿毛" w:date="2021-06-02T14:38:00Z">
                <w:pPr/>
              </w:pPrChange>
            </w:pPr>
            <w:del w:id="2450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C6BCDC" w14:textId="1001DCE3" w:rsidR="003A1588" w:rsidRPr="00B830D9" w:rsidDel="007154E3" w:rsidRDefault="003A1588">
            <w:pPr>
              <w:pStyle w:val="42"/>
              <w:spacing w:after="72"/>
              <w:ind w:left="1133"/>
              <w:rPr>
                <w:del w:id="2451" w:author="阿毛" w:date="2021-05-21T17:49:00Z"/>
                <w:rFonts w:ascii="標楷體" w:hAnsi="標楷體"/>
              </w:rPr>
              <w:pPrChange w:id="2452" w:author="阿毛" w:date="2021-06-02T14:38:00Z">
                <w:pPr/>
              </w:pPrChange>
            </w:pPr>
          </w:p>
        </w:tc>
      </w:tr>
      <w:tr w:rsidR="003A1588" w:rsidRPr="00B830D9" w:rsidDel="007154E3" w14:paraId="564A7B2C" w14:textId="3D6155D9" w:rsidTr="00DC7960">
        <w:trPr>
          <w:trHeight w:val="358"/>
          <w:del w:id="245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120EDB" w14:textId="0F31AD64" w:rsidR="003A1588" w:rsidRPr="00B830D9" w:rsidDel="007154E3" w:rsidRDefault="003A1588">
            <w:pPr>
              <w:pStyle w:val="42"/>
              <w:spacing w:after="72"/>
              <w:ind w:left="1133"/>
              <w:rPr>
                <w:del w:id="2454" w:author="阿毛" w:date="2021-05-21T17:49:00Z"/>
                <w:rFonts w:ascii="標楷體" w:hAnsi="標楷體"/>
              </w:rPr>
              <w:pPrChange w:id="2455" w:author="阿毛" w:date="2021-06-02T14:38:00Z">
                <w:pPr/>
              </w:pPrChange>
            </w:pPr>
            <w:del w:id="2456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D0C60C" w14:textId="7FD58522" w:rsidR="003A1588" w:rsidRPr="00B830D9" w:rsidDel="007154E3" w:rsidRDefault="003A1588">
            <w:pPr>
              <w:pStyle w:val="42"/>
              <w:spacing w:after="72"/>
              <w:ind w:left="1133"/>
              <w:rPr>
                <w:del w:id="2457" w:author="阿毛" w:date="2021-05-21T17:49:00Z"/>
                <w:rFonts w:ascii="標楷體" w:hAnsi="標楷體"/>
              </w:rPr>
              <w:pPrChange w:id="2458" w:author="阿毛" w:date="2021-06-02T14:38:00Z">
                <w:pPr/>
              </w:pPrChange>
            </w:pPr>
          </w:p>
        </w:tc>
      </w:tr>
      <w:tr w:rsidR="003A1588" w:rsidRPr="00B830D9" w:rsidDel="007154E3" w14:paraId="05E254E1" w14:textId="25843913" w:rsidTr="00DC7960">
        <w:trPr>
          <w:trHeight w:val="278"/>
          <w:del w:id="245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642566" w14:textId="682ED60B" w:rsidR="003A1588" w:rsidRPr="00B830D9" w:rsidDel="007154E3" w:rsidRDefault="003A1588">
            <w:pPr>
              <w:pStyle w:val="42"/>
              <w:spacing w:after="72"/>
              <w:ind w:left="1133"/>
              <w:rPr>
                <w:del w:id="2460" w:author="阿毛" w:date="2021-05-21T17:49:00Z"/>
                <w:rFonts w:ascii="標楷體" w:hAnsi="標楷體"/>
              </w:rPr>
              <w:pPrChange w:id="2461" w:author="阿毛" w:date="2021-06-02T14:38:00Z">
                <w:pPr/>
              </w:pPrChange>
            </w:pPr>
            <w:del w:id="2462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FB686F" w14:textId="67D65B94" w:rsidR="003A1588" w:rsidRPr="00B830D9" w:rsidDel="007154E3" w:rsidRDefault="003A1588">
            <w:pPr>
              <w:pStyle w:val="42"/>
              <w:spacing w:after="72"/>
              <w:ind w:left="1133"/>
              <w:rPr>
                <w:del w:id="2463" w:author="阿毛" w:date="2021-05-21T17:49:00Z"/>
                <w:rFonts w:ascii="標楷體" w:hAnsi="標楷體"/>
              </w:rPr>
              <w:pPrChange w:id="2464" w:author="阿毛" w:date="2021-06-02T14:38:00Z">
                <w:pPr/>
              </w:pPrChange>
            </w:pPr>
          </w:p>
        </w:tc>
      </w:tr>
    </w:tbl>
    <w:p w14:paraId="56DEEB18" w14:textId="5C8E4E7D" w:rsidR="003A1588" w:rsidDel="007154E3" w:rsidRDefault="003A1588">
      <w:pPr>
        <w:pStyle w:val="42"/>
        <w:spacing w:after="72"/>
        <w:ind w:left="1133"/>
        <w:rPr>
          <w:del w:id="2465" w:author="阿毛" w:date="2021-05-21T17:49:00Z"/>
          <w:rFonts w:ascii="標楷體" w:hAnsi="標楷體"/>
        </w:rPr>
        <w:pPrChange w:id="2466" w:author="阿毛" w:date="2021-06-02T14:38:00Z">
          <w:pPr/>
        </w:pPrChange>
      </w:pPr>
    </w:p>
    <w:p w14:paraId="40EDC9C4" w14:textId="164BE1E7" w:rsidR="006D7377" w:rsidRPr="00B830D9" w:rsidDel="007154E3" w:rsidRDefault="006D7377">
      <w:pPr>
        <w:pStyle w:val="42"/>
        <w:spacing w:after="72"/>
        <w:ind w:left="1133"/>
        <w:rPr>
          <w:del w:id="2467" w:author="阿毛" w:date="2021-05-21T17:49:00Z"/>
          <w:rFonts w:ascii="標楷體" w:hAnsi="標楷體"/>
        </w:rPr>
        <w:pPrChange w:id="2468" w:author="阿毛" w:date="2021-06-02T14:38:00Z">
          <w:pPr/>
        </w:pPrChange>
      </w:pPr>
      <w:del w:id="2469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D623A11" w14:textId="13E77496" w:rsidR="003A1588" w:rsidRPr="00B830D9" w:rsidDel="007154E3" w:rsidRDefault="003A1588">
      <w:pPr>
        <w:pStyle w:val="42"/>
        <w:spacing w:after="72"/>
        <w:ind w:left="1133"/>
        <w:rPr>
          <w:del w:id="2470" w:author="阿毛" w:date="2021-05-21T17:49:00Z"/>
        </w:rPr>
        <w:pPrChange w:id="2471" w:author="阿毛" w:date="2021-06-02T14:38:00Z">
          <w:pPr>
            <w:pStyle w:val="a"/>
          </w:pPr>
        </w:pPrChange>
      </w:pPr>
      <w:del w:id="2472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3C5AA486" w14:textId="3D8C82B0" w:rsidR="003A1588" w:rsidRPr="00B830D9" w:rsidDel="007154E3" w:rsidRDefault="003A1588">
      <w:pPr>
        <w:pStyle w:val="42"/>
        <w:spacing w:after="72"/>
        <w:ind w:left="1133"/>
        <w:rPr>
          <w:del w:id="2473" w:author="阿毛" w:date="2021-05-21T17:49:00Z"/>
          <w:rFonts w:ascii="標楷體" w:hAnsi="標楷體"/>
        </w:rPr>
      </w:pPr>
      <w:del w:id="2474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7C667661" w14:textId="0D532E24" w:rsidR="003A1588" w:rsidRPr="002A4A20" w:rsidDel="007154E3" w:rsidRDefault="00EB300A">
      <w:pPr>
        <w:pStyle w:val="42"/>
        <w:spacing w:after="72"/>
        <w:ind w:left="1133"/>
        <w:rPr>
          <w:del w:id="2475" w:author="阿毛" w:date="2021-05-21T17:49:00Z"/>
          <w:rFonts w:ascii="標楷體" w:hAnsi="標楷體"/>
        </w:rPr>
        <w:pPrChange w:id="2476" w:author="阿毛" w:date="2021-06-02T14:38:00Z">
          <w:pPr/>
        </w:pPrChange>
      </w:pPr>
      <w:del w:id="2477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3691DFCC" wp14:editId="15436283">
              <wp:extent cx="6788150" cy="1708150"/>
              <wp:effectExtent l="0" t="0" r="0" b="6350"/>
              <wp:docPr id="1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88150" cy="1708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1D84EF1" w14:textId="4FA4251D" w:rsidR="003A1588" w:rsidRPr="00C24327" w:rsidDel="007154E3" w:rsidRDefault="00D950B2">
      <w:pPr>
        <w:pStyle w:val="42"/>
        <w:spacing w:after="72"/>
        <w:ind w:left="1133"/>
        <w:rPr>
          <w:del w:id="2478" w:author="阿毛" w:date="2021-05-21T17:49:00Z"/>
        </w:rPr>
        <w:pPrChange w:id="2479" w:author="阿毛" w:date="2021-06-02T14:38:00Z">
          <w:pPr>
            <w:pStyle w:val="a"/>
          </w:pPr>
        </w:pPrChange>
      </w:pPr>
      <w:del w:id="2480" w:author="阿毛" w:date="2021-05-21T17:49:00Z">
        <w:r w:rsidDel="007154E3">
          <w:delText>輸入畫面資料說明</w:delText>
        </w:r>
      </w:del>
    </w:p>
    <w:tbl>
      <w:tblPr>
        <w:tblW w:w="107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20"/>
        <w:gridCol w:w="1276"/>
        <w:gridCol w:w="1760"/>
        <w:gridCol w:w="1498"/>
        <w:gridCol w:w="1275"/>
        <w:gridCol w:w="709"/>
        <w:gridCol w:w="709"/>
        <w:gridCol w:w="2865"/>
      </w:tblGrid>
      <w:tr w:rsidR="00B910ED" w:rsidRPr="00C24327" w:rsidDel="007154E3" w14:paraId="424A3AA5" w14:textId="348B9C81" w:rsidTr="00B910ED">
        <w:trPr>
          <w:trHeight w:val="388"/>
          <w:jc w:val="center"/>
          <w:del w:id="2481" w:author="阿毛" w:date="2021-05-21T17:49:00Z"/>
        </w:trPr>
        <w:tc>
          <w:tcPr>
            <w:tcW w:w="620" w:type="dxa"/>
            <w:vMerge w:val="restart"/>
          </w:tcPr>
          <w:p w14:paraId="62593603" w14:textId="50CA421B" w:rsidR="00B910ED" w:rsidRPr="00C24327" w:rsidDel="007154E3" w:rsidRDefault="00B910ED">
            <w:pPr>
              <w:pStyle w:val="42"/>
              <w:spacing w:after="72"/>
              <w:ind w:left="1133"/>
              <w:rPr>
                <w:del w:id="2482" w:author="阿毛" w:date="2021-05-21T17:49:00Z"/>
                <w:rFonts w:ascii="標楷體" w:hAnsi="標楷體"/>
              </w:rPr>
              <w:pPrChange w:id="2483" w:author="阿毛" w:date="2021-06-02T14:38:00Z">
                <w:pPr/>
              </w:pPrChange>
            </w:pPr>
            <w:del w:id="2484" w:author="阿毛" w:date="2021-05-21T17:49:00Z">
              <w:r w:rsidRPr="00C24327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276" w:type="dxa"/>
            <w:vMerge w:val="restart"/>
          </w:tcPr>
          <w:p w14:paraId="1379EF5B" w14:textId="72A64B46" w:rsidR="00B910ED" w:rsidRPr="00C24327" w:rsidDel="007154E3" w:rsidRDefault="00B910ED">
            <w:pPr>
              <w:pStyle w:val="42"/>
              <w:spacing w:after="72"/>
              <w:ind w:left="1133"/>
              <w:rPr>
                <w:del w:id="2485" w:author="阿毛" w:date="2021-05-21T17:49:00Z"/>
                <w:rFonts w:ascii="標楷體" w:hAnsi="標楷體"/>
              </w:rPr>
              <w:pPrChange w:id="2486" w:author="阿毛" w:date="2021-06-02T14:38:00Z">
                <w:pPr/>
              </w:pPrChange>
            </w:pPr>
            <w:del w:id="2487" w:author="阿毛" w:date="2021-05-21T17:49:00Z">
              <w:r w:rsidRPr="00C24327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951" w:type="dxa"/>
            <w:gridSpan w:val="5"/>
          </w:tcPr>
          <w:p w14:paraId="47E02D81" w14:textId="2DC9A8FF" w:rsidR="00B910ED" w:rsidRPr="00C24327" w:rsidDel="007154E3" w:rsidRDefault="00B910ED">
            <w:pPr>
              <w:pStyle w:val="42"/>
              <w:spacing w:after="72"/>
              <w:ind w:left="1133"/>
              <w:rPr>
                <w:del w:id="2488" w:author="阿毛" w:date="2021-05-21T17:49:00Z"/>
                <w:rFonts w:ascii="標楷體" w:hAnsi="標楷體"/>
              </w:rPr>
              <w:pPrChange w:id="2489" w:author="阿毛" w:date="2021-06-02T14:38:00Z">
                <w:pPr>
                  <w:jc w:val="center"/>
                </w:pPr>
              </w:pPrChange>
            </w:pPr>
            <w:del w:id="2490" w:author="阿毛" w:date="2021-05-21T17:49:00Z">
              <w:r w:rsidRPr="00C24327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865" w:type="dxa"/>
            <w:vMerge w:val="restart"/>
          </w:tcPr>
          <w:p w14:paraId="7E3E9795" w14:textId="3C661DA2" w:rsidR="00B910ED" w:rsidRPr="00C24327" w:rsidDel="007154E3" w:rsidRDefault="00B910ED">
            <w:pPr>
              <w:pStyle w:val="42"/>
              <w:spacing w:after="72"/>
              <w:ind w:left="1133"/>
              <w:rPr>
                <w:del w:id="2491" w:author="阿毛" w:date="2021-05-21T17:49:00Z"/>
                <w:rFonts w:ascii="標楷體" w:hAnsi="標楷體"/>
              </w:rPr>
              <w:pPrChange w:id="2492" w:author="阿毛" w:date="2021-06-02T14:38:00Z">
                <w:pPr/>
              </w:pPrChange>
            </w:pPr>
            <w:del w:id="2493" w:author="阿毛" w:date="2021-05-21T17:49:00Z">
              <w:r w:rsidRPr="00C24327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C24327" w:rsidDel="007154E3" w14:paraId="6538508F" w14:textId="03F320D5" w:rsidTr="00055FC2">
        <w:trPr>
          <w:trHeight w:val="244"/>
          <w:jc w:val="center"/>
          <w:del w:id="2494" w:author="阿毛" w:date="2021-05-21T17:49:00Z"/>
        </w:trPr>
        <w:tc>
          <w:tcPr>
            <w:tcW w:w="620" w:type="dxa"/>
            <w:vMerge/>
          </w:tcPr>
          <w:p w14:paraId="34B8AE2C" w14:textId="6AFFD3BB" w:rsidR="00B910ED" w:rsidRPr="00C24327" w:rsidDel="007154E3" w:rsidRDefault="00B910ED">
            <w:pPr>
              <w:pStyle w:val="42"/>
              <w:spacing w:after="72"/>
              <w:ind w:left="1133"/>
              <w:rPr>
                <w:del w:id="2495" w:author="阿毛" w:date="2021-05-21T17:49:00Z"/>
                <w:rFonts w:ascii="標楷體" w:hAnsi="標楷體"/>
              </w:rPr>
              <w:pPrChange w:id="2496" w:author="阿毛" w:date="2021-06-02T14:38:00Z">
                <w:pPr/>
              </w:pPrChange>
            </w:pPr>
          </w:p>
        </w:tc>
        <w:tc>
          <w:tcPr>
            <w:tcW w:w="1276" w:type="dxa"/>
            <w:vMerge/>
          </w:tcPr>
          <w:p w14:paraId="2BFEACD8" w14:textId="736AA916" w:rsidR="00B910ED" w:rsidRPr="00C24327" w:rsidDel="007154E3" w:rsidRDefault="00B910ED">
            <w:pPr>
              <w:pStyle w:val="42"/>
              <w:spacing w:after="72"/>
              <w:ind w:left="1133"/>
              <w:rPr>
                <w:del w:id="2497" w:author="阿毛" w:date="2021-05-21T17:49:00Z"/>
                <w:rFonts w:ascii="標楷體" w:hAnsi="標楷體"/>
              </w:rPr>
              <w:pPrChange w:id="2498" w:author="阿毛" w:date="2021-06-02T14:38:00Z">
                <w:pPr/>
              </w:pPrChange>
            </w:pPr>
          </w:p>
        </w:tc>
        <w:tc>
          <w:tcPr>
            <w:tcW w:w="1760" w:type="dxa"/>
          </w:tcPr>
          <w:p w14:paraId="6439B2A8" w14:textId="4FAEDE34" w:rsidR="00B910ED" w:rsidRPr="00C24327" w:rsidDel="007154E3" w:rsidRDefault="00B910ED">
            <w:pPr>
              <w:pStyle w:val="42"/>
              <w:spacing w:after="72"/>
              <w:ind w:left="1133"/>
              <w:rPr>
                <w:del w:id="2499" w:author="阿毛" w:date="2021-05-21T17:49:00Z"/>
                <w:rFonts w:ascii="標楷體" w:hAnsi="標楷體"/>
              </w:rPr>
              <w:pPrChange w:id="2500" w:author="阿毛" w:date="2021-06-02T14:38:00Z">
                <w:pPr/>
              </w:pPrChange>
            </w:pPr>
            <w:del w:id="2501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98" w:type="dxa"/>
          </w:tcPr>
          <w:p w14:paraId="1487CF38" w14:textId="4F9A0970" w:rsidR="00B910ED" w:rsidRPr="00C24327" w:rsidDel="007154E3" w:rsidRDefault="00B910ED">
            <w:pPr>
              <w:pStyle w:val="42"/>
              <w:spacing w:after="72"/>
              <w:ind w:left="1133"/>
              <w:rPr>
                <w:del w:id="2502" w:author="阿毛" w:date="2021-05-21T17:49:00Z"/>
                <w:rFonts w:ascii="標楷體" w:hAnsi="標楷體"/>
              </w:rPr>
              <w:pPrChange w:id="2503" w:author="阿毛" w:date="2021-06-02T14:38:00Z">
                <w:pPr/>
              </w:pPrChange>
            </w:pPr>
            <w:del w:id="2504" w:author="阿毛" w:date="2021-05-21T17:49:00Z">
              <w:r w:rsidRPr="00C24327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925584F" w14:textId="4DC0099A" w:rsidR="00B910ED" w:rsidRPr="00C24327" w:rsidDel="007154E3" w:rsidRDefault="00B910ED">
            <w:pPr>
              <w:pStyle w:val="42"/>
              <w:spacing w:after="72"/>
              <w:ind w:left="1133"/>
              <w:rPr>
                <w:del w:id="2505" w:author="阿毛" w:date="2021-05-21T17:49:00Z"/>
                <w:rFonts w:ascii="標楷體" w:hAnsi="標楷體"/>
              </w:rPr>
              <w:pPrChange w:id="2506" w:author="阿毛" w:date="2021-06-02T14:38:00Z">
                <w:pPr/>
              </w:pPrChange>
            </w:pPr>
            <w:del w:id="2507" w:author="阿毛" w:date="2021-05-21T17:49:00Z">
              <w:r w:rsidRPr="00C24327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68B994AE" w14:textId="555F1FDD" w:rsidR="00B910ED" w:rsidRPr="00C24327" w:rsidDel="007154E3" w:rsidRDefault="00B910ED">
            <w:pPr>
              <w:pStyle w:val="42"/>
              <w:spacing w:after="72"/>
              <w:ind w:left="1133"/>
              <w:rPr>
                <w:del w:id="2508" w:author="阿毛" w:date="2021-05-21T17:49:00Z"/>
                <w:rFonts w:ascii="標楷體" w:hAnsi="標楷體"/>
              </w:rPr>
              <w:pPrChange w:id="2509" w:author="阿毛" w:date="2021-06-02T14:38:00Z">
                <w:pPr/>
              </w:pPrChange>
            </w:pPr>
            <w:del w:id="2510" w:author="阿毛" w:date="2021-05-21T17:49:00Z">
              <w:r w:rsidRPr="00C24327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3289CA14" w14:textId="31CAB96B" w:rsidR="00B910ED" w:rsidRPr="00C24327" w:rsidDel="007154E3" w:rsidRDefault="00B910ED">
            <w:pPr>
              <w:pStyle w:val="42"/>
              <w:spacing w:after="72"/>
              <w:ind w:left="1133"/>
              <w:rPr>
                <w:del w:id="2511" w:author="阿毛" w:date="2021-05-21T17:49:00Z"/>
                <w:rFonts w:ascii="標楷體" w:hAnsi="標楷體"/>
              </w:rPr>
              <w:pPrChange w:id="2512" w:author="阿毛" w:date="2021-06-02T14:38:00Z">
                <w:pPr/>
              </w:pPrChange>
            </w:pPr>
            <w:del w:id="2513" w:author="阿毛" w:date="2021-05-21T17:49:00Z">
              <w:r w:rsidRPr="00C24327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865" w:type="dxa"/>
            <w:vMerge/>
          </w:tcPr>
          <w:p w14:paraId="6B1A2633" w14:textId="4937FD09" w:rsidR="00B910ED" w:rsidRPr="00C24327" w:rsidDel="007154E3" w:rsidRDefault="00B910ED">
            <w:pPr>
              <w:pStyle w:val="42"/>
              <w:spacing w:after="72"/>
              <w:ind w:left="1133"/>
              <w:rPr>
                <w:del w:id="2514" w:author="阿毛" w:date="2021-05-21T17:49:00Z"/>
                <w:rFonts w:ascii="標楷體" w:hAnsi="標楷體"/>
              </w:rPr>
              <w:pPrChange w:id="2515" w:author="阿毛" w:date="2021-06-02T14:38:00Z">
                <w:pPr/>
              </w:pPrChange>
            </w:pPr>
          </w:p>
        </w:tc>
      </w:tr>
      <w:tr w:rsidR="00B910ED" w:rsidRPr="00C24327" w:rsidDel="007154E3" w14:paraId="783B5F32" w14:textId="730E3374" w:rsidTr="00055FC2">
        <w:trPr>
          <w:trHeight w:val="291"/>
          <w:jc w:val="center"/>
          <w:del w:id="2516" w:author="阿毛" w:date="2021-05-21T17:49:00Z"/>
        </w:trPr>
        <w:tc>
          <w:tcPr>
            <w:tcW w:w="620" w:type="dxa"/>
          </w:tcPr>
          <w:p w14:paraId="3C777CA7" w14:textId="13AE59F9" w:rsidR="00B910ED" w:rsidRPr="00C24327" w:rsidDel="007154E3" w:rsidRDefault="00B910ED">
            <w:pPr>
              <w:pStyle w:val="42"/>
              <w:spacing w:after="72"/>
              <w:ind w:left="1133"/>
              <w:rPr>
                <w:del w:id="2517" w:author="阿毛" w:date="2021-05-21T17:49:00Z"/>
                <w:rFonts w:ascii="標楷體" w:hAnsi="標楷體"/>
              </w:rPr>
              <w:pPrChange w:id="2518" w:author="阿毛" w:date="2021-06-02T14:38:00Z">
                <w:pPr/>
              </w:pPrChange>
            </w:pPr>
            <w:del w:id="2519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276" w:type="dxa"/>
          </w:tcPr>
          <w:p w14:paraId="4EF5F26D" w14:textId="7D3285CD" w:rsidR="00B910ED" w:rsidRPr="00C24327" w:rsidDel="007154E3" w:rsidRDefault="00B910ED">
            <w:pPr>
              <w:pStyle w:val="42"/>
              <w:spacing w:after="72"/>
              <w:ind w:left="1133"/>
              <w:rPr>
                <w:del w:id="2520" w:author="阿毛" w:date="2021-05-21T17:49:00Z"/>
                <w:rFonts w:ascii="標楷體" w:hAnsi="標楷體"/>
              </w:rPr>
              <w:pPrChange w:id="2521" w:author="阿毛" w:date="2021-06-02T14:38:00Z">
                <w:pPr/>
              </w:pPrChange>
            </w:pPr>
            <w:del w:id="2522" w:author="阿毛" w:date="2021-05-21T17:49:00Z">
              <w:r w:rsidRPr="00C24327" w:rsidDel="007154E3">
                <w:rPr>
                  <w:rFonts w:ascii="標楷體" w:hAnsi="標楷體" w:hint="eastAsia"/>
                </w:rPr>
                <w:delText>戶號</w:delText>
              </w:r>
            </w:del>
          </w:p>
        </w:tc>
        <w:tc>
          <w:tcPr>
            <w:tcW w:w="1760" w:type="dxa"/>
          </w:tcPr>
          <w:p w14:paraId="4C621EAE" w14:textId="4A0ED0C9" w:rsidR="00B910ED" w:rsidRPr="00C24327" w:rsidDel="007154E3" w:rsidRDefault="00055FC2">
            <w:pPr>
              <w:pStyle w:val="42"/>
              <w:spacing w:after="72"/>
              <w:ind w:left="1133"/>
              <w:rPr>
                <w:del w:id="2523" w:author="阿毛" w:date="2021-05-21T17:49:00Z"/>
                <w:rFonts w:ascii="標楷體" w:hAnsi="標楷體"/>
              </w:rPr>
              <w:pPrChange w:id="2524" w:author="阿毛" w:date="2021-06-02T14:38:00Z">
                <w:pPr/>
              </w:pPrChange>
            </w:pPr>
            <w:del w:id="2525" w:author="阿毛" w:date="2021-05-21T17:49:00Z">
              <w:r w:rsidDel="007154E3">
                <w:rPr>
                  <w:rFonts w:ascii="標楷體" w:hAnsi="標楷體"/>
                </w:rPr>
                <w:delText>9999999</w:delText>
              </w:r>
            </w:del>
          </w:p>
        </w:tc>
        <w:tc>
          <w:tcPr>
            <w:tcW w:w="1498" w:type="dxa"/>
          </w:tcPr>
          <w:p w14:paraId="6B3FE64E" w14:textId="356C8DBB" w:rsidR="00B910ED" w:rsidRPr="00C24327" w:rsidDel="007154E3" w:rsidRDefault="00B910ED">
            <w:pPr>
              <w:pStyle w:val="42"/>
              <w:spacing w:after="72"/>
              <w:ind w:left="1133"/>
              <w:rPr>
                <w:del w:id="2526" w:author="阿毛" w:date="2021-05-21T17:49:00Z"/>
                <w:rFonts w:ascii="標楷體" w:hAnsi="標楷體"/>
              </w:rPr>
              <w:pPrChange w:id="2527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0D732A29" w14:textId="20860931" w:rsidR="00B910ED" w:rsidRPr="00C24327" w:rsidDel="007154E3" w:rsidRDefault="00B910ED">
            <w:pPr>
              <w:pStyle w:val="42"/>
              <w:spacing w:after="72"/>
              <w:ind w:left="1133"/>
              <w:rPr>
                <w:del w:id="2528" w:author="阿毛" w:date="2021-05-21T17:49:00Z"/>
                <w:rFonts w:ascii="標楷體" w:hAnsi="標楷體"/>
              </w:rPr>
              <w:pPrChange w:id="2529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625290F" w14:textId="1FEC2514" w:rsidR="00B910ED" w:rsidRPr="00C24327" w:rsidDel="007154E3" w:rsidRDefault="00B910ED">
            <w:pPr>
              <w:pStyle w:val="42"/>
              <w:spacing w:after="72"/>
              <w:ind w:left="1133"/>
              <w:rPr>
                <w:del w:id="2530" w:author="阿毛" w:date="2021-05-21T17:49:00Z"/>
                <w:rFonts w:ascii="標楷體" w:hAnsi="標楷體"/>
              </w:rPr>
              <w:pPrChange w:id="2531" w:author="阿毛" w:date="2021-06-02T14:38:00Z">
                <w:pPr/>
              </w:pPrChange>
            </w:pPr>
            <w:del w:id="2532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2AA4E6D6" w14:textId="41573D4B" w:rsidR="00B910ED" w:rsidRPr="00C24327" w:rsidDel="007154E3" w:rsidRDefault="00B910ED">
            <w:pPr>
              <w:pStyle w:val="42"/>
              <w:spacing w:after="72"/>
              <w:ind w:left="1133"/>
              <w:rPr>
                <w:del w:id="2533" w:author="阿毛" w:date="2021-05-21T17:49:00Z"/>
                <w:rFonts w:ascii="標楷體" w:hAnsi="標楷體"/>
              </w:rPr>
              <w:pPrChange w:id="2534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13387709" w14:textId="3D2FEFC5" w:rsidR="00B910ED" w:rsidRPr="00C24327" w:rsidDel="007154E3" w:rsidRDefault="00B910ED">
            <w:pPr>
              <w:pStyle w:val="42"/>
              <w:spacing w:after="72"/>
              <w:ind w:left="1133"/>
              <w:rPr>
                <w:del w:id="2535" w:author="阿毛" w:date="2021-05-21T17:49:00Z"/>
                <w:rFonts w:ascii="標楷體" w:hAnsi="標楷體"/>
              </w:rPr>
              <w:pPrChange w:id="2536" w:author="阿毛" w:date="2021-06-02T14:38:00Z">
                <w:pPr/>
              </w:pPrChange>
            </w:pPr>
            <w:del w:id="2537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B910ED" w:rsidRPr="00C24327" w:rsidDel="007154E3" w14:paraId="368748B9" w14:textId="70F94839" w:rsidTr="00055FC2">
        <w:trPr>
          <w:trHeight w:val="291"/>
          <w:jc w:val="center"/>
          <w:del w:id="2538" w:author="阿毛" w:date="2021-05-21T17:49:00Z"/>
        </w:trPr>
        <w:tc>
          <w:tcPr>
            <w:tcW w:w="620" w:type="dxa"/>
          </w:tcPr>
          <w:p w14:paraId="18BFF395" w14:textId="52A2B300" w:rsidR="00B910ED" w:rsidRPr="00C24327" w:rsidDel="007154E3" w:rsidRDefault="00B910ED">
            <w:pPr>
              <w:pStyle w:val="42"/>
              <w:spacing w:after="72"/>
              <w:ind w:left="1133"/>
              <w:rPr>
                <w:del w:id="2539" w:author="阿毛" w:date="2021-05-21T17:49:00Z"/>
                <w:rFonts w:ascii="標楷體" w:hAnsi="標楷體"/>
              </w:rPr>
              <w:pPrChange w:id="2540" w:author="阿毛" w:date="2021-06-02T14:38:00Z">
                <w:pPr/>
              </w:pPrChange>
            </w:pPr>
            <w:del w:id="2541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276" w:type="dxa"/>
          </w:tcPr>
          <w:p w14:paraId="16F05CB2" w14:textId="62FF2BC5" w:rsidR="00B910ED" w:rsidRPr="00C24327" w:rsidDel="007154E3" w:rsidRDefault="00B910ED">
            <w:pPr>
              <w:pStyle w:val="42"/>
              <w:spacing w:after="72"/>
              <w:ind w:left="1133"/>
              <w:rPr>
                <w:del w:id="2542" w:author="阿毛" w:date="2021-05-21T17:49:00Z"/>
                <w:rFonts w:ascii="標楷體" w:hAnsi="標楷體"/>
              </w:rPr>
              <w:pPrChange w:id="2543" w:author="阿毛" w:date="2021-06-02T14:38:00Z">
                <w:pPr/>
              </w:pPrChange>
            </w:pPr>
            <w:del w:id="2544" w:author="阿毛" w:date="2021-05-21T17:49:00Z">
              <w:r w:rsidRPr="00C24327" w:rsidDel="007154E3">
                <w:rPr>
                  <w:rFonts w:ascii="標楷體" w:hAnsi="標楷體" w:hint="eastAsia"/>
                </w:rPr>
                <w:delText>日期</w:delText>
              </w:r>
            </w:del>
          </w:p>
        </w:tc>
        <w:tc>
          <w:tcPr>
            <w:tcW w:w="1760" w:type="dxa"/>
          </w:tcPr>
          <w:p w14:paraId="1E20C9AB" w14:textId="17080B43" w:rsidR="00B910ED" w:rsidRPr="00C24327" w:rsidDel="007154E3" w:rsidRDefault="00055FC2">
            <w:pPr>
              <w:pStyle w:val="42"/>
              <w:spacing w:after="72"/>
              <w:ind w:left="1133"/>
              <w:rPr>
                <w:del w:id="2545" w:author="阿毛" w:date="2021-05-21T17:49:00Z"/>
                <w:rFonts w:ascii="標楷體" w:hAnsi="標楷體"/>
              </w:rPr>
              <w:pPrChange w:id="2546" w:author="阿毛" w:date="2021-06-02T14:38:00Z">
                <w:pPr/>
              </w:pPrChange>
            </w:pPr>
            <w:del w:id="2547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 xml:space="preserve"> </w:delText>
              </w:r>
            </w:del>
          </w:p>
        </w:tc>
        <w:tc>
          <w:tcPr>
            <w:tcW w:w="1498" w:type="dxa"/>
          </w:tcPr>
          <w:p w14:paraId="6AE57704" w14:textId="0FA9D00C" w:rsidR="00B910ED" w:rsidRPr="00C24327" w:rsidDel="007154E3" w:rsidRDefault="00B910ED">
            <w:pPr>
              <w:pStyle w:val="42"/>
              <w:spacing w:after="72"/>
              <w:ind w:left="1133"/>
              <w:rPr>
                <w:del w:id="2548" w:author="阿毛" w:date="2021-05-21T17:49:00Z"/>
                <w:rFonts w:ascii="標楷體" w:hAnsi="標楷體"/>
                <w:lang w:eastAsia="zh-HK"/>
              </w:rPr>
              <w:pPrChange w:id="2549" w:author="阿毛" w:date="2021-06-02T14:38:00Z">
                <w:pPr/>
              </w:pPrChange>
            </w:pPr>
            <w:del w:id="2550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1</w:delText>
              </w:r>
            </w:del>
          </w:p>
        </w:tc>
        <w:tc>
          <w:tcPr>
            <w:tcW w:w="1275" w:type="dxa"/>
          </w:tcPr>
          <w:p w14:paraId="0013C2C0" w14:textId="009F074C" w:rsidR="00B910ED" w:rsidRPr="00C24327" w:rsidDel="007154E3" w:rsidRDefault="00B910ED">
            <w:pPr>
              <w:pStyle w:val="42"/>
              <w:spacing w:after="72"/>
              <w:ind w:left="1133"/>
              <w:rPr>
                <w:del w:id="2551" w:author="阿毛" w:date="2021-05-21T17:49:00Z"/>
                <w:rFonts w:ascii="標楷體" w:hAnsi="標楷體"/>
              </w:rPr>
              <w:pPrChange w:id="2552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123019D" w14:textId="24B7D25D" w:rsidR="00B910ED" w:rsidRPr="00C24327" w:rsidDel="007154E3" w:rsidRDefault="00B910ED">
            <w:pPr>
              <w:pStyle w:val="42"/>
              <w:spacing w:after="72"/>
              <w:ind w:left="1133"/>
              <w:rPr>
                <w:del w:id="2553" w:author="阿毛" w:date="2021-05-21T17:49:00Z"/>
                <w:rFonts w:ascii="標楷體" w:hAnsi="標楷體"/>
              </w:rPr>
              <w:pPrChange w:id="2554" w:author="阿毛" w:date="2021-06-02T14:38:00Z">
                <w:pPr/>
              </w:pPrChange>
            </w:pPr>
            <w:del w:id="2555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0701B0EB" w14:textId="3B0E0F47" w:rsidR="00B910ED" w:rsidRPr="00C24327" w:rsidDel="007154E3" w:rsidRDefault="00B910ED">
            <w:pPr>
              <w:pStyle w:val="42"/>
              <w:spacing w:after="72"/>
              <w:ind w:left="1133"/>
              <w:rPr>
                <w:del w:id="2556" w:author="阿毛" w:date="2021-05-21T17:49:00Z"/>
                <w:rFonts w:ascii="標楷體" w:hAnsi="標楷體"/>
              </w:rPr>
              <w:pPrChange w:id="2557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66ECD013" w14:textId="60CB17D7" w:rsidR="00B910ED" w:rsidRPr="00C24327" w:rsidDel="007154E3" w:rsidRDefault="00B910ED">
            <w:pPr>
              <w:pStyle w:val="42"/>
              <w:spacing w:after="72"/>
              <w:ind w:left="1133"/>
              <w:rPr>
                <w:del w:id="2558" w:author="阿毛" w:date="2021-05-21T17:49:00Z"/>
                <w:rFonts w:ascii="標楷體" w:hAnsi="標楷體"/>
              </w:rPr>
              <w:pPrChange w:id="2559" w:author="阿毛" w:date="2021-06-02T14:38:00Z">
                <w:pPr/>
              </w:pPrChange>
            </w:pPr>
            <w:del w:id="2560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25F75319" w14:textId="2F9169EA" w:rsidR="00B910ED" w:rsidRPr="00C24327" w:rsidDel="007154E3" w:rsidRDefault="00B910ED">
            <w:pPr>
              <w:pStyle w:val="42"/>
              <w:spacing w:after="72"/>
              <w:ind w:left="1133"/>
              <w:rPr>
                <w:del w:id="2561" w:author="阿毛" w:date="2021-05-21T17:49:00Z"/>
                <w:rFonts w:ascii="標楷體" w:hAnsi="標楷體"/>
              </w:rPr>
              <w:pPrChange w:id="2562" w:author="阿毛" w:date="2021-06-02T14:38:00Z">
                <w:pPr/>
              </w:pPrChange>
            </w:pPr>
            <w:del w:id="2563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入帳日</w:delText>
              </w:r>
            </w:del>
          </w:p>
          <w:p w14:paraId="1C3BA074" w14:textId="1ABA1D0D" w:rsidR="00B910ED" w:rsidRPr="00C24327" w:rsidDel="007154E3" w:rsidRDefault="00B910ED">
            <w:pPr>
              <w:pStyle w:val="42"/>
              <w:spacing w:after="72"/>
              <w:ind w:left="1133"/>
              <w:rPr>
                <w:del w:id="2564" w:author="阿毛" w:date="2021-05-21T17:49:00Z"/>
                <w:rFonts w:ascii="標楷體" w:hAnsi="標楷體"/>
              </w:rPr>
              <w:pPrChange w:id="2565" w:author="阿毛" w:date="2021-06-02T14:38:00Z">
                <w:pPr/>
              </w:pPrChange>
            </w:pPr>
            <w:del w:id="2566" w:author="阿毛" w:date="2021-05-21T17:49:00Z">
              <w:r w:rsidRPr="00C24327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會計日</w:delText>
              </w:r>
            </w:del>
          </w:p>
        </w:tc>
      </w:tr>
      <w:tr w:rsidR="00B910ED" w:rsidRPr="00C24327" w:rsidDel="007154E3" w14:paraId="51A0C15E" w14:textId="4CC44656" w:rsidTr="00055FC2">
        <w:trPr>
          <w:trHeight w:val="291"/>
          <w:jc w:val="center"/>
          <w:del w:id="2567" w:author="阿毛" w:date="2021-05-21T17:49:00Z"/>
        </w:trPr>
        <w:tc>
          <w:tcPr>
            <w:tcW w:w="620" w:type="dxa"/>
          </w:tcPr>
          <w:p w14:paraId="7EFDBF17" w14:textId="173E6A67" w:rsidR="00B910ED" w:rsidRPr="00C24327" w:rsidDel="007154E3" w:rsidRDefault="00B910ED">
            <w:pPr>
              <w:pStyle w:val="42"/>
              <w:spacing w:after="72"/>
              <w:ind w:left="1133"/>
              <w:rPr>
                <w:del w:id="2568" w:author="阿毛" w:date="2021-05-21T17:49:00Z"/>
                <w:rFonts w:ascii="標楷體" w:hAnsi="標楷體"/>
              </w:rPr>
              <w:pPrChange w:id="2569" w:author="阿毛" w:date="2021-06-02T14:38:00Z">
                <w:pPr/>
              </w:pPrChange>
            </w:pPr>
            <w:del w:id="2570" w:author="阿毛" w:date="2021-05-21T17:49:00Z">
              <w:r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276" w:type="dxa"/>
          </w:tcPr>
          <w:p w14:paraId="6798C60C" w14:textId="6FCB65F8" w:rsidR="00B910ED" w:rsidRPr="00C24327" w:rsidDel="007154E3" w:rsidRDefault="00B910ED">
            <w:pPr>
              <w:pStyle w:val="42"/>
              <w:spacing w:after="72"/>
              <w:ind w:left="1133"/>
              <w:rPr>
                <w:del w:id="2571" w:author="阿毛" w:date="2021-05-21T17:49:00Z"/>
                <w:rFonts w:ascii="標楷體" w:hAnsi="標楷體"/>
              </w:rPr>
              <w:pPrChange w:id="2572" w:author="阿毛" w:date="2021-06-02T14:38:00Z">
                <w:pPr/>
              </w:pPrChange>
            </w:pPr>
            <w:del w:id="2573" w:author="阿毛" w:date="2021-05-21T17:49:00Z">
              <w:r w:rsidRPr="00C24327" w:rsidDel="007154E3">
                <w:rPr>
                  <w:rFonts w:ascii="標楷體" w:hAnsi="標楷體" w:hint="eastAsia"/>
                </w:rPr>
                <w:delText>日期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區間</w:delText>
              </w:r>
            </w:del>
          </w:p>
        </w:tc>
        <w:tc>
          <w:tcPr>
            <w:tcW w:w="1760" w:type="dxa"/>
          </w:tcPr>
          <w:p w14:paraId="6AF29B64" w14:textId="4B4CD941" w:rsidR="00B910ED" w:rsidRPr="00C24327" w:rsidDel="007154E3" w:rsidRDefault="00055FC2">
            <w:pPr>
              <w:pStyle w:val="42"/>
              <w:spacing w:after="72"/>
              <w:ind w:left="1133"/>
              <w:rPr>
                <w:del w:id="2574" w:author="阿毛" w:date="2021-05-21T17:49:00Z"/>
                <w:rFonts w:ascii="標楷體" w:hAnsi="標楷體" w:cs="新細明體"/>
              </w:rPr>
              <w:pPrChange w:id="2575" w:author="阿毛" w:date="2021-06-02T14:38:00Z">
                <w:pPr/>
              </w:pPrChange>
            </w:pPr>
            <w:del w:id="2576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98" w:type="dxa"/>
          </w:tcPr>
          <w:p w14:paraId="78402DC8" w14:textId="42B218B5" w:rsidR="00B910ED" w:rsidRPr="00C24327" w:rsidDel="007154E3" w:rsidRDefault="00B910ED">
            <w:pPr>
              <w:pStyle w:val="42"/>
              <w:spacing w:after="72"/>
              <w:ind w:left="1133"/>
              <w:rPr>
                <w:del w:id="2577" w:author="阿毛" w:date="2021-05-21T17:49:00Z"/>
                <w:rFonts w:ascii="標楷體" w:hAnsi="標楷體"/>
              </w:rPr>
              <w:pPrChange w:id="2578" w:author="阿毛" w:date="2021-06-02T14:38:00Z">
                <w:pPr/>
              </w:pPrChange>
            </w:pPr>
            <w:del w:id="2579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C24327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51294592" w14:textId="2BC6C7E3" w:rsidR="00B910ED" w:rsidRPr="00C24327" w:rsidDel="007154E3" w:rsidRDefault="00B910ED">
            <w:pPr>
              <w:pStyle w:val="42"/>
              <w:spacing w:after="72"/>
              <w:ind w:left="1133"/>
              <w:rPr>
                <w:del w:id="2580" w:author="阿毛" w:date="2021-05-21T17:49:00Z"/>
                <w:rFonts w:ascii="標楷體" w:hAnsi="標楷體"/>
              </w:rPr>
              <w:pPrChange w:id="2581" w:author="阿毛" w:date="2021-06-02T14:38:00Z">
                <w:pPr/>
              </w:pPrChange>
            </w:pPr>
            <w:del w:id="2582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75ECBE1" w14:textId="03EF2BDB" w:rsidR="00B910ED" w:rsidRPr="00C24327" w:rsidDel="007154E3" w:rsidRDefault="00B910ED">
            <w:pPr>
              <w:pStyle w:val="42"/>
              <w:spacing w:after="72"/>
              <w:ind w:left="1133"/>
              <w:rPr>
                <w:del w:id="2583" w:author="阿毛" w:date="2021-05-21T17:49:00Z"/>
                <w:rFonts w:ascii="標楷體" w:hAnsi="標楷體"/>
              </w:rPr>
              <w:pPrChange w:id="2584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AC04869" w14:textId="7AA6A165" w:rsidR="00B910ED" w:rsidRPr="00C24327" w:rsidDel="007154E3" w:rsidRDefault="00B910ED">
            <w:pPr>
              <w:pStyle w:val="42"/>
              <w:spacing w:after="72"/>
              <w:ind w:left="1133"/>
              <w:rPr>
                <w:del w:id="2585" w:author="阿毛" w:date="2021-05-21T17:49:00Z"/>
                <w:rFonts w:ascii="標楷體" w:hAnsi="標楷體"/>
              </w:rPr>
              <w:pPrChange w:id="2586" w:author="阿毛" w:date="2021-06-02T14:38:00Z">
                <w:pPr/>
              </w:pPrChange>
            </w:pPr>
            <w:del w:id="2587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DA6BD89" w14:textId="658AA104" w:rsidR="00B910ED" w:rsidRPr="00C24327" w:rsidDel="007154E3" w:rsidRDefault="00B910ED">
            <w:pPr>
              <w:pStyle w:val="42"/>
              <w:spacing w:after="72"/>
              <w:ind w:left="1133"/>
              <w:rPr>
                <w:del w:id="2588" w:author="阿毛" w:date="2021-05-21T17:49:00Z"/>
                <w:rFonts w:ascii="標楷體" w:hAnsi="標楷體"/>
              </w:rPr>
              <w:pPrChange w:id="2589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10C1FEFF" w14:textId="1DFB3A99" w:rsidR="00B910ED" w:rsidRPr="00C24327" w:rsidDel="007154E3" w:rsidRDefault="00B910ED">
            <w:pPr>
              <w:pStyle w:val="42"/>
              <w:spacing w:after="72"/>
              <w:ind w:left="1133"/>
              <w:rPr>
                <w:del w:id="2590" w:author="阿毛" w:date="2021-05-21T17:49:00Z"/>
                <w:rFonts w:ascii="標楷體" w:hAnsi="標楷體"/>
              </w:rPr>
              <w:pPrChange w:id="2591" w:author="阿毛" w:date="2021-06-02T14:38:00Z">
                <w:pPr/>
              </w:pPrChange>
            </w:pPr>
            <w:del w:id="2592" w:author="阿毛" w:date="2021-05-21T17:49:00Z">
              <w:r w:rsidRPr="00C24327" w:rsidDel="007154E3">
                <w:rPr>
                  <w:rFonts w:ascii="標楷體" w:hAnsi="標楷體" w:hint="eastAsia"/>
                </w:rPr>
                <w:delText>必須輸入，可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7D604863" w14:textId="14B1279E" w:rsidR="00B910ED" w:rsidRPr="00C24327" w:rsidDel="007154E3" w:rsidRDefault="00B910ED">
            <w:pPr>
              <w:pStyle w:val="42"/>
              <w:spacing w:after="72"/>
              <w:ind w:left="1133"/>
              <w:rPr>
                <w:del w:id="2593" w:author="阿毛" w:date="2021-05-21T17:49:00Z"/>
                <w:rFonts w:ascii="標楷體" w:hAnsi="標楷體" w:cs="新細明體"/>
              </w:rPr>
              <w:pPrChange w:id="2594" w:author="阿毛" w:date="2021-06-02T14:38:00Z">
                <w:pPr>
                  <w:ind w:left="240" w:hangingChars="100" w:hanging="240"/>
                </w:pPr>
              </w:pPrChange>
            </w:pPr>
            <w:del w:id="2595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C24327" w:rsidDel="007154E3">
                <w:rPr>
                  <w:rFonts w:ascii="標楷體" w:hAnsi="標楷體" w:hint="eastAsia"/>
                </w:rPr>
                <w:delText>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  <w:r w:rsidRPr="00C24327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71C5F04D" w14:textId="368CA5E0" w:rsidR="00B910ED" w:rsidRPr="00C24327" w:rsidDel="007154E3" w:rsidRDefault="00B910ED">
            <w:pPr>
              <w:pStyle w:val="42"/>
              <w:spacing w:after="72"/>
              <w:ind w:left="1133"/>
              <w:rPr>
                <w:del w:id="2596" w:author="阿毛" w:date="2021-05-21T17:49:00Z"/>
                <w:rFonts w:ascii="標楷體" w:hAnsi="標楷體"/>
              </w:rPr>
              <w:pPrChange w:id="2597" w:author="阿毛" w:date="2021-06-02T14:38:00Z">
                <w:pPr>
                  <w:ind w:left="240" w:hangingChars="100" w:hanging="240"/>
                </w:pPr>
              </w:pPrChange>
            </w:pPr>
            <w:del w:id="2598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C24327" w:rsidDel="007154E3">
                <w:rPr>
                  <w:rFonts w:ascii="標楷體" w:hAnsi="標楷體" w:hint="eastAsia"/>
                </w:rPr>
                <w:delText>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  <w:r w:rsidRPr="00C24327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B910ED" w:rsidRPr="00C24327" w:rsidDel="007154E3" w14:paraId="7C602057" w14:textId="70E714C9" w:rsidTr="00055FC2">
        <w:trPr>
          <w:trHeight w:val="291"/>
          <w:jc w:val="center"/>
          <w:del w:id="2599" w:author="阿毛" w:date="2021-05-21T17:49:00Z"/>
        </w:trPr>
        <w:tc>
          <w:tcPr>
            <w:tcW w:w="620" w:type="dxa"/>
          </w:tcPr>
          <w:p w14:paraId="1F2715AE" w14:textId="2BCDC6FC" w:rsidR="00B910ED" w:rsidRPr="00C24327" w:rsidDel="007154E3" w:rsidRDefault="00B910ED">
            <w:pPr>
              <w:pStyle w:val="42"/>
              <w:spacing w:after="72"/>
              <w:ind w:left="1133"/>
              <w:rPr>
                <w:del w:id="2600" w:author="阿毛" w:date="2021-05-21T17:49:00Z"/>
                <w:rFonts w:ascii="標楷體" w:hAnsi="標楷體"/>
              </w:rPr>
              <w:pPrChange w:id="2601" w:author="阿毛" w:date="2021-06-02T14:38:00Z">
                <w:pPr/>
              </w:pPrChange>
            </w:pPr>
            <w:del w:id="2602" w:author="阿毛" w:date="2021-05-21T17:49:00Z">
              <w:r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276" w:type="dxa"/>
          </w:tcPr>
          <w:p w14:paraId="39778895" w14:textId="08A810DB" w:rsidR="00B910ED" w:rsidRPr="00C24327" w:rsidDel="007154E3" w:rsidRDefault="00B910ED">
            <w:pPr>
              <w:pStyle w:val="42"/>
              <w:spacing w:after="72"/>
              <w:ind w:left="1133"/>
              <w:rPr>
                <w:del w:id="2603" w:author="阿毛" w:date="2021-05-21T17:49:00Z"/>
                <w:rFonts w:ascii="標楷體" w:hAnsi="標楷體"/>
              </w:rPr>
              <w:pPrChange w:id="2604" w:author="阿毛" w:date="2021-06-02T14:38:00Z">
                <w:pPr/>
              </w:pPrChange>
            </w:pPr>
            <w:del w:id="2605" w:author="阿毛" w:date="2021-05-21T17:49:00Z">
              <w:r w:rsidRPr="00C24327" w:rsidDel="007154E3">
                <w:rPr>
                  <w:rFonts w:ascii="標楷體" w:hAnsi="標楷體" w:hint="eastAsia"/>
                </w:rPr>
                <w:delText>訂正別</w:delText>
              </w:r>
            </w:del>
          </w:p>
        </w:tc>
        <w:tc>
          <w:tcPr>
            <w:tcW w:w="1760" w:type="dxa"/>
          </w:tcPr>
          <w:p w14:paraId="39BF83D6" w14:textId="0ED48C85" w:rsidR="00B910ED" w:rsidRPr="00C24327" w:rsidDel="007154E3" w:rsidRDefault="00055FC2">
            <w:pPr>
              <w:pStyle w:val="42"/>
              <w:spacing w:after="72"/>
              <w:ind w:left="1133"/>
              <w:rPr>
                <w:del w:id="2606" w:author="阿毛" w:date="2021-05-21T17:49:00Z"/>
                <w:rFonts w:ascii="標楷體" w:hAnsi="標楷體"/>
              </w:rPr>
              <w:pPrChange w:id="2607" w:author="阿毛" w:date="2021-06-02T14:38:00Z">
                <w:pPr/>
              </w:pPrChange>
            </w:pPr>
            <w:del w:id="2608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98" w:type="dxa"/>
          </w:tcPr>
          <w:p w14:paraId="03317C11" w14:textId="51800E0C" w:rsidR="00B910ED" w:rsidRPr="00C24327" w:rsidDel="007154E3" w:rsidRDefault="00B910ED">
            <w:pPr>
              <w:pStyle w:val="42"/>
              <w:spacing w:after="72"/>
              <w:ind w:left="1133"/>
              <w:rPr>
                <w:del w:id="2609" w:author="阿毛" w:date="2021-05-21T17:49:00Z"/>
                <w:rFonts w:ascii="標楷體" w:hAnsi="標楷體"/>
              </w:rPr>
              <w:pPrChange w:id="2610" w:author="阿毛" w:date="2021-06-02T14:38:00Z">
                <w:pPr/>
              </w:pPrChange>
            </w:pPr>
            <w:del w:id="2611" w:author="阿毛" w:date="2021-05-21T17:49:00Z">
              <w:r w:rsidRPr="00C24327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75" w:type="dxa"/>
          </w:tcPr>
          <w:p w14:paraId="1C714B0E" w14:textId="38A7C8B6" w:rsidR="00B910ED" w:rsidRPr="00C24327" w:rsidDel="007154E3" w:rsidRDefault="00B910ED">
            <w:pPr>
              <w:pStyle w:val="42"/>
              <w:spacing w:after="72"/>
              <w:ind w:left="1133"/>
              <w:rPr>
                <w:del w:id="2612" w:author="阿毛" w:date="2021-05-21T17:49:00Z"/>
                <w:rFonts w:ascii="標楷體" w:hAnsi="標楷體"/>
              </w:rPr>
              <w:pPrChange w:id="2613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1591861" w14:textId="00750BA9" w:rsidR="00B910ED" w:rsidRPr="00C24327" w:rsidDel="007154E3" w:rsidRDefault="00B910ED">
            <w:pPr>
              <w:pStyle w:val="42"/>
              <w:spacing w:after="72"/>
              <w:ind w:left="1133"/>
              <w:rPr>
                <w:del w:id="2614" w:author="阿毛" w:date="2021-05-21T17:49:00Z"/>
                <w:rFonts w:ascii="標楷體" w:hAnsi="標楷體"/>
              </w:rPr>
              <w:pPrChange w:id="2615" w:author="阿毛" w:date="2021-06-02T14:38:00Z">
                <w:pPr/>
              </w:pPrChange>
            </w:pPr>
            <w:del w:id="2616" w:author="阿毛" w:date="2021-05-21T17:49:00Z">
              <w:r w:rsidDel="007154E3">
                <w:rPr>
                  <w:rFonts w:ascii="標楷體" w:hAnsi="標楷體"/>
                </w:rPr>
                <w:delText>V</w:delText>
              </w:r>
            </w:del>
          </w:p>
        </w:tc>
        <w:tc>
          <w:tcPr>
            <w:tcW w:w="709" w:type="dxa"/>
          </w:tcPr>
          <w:p w14:paraId="120905E0" w14:textId="254D1276" w:rsidR="00B910ED" w:rsidRPr="00C24327" w:rsidDel="007154E3" w:rsidRDefault="00B910ED">
            <w:pPr>
              <w:pStyle w:val="42"/>
              <w:spacing w:after="72"/>
              <w:ind w:left="1133"/>
              <w:rPr>
                <w:del w:id="2617" w:author="阿毛" w:date="2021-05-21T17:49:00Z"/>
                <w:rFonts w:ascii="標楷體" w:hAnsi="標楷體"/>
              </w:rPr>
              <w:pPrChange w:id="2618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7F332488" w14:textId="173A5519" w:rsidR="00B910ED" w:rsidRPr="00C24327" w:rsidDel="007154E3" w:rsidRDefault="00B910ED">
            <w:pPr>
              <w:pStyle w:val="42"/>
              <w:spacing w:after="72"/>
              <w:ind w:left="1133"/>
              <w:rPr>
                <w:del w:id="2619" w:author="阿毛" w:date="2021-05-21T17:49:00Z"/>
                <w:rFonts w:ascii="標楷體" w:hAnsi="標楷體"/>
              </w:rPr>
              <w:pPrChange w:id="2620" w:author="阿毛" w:date="2021-06-02T14:38:00Z">
                <w:pPr/>
              </w:pPrChange>
            </w:pPr>
            <w:del w:id="2621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680D8484" w14:textId="6508081C" w:rsidR="00B910ED" w:rsidRPr="00C24327" w:rsidDel="007154E3" w:rsidRDefault="00B910ED">
            <w:pPr>
              <w:pStyle w:val="42"/>
              <w:spacing w:after="72"/>
              <w:ind w:left="1133"/>
              <w:rPr>
                <w:del w:id="2622" w:author="阿毛" w:date="2021-05-21T17:49:00Z"/>
                <w:rFonts w:ascii="標楷體" w:hAnsi="標楷體"/>
              </w:rPr>
              <w:pPrChange w:id="2623" w:author="阿毛" w:date="2021-06-02T14:38:00Z">
                <w:pPr/>
              </w:pPrChange>
            </w:pPr>
            <w:del w:id="2624" w:author="阿毛" w:date="2021-05-21T17:49:00Z">
              <w:r w:rsidRPr="00C24327" w:rsidDel="007154E3">
                <w:rPr>
                  <w:rFonts w:ascii="標楷體" w:hAnsi="標楷體" w:hint="eastAsia"/>
                </w:rPr>
                <w:delText>0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未訂正</w:delText>
              </w:r>
            </w:del>
          </w:p>
          <w:p w14:paraId="69A1B9C1" w14:textId="4241C9CA" w:rsidR="00B910ED" w:rsidRPr="00C24327" w:rsidDel="007154E3" w:rsidRDefault="00B910ED">
            <w:pPr>
              <w:pStyle w:val="42"/>
              <w:spacing w:after="72"/>
              <w:ind w:left="1133"/>
              <w:rPr>
                <w:del w:id="2625" w:author="阿毛" w:date="2021-05-21T17:49:00Z"/>
                <w:rFonts w:ascii="標楷體" w:hAnsi="標楷體"/>
              </w:rPr>
              <w:pPrChange w:id="2626" w:author="阿毛" w:date="2021-06-02T14:38:00Z">
                <w:pPr/>
              </w:pPrChange>
            </w:pPr>
            <w:del w:id="2627" w:author="阿毛" w:date="2021-05-21T17:49:00Z">
              <w:r w:rsidRPr="00C24327" w:rsidDel="007154E3">
                <w:rPr>
                  <w:rFonts w:ascii="標楷體" w:hAnsi="標楷體" w:hint="eastAsia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全部</w:delText>
              </w:r>
            </w:del>
          </w:p>
        </w:tc>
      </w:tr>
      <w:tr w:rsidR="00B910ED" w:rsidRPr="00C24327" w:rsidDel="007154E3" w14:paraId="02D21BD1" w14:textId="1C9BEF59" w:rsidTr="00055FC2">
        <w:trPr>
          <w:trHeight w:val="291"/>
          <w:jc w:val="center"/>
          <w:del w:id="2628" w:author="阿毛" w:date="2021-05-21T17:49:00Z"/>
        </w:trPr>
        <w:tc>
          <w:tcPr>
            <w:tcW w:w="620" w:type="dxa"/>
          </w:tcPr>
          <w:p w14:paraId="0EC593C8" w14:textId="07EBDD28" w:rsidR="00B910ED" w:rsidRPr="00C24327" w:rsidDel="007154E3" w:rsidRDefault="00B910ED">
            <w:pPr>
              <w:pStyle w:val="42"/>
              <w:spacing w:after="72"/>
              <w:ind w:left="1133"/>
              <w:rPr>
                <w:del w:id="2629" w:author="阿毛" w:date="2021-05-21T17:49:00Z"/>
                <w:rFonts w:ascii="標楷體" w:hAnsi="標楷體"/>
              </w:rPr>
              <w:pPrChange w:id="2630" w:author="阿毛" w:date="2021-06-02T14:38:00Z">
                <w:pPr/>
              </w:pPrChange>
            </w:pPr>
            <w:del w:id="2631" w:author="阿毛" w:date="2021-05-21T17:49:00Z">
              <w:r w:rsidDel="007154E3">
                <w:rPr>
                  <w:rFonts w:ascii="標楷體" w:hAnsi="標楷體"/>
                </w:rPr>
                <w:delText>5</w:delText>
              </w:r>
            </w:del>
          </w:p>
        </w:tc>
        <w:tc>
          <w:tcPr>
            <w:tcW w:w="1276" w:type="dxa"/>
          </w:tcPr>
          <w:p w14:paraId="4CC321F8" w14:textId="72D16216" w:rsidR="00B910ED" w:rsidRPr="00C24327" w:rsidDel="007154E3" w:rsidRDefault="00B910ED">
            <w:pPr>
              <w:pStyle w:val="42"/>
              <w:spacing w:after="72"/>
              <w:ind w:left="1133"/>
              <w:rPr>
                <w:del w:id="2632" w:author="阿毛" w:date="2021-05-21T17:49:00Z"/>
                <w:rFonts w:ascii="標楷體" w:hAnsi="標楷體"/>
              </w:rPr>
              <w:pPrChange w:id="2633" w:author="阿毛" w:date="2021-06-02T14:38:00Z">
                <w:pPr/>
              </w:pPrChange>
            </w:pPr>
            <w:del w:id="2634" w:author="阿毛" w:date="2021-05-21T17:49:00Z">
              <w:r w:rsidRPr="00C24327" w:rsidDel="007154E3">
                <w:rPr>
                  <w:rFonts w:ascii="標楷體" w:hAnsi="標楷體" w:hint="eastAsia"/>
                </w:rPr>
                <w:delText>報表</w:delText>
              </w:r>
            </w:del>
          </w:p>
        </w:tc>
        <w:tc>
          <w:tcPr>
            <w:tcW w:w="1760" w:type="dxa"/>
          </w:tcPr>
          <w:p w14:paraId="74FAF76A" w14:textId="36105204" w:rsidR="00B910ED" w:rsidRPr="00C24327" w:rsidDel="007154E3" w:rsidRDefault="00055FC2">
            <w:pPr>
              <w:pStyle w:val="42"/>
              <w:spacing w:after="72"/>
              <w:ind w:left="1133"/>
              <w:rPr>
                <w:del w:id="2635" w:author="阿毛" w:date="2021-05-21T17:49:00Z"/>
                <w:rFonts w:ascii="標楷體" w:hAnsi="標楷體"/>
              </w:rPr>
              <w:pPrChange w:id="2636" w:author="阿毛" w:date="2021-06-02T14:38:00Z">
                <w:pPr/>
              </w:pPrChange>
            </w:pPr>
            <w:del w:id="2637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98" w:type="dxa"/>
          </w:tcPr>
          <w:p w14:paraId="5AF292EB" w14:textId="174E0720" w:rsidR="00B910ED" w:rsidRPr="00C24327" w:rsidDel="007154E3" w:rsidRDefault="00B910ED">
            <w:pPr>
              <w:pStyle w:val="42"/>
              <w:spacing w:after="72"/>
              <w:ind w:left="1133"/>
              <w:rPr>
                <w:del w:id="2638" w:author="阿毛" w:date="2021-05-21T17:49:00Z"/>
                <w:rFonts w:ascii="標楷體" w:hAnsi="標楷體"/>
              </w:rPr>
              <w:pPrChange w:id="2639" w:author="阿毛" w:date="2021-06-02T14:38:00Z">
                <w:pPr/>
              </w:pPrChange>
            </w:pPr>
            <w:del w:id="2640" w:author="阿毛" w:date="2021-05-21T17:49:00Z">
              <w:r w:rsidRPr="00C24327" w:rsidDel="007154E3">
                <w:rPr>
                  <w:rFonts w:ascii="標楷體" w:hAnsi="標楷體"/>
                </w:rPr>
                <w:delText>1</w:delText>
              </w:r>
            </w:del>
          </w:p>
        </w:tc>
        <w:tc>
          <w:tcPr>
            <w:tcW w:w="1275" w:type="dxa"/>
          </w:tcPr>
          <w:p w14:paraId="26FB337D" w14:textId="277411AC" w:rsidR="00B910ED" w:rsidRPr="00C24327" w:rsidDel="007154E3" w:rsidRDefault="00B910ED">
            <w:pPr>
              <w:pStyle w:val="42"/>
              <w:spacing w:after="72"/>
              <w:ind w:left="1133"/>
              <w:rPr>
                <w:del w:id="2641" w:author="阿毛" w:date="2021-05-21T17:49:00Z"/>
                <w:rFonts w:ascii="標楷體" w:hAnsi="標楷體"/>
              </w:rPr>
              <w:pPrChange w:id="2642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DF30E64" w14:textId="08937440" w:rsidR="00B910ED" w:rsidRPr="00C24327" w:rsidDel="007154E3" w:rsidRDefault="00B910ED">
            <w:pPr>
              <w:pStyle w:val="42"/>
              <w:spacing w:after="72"/>
              <w:ind w:left="1133"/>
              <w:rPr>
                <w:del w:id="2643" w:author="阿毛" w:date="2021-05-21T17:49:00Z"/>
                <w:rFonts w:ascii="標楷體" w:hAnsi="標楷體"/>
              </w:rPr>
              <w:pPrChange w:id="2644" w:author="阿毛" w:date="2021-06-02T14:38:00Z">
                <w:pPr/>
              </w:pPrChange>
            </w:pPr>
            <w:del w:id="2645" w:author="阿毛" w:date="2021-05-21T17:49:00Z">
              <w:r w:rsidDel="007154E3">
                <w:rPr>
                  <w:rFonts w:ascii="標楷體" w:hAnsi="標楷體"/>
                </w:rPr>
                <w:delText>V</w:delText>
              </w:r>
            </w:del>
          </w:p>
        </w:tc>
        <w:tc>
          <w:tcPr>
            <w:tcW w:w="709" w:type="dxa"/>
          </w:tcPr>
          <w:p w14:paraId="407BCCD9" w14:textId="1BDF6297" w:rsidR="00B910ED" w:rsidRPr="00C24327" w:rsidDel="007154E3" w:rsidRDefault="00B910ED">
            <w:pPr>
              <w:pStyle w:val="42"/>
              <w:spacing w:after="72"/>
              <w:ind w:left="1133"/>
              <w:rPr>
                <w:del w:id="2646" w:author="阿毛" w:date="2021-05-21T17:49:00Z"/>
                <w:rFonts w:ascii="標楷體" w:hAnsi="標楷體"/>
              </w:rPr>
              <w:pPrChange w:id="2647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686E7559" w14:textId="2338CCA1" w:rsidR="00B910ED" w:rsidRPr="00C24327" w:rsidDel="007154E3" w:rsidRDefault="00B910ED">
            <w:pPr>
              <w:pStyle w:val="42"/>
              <w:spacing w:after="72"/>
              <w:ind w:left="1133"/>
              <w:rPr>
                <w:del w:id="2648" w:author="阿毛" w:date="2021-05-21T17:49:00Z"/>
                <w:rFonts w:ascii="標楷體" w:hAnsi="標楷體"/>
              </w:rPr>
              <w:pPrChange w:id="2649" w:author="阿毛" w:date="2021-06-02T14:38:00Z">
                <w:pPr/>
              </w:pPrChange>
            </w:pPr>
            <w:del w:id="2650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7098D356" w14:textId="3D843B32" w:rsidR="00B910ED" w:rsidRPr="00C24327" w:rsidDel="007154E3" w:rsidRDefault="00B910ED">
            <w:pPr>
              <w:pStyle w:val="42"/>
              <w:spacing w:after="72"/>
              <w:ind w:left="1133"/>
              <w:rPr>
                <w:del w:id="2651" w:author="阿毛" w:date="2021-05-21T17:49:00Z"/>
                <w:rFonts w:ascii="標楷體" w:hAnsi="標楷體"/>
              </w:rPr>
              <w:pPrChange w:id="2652" w:author="阿毛" w:date="2021-06-02T14:38:00Z">
                <w:pPr/>
              </w:pPrChange>
            </w:pPr>
            <w:del w:id="2653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客戶往來本息明細表 </w:delText>
              </w:r>
            </w:del>
          </w:p>
          <w:p w14:paraId="31F07BAF" w14:textId="68CF8B3C" w:rsidR="00B910ED" w:rsidRPr="00C24327" w:rsidDel="007154E3" w:rsidRDefault="00B910ED">
            <w:pPr>
              <w:pStyle w:val="42"/>
              <w:spacing w:after="72"/>
              <w:ind w:left="1133"/>
              <w:rPr>
                <w:del w:id="2654" w:author="阿毛" w:date="2021-05-21T17:49:00Z"/>
                <w:rFonts w:ascii="標楷體" w:hAnsi="標楷體"/>
              </w:rPr>
              <w:pPrChange w:id="2655" w:author="阿毛" w:date="2021-06-02T14:38:00Z">
                <w:pPr/>
              </w:pPrChange>
            </w:pPr>
            <w:del w:id="2656" w:author="阿毛" w:date="2021-05-21T17:49:00Z">
              <w:r w:rsidRPr="00C24327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客戶往來費用明細表 </w:delText>
              </w:r>
            </w:del>
          </w:p>
          <w:p w14:paraId="71C5C2B6" w14:textId="0DC1D4E1" w:rsidR="00B910ED" w:rsidRPr="00C24327" w:rsidDel="007154E3" w:rsidRDefault="00B910ED">
            <w:pPr>
              <w:pStyle w:val="42"/>
              <w:spacing w:after="72"/>
              <w:ind w:left="1133"/>
              <w:rPr>
                <w:del w:id="2657" w:author="阿毛" w:date="2021-05-21T17:49:00Z"/>
                <w:rFonts w:ascii="標楷體" w:hAnsi="標楷體"/>
              </w:rPr>
              <w:pPrChange w:id="2658" w:author="阿毛" w:date="2021-06-02T14:38:00Z">
                <w:pPr/>
              </w:pPrChange>
            </w:pPr>
            <w:del w:id="2659" w:author="阿毛" w:date="2021-05-21T17:49:00Z">
              <w:r w:rsidRPr="00C24327" w:rsidDel="007154E3">
                <w:rPr>
                  <w:rFonts w:ascii="標楷體" w:hAnsi="標楷體" w:hint="eastAsia"/>
                </w:rPr>
                <w:delText>3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客戶往來交易明細表 </w:delText>
              </w:r>
            </w:del>
          </w:p>
          <w:p w14:paraId="4ACBADA9" w14:textId="2D3D1D5B" w:rsidR="00B910ED" w:rsidRPr="00C24327" w:rsidDel="007154E3" w:rsidRDefault="00B910ED">
            <w:pPr>
              <w:pStyle w:val="42"/>
              <w:spacing w:after="72"/>
              <w:ind w:left="1133"/>
              <w:rPr>
                <w:del w:id="2660" w:author="阿毛" w:date="2021-05-21T17:49:00Z"/>
                <w:rFonts w:ascii="標楷體" w:hAnsi="標楷體"/>
              </w:rPr>
              <w:pPrChange w:id="2661" w:author="阿毛" w:date="2021-06-02T14:38:00Z">
                <w:pPr/>
              </w:pPrChange>
            </w:pPr>
            <w:del w:id="2662" w:author="阿毛" w:date="2021-05-21T17:49:00Z">
              <w:r w:rsidRPr="00C24327" w:rsidDel="007154E3">
                <w:rPr>
                  <w:rFonts w:ascii="標楷體" w:hAnsi="標楷體" w:hint="eastAsia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全部</w:delText>
              </w:r>
            </w:del>
          </w:p>
        </w:tc>
      </w:tr>
    </w:tbl>
    <w:p w14:paraId="5181D839" w14:textId="2539E128" w:rsidR="003A1588" w:rsidDel="007154E3" w:rsidRDefault="003A1588">
      <w:pPr>
        <w:pStyle w:val="42"/>
        <w:spacing w:after="72"/>
        <w:ind w:left="1133"/>
        <w:rPr>
          <w:del w:id="2663" w:author="阿毛" w:date="2021-05-21T17:49:00Z"/>
          <w:rFonts w:ascii="標楷體" w:hAnsi="標楷體"/>
        </w:rPr>
        <w:pPrChange w:id="2664" w:author="阿毛" w:date="2021-06-02T14:38:00Z">
          <w:pPr/>
        </w:pPrChange>
      </w:pPr>
    </w:p>
    <w:p w14:paraId="7D50DE7E" w14:textId="03818319" w:rsidR="00B910ED" w:rsidRPr="006D7377" w:rsidDel="007154E3" w:rsidRDefault="00B910ED">
      <w:pPr>
        <w:pStyle w:val="42"/>
        <w:spacing w:after="72"/>
        <w:ind w:left="1133"/>
        <w:rPr>
          <w:del w:id="2665" w:author="阿毛" w:date="2021-05-21T17:49:00Z"/>
          <w:rFonts w:ascii="標楷體" w:hAnsi="標楷體"/>
          <w:szCs w:val="24"/>
        </w:rPr>
        <w:pPrChange w:id="2666" w:author="阿毛" w:date="2021-06-02T14:38:00Z">
          <w:pPr>
            <w:pStyle w:val="42"/>
            <w:spacing w:after="72"/>
            <w:ind w:leftChars="0" w:left="0"/>
          </w:pPr>
        </w:pPrChange>
      </w:pPr>
      <w:del w:id="2667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輸出報表：1.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客戶往來本息明細表</w:delInstrText>
        </w:r>
        <w:r w:rsidR="007154E3" w:rsidDel="007154E3">
          <w:delInstrText xml:space="preserve">_1" </w:delInstrText>
        </w:r>
        <w:r w:rsidR="007154E3" w:rsidDel="007154E3">
          <w:fldChar w:fldCharType="separate"/>
        </w:r>
        <w:r w:rsidRPr="00C1696F" w:rsidDel="007154E3">
          <w:rPr>
            <w:rStyle w:val="a7"/>
            <w:rFonts w:ascii="標楷體" w:hAnsi="標楷體" w:hint="eastAsia"/>
            <w:szCs w:val="24"/>
          </w:rPr>
          <w:delText>客戶往來本息明細表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22748C2D" w14:textId="23E12663" w:rsidR="00B910ED" w:rsidRPr="006D7377" w:rsidDel="007154E3" w:rsidRDefault="00B910ED">
      <w:pPr>
        <w:pStyle w:val="42"/>
        <w:spacing w:after="72"/>
        <w:ind w:left="1133"/>
        <w:rPr>
          <w:del w:id="2668" w:author="阿毛" w:date="2021-05-21T17:49:00Z"/>
          <w:rFonts w:ascii="標楷體" w:hAnsi="標楷體"/>
          <w:szCs w:val="24"/>
        </w:rPr>
        <w:pPrChange w:id="2669" w:author="阿毛" w:date="2021-06-02T14:38:00Z">
          <w:pPr>
            <w:pStyle w:val="42"/>
            <w:spacing w:after="72"/>
            <w:ind w:leftChars="0" w:left="0"/>
          </w:pPr>
        </w:pPrChange>
      </w:pPr>
      <w:del w:id="2670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          2.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客戶往來費用明細表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3846D5" w:rsidDel="007154E3">
          <w:rPr>
            <w:rStyle w:val="a7"/>
            <w:rFonts w:ascii="標楷體" w:hAnsi="標楷體" w:hint="eastAsia"/>
            <w:szCs w:val="24"/>
          </w:rPr>
          <w:delText>客戶往來費用明細表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6C324C53" w14:textId="2023EA52" w:rsidR="00B910ED" w:rsidRPr="006D7377" w:rsidDel="007154E3" w:rsidRDefault="00B910ED">
      <w:pPr>
        <w:pStyle w:val="42"/>
        <w:spacing w:after="72"/>
        <w:ind w:left="1133"/>
        <w:rPr>
          <w:del w:id="2671" w:author="阿毛" w:date="2021-05-21T17:49:00Z"/>
          <w:rFonts w:ascii="標楷體" w:hAnsi="標楷體"/>
          <w:szCs w:val="24"/>
        </w:rPr>
        <w:pPrChange w:id="2672" w:author="阿毛" w:date="2021-06-02T14:38:00Z">
          <w:pPr>
            <w:pStyle w:val="42"/>
            <w:spacing w:after="72"/>
            <w:ind w:leftChars="0" w:left="0"/>
          </w:pPr>
        </w:pPrChange>
      </w:pPr>
      <w:del w:id="2673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          3.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客戶往來交易明細表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3846D5" w:rsidDel="007154E3">
          <w:rPr>
            <w:rStyle w:val="a7"/>
            <w:rFonts w:ascii="標楷體" w:hAnsi="標楷體" w:hint="eastAsia"/>
            <w:szCs w:val="24"/>
          </w:rPr>
          <w:delText>客戶往來交易明細表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60A6EBE9" w14:textId="1CE104E3" w:rsidR="005910A3" w:rsidRPr="00B910ED" w:rsidDel="007154E3" w:rsidRDefault="005910A3">
      <w:pPr>
        <w:pStyle w:val="42"/>
        <w:spacing w:after="72"/>
        <w:ind w:left="1133"/>
        <w:rPr>
          <w:del w:id="2674" w:author="阿毛" w:date="2021-05-21T17:49:00Z"/>
          <w:rFonts w:ascii="標楷體" w:hAnsi="標楷體"/>
        </w:rPr>
        <w:pPrChange w:id="2675" w:author="阿毛" w:date="2021-06-02T14:38:00Z">
          <w:pPr/>
        </w:pPrChange>
      </w:pPr>
    </w:p>
    <w:p w14:paraId="7EB528E0" w14:textId="31CFBE79" w:rsidR="006F422C" w:rsidRPr="00D545F1" w:rsidDel="007154E3" w:rsidRDefault="003F5191">
      <w:pPr>
        <w:pStyle w:val="42"/>
        <w:spacing w:after="72"/>
        <w:ind w:left="1133"/>
        <w:rPr>
          <w:del w:id="2676" w:author="阿毛" w:date="2021-05-21T17:49:00Z"/>
          <w:rFonts w:ascii="標楷體" w:hAnsi="標楷體"/>
        </w:rPr>
        <w:pPrChange w:id="2677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678" w:author="阿毛" w:date="2021-05-21T17:49:00Z">
        <w:r w:rsidDel="007154E3">
          <w:rPr>
            <w:rFonts w:ascii="標楷體" w:hAnsi="標楷體"/>
          </w:rPr>
          <w:br w:type="page"/>
        </w:r>
        <w:r w:rsidR="006F422C" w:rsidRPr="00D545F1" w:rsidDel="007154E3">
          <w:rPr>
            <w:rFonts w:ascii="標楷體" w:hAnsi="標楷體"/>
          </w:rPr>
          <w:delText>L9</w:delText>
        </w:r>
        <w:r w:rsidR="006F422C" w:rsidDel="007154E3">
          <w:rPr>
            <w:rFonts w:ascii="標楷體" w:hAnsi="標楷體" w:hint="eastAsia"/>
          </w:rPr>
          <w:delText>7</w:delText>
        </w:r>
        <w:r w:rsidR="006F422C" w:rsidRPr="00D545F1" w:rsidDel="007154E3">
          <w:rPr>
            <w:rFonts w:ascii="標楷體" w:hAnsi="標楷體" w:hint="eastAsia"/>
          </w:rPr>
          <w:delText>0</w:delText>
        </w:r>
        <w:r w:rsidR="003A1588" w:rsidDel="007154E3">
          <w:rPr>
            <w:rFonts w:ascii="標楷體" w:hAnsi="標楷體" w:hint="eastAsia"/>
          </w:rPr>
          <w:delText>2</w:delText>
        </w:r>
        <w:r w:rsidR="006F422C" w:rsidRPr="008270B8" w:rsidDel="007154E3">
          <w:rPr>
            <w:rFonts w:ascii="標楷體" w:hAnsi="標楷體" w:hint="eastAsia"/>
          </w:rPr>
          <w:delText>放款餘額及財收統計表</w:delText>
        </w:r>
      </w:del>
    </w:p>
    <w:p w14:paraId="06EE1469" w14:textId="48002F99" w:rsidR="006F422C" w:rsidRPr="00AB69BA" w:rsidDel="007154E3" w:rsidRDefault="006F422C">
      <w:pPr>
        <w:pStyle w:val="42"/>
        <w:spacing w:after="72"/>
        <w:ind w:left="1133"/>
        <w:rPr>
          <w:del w:id="2679" w:author="阿毛" w:date="2021-05-21T17:49:00Z"/>
        </w:rPr>
        <w:pPrChange w:id="2680" w:author="阿毛" w:date="2021-06-02T14:38:00Z">
          <w:pPr>
            <w:pStyle w:val="a"/>
          </w:pPr>
        </w:pPrChange>
      </w:pPr>
      <w:del w:id="2681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1C520A56" w14:textId="5267F22C" w:rsidTr="00F4398B">
        <w:trPr>
          <w:trHeight w:val="277"/>
          <w:del w:id="268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91BD82" w14:textId="2CD94EAB" w:rsidR="006F422C" w:rsidRPr="00AB69BA" w:rsidDel="007154E3" w:rsidRDefault="006F422C">
            <w:pPr>
              <w:pStyle w:val="42"/>
              <w:spacing w:after="72"/>
              <w:ind w:left="1133"/>
              <w:rPr>
                <w:del w:id="2683" w:author="阿毛" w:date="2021-05-21T17:49:00Z"/>
                <w:rFonts w:ascii="標楷體" w:hAnsi="標楷體"/>
              </w:rPr>
              <w:pPrChange w:id="2684" w:author="阿毛" w:date="2021-06-02T14:38:00Z">
                <w:pPr/>
              </w:pPrChange>
            </w:pPr>
            <w:del w:id="268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201B5D" w14:textId="05C05443" w:rsidR="006F422C" w:rsidDel="007154E3" w:rsidRDefault="006F422C">
            <w:pPr>
              <w:pStyle w:val="42"/>
              <w:spacing w:after="72"/>
              <w:ind w:left="1133"/>
              <w:rPr>
                <w:del w:id="2686" w:author="阿毛" w:date="2021-05-21T17:49:00Z"/>
                <w:rFonts w:ascii="標楷體" w:hAnsi="標楷體"/>
              </w:rPr>
              <w:pPrChange w:id="2687" w:author="阿毛" w:date="2021-06-02T14:38:00Z">
                <w:pPr/>
              </w:pPrChange>
            </w:pPr>
            <w:del w:id="2688" w:author="阿毛" w:date="2021-05-21T17:49:00Z">
              <w:r w:rsidRPr="00191661" w:rsidDel="007154E3">
                <w:rPr>
                  <w:rFonts w:ascii="標楷體" w:hAnsi="標楷體" w:hint="eastAsia"/>
                  <w:lang w:eastAsia="zh-HK"/>
                </w:rPr>
                <w:delText>放款餘額及財收統計表</w:delText>
              </w:r>
            </w:del>
          </w:p>
          <w:p w14:paraId="7AC6916E" w14:textId="54051922" w:rsidR="006F422C" w:rsidDel="007154E3" w:rsidRDefault="006F422C">
            <w:pPr>
              <w:pStyle w:val="42"/>
              <w:spacing w:after="72"/>
              <w:ind w:left="1133"/>
              <w:rPr>
                <w:del w:id="2689" w:author="阿毛" w:date="2021-05-21T17:49:00Z"/>
                <w:rFonts w:ascii="標楷體" w:hAnsi="標楷體"/>
              </w:rPr>
              <w:pPrChange w:id="2690" w:author="阿毛" w:date="2021-06-02T14:38:00Z">
                <w:pPr/>
              </w:pPrChange>
            </w:pPr>
            <w:del w:id="2691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輸入日</w:delText>
              </w:r>
              <w:r w:rsidRPr="00191661" w:rsidDel="007154E3">
                <w:rPr>
                  <w:rFonts w:ascii="標楷體" w:hAnsi="標楷體" w:hint="eastAsia"/>
                  <w:lang w:eastAsia="zh-HK"/>
                </w:rPr>
                <w:delText>期區間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查詢報表資料</w:delText>
              </w:r>
            </w:del>
          </w:p>
          <w:p w14:paraId="2EC61037" w14:textId="06930F4E" w:rsidR="003E2496" w:rsidDel="007154E3" w:rsidRDefault="003E2496">
            <w:pPr>
              <w:pStyle w:val="42"/>
              <w:spacing w:after="72"/>
              <w:ind w:left="1133"/>
              <w:rPr>
                <w:del w:id="2692" w:author="阿毛" w:date="2021-05-21T17:49:00Z"/>
                <w:rFonts w:ascii="標楷體" w:hAnsi="標楷體"/>
              </w:rPr>
              <w:pPrChange w:id="2693" w:author="阿毛" w:date="2021-06-02T14:38:00Z">
                <w:pPr/>
              </w:pPrChange>
            </w:pPr>
            <w:del w:id="2694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產出報表及檔案</w:delText>
              </w:r>
              <w:r w:rsidDel="007154E3">
                <w:rPr>
                  <w:rFonts w:ascii="標楷體" w:hAnsi="標楷體" w:hint="eastAsia"/>
                </w:rPr>
                <w:delText>：</w:delText>
              </w:r>
            </w:del>
          </w:p>
          <w:p w14:paraId="7F68CD24" w14:textId="77EBED25" w:rsidR="003E2496" w:rsidDel="007154E3" w:rsidRDefault="003E2496">
            <w:pPr>
              <w:pStyle w:val="42"/>
              <w:spacing w:after="72"/>
              <w:ind w:left="1133"/>
              <w:rPr>
                <w:del w:id="2695" w:author="阿毛" w:date="2021-05-21T17:49:00Z"/>
                <w:rFonts w:ascii="標楷體" w:hAnsi="標楷體"/>
              </w:rPr>
              <w:pPrChange w:id="2696" w:author="阿毛" w:date="2021-06-02T14:38:00Z">
                <w:pPr>
                  <w:ind w:firstLineChars="100" w:firstLine="240"/>
                </w:pPr>
              </w:pPrChange>
            </w:pPr>
            <w:del w:id="2697" w:author="阿毛" w:date="2021-05-21T17:49:00Z">
              <w:r w:rsidDel="007154E3">
                <w:rPr>
                  <w:rFonts w:ascii="標楷體" w:hAnsi="標楷體" w:hint="eastAsia"/>
                </w:rPr>
                <w:delText>(</w:delText>
              </w:r>
              <w:r w:rsidRPr="006E659F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)</w:delText>
              </w:r>
              <w:r w:rsidRPr="003E2496" w:rsidDel="007154E3">
                <w:rPr>
                  <w:rFonts w:ascii="標楷體" w:hAnsi="標楷體" w:hint="eastAsia"/>
                </w:rPr>
                <w:delText>財收統計表</w:delText>
              </w:r>
            </w:del>
          </w:p>
          <w:p w14:paraId="7292E300" w14:textId="6B2D3958" w:rsidR="003E2496" w:rsidDel="007154E3" w:rsidRDefault="003E2496">
            <w:pPr>
              <w:pStyle w:val="42"/>
              <w:spacing w:after="72"/>
              <w:ind w:left="1133"/>
              <w:rPr>
                <w:del w:id="2698" w:author="阿毛" w:date="2021-05-21T17:49:00Z"/>
                <w:rFonts w:ascii="標楷體" w:hAnsi="標楷體"/>
              </w:rPr>
              <w:pPrChange w:id="2699" w:author="阿毛" w:date="2021-06-02T14:38:00Z">
                <w:pPr>
                  <w:ind w:firstLineChars="100" w:firstLine="240"/>
                </w:pPr>
              </w:pPrChange>
            </w:pPr>
            <w:del w:id="2700" w:author="阿毛" w:date="2021-05-21T17:49:00Z">
              <w:r w:rsidDel="007154E3">
                <w:rPr>
                  <w:rFonts w:ascii="標楷體" w:hAnsi="標楷體" w:hint="eastAsia"/>
                </w:rPr>
                <w:delText>(2)</w:delText>
              </w:r>
              <w:r w:rsidRPr="003E2496" w:rsidDel="007154E3">
                <w:rPr>
                  <w:rFonts w:ascii="標楷體" w:hAnsi="標楷體" w:hint="eastAsia"/>
                </w:rPr>
                <w:delText>財收統計表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3E2496" w:rsidDel="007154E3">
                <w:rPr>
                  <w:rFonts w:ascii="標楷體" w:hAnsi="標楷體" w:hint="eastAsia"/>
                </w:rPr>
                <w:delText>依據通路別:企金/非企金</w:delText>
              </w:r>
            </w:del>
          </w:p>
          <w:p w14:paraId="081B59D6" w14:textId="7D5C20EC" w:rsidR="003E2496" w:rsidRPr="003E2496" w:rsidDel="007154E3" w:rsidRDefault="003E2496">
            <w:pPr>
              <w:pStyle w:val="42"/>
              <w:spacing w:after="72"/>
              <w:ind w:left="1133"/>
              <w:rPr>
                <w:del w:id="2701" w:author="阿毛" w:date="2021-05-21T17:49:00Z"/>
                <w:rFonts w:ascii="標楷體" w:hAnsi="標楷體"/>
              </w:rPr>
              <w:pPrChange w:id="2702" w:author="阿毛" w:date="2021-06-02T14:38:00Z">
                <w:pPr>
                  <w:ind w:firstLineChars="100" w:firstLine="240"/>
                </w:pPr>
              </w:pPrChange>
            </w:pPr>
            <w:del w:id="2703" w:author="阿毛" w:date="2021-05-21T17:49:00Z">
              <w:r w:rsidDel="007154E3">
                <w:rPr>
                  <w:rFonts w:ascii="標楷體" w:hAnsi="標楷體" w:hint="eastAsia"/>
                </w:rPr>
                <w:delText>(3)</w:delText>
              </w:r>
              <w:r w:rsidRPr="003E2496" w:rsidDel="007154E3">
                <w:rPr>
                  <w:rFonts w:ascii="標楷體" w:hAnsi="標楷體" w:hint="eastAsia"/>
                </w:rPr>
                <w:delText>產生利息收入(實收)明細檔LNW63A3P 給會計師</w:delText>
              </w:r>
            </w:del>
          </w:p>
        </w:tc>
      </w:tr>
      <w:tr w:rsidR="006F422C" w:rsidRPr="00AB69BA" w:rsidDel="007154E3" w14:paraId="093913B6" w14:textId="6A607AD9" w:rsidTr="00F4398B">
        <w:trPr>
          <w:trHeight w:val="277"/>
          <w:del w:id="270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634370" w14:textId="54DBED38" w:rsidR="006F422C" w:rsidRPr="00AB69BA" w:rsidDel="007154E3" w:rsidRDefault="006F422C">
            <w:pPr>
              <w:pStyle w:val="42"/>
              <w:spacing w:after="72"/>
              <w:ind w:left="1133"/>
              <w:rPr>
                <w:del w:id="2705" w:author="阿毛" w:date="2021-05-21T17:49:00Z"/>
                <w:rFonts w:ascii="標楷體" w:hAnsi="標楷體"/>
              </w:rPr>
              <w:pPrChange w:id="2706" w:author="阿毛" w:date="2021-06-02T14:38:00Z">
                <w:pPr/>
              </w:pPrChange>
            </w:pPr>
            <w:del w:id="2707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1ECA07" w14:textId="14285563" w:rsidR="006F422C" w:rsidRPr="00AB69BA" w:rsidDel="007154E3" w:rsidRDefault="006F422C">
            <w:pPr>
              <w:pStyle w:val="42"/>
              <w:spacing w:after="72"/>
              <w:ind w:left="1133"/>
              <w:rPr>
                <w:del w:id="2708" w:author="阿毛" w:date="2021-05-21T17:49:00Z"/>
                <w:rFonts w:ascii="標楷體" w:hAnsi="標楷體"/>
              </w:rPr>
              <w:pPrChange w:id="2709" w:author="阿毛" w:date="2021-06-02T14:38:00Z">
                <w:pPr/>
              </w:pPrChange>
            </w:pPr>
          </w:p>
        </w:tc>
      </w:tr>
      <w:tr w:rsidR="006F422C" w:rsidRPr="00AB69BA" w:rsidDel="007154E3" w14:paraId="770DF71E" w14:textId="20159800" w:rsidTr="00F4398B">
        <w:trPr>
          <w:trHeight w:val="773"/>
          <w:del w:id="271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B5E430" w14:textId="16A33437" w:rsidR="006F422C" w:rsidRPr="00AB69BA" w:rsidDel="007154E3" w:rsidRDefault="006F422C">
            <w:pPr>
              <w:pStyle w:val="42"/>
              <w:spacing w:after="72"/>
              <w:ind w:left="1133"/>
              <w:rPr>
                <w:del w:id="2711" w:author="阿毛" w:date="2021-05-21T17:49:00Z"/>
                <w:rFonts w:ascii="標楷體" w:hAnsi="標楷體"/>
              </w:rPr>
              <w:pPrChange w:id="2712" w:author="阿毛" w:date="2021-06-02T14:38:00Z">
                <w:pPr/>
              </w:pPrChange>
            </w:pPr>
            <w:del w:id="271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FFF2AE" w14:textId="0E16E9D7" w:rsidR="006F422C" w:rsidRPr="00AB69BA" w:rsidDel="007154E3" w:rsidRDefault="006F422C">
            <w:pPr>
              <w:pStyle w:val="42"/>
              <w:spacing w:after="72"/>
              <w:ind w:left="1133"/>
              <w:rPr>
                <w:del w:id="2714" w:author="阿毛" w:date="2021-05-21T17:49:00Z"/>
                <w:rFonts w:ascii="標楷體" w:hAnsi="標楷體"/>
              </w:rPr>
              <w:pPrChange w:id="2715" w:author="阿毛" w:date="2021-06-02T14:38:00Z">
                <w:pPr/>
              </w:pPrChange>
            </w:pPr>
          </w:p>
        </w:tc>
      </w:tr>
      <w:tr w:rsidR="006F422C" w:rsidRPr="00AB69BA" w:rsidDel="007154E3" w14:paraId="470AF779" w14:textId="646E94DF" w:rsidTr="00F4398B">
        <w:trPr>
          <w:trHeight w:val="321"/>
          <w:del w:id="271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CE281E" w14:textId="5FE70609" w:rsidR="006F422C" w:rsidRPr="00AB69BA" w:rsidDel="007154E3" w:rsidRDefault="006F422C">
            <w:pPr>
              <w:pStyle w:val="42"/>
              <w:spacing w:after="72"/>
              <w:ind w:left="1133"/>
              <w:rPr>
                <w:del w:id="2717" w:author="阿毛" w:date="2021-05-21T17:49:00Z"/>
                <w:rFonts w:ascii="標楷體" w:hAnsi="標楷體"/>
              </w:rPr>
              <w:pPrChange w:id="2718" w:author="阿毛" w:date="2021-06-02T14:38:00Z">
                <w:pPr/>
              </w:pPrChange>
            </w:pPr>
            <w:del w:id="2719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5E83C" w14:textId="3CDF7A96" w:rsidR="006F422C" w:rsidRPr="00AB69BA" w:rsidDel="007154E3" w:rsidRDefault="006F422C">
            <w:pPr>
              <w:pStyle w:val="42"/>
              <w:spacing w:after="72"/>
              <w:ind w:left="1133"/>
              <w:rPr>
                <w:del w:id="2720" w:author="阿毛" w:date="2021-05-21T17:49:00Z"/>
                <w:rFonts w:ascii="標楷體" w:hAnsi="標楷體"/>
              </w:rPr>
              <w:pPrChange w:id="2721" w:author="阿毛" w:date="2021-06-02T14:38:00Z">
                <w:pPr/>
              </w:pPrChange>
            </w:pPr>
          </w:p>
        </w:tc>
      </w:tr>
      <w:tr w:rsidR="006F422C" w:rsidRPr="00AB69BA" w:rsidDel="007154E3" w14:paraId="39AD451A" w14:textId="08525396" w:rsidTr="00F4398B">
        <w:trPr>
          <w:trHeight w:val="1311"/>
          <w:del w:id="272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C4C735" w14:textId="45D68616" w:rsidR="006F422C" w:rsidRPr="00AB69BA" w:rsidDel="007154E3" w:rsidRDefault="006F422C">
            <w:pPr>
              <w:pStyle w:val="42"/>
              <w:spacing w:after="72"/>
              <w:ind w:left="1133"/>
              <w:rPr>
                <w:del w:id="2723" w:author="阿毛" w:date="2021-05-21T17:49:00Z"/>
                <w:rFonts w:ascii="標楷體" w:hAnsi="標楷體"/>
              </w:rPr>
              <w:pPrChange w:id="2724" w:author="阿毛" w:date="2021-06-02T14:38:00Z">
                <w:pPr/>
              </w:pPrChange>
            </w:pPr>
            <w:del w:id="2725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1B0576" w14:textId="51E2E404" w:rsidR="006F422C" w:rsidRPr="00AB69BA" w:rsidDel="007154E3" w:rsidRDefault="006F422C">
            <w:pPr>
              <w:pStyle w:val="42"/>
              <w:spacing w:after="72"/>
              <w:ind w:left="1133"/>
              <w:rPr>
                <w:del w:id="2726" w:author="阿毛" w:date="2021-05-21T17:49:00Z"/>
                <w:rFonts w:ascii="標楷體" w:hAnsi="標楷體"/>
              </w:rPr>
              <w:pPrChange w:id="2727" w:author="阿毛" w:date="2021-06-02T14:38:00Z">
                <w:pPr/>
              </w:pPrChange>
            </w:pPr>
          </w:p>
        </w:tc>
      </w:tr>
      <w:tr w:rsidR="006F422C" w:rsidRPr="00AB69BA" w:rsidDel="007154E3" w14:paraId="45DA3C60" w14:textId="5F5FE618" w:rsidTr="00F4398B">
        <w:trPr>
          <w:trHeight w:val="278"/>
          <w:del w:id="272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40C9FE" w14:textId="2B2F9952" w:rsidR="006F422C" w:rsidRPr="00AB69BA" w:rsidDel="007154E3" w:rsidRDefault="006F422C">
            <w:pPr>
              <w:pStyle w:val="42"/>
              <w:spacing w:after="72"/>
              <w:ind w:left="1133"/>
              <w:rPr>
                <w:del w:id="2729" w:author="阿毛" w:date="2021-05-21T17:49:00Z"/>
                <w:rFonts w:ascii="標楷體" w:hAnsi="標楷體"/>
              </w:rPr>
              <w:pPrChange w:id="2730" w:author="阿毛" w:date="2021-06-02T14:38:00Z">
                <w:pPr/>
              </w:pPrChange>
            </w:pPr>
            <w:del w:id="273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91DD0F" w14:textId="5C19A871" w:rsidR="006F422C" w:rsidRPr="00AB69BA" w:rsidDel="007154E3" w:rsidRDefault="006F422C">
            <w:pPr>
              <w:pStyle w:val="42"/>
              <w:spacing w:after="72"/>
              <w:ind w:left="1133"/>
              <w:rPr>
                <w:del w:id="2732" w:author="阿毛" w:date="2021-05-21T17:49:00Z"/>
                <w:rFonts w:ascii="標楷體" w:hAnsi="標楷體"/>
              </w:rPr>
              <w:pPrChange w:id="2733" w:author="阿毛" w:date="2021-06-02T14:38:00Z">
                <w:pPr/>
              </w:pPrChange>
            </w:pPr>
          </w:p>
        </w:tc>
      </w:tr>
      <w:tr w:rsidR="006F422C" w:rsidRPr="00AB69BA" w:rsidDel="007154E3" w14:paraId="46627072" w14:textId="4CE7AA44" w:rsidTr="00F4398B">
        <w:trPr>
          <w:trHeight w:val="358"/>
          <w:del w:id="273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4B03FE" w14:textId="2B3AF2F3" w:rsidR="006F422C" w:rsidRPr="00AB69BA" w:rsidDel="007154E3" w:rsidRDefault="006F422C">
            <w:pPr>
              <w:pStyle w:val="42"/>
              <w:spacing w:after="72"/>
              <w:ind w:left="1133"/>
              <w:rPr>
                <w:del w:id="2735" w:author="阿毛" w:date="2021-05-21T17:49:00Z"/>
                <w:rFonts w:ascii="標楷體" w:hAnsi="標楷體"/>
              </w:rPr>
              <w:pPrChange w:id="2736" w:author="阿毛" w:date="2021-06-02T14:38:00Z">
                <w:pPr/>
              </w:pPrChange>
            </w:pPr>
            <w:del w:id="2737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E50E4D" w14:textId="0F871970" w:rsidR="006F422C" w:rsidRPr="00AB69BA" w:rsidDel="007154E3" w:rsidRDefault="006F422C">
            <w:pPr>
              <w:pStyle w:val="42"/>
              <w:spacing w:after="72"/>
              <w:ind w:left="1133"/>
              <w:rPr>
                <w:del w:id="2738" w:author="阿毛" w:date="2021-05-21T17:49:00Z"/>
                <w:rFonts w:ascii="標楷體" w:hAnsi="標楷體"/>
              </w:rPr>
              <w:pPrChange w:id="2739" w:author="阿毛" w:date="2021-06-02T14:38:00Z">
                <w:pPr/>
              </w:pPrChange>
            </w:pPr>
          </w:p>
        </w:tc>
      </w:tr>
      <w:tr w:rsidR="006F422C" w:rsidRPr="00AB69BA" w:rsidDel="007154E3" w14:paraId="2F70F351" w14:textId="30B5BE8C" w:rsidTr="00F4398B">
        <w:trPr>
          <w:trHeight w:val="278"/>
          <w:del w:id="274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80A266" w14:textId="2E96D559" w:rsidR="006F422C" w:rsidRPr="00AB69BA" w:rsidDel="007154E3" w:rsidRDefault="006F422C">
            <w:pPr>
              <w:pStyle w:val="42"/>
              <w:spacing w:after="72"/>
              <w:ind w:left="1133"/>
              <w:rPr>
                <w:del w:id="2741" w:author="阿毛" w:date="2021-05-21T17:49:00Z"/>
                <w:rFonts w:ascii="標楷體" w:hAnsi="標楷體"/>
              </w:rPr>
              <w:pPrChange w:id="2742" w:author="阿毛" w:date="2021-06-02T14:38:00Z">
                <w:pPr/>
              </w:pPrChange>
            </w:pPr>
            <w:del w:id="274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E30CDA" w14:textId="6B838C99" w:rsidR="006F422C" w:rsidRPr="00AB69BA" w:rsidDel="007154E3" w:rsidRDefault="006F422C">
            <w:pPr>
              <w:pStyle w:val="42"/>
              <w:spacing w:after="72"/>
              <w:ind w:left="1133"/>
              <w:rPr>
                <w:del w:id="2744" w:author="阿毛" w:date="2021-05-21T17:49:00Z"/>
                <w:rFonts w:ascii="標楷體" w:hAnsi="標楷體"/>
              </w:rPr>
              <w:pPrChange w:id="2745" w:author="阿毛" w:date="2021-06-02T14:38:00Z">
                <w:pPr/>
              </w:pPrChange>
            </w:pPr>
          </w:p>
        </w:tc>
      </w:tr>
    </w:tbl>
    <w:p w14:paraId="1B334863" w14:textId="475BC92A" w:rsidR="006F422C" w:rsidDel="007154E3" w:rsidRDefault="006F422C">
      <w:pPr>
        <w:pStyle w:val="42"/>
        <w:spacing w:after="72"/>
        <w:ind w:left="1133"/>
        <w:rPr>
          <w:del w:id="2746" w:author="阿毛" w:date="2021-05-21T17:49:00Z"/>
          <w:rFonts w:ascii="標楷體" w:hAnsi="標楷體"/>
        </w:rPr>
        <w:pPrChange w:id="2747" w:author="阿毛" w:date="2021-06-02T14:38:00Z">
          <w:pPr/>
        </w:pPrChange>
      </w:pPr>
    </w:p>
    <w:p w14:paraId="196CCF44" w14:textId="274134F7" w:rsidR="000143A9" w:rsidDel="007154E3" w:rsidRDefault="000143A9">
      <w:pPr>
        <w:pStyle w:val="42"/>
        <w:spacing w:after="72"/>
        <w:ind w:left="1133"/>
        <w:rPr>
          <w:del w:id="2748" w:author="阿毛" w:date="2021-05-21T17:49:00Z"/>
          <w:rFonts w:ascii="標楷體" w:hAnsi="標楷體"/>
        </w:rPr>
        <w:pPrChange w:id="2749" w:author="阿毛" w:date="2021-06-02T14:38:00Z">
          <w:pPr/>
        </w:pPrChange>
      </w:pPr>
    </w:p>
    <w:p w14:paraId="7E581A3F" w14:textId="0B99A001" w:rsidR="000143A9" w:rsidDel="007154E3" w:rsidRDefault="000143A9">
      <w:pPr>
        <w:pStyle w:val="42"/>
        <w:spacing w:after="72"/>
        <w:ind w:left="1133"/>
        <w:rPr>
          <w:del w:id="2750" w:author="阿毛" w:date="2021-05-21T17:49:00Z"/>
          <w:rFonts w:ascii="標楷體" w:hAnsi="標楷體"/>
        </w:rPr>
        <w:pPrChange w:id="2751" w:author="阿毛" w:date="2021-06-02T14:38:00Z">
          <w:pPr/>
        </w:pPrChange>
      </w:pPr>
    </w:p>
    <w:p w14:paraId="14F3EC15" w14:textId="402B037D" w:rsidR="000143A9" w:rsidDel="007154E3" w:rsidRDefault="000143A9">
      <w:pPr>
        <w:pStyle w:val="42"/>
        <w:spacing w:after="72"/>
        <w:ind w:left="1133"/>
        <w:rPr>
          <w:del w:id="2752" w:author="阿毛" w:date="2021-05-21T17:49:00Z"/>
          <w:rFonts w:ascii="標楷體" w:hAnsi="標楷體"/>
        </w:rPr>
        <w:pPrChange w:id="2753" w:author="阿毛" w:date="2021-06-02T14:38:00Z">
          <w:pPr>
            <w:widowControl/>
          </w:pPr>
        </w:pPrChange>
      </w:pPr>
      <w:del w:id="2754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CB4AB95" w14:textId="4D31B89D" w:rsidR="000143A9" w:rsidRPr="00AB69BA" w:rsidDel="007154E3" w:rsidRDefault="000143A9">
      <w:pPr>
        <w:pStyle w:val="42"/>
        <w:spacing w:after="72"/>
        <w:ind w:left="1133"/>
        <w:rPr>
          <w:del w:id="2755" w:author="阿毛" w:date="2021-05-21T17:49:00Z"/>
          <w:rFonts w:ascii="標楷體" w:hAnsi="標楷體"/>
        </w:rPr>
        <w:pPrChange w:id="2756" w:author="阿毛" w:date="2021-06-02T14:38:00Z">
          <w:pPr/>
        </w:pPrChange>
      </w:pPr>
    </w:p>
    <w:p w14:paraId="6A2757AE" w14:textId="3FA74A4F" w:rsidR="006F422C" w:rsidRPr="00AB69BA" w:rsidDel="007154E3" w:rsidRDefault="006F422C">
      <w:pPr>
        <w:pStyle w:val="42"/>
        <w:spacing w:after="72"/>
        <w:ind w:left="1133"/>
        <w:rPr>
          <w:del w:id="2757" w:author="阿毛" w:date="2021-05-21T17:49:00Z"/>
        </w:rPr>
        <w:pPrChange w:id="2758" w:author="阿毛" w:date="2021-06-02T14:38:00Z">
          <w:pPr>
            <w:pStyle w:val="a"/>
          </w:pPr>
        </w:pPrChange>
      </w:pPr>
      <w:del w:id="2759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025BA56D" w14:textId="4C436BB0" w:rsidR="006F422C" w:rsidRPr="00AB69BA" w:rsidDel="007154E3" w:rsidRDefault="006F422C">
      <w:pPr>
        <w:pStyle w:val="42"/>
        <w:spacing w:after="72"/>
        <w:ind w:left="1133"/>
        <w:rPr>
          <w:del w:id="2760" w:author="阿毛" w:date="2021-05-21T17:49:00Z"/>
          <w:rFonts w:ascii="標楷體" w:hAnsi="標楷體"/>
        </w:rPr>
        <w:pPrChange w:id="2761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2762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10E5F9B4" w14:textId="270BCEE0" w:rsidR="003E2496" w:rsidDel="007154E3" w:rsidRDefault="00EB300A">
      <w:pPr>
        <w:pStyle w:val="42"/>
        <w:spacing w:after="72"/>
        <w:ind w:left="1133"/>
        <w:rPr>
          <w:del w:id="2763" w:author="阿毛" w:date="2021-05-21T17:49:00Z"/>
        </w:rPr>
        <w:pPrChange w:id="2764" w:author="阿毛" w:date="2021-06-02T14:38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0" w:firstLine="0"/>
          </w:pPr>
        </w:pPrChange>
      </w:pPr>
      <w:del w:id="2765" w:author="阿毛" w:date="2021-05-21T17:49:00Z">
        <w:r w:rsidDel="007154E3">
          <w:rPr>
            <w:noProof/>
            <w:sz w:val="32"/>
            <w:szCs w:val="20"/>
          </w:rPr>
          <w:drawing>
            <wp:inline distT="0" distB="0" distL="0" distR="0" wp14:anchorId="5527076B" wp14:editId="555466D1">
              <wp:extent cx="6826250" cy="1314450"/>
              <wp:effectExtent l="0" t="0" r="0" b="0"/>
              <wp:docPr id="12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26250" cy="1314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1A91D39" w14:textId="0B0C2E56" w:rsidR="000143A9" w:rsidRPr="000143A9" w:rsidDel="007154E3" w:rsidRDefault="000143A9">
      <w:pPr>
        <w:pStyle w:val="42"/>
        <w:spacing w:after="72"/>
        <w:ind w:left="1133"/>
        <w:rPr>
          <w:del w:id="2766" w:author="阿毛" w:date="2021-05-21T17:49:00Z"/>
        </w:rPr>
        <w:pPrChange w:id="2767" w:author="阿毛" w:date="2021-06-02T14:38:00Z">
          <w:pPr/>
        </w:pPrChange>
      </w:pPr>
    </w:p>
    <w:p w14:paraId="2FD2F258" w14:textId="3C521F9C" w:rsidR="006F422C" w:rsidRPr="00AB69BA" w:rsidDel="007154E3" w:rsidRDefault="00D950B2">
      <w:pPr>
        <w:pStyle w:val="42"/>
        <w:spacing w:after="72"/>
        <w:ind w:left="1133"/>
        <w:rPr>
          <w:del w:id="2768" w:author="阿毛" w:date="2021-05-21T17:49:00Z"/>
        </w:rPr>
        <w:pPrChange w:id="2769" w:author="阿毛" w:date="2021-06-02T14:38:00Z">
          <w:pPr>
            <w:pStyle w:val="a"/>
          </w:pPr>
        </w:pPrChange>
      </w:pPr>
      <w:del w:id="2770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51"/>
        <w:gridCol w:w="1151"/>
        <w:gridCol w:w="1722"/>
        <w:gridCol w:w="1150"/>
        <w:gridCol w:w="1150"/>
        <w:gridCol w:w="1150"/>
        <w:gridCol w:w="1305"/>
        <w:gridCol w:w="1641"/>
      </w:tblGrid>
      <w:tr w:rsidR="000143A9" w:rsidRPr="00AB69BA" w:rsidDel="007154E3" w14:paraId="24CD69A1" w14:textId="75EA020D" w:rsidTr="000143A9">
        <w:trPr>
          <w:trHeight w:val="388"/>
          <w:jc w:val="center"/>
          <w:del w:id="2771" w:author="阿毛" w:date="2021-05-21T17:49:00Z"/>
        </w:trPr>
        <w:tc>
          <w:tcPr>
            <w:tcW w:w="486" w:type="dxa"/>
            <w:vMerge w:val="restart"/>
          </w:tcPr>
          <w:p w14:paraId="4AA7DD41" w14:textId="77A18C7B" w:rsidR="000143A9" w:rsidRPr="00AB69BA" w:rsidDel="007154E3" w:rsidRDefault="000143A9">
            <w:pPr>
              <w:pStyle w:val="42"/>
              <w:spacing w:after="72"/>
              <w:ind w:left="1133"/>
              <w:rPr>
                <w:del w:id="2772" w:author="阿毛" w:date="2021-05-21T17:49:00Z"/>
              </w:rPr>
              <w:pPrChange w:id="2773" w:author="阿毛" w:date="2021-06-02T14:38:00Z">
                <w:pPr/>
              </w:pPrChange>
            </w:pPr>
            <w:del w:id="2774" w:author="阿毛" w:date="2021-05-21T17:49:00Z">
              <w:r w:rsidRPr="00AB69BA" w:rsidDel="007154E3">
                <w:delText>序號</w:delText>
              </w:r>
            </w:del>
          </w:p>
        </w:tc>
        <w:tc>
          <w:tcPr>
            <w:tcW w:w="1388" w:type="dxa"/>
            <w:vMerge w:val="restart"/>
          </w:tcPr>
          <w:p w14:paraId="24DFE4CD" w14:textId="45743FF9" w:rsidR="000143A9" w:rsidRPr="00AB69BA" w:rsidDel="007154E3" w:rsidRDefault="000143A9">
            <w:pPr>
              <w:pStyle w:val="42"/>
              <w:spacing w:after="72"/>
              <w:ind w:left="1133"/>
              <w:rPr>
                <w:del w:id="2775" w:author="阿毛" w:date="2021-05-21T17:49:00Z"/>
              </w:rPr>
              <w:pPrChange w:id="2776" w:author="阿毛" w:date="2021-06-02T14:38:00Z">
                <w:pPr/>
              </w:pPrChange>
            </w:pPr>
            <w:del w:id="2777" w:author="阿毛" w:date="2021-05-21T17:49:00Z">
              <w:r w:rsidRPr="00AB69BA" w:rsidDel="007154E3">
                <w:delText>欄位</w:delText>
              </w:r>
            </w:del>
          </w:p>
        </w:tc>
        <w:tc>
          <w:tcPr>
            <w:tcW w:w="5260" w:type="dxa"/>
            <w:gridSpan w:val="5"/>
          </w:tcPr>
          <w:p w14:paraId="3C594C50" w14:textId="481FA7C2" w:rsidR="000143A9" w:rsidRPr="00AB69BA" w:rsidDel="007154E3" w:rsidRDefault="000143A9">
            <w:pPr>
              <w:pStyle w:val="42"/>
              <w:spacing w:after="72"/>
              <w:ind w:left="1133"/>
              <w:rPr>
                <w:del w:id="2778" w:author="阿毛" w:date="2021-05-21T17:49:00Z"/>
              </w:rPr>
              <w:pPrChange w:id="2779" w:author="阿毛" w:date="2021-06-02T14:38:00Z">
                <w:pPr>
                  <w:jc w:val="center"/>
                </w:pPr>
              </w:pPrChange>
            </w:pPr>
            <w:del w:id="2780" w:author="阿毛" w:date="2021-05-21T17:49:00Z">
              <w:r w:rsidRPr="00AB69BA" w:rsidDel="007154E3">
                <w:delText>說明</w:delText>
              </w:r>
            </w:del>
          </w:p>
        </w:tc>
        <w:tc>
          <w:tcPr>
            <w:tcW w:w="3697" w:type="dxa"/>
            <w:vMerge w:val="restart"/>
          </w:tcPr>
          <w:p w14:paraId="48D1699C" w14:textId="4B5E2624" w:rsidR="000143A9" w:rsidRPr="00AB69BA" w:rsidDel="007154E3" w:rsidRDefault="000143A9">
            <w:pPr>
              <w:pStyle w:val="42"/>
              <w:spacing w:after="72"/>
              <w:ind w:left="1133"/>
              <w:rPr>
                <w:del w:id="2781" w:author="阿毛" w:date="2021-05-21T17:49:00Z"/>
              </w:rPr>
              <w:pPrChange w:id="2782" w:author="阿毛" w:date="2021-06-02T14:38:00Z">
                <w:pPr/>
              </w:pPrChange>
            </w:pPr>
            <w:del w:id="2783" w:author="阿毛" w:date="2021-05-21T17:49:00Z">
              <w:r w:rsidRPr="00AB69BA" w:rsidDel="007154E3">
                <w:delText>處理邏輯及注意事項</w:delText>
              </w:r>
            </w:del>
          </w:p>
        </w:tc>
      </w:tr>
      <w:tr w:rsidR="000143A9" w:rsidRPr="00AB69BA" w:rsidDel="007154E3" w14:paraId="67E593D2" w14:textId="76288A28" w:rsidTr="000143A9">
        <w:trPr>
          <w:trHeight w:val="244"/>
          <w:jc w:val="center"/>
          <w:del w:id="2784" w:author="阿毛" w:date="2021-05-21T17:49:00Z"/>
        </w:trPr>
        <w:tc>
          <w:tcPr>
            <w:tcW w:w="486" w:type="dxa"/>
            <w:vMerge/>
          </w:tcPr>
          <w:p w14:paraId="775A04CD" w14:textId="2D5DA343" w:rsidR="000143A9" w:rsidRPr="00AB69BA" w:rsidDel="007154E3" w:rsidRDefault="000143A9">
            <w:pPr>
              <w:pStyle w:val="42"/>
              <w:spacing w:after="72"/>
              <w:ind w:left="1133"/>
              <w:rPr>
                <w:del w:id="2785" w:author="阿毛" w:date="2021-05-21T17:49:00Z"/>
              </w:rPr>
              <w:pPrChange w:id="2786" w:author="阿毛" w:date="2021-06-02T14:38:00Z">
                <w:pPr/>
              </w:pPrChange>
            </w:pPr>
          </w:p>
        </w:tc>
        <w:tc>
          <w:tcPr>
            <w:tcW w:w="1388" w:type="dxa"/>
            <w:vMerge/>
          </w:tcPr>
          <w:p w14:paraId="537718F8" w14:textId="7C4D0299" w:rsidR="000143A9" w:rsidRPr="00AB69BA" w:rsidDel="007154E3" w:rsidRDefault="000143A9">
            <w:pPr>
              <w:pStyle w:val="42"/>
              <w:spacing w:after="72"/>
              <w:ind w:left="1133"/>
              <w:rPr>
                <w:del w:id="2787" w:author="阿毛" w:date="2021-05-21T17:49:00Z"/>
              </w:rPr>
              <w:pPrChange w:id="2788" w:author="阿毛" w:date="2021-06-02T14:38:00Z">
                <w:pPr/>
              </w:pPrChange>
            </w:pPr>
          </w:p>
        </w:tc>
        <w:tc>
          <w:tcPr>
            <w:tcW w:w="1559" w:type="dxa"/>
          </w:tcPr>
          <w:p w14:paraId="1B05BC89" w14:textId="3E8A2E01" w:rsidR="000143A9" w:rsidRPr="00AB69BA" w:rsidDel="007154E3" w:rsidRDefault="000143A9">
            <w:pPr>
              <w:pStyle w:val="42"/>
              <w:spacing w:after="72"/>
              <w:ind w:left="1133"/>
              <w:rPr>
                <w:del w:id="2789" w:author="阿毛" w:date="2021-05-21T17:49:00Z"/>
              </w:rPr>
              <w:pPrChange w:id="2790" w:author="阿毛" w:date="2021-06-02T14:38:00Z">
                <w:pPr/>
              </w:pPrChange>
            </w:pPr>
            <w:del w:id="2791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7" w:type="dxa"/>
          </w:tcPr>
          <w:p w14:paraId="461E9076" w14:textId="4C6FE401" w:rsidR="000143A9" w:rsidRPr="00AB69BA" w:rsidDel="007154E3" w:rsidRDefault="000143A9">
            <w:pPr>
              <w:pStyle w:val="42"/>
              <w:spacing w:after="72"/>
              <w:ind w:left="1133"/>
              <w:rPr>
                <w:del w:id="2792" w:author="阿毛" w:date="2021-05-21T17:49:00Z"/>
              </w:rPr>
              <w:pPrChange w:id="2793" w:author="阿毛" w:date="2021-06-02T14:38:00Z">
                <w:pPr/>
              </w:pPrChange>
            </w:pPr>
            <w:del w:id="2794" w:author="阿毛" w:date="2021-05-21T17:49:00Z">
              <w:r w:rsidRPr="00AB69BA" w:rsidDel="007154E3">
                <w:delText>預設值</w:delText>
              </w:r>
            </w:del>
          </w:p>
        </w:tc>
        <w:tc>
          <w:tcPr>
            <w:tcW w:w="851" w:type="dxa"/>
          </w:tcPr>
          <w:p w14:paraId="1D98DDA7" w14:textId="17018BD1" w:rsidR="000143A9" w:rsidRPr="00AB69BA" w:rsidDel="007154E3" w:rsidRDefault="000143A9">
            <w:pPr>
              <w:pStyle w:val="42"/>
              <w:spacing w:after="72"/>
              <w:ind w:left="1133"/>
              <w:rPr>
                <w:del w:id="2795" w:author="阿毛" w:date="2021-05-21T17:49:00Z"/>
              </w:rPr>
              <w:pPrChange w:id="2796" w:author="阿毛" w:date="2021-06-02T14:38:00Z">
                <w:pPr/>
              </w:pPrChange>
            </w:pPr>
            <w:del w:id="2797" w:author="阿毛" w:date="2021-05-21T17:49:00Z">
              <w:r w:rsidRPr="00AB69BA" w:rsidDel="007154E3">
                <w:delText>選單內容</w:delText>
              </w:r>
            </w:del>
          </w:p>
        </w:tc>
        <w:tc>
          <w:tcPr>
            <w:tcW w:w="727" w:type="dxa"/>
          </w:tcPr>
          <w:p w14:paraId="0C7C20E5" w14:textId="6D9B9ED8" w:rsidR="000143A9" w:rsidRPr="00AB69BA" w:rsidDel="007154E3" w:rsidRDefault="000143A9">
            <w:pPr>
              <w:pStyle w:val="42"/>
              <w:spacing w:after="72"/>
              <w:ind w:left="1133"/>
              <w:rPr>
                <w:del w:id="2798" w:author="阿毛" w:date="2021-05-21T17:49:00Z"/>
              </w:rPr>
              <w:pPrChange w:id="2799" w:author="阿毛" w:date="2021-06-02T14:38:00Z">
                <w:pPr/>
              </w:pPrChange>
            </w:pPr>
            <w:del w:id="2800" w:author="阿毛" w:date="2021-05-21T17:49:00Z">
              <w:r w:rsidRPr="00AB69BA" w:rsidDel="007154E3">
                <w:delText>必填</w:delText>
              </w:r>
            </w:del>
          </w:p>
        </w:tc>
        <w:tc>
          <w:tcPr>
            <w:tcW w:w="706" w:type="dxa"/>
          </w:tcPr>
          <w:p w14:paraId="1106A0C6" w14:textId="089C2C91" w:rsidR="000143A9" w:rsidRPr="00AB69BA" w:rsidDel="007154E3" w:rsidRDefault="000143A9">
            <w:pPr>
              <w:pStyle w:val="42"/>
              <w:spacing w:after="72"/>
              <w:ind w:left="1133"/>
              <w:rPr>
                <w:del w:id="2801" w:author="阿毛" w:date="2021-05-21T17:49:00Z"/>
              </w:rPr>
              <w:pPrChange w:id="2802" w:author="阿毛" w:date="2021-06-02T14:38:00Z">
                <w:pPr/>
              </w:pPrChange>
            </w:pPr>
            <w:del w:id="2803" w:author="阿毛" w:date="2021-05-21T17:49:00Z">
              <w:r w:rsidRPr="00AB69BA" w:rsidDel="007154E3">
                <w:delText>R/W</w:delText>
              </w:r>
            </w:del>
          </w:p>
        </w:tc>
        <w:tc>
          <w:tcPr>
            <w:tcW w:w="3697" w:type="dxa"/>
            <w:vMerge/>
          </w:tcPr>
          <w:p w14:paraId="46528C85" w14:textId="6A666B20" w:rsidR="000143A9" w:rsidRPr="00AB69BA" w:rsidDel="007154E3" w:rsidRDefault="000143A9">
            <w:pPr>
              <w:pStyle w:val="42"/>
              <w:spacing w:after="72"/>
              <w:ind w:left="1133"/>
              <w:rPr>
                <w:del w:id="2804" w:author="阿毛" w:date="2021-05-21T17:49:00Z"/>
              </w:rPr>
              <w:pPrChange w:id="2805" w:author="阿毛" w:date="2021-06-02T14:38:00Z">
                <w:pPr/>
              </w:pPrChange>
            </w:pPr>
          </w:p>
        </w:tc>
      </w:tr>
      <w:tr w:rsidR="000143A9" w:rsidRPr="00AB69BA" w:rsidDel="007154E3" w14:paraId="1E3D3E44" w14:textId="55697AE7" w:rsidTr="000143A9">
        <w:trPr>
          <w:trHeight w:val="291"/>
          <w:jc w:val="center"/>
          <w:del w:id="2806" w:author="阿毛" w:date="2021-05-21T17:49:00Z"/>
        </w:trPr>
        <w:tc>
          <w:tcPr>
            <w:tcW w:w="486" w:type="dxa"/>
          </w:tcPr>
          <w:p w14:paraId="6D64C065" w14:textId="6A20D925" w:rsidR="000143A9" w:rsidRPr="00AB69BA" w:rsidDel="007154E3" w:rsidRDefault="000143A9">
            <w:pPr>
              <w:pStyle w:val="42"/>
              <w:spacing w:after="72"/>
              <w:ind w:left="1133"/>
              <w:rPr>
                <w:del w:id="2807" w:author="阿毛" w:date="2021-05-21T17:49:00Z"/>
                <w:rFonts w:ascii="標楷體" w:hAnsi="標楷體"/>
              </w:rPr>
              <w:pPrChange w:id="2808" w:author="阿毛" w:date="2021-06-02T14:38:00Z">
                <w:pPr/>
              </w:pPrChange>
            </w:pPr>
            <w:del w:id="2809" w:author="阿毛" w:date="2021-05-21T17:49:00Z">
              <w:r w:rsidRPr="00AB69BA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388" w:type="dxa"/>
          </w:tcPr>
          <w:p w14:paraId="4D35CC1D" w14:textId="2B6118AD" w:rsidR="000143A9" w:rsidRPr="00AB69BA" w:rsidDel="007154E3" w:rsidRDefault="000143A9">
            <w:pPr>
              <w:pStyle w:val="42"/>
              <w:spacing w:after="72"/>
              <w:ind w:left="1133"/>
              <w:rPr>
                <w:del w:id="2810" w:author="阿毛" w:date="2021-05-21T17:49:00Z"/>
                <w:rFonts w:ascii="標楷體" w:hAnsi="標楷體"/>
              </w:rPr>
              <w:pPrChange w:id="2811" w:author="阿毛" w:date="2021-06-02T14:38:00Z">
                <w:pPr/>
              </w:pPrChange>
            </w:pPr>
            <w:del w:id="2812" w:author="阿毛" w:date="2021-05-21T17:49:00Z">
              <w:r w:rsidRPr="0036220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559" w:type="dxa"/>
          </w:tcPr>
          <w:p w14:paraId="23E46441" w14:textId="15673436" w:rsidR="000143A9" w:rsidRPr="00362205" w:rsidDel="007154E3" w:rsidRDefault="000143A9">
            <w:pPr>
              <w:pStyle w:val="42"/>
              <w:spacing w:after="72"/>
              <w:ind w:left="1133"/>
              <w:rPr>
                <w:del w:id="2813" w:author="阿毛" w:date="2021-05-21T17:49:00Z"/>
                <w:rFonts w:ascii="標楷體" w:hAnsi="標楷體" w:cs="新細明體"/>
              </w:rPr>
              <w:pPrChange w:id="2814" w:author="阿毛" w:date="2021-06-02T14:38:00Z">
                <w:pPr/>
              </w:pPrChange>
            </w:pPr>
            <w:del w:id="2815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7" w:type="dxa"/>
          </w:tcPr>
          <w:p w14:paraId="0BE6E4CA" w14:textId="12CC6FF8" w:rsidR="000143A9" w:rsidRPr="00362205" w:rsidDel="007154E3" w:rsidRDefault="000143A9">
            <w:pPr>
              <w:pStyle w:val="42"/>
              <w:spacing w:after="72"/>
              <w:ind w:left="1133"/>
              <w:rPr>
                <w:del w:id="2816" w:author="阿毛" w:date="2021-05-21T17:49:00Z"/>
                <w:rFonts w:ascii="標楷體" w:hAnsi="標楷體"/>
              </w:rPr>
              <w:pPrChange w:id="2817" w:author="阿毛" w:date="2021-06-02T14:38:00Z">
                <w:pPr/>
              </w:pPrChange>
            </w:pPr>
            <w:del w:id="2818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362205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33E3BE53" w14:textId="6794DF67" w:rsidR="000143A9" w:rsidRPr="00AB69BA" w:rsidDel="007154E3" w:rsidRDefault="000143A9">
            <w:pPr>
              <w:pStyle w:val="42"/>
              <w:spacing w:after="72"/>
              <w:ind w:left="1133"/>
              <w:rPr>
                <w:del w:id="2819" w:author="阿毛" w:date="2021-05-21T17:49:00Z"/>
                <w:rFonts w:ascii="標楷體" w:hAnsi="標楷體"/>
              </w:rPr>
              <w:pPrChange w:id="2820" w:author="阿毛" w:date="2021-06-02T14:38:00Z">
                <w:pPr/>
              </w:pPrChange>
            </w:pPr>
            <w:del w:id="2821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851" w:type="dxa"/>
          </w:tcPr>
          <w:p w14:paraId="43093EAF" w14:textId="554B65A8" w:rsidR="000143A9" w:rsidRPr="00AB69BA" w:rsidDel="007154E3" w:rsidRDefault="000143A9">
            <w:pPr>
              <w:pStyle w:val="42"/>
              <w:spacing w:after="72"/>
              <w:ind w:left="1133"/>
              <w:rPr>
                <w:del w:id="2822" w:author="阿毛" w:date="2021-05-21T17:49:00Z"/>
                <w:rFonts w:ascii="標楷體" w:hAnsi="標楷體"/>
              </w:rPr>
              <w:pPrChange w:id="2823" w:author="阿毛" w:date="2021-06-02T14:38:00Z">
                <w:pPr/>
              </w:pPrChange>
            </w:pPr>
          </w:p>
        </w:tc>
        <w:tc>
          <w:tcPr>
            <w:tcW w:w="727" w:type="dxa"/>
          </w:tcPr>
          <w:p w14:paraId="54B692D2" w14:textId="1BBC5FA2" w:rsidR="000143A9" w:rsidRPr="00AB69BA" w:rsidDel="007154E3" w:rsidRDefault="000143A9">
            <w:pPr>
              <w:pStyle w:val="42"/>
              <w:spacing w:after="72"/>
              <w:ind w:left="1133"/>
              <w:rPr>
                <w:del w:id="2824" w:author="阿毛" w:date="2021-05-21T17:49:00Z"/>
                <w:rFonts w:ascii="標楷體" w:hAnsi="標楷體"/>
              </w:rPr>
              <w:pPrChange w:id="2825" w:author="阿毛" w:date="2021-06-02T14:38:00Z">
                <w:pPr/>
              </w:pPrChange>
            </w:pPr>
            <w:del w:id="2826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6" w:type="dxa"/>
          </w:tcPr>
          <w:p w14:paraId="7B2B548F" w14:textId="24AD7DA1" w:rsidR="000143A9" w:rsidRPr="00AB69BA" w:rsidDel="007154E3" w:rsidRDefault="000143A9">
            <w:pPr>
              <w:pStyle w:val="42"/>
              <w:spacing w:after="72"/>
              <w:ind w:left="1133"/>
              <w:rPr>
                <w:del w:id="2827" w:author="阿毛" w:date="2021-05-21T17:49:00Z"/>
                <w:rFonts w:ascii="標楷體" w:hAnsi="標楷體"/>
              </w:rPr>
              <w:pPrChange w:id="2828" w:author="阿毛" w:date="2021-06-02T14:38:00Z">
                <w:pPr/>
              </w:pPrChange>
            </w:pPr>
          </w:p>
        </w:tc>
        <w:tc>
          <w:tcPr>
            <w:tcW w:w="3697" w:type="dxa"/>
          </w:tcPr>
          <w:p w14:paraId="4857DCB9" w14:textId="2E67C9C1" w:rsidR="000143A9" w:rsidRPr="00362205" w:rsidDel="007154E3" w:rsidRDefault="000143A9">
            <w:pPr>
              <w:pStyle w:val="42"/>
              <w:spacing w:after="72"/>
              <w:ind w:left="1133"/>
              <w:rPr>
                <w:del w:id="2829" w:author="阿毛" w:date="2021-05-21T17:49:00Z"/>
                <w:rFonts w:ascii="標楷體" w:hAnsi="標楷體"/>
              </w:rPr>
              <w:pPrChange w:id="2830" w:author="阿毛" w:date="2021-06-02T14:38:00Z">
                <w:pPr/>
              </w:pPrChange>
            </w:pPr>
            <w:del w:id="2831" w:author="阿毛" w:date="2021-05-21T17:49:00Z">
              <w:r w:rsidRPr="00362205" w:rsidDel="007154E3">
                <w:rPr>
                  <w:rFonts w:ascii="標楷體" w:hAnsi="標楷體" w:hint="eastAsia"/>
                </w:rPr>
                <w:delText>必須輸入，可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6DBB78E6" w14:textId="5C8E47EA" w:rsidR="000143A9" w:rsidRPr="00362205" w:rsidDel="007154E3" w:rsidRDefault="000143A9">
            <w:pPr>
              <w:pStyle w:val="42"/>
              <w:spacing w:after="72"/>
              <w:ind w:left="1133"/>
              <w:rPr>
                <w:del w:id="2832" w:author="阿毛" w:date="2021-05-21T17:49:00Z"/>
                <w:rFonts w:ascii="標楷體" w:hAnsi="標楷體" w:cs="新細明體"/>
              </w:rPr>
              <w:pPrChange w:id="2833" w:author="阿毛" w:date="2021-06-02T14:38:00Z">
                <w:pPr>
                  <w:ind w:left="240" w:hangingChars="100" w:hanging="240"/>
                </w:pPr>
              </w:pPrChange>
            </w:pPr>
            <w:del w:id="2834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4C1A0BA3" w14:textId="5DC4792C" w:rsidR="000143A9" w:rsidRPr="00AB69BA" w:rsidDel="007154E3" w:rsidRDefault="000143A9">
            <w:pPr>
              <w:pStyle w:val="42"/>
              <w:spacing w:after="72"/>
              <w:ind w:left="1133"/>
              <w:rPr>
                <w:del w:id="2835" w:author="阿毛" w:date="2021-05-21T17:49:00Z"/>
                <w:rFonts w:ascii="標楷體" w:hAnsi="標楷體"/>
              </w:rPr>
              <w:pPrChange w:id="2836" w:author="阿毛" w:date="2021-06-02T14:38:00Z">
                <w:pPr>
                  <w:ind w:left="240" w:hangingChars="100" w:hanging="240"/>
                </w:pPr>
              </w:pPrChange>
            </w:pPr>
            <w:del w:id="2837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0143A9" w:rsidRPr="00AB69BA" w:rsidDel="007154E3" w14:paraId="46DA800E" w14:textId="77946D91" w:rsidTr="000143A9">
        <w:trPr>
          <w:trHeight w:val="291"/>
          <w:jc w:val="center"/>
          <w:del w:id="2838" w:author="阿毛" w:date="2021-05-21T17:49:00Z"/>
        </w:trPr>
        <w:tc>
          <w:tcPr>
            <w:tcW w:w="486" w:type="dxa"/>
          </w:tcPr>
          <w:p w14:paraId="2E8A6636" w14:textId="7EA3EA3C" w:rsidR="000143A9" w:rsidRPr="00AB69BA" w:rsidDel="007154E3" w:rsidRDefault="000143A9">
            <w:pPr>
              <w:pStyle w:val="42"/>
              <w:spacing w:after="72"/>
              <w:ind w:left="1133"/>
              <w:rPr>
                <w:del w:id="2839" w:author="阿毛" w:date="2021-05-21T17:49:00Z"/>
                <w:rFonts w:ascii="標楷體" w:hAnsi="標楷體"/>
              </w:rPr>
              <w:pPrChange w:id="2840" w:author="阿毛" w:date="2021-06-02T14:38:00Z">
                <w:pPr/>
              </w:pPrChange>
            </w:pPr>
            <w:del w:id="2841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388" w:type="dxa"/>
          </w:tcPr>
          <w:p w14:paraId="0E7FDF3E" w14:textId="40019CDA" w:rsidR="000143A9" w:rsidDel="007154E3" w:rsidRDefault="000143A9">
            <w:pPr>
              <w:pStyle w:val="42"/>
              <w:spacing w:after="72"/>
              <w:ind w:left="1133"/>
              <w:rPr>
                <w:del w:id="2842" w:author="阿毛" w:date="2021-05-21T17:49:00Z"/>
                <w:rFonts w:ascii="標楷體" w:hAnsi="標楷體"/>
              </w:rPr>
              <w:pPrChange w:id="2843" w:author="阿毛" w:date="2021-06-02T14:38:00Z">
                <w:pPr/>
              </w:pPrChange>
            </w:pPr>
            <w:del w:id="2844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報表種類</w:delText>
              </w:r>
            </w:del>
          </w:p>
        </w:tc>
        <w:tc>
          <w:tcPr>
            <w:tcW w:w="1559" w:type="dxa"/>
          </w:tcPr>
          <w:p w14:paraId="5AA3F4C9" w14:textId="10048C1F" w:rsidR="000143A9" w:rsidRPr="00AB69BA" w:rsidDel="007154E3" w:rsidRDefault="000143A9">
            <w:pPr>
              <w:pStyle w:val="42"/>
              <w:spacing w:after="72"/>
              <w:ind w:left="1133"/>
              <w:rPr>
                <w:del w:id="2845" w:author="阿毛" w:date="2021-05-21T17:49:00Z"/>
                <w:rFonts w:ascii="標楷體" w:hAnsi="標楷體"/>
              </w:rPr>
              <w:pPrChange w:id="2846" w:author="阿毛" w:date="2021-06-02T14:38:00Z">
                <w:pPr/>
              </w:pPrChange>
            </w:pPr>
            <w:del w:id="2847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1417" w:type="dxa"/>
          </w:tcPr>
          <w:p w14:paraId="5EF2A3C0" w14:textId="19802B00" w:rsidR="000143A9" w:rsidRPr="00AB69BA" w:rsidDel="007154E3" w:rsidRDefault="000143A9">
            <w:pPr>
              <w:pStyle w:val="42"/>
              <w:spacing w:after="72"/>
              <w:ind w:left="1133"/>
              <w:rPr>
                <w:del w:id="2848" w:author="阿毛" w:date="2021-05-21T17:49:00Z"/>
                <w:rFonts w:ascii="標楷體" w:hAnsi="標楷體"/>
              </w:rPr>
              <w:pPrChange w:id="2849" w:author="阿毛" w:date="2021-06-02T14:38:00Z">
                <w:pPr/>
              </w:pPrChange>
            </w:pPr>
          </w:p>
        </w:tc>
        <w:tc>
          <w:tcPr>
            <w:tcW w:w="851" w:type="dxa"/>
          </w:tcPr>
          <w:p w14:paraId="1D80E9B3" w14:textId="0CAEB87C" w:rsidR="000143A9" w:rsidRPr="00AB69BA" w:rsidDel="007154E3" w:rsidRDefault="000143A9">
            <w:pPr>
              <w:pStyle w:val="42"/>
              <w:spacing w:after="72"/>
              <w:ind w:left="1133"/>
              <w:rPr>
                <w:del w:id="2850" w:author="阿毛" w:date="2021-05-21T17:49:00Z"/>
                <w:rFonts w:ascii="標楷體" w:hAnsi="標楷體"/>
              </w:rPr>
              <w:pPrChange w:id="2851" w:author="阿毛" w:date="2021-06-02T14:38:00Z">
                <w:pPr/>
              </w:pPrChange>
            </w:pPr>
            <w:del w:id="2852" w:author="阿毛" w:date="2021-05-21T17:49:00Z">
              <w:r w:rsidRPr="0036220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727" w:type="dxa"/>
          </w:tcPr>
          <w:p w14:paraId="75922F8C" w14:textId="57AA0A07" w:rsidR="000143A9" w:rsidRPr="00AB69BA" w:rsidDel="007154E3" w:rsidRDefault="000143A9">
            <w:pPr>
              <w:pStyle w:val="42"/>
              <w:spacing w:after="72"/>
              <w:ind w:left="1133"/>
              <w:rPr>
                <w:del w:id="2853" w:author="阿毛" w:date="2021-05-21T17:49:00Z"/>
                <w:rFonts w:ascii="標楷體" w:hAnsi="標楷體"/>
              </w:rPr>
              <w:pPrChange w:id="2854" w:author="阿毛" w:date="2021-06-02T14:38:00Z">
                <w:pPr/>
              </w:pPrChange>
            </w:pPr>
            <w:del w:id="2855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6" w:type="dxa"/>
          </w:tcPr>
          <w:p w14:paraId="0436FE8E" w14:textId="314F9A24" w:rsidR="000143A9" w:rsidRPr="00C62A6A" w:rsidDel="007154E3" w:rsidRDefault="000143A9">
            <w:pPr>
              <w:pStyle w:val="42"/>
              <w:spacing w:after="72"/>
              <w:ind w:left="1133"/>
              <w:rPr>
                <w:del w:id="2856" w:author="阿毛" w:date="2021-05-21T17:49:00Z"/>
                <w:rFonts w:ascii="標楷體" w:hAnsi="標楷體"/>
              </w:rPr>
              <w:pPrChange w:id="2857" w:author="阿毛" w:date="2021-06-02T14:38:00Z">
                <w:pPr/>
              </w:pPrChange>
            </w:pPr>
          </w:p>
        </w:tc>
        <w:tc>
          <w:tcPr>
            <w:tcW w:w="3697" w:type="dxa"/>
          </w:tcPr>
          <w:p w14:paraId="4CD04841" w14:textId="074503E9" w:rsidR="000143A9" w:rsidRPr="00E24F06" w:rsidDel="007154E3" w:rsidRDefault="000143A9">
            <w:pPr>
              <w:pStyle w:val="42"/>
              <w:spacing w:after="72"/>
              <w:ind w:left="1133"/>
              <w:rPr>
                <w:del w:id="2858" w:author="阿毛" w:date="2021-05-21T17:49:00Z"/>
                <w:rFonts w:ascii="標楷體" w:hAnsi="標楷體"/>
              </w:rPr>
              <w:pPrChange w:id="2859" w:author="阿毛" w:date="2021-06-02T14:38:00Z">
                <w:pPr/>
              </w:pPrChange>
            </w:pPr>
            <w:del w:id="2860" w:author="阿毛" w:date="2021-05-21T17:49:00Z">
              <w:r w:rsidRPr="00E24F06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6D70C811" w14:textId="0086DE80" w:rsidR="000143A9" w:rsidDel="007154E3" w:rsidRDefault="000143A9">
            <w:pPr>
              <w:pStyle w:val="42"/>
              <w:spacing w:after="72"/>
              <w:ind w:left="1133"/>
              <w:rPr>
                <w:del w:id="2861" w:author="阿毛" w:date="2021-05-21T17:49:00Z"/>
                <w:rFonts w:ascii="標楷體" w:hAnsi="標楷體"/>
              </w:rPr>
              <w:pPrChange w:id="2862" w:author="阿毛" w:date="2021-06-02T14:38:00Z">
                <w:pPr/>
              </w:pPrChange>
            </w:pPr>
            <w:del w:id="2863" w:author="阿毛" w:date="2021-05-21T17:49:00Z">
              <w:r w:rsidRPr="006E659F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191661" w:rsidDel="007154E3">
                <w:rPr>
                  <w:rFonts w:ascii="標楷體" w:hAnsi="標楷體" w:hint="eastAsia"/>
                </w:rPr>
                <w:delText>財收狀況</w:delText>
              </w:r>
            </w:del>
          </w:p>
          <w:p w14:paraId="1AB827F1" w14:textId="0814121D" w:rsidR="000143A9" w:rsidDel="007154E3" w:rsidRDefault="000143A9">
            <w:pPr>
              <w:pStyle w:val="42"/>
              <w:spacing w:after="72"/>
              <w:ind w:left="1133"/>
              <w:rPr>
                <w:del w:id="2864" w:author="阿毛" w:date="2021-05-21T17:49:00Z"/>
                <w:rFonts w:ascii="標楷體" w:hAnsi="標楷體"/>
              </w:rPr>
              <w:pPrChange w:id="2865" w:author="阿毛" w:date="2021-06-02T14:38:00Z">
                <w:pPr/>
              </w:pPrChange>
            </w:pPr>
            <w:del w:id="2866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191661" w:rsidDel="007154E3">
                <w:rPr>
                  <w:rFonts w:ascii="標楷體" w:hAnsi="標楷體" w:hint="eastAsia"/>
                </w:rPr>
                <w:delText>通路別</w:delText>
              </w:r>
              <w:r w:rsidDel="007154E3">
                <w:rPr>
                  <w:rFonts w:ascii="標楷體" w:hAnsi="標楷體" w:hint="eastAsia"/>
                </w:rPr>
                <w:delText>(</w:delText>
              </w:r>
              <w:r w:rsidRPr="00191661" w:rsidDel="007154E3">
                <w:rPr>
                  <w:rFonts w:ascii="標楷體" w:hAnsi="標楷體" w:hint="eastAsia"/>
                </w:rPr>
                <w:delText>企金/非企金</w:delText>
              </w:r>
              <w:r w:rsidDel="007154E3">
                <w:rPr>
                  <w:rFonts w:ascii="標楷體" w:hAnsi="標楷體" w:hint="eastAsia"/>
                </w:rPr>
                <w:delText>)</w:delText>
              </w:r>
            </w:del>
          </w:p>
          <w:p w14:paraId="25E11474" w14:textId="78DDFF34" w:rsidR="000143A9" w:rsidRPr="00C62A6A" w:rsidDel="007154E3" w:rsidRDefault="000143A9">
            <w:pPr>
              <w:pStyle w:val="42"/>
              <w:spacing w:after="72"/>
              <w:ind w:left="1133"/>
              <w:rPr>
                <w:del w:id="2867" w:author="阿毛" w:date="2021-05-21T17:49:00Z"/>
                <w:rFonts w:ascii="標楷體" w:hAnsi="標楷體"/>
              </w:rPr>
              <w:pPrChange w:id="2868" w:author="阿毛" w:date="2021-06-02T14:38:00Z">
                <w:pPr/>
              </w:pPrChange>
            </w:pPr>
            <w:del w:id="2869" w:author="阿毛" w:date="2021-05-21T17:49:00Z">
              <w:r w:rsidDel="007154E3">
                <w:rPr>
                  <w:rFonts w:ascii="標楷體" w:hAnsi="標楷體" w:hint="eastAsia"/>
                </w:rPr>
                <w:delText>3.</w:delText>
              </w:r>
              <w:r w:rsidRPr="003E2496" w:rsidDel="007154E3">
                <w:rPr>
                  <w:rFonts w:ascii="標楷體" w:hAnsi="標楷體" w:hint="eastAsia"/>
                </w:rPr>
                <w:delText>利息收入明細檔LNW63A3P</w:delText>
              </w:r>
            </w:del>
          </w:p>
        </w:tc>
      </w:tr>
    </w:tbl>
    <w:p w14:paraId="476F71BA" w14:textId="143C414D" w:rsidR="00076CB4" w:rsidDel="007154E3" w:rsidRDefault="00076CB4">
      <w:pPr>
        <w:pStyle w:val="42"/>
        <w:spacing w:after="72"/>
        <w:ind w:left="1133"/>
        <w:rPr>
          <w:del w:id="2870" w:author="阿毛" w:date="2021-05-21T17:49:00Z"/>
        </w:rPr>
        <w:pPrChange w:id="2871" w:author="阿毛" w:date="2021-06-02T14:38:00Z">
          <w:pPr/>
        </w:pPrChange>
      </w:pPr>
    </w:p>
    <w:p w14:paraId="196AC1D7" w14:textId="66A1D08E" w:rsidR="000143A9" w:rsidRPr="00107CFA" w:rsidDel="007154E3" w:rsidRDefault="000143A9">
      <w:pPr>
        <w:pStyle w:val="42"/>
        <w:spacing w:after="72"/>
        <w:ind w:left="1133"/>
        <w:rPr>
          <w:del w:id="2872" w:author="阿毛" w:date="2021-05-21T17:49:00Z"/>
          <w:rFonts w:ascii="標楷體" w:hAnsi="標楷體"/>
        </w:rPr>
      </w:pPr>
    </w:p>
    <w:p w14:paraId="2F9B23B5" w14:textId="35C78538" w:rsidR="000143A9" w:rsidDel="007154E3" w:rsidRDefault="000143A9">
      <w:pPr>
        <w:pStyle w:val="42"/>
        <w:spacing w:after="72"/>
        <w:ind w:left="1133"/>
        <w:rPr>
          <w:del w:id="2873" w:author="阿毛" w:date="2021-05-21T17:49:00Z"/>
          <w:rFonts w:ascii="標楷體" w:hAnsi="標楷體"/>
        </w:rPr>
        <w:pPrChange w:id="2874" w:author="阿毛" w:date="2021-06-02T14:38:00Z">
          <w:pPr>
            <w:pStyle w:val="42"/>
            <w:spacing w:after="72"/>
            <w:ind w:leftChars="0" w:left="0"/>
          </w:pPr>
        </w:pPrChange>
      </w:pPr>
      <w:del w:id="2875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="002D3AD6" w:rsidDel="007154E3">
          <w:rPr>
            <w:rFonts w:ascii="標楷體" w:hAnsi="標楷體" w:hint="eastAsia"/>
            <w:lang w:eastAsia="zh-HK"/>
          </w:rPr>
          <w:delText>及檔案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1.</w:delText>
        </w:r>
        <w:r w:rsidDel="007154E3">
          <w:rPr>
            <w:rFonts w:ascii="標楷體" w:hAnsi="標楷體"/>
          </w:rPr>
          <w:delText xml:space="preserve"> </w:delText>
        </w:r>
        <w:r w:rsidRPr="003E2496" w:rsidDel="007154E3">
          <w:rPr>
            <w:rFonts w:ascii="標楷體" w:hAnsi="標楷體" w:hint="eastAsia"/>
          </w:rPr>
          <w:delText>財收統計表</w:delText>
        </w:r>
      </w:del>
    </w:p>
    <w:p w14:paraId="6DB59EFB" w14:textId="48A1AEF7" w:rsidR="000143A9" w:rsidDel="007154E3" w:rsidRDefault="000143A9">
      <w:pPr>
        <w:pStyle w:val="42"/>
        <w:spacing w:after="72"/>
        <w:ind w:left="1133"/>
        <w:rPr>
          <w:del w:id="2876" w:author="阿毛" w:date="2021-05-21T17:49:00Z"/>
          <w:rFonts w:ascii="標楷體" w:hAnsi="標楷體"/>
        </w:rPr>
      </w:pPr>
      <w:del w:id="2877" w:author="阿毛" w:date="2021-05-21T17:49:00Z">
        <w:r w:rsidDel="007154E3">
          <w:rPr>
            <w:rFonts w:ascii="標楷體" w:hAnsi="標楷體" w:hint="eastAsia"/>
          </w:rPr>
          <w:delText xml:space="preserve">       2.</w:delText>
        </w:r>
        <w:r w:rsidRPr="000143A9" w:rsidDel="007154E3">
          <w:rPr>
            <w:rFonts w:ascii="標楷體" w:hAnsi="標楷體" w:hint="eastAsia"/>
          </w:rPr>
          <w:delText xml:space="preserve"> </w:delText>
        </w:r>
        <w:r w:rsidRPr="003E2496" w:rsidDel="007154E3">
          <w:rPr>
            <w:rFonts w:ascii="標楷體" w:hAnsi="標楷體" w:hint="eastAsia"/>
          </w:rPr>
          <w:delText>財收統計表</w:delText>
        </w:r>
        <w:r w:rsidDel="007154E3">
          <w:rPr>
            <w:rFonts w:ascii="標楷體" w:hAnsi="標楷體" w:hint="eastAsia"/>
          </w:rPr>
          <w:delText>，</w:delText>
        </w:r>
        <w:r w:rsidRPr="003E2496" w:rsidDel="007154E3">
          <w:rPr>
            <w:rFonts w:ascii="標楷體" w:hAnsi="標楷體" w:hint="eastAsia"/>
          </w:rPr>
          <w:delText>依據通路別:企金/非企金</w:delText>
        </w:r>
      </w:del>
    </w:p>
    <w:p w14:paraId="6BA10748" w14:textId="16ACBC8A" w:rsidR="000143A9" w:rsidRPr="000143A9" w:rsidDel="007154E3" w:rsidRDefault="000143A9">
      <w:pPr>
        <w:pStyle w:val="42"/>
        <w:spacing w:after="72"/>
        <w:ind w:left="1133"/>
        <w:rPr>
          <w:del w:id="2878" w:author="阿毛" w:date="2021-05-21T17:49:00Z"/>
          <w:rFonts w:ascii="標楷體" w:hAnsi="標楷體"/>
        </w:rPr>
      </w:pPr>
      <w:del w:id="2879" w:author="阿毛" w:date="2021-05-21T17:49:00Z">
        <w:r w:rsidDel="007154E3">
          <w:rPr>
            <w:rFonts w:ascii="標楷體" w:hAnsi="標楷體" w:hint="eastAsia"/>
          </w:rPr>
          <w:delText xml:space="preserve">       3.</w:delText>
        </w:r>
        <w:r w:rsidR="002D3AD6" w:rsidRPr="002D3AD6" w:rsidDel="007154E3">
          <w:rPr>
            <w:rFonts w:ascii="標楷體" w:hAnsi="標楷體" w:hint="eastAsia"/>
          </w:rPr>
          <w:delText xml:space="preserve"> </w:delText>
        </w:r>
        <w:r w:rsidR="002D3AD6" w:rsidRPr="003E2496" w:rsidDel="007154E3">
          <w:rPr>
            <w:rFonts w:ascii="標楷體" w:hAnsi="標楷體" w:hint="eastAsia"/>
          </w:rPr>
          <w:delText>產生利息收入(實收)明細檔LNW63A3P 給會計師</w:delText>
        </w:r>
      </w:del>
    </w:p>
    <w:p w14:paraId="1BA137FD" w14:textId="7685BB63" w:rsidR="000143A9" w:rsidDel="007154E3" w:rsidRDefault="000143A9">
      <w:pPr>
        <w:pStyle w:val="42"/>
        <w:spacing w:after="72"/>
        <w:ind w:left="1133"/>
        <w:rPr>
          <w:del w:id="2880" w:author="阿毛" w:date="2021-05-21T17:49:00Z"/>
          <w:rFonts w:ascii="標楷體" w:hAnsi="標楷體"/>
        </w:rPr>
        <w:pPrChange w:id="2881" w:author="阿毛" w:date="2021-06-02T14:38:00Z">
          <w:pPr>
            <w:pStyle w:val="42"/>
            <w:spacing w:after="72"/>
            <w:ind w:leftChars="0" w:left="0"/>
          </w:pPr>
        </w:pPrChange>
      </w:pPr>
      <w:del w:id="2882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R="002D3AD6" w:rsidRPr="006F0B88" w:rsidDel="007154E3">
          <w:rPr>
            <w:rFonts w:ascii="標楷體" w:hAnsi="標楷體"/>
            <w:sz w:val="32"/>
            <w:szCs w:val="20"/>
          </w:rPr>
          <w:object w:dxaOrig="1508" w:dyaOrig="924" w14:anchorId="21F93CB0">
            <v:shape id="_x0000_i1033" type="#_x0000_t75" style="width:77pt;height:46pt" o:ole="">
              <v:imagedata r:id="rId47" o:title=""/>
            </v:shape>
            <o:OLEObject Type="Embed" ProgID="AcroExch.Document.DC" ShapeID="_x0000_i1033" DrawAspect="Icon" ObjectID="_1701160122" r:id="rId48"/>
          </w:object>
        </w:r>
        <w:r w:rsidR="002D3AD6" w:rsidDel="007154E3">
          <w:rPr>
            <w:rFonts w:ascii="標楷體" w:hAnsi="標楷體" w:hint="eastAsia"/>
          </w:rPr>
          <w:delText xml:space="preserve"> </w:delText>
        </w:r>
        <w:r w:rsidR="002D3AD6" w:rsidRPr="006F0B88" w:rsidDel="007154E3">
          <w:rPr>
            <w:rFonts w:ascii="標楷體" w:hAnsi="標楷體"/>
            <w:sz w:val="32"/>
            <w:szCs w:val="20"/>
          </w:rPr>
          <w:object w:dxaOrig="1508" w:dyaOrig="924" w14:anchorId="719A00D4">
            <v:shape id="_x0000_i1034" type="#_x0000_t75" style="width:77pt;height:46pt" o:ole="">
              <v:imagedata r:id="rId49" o:title=""/>
            </v:shape>
            <o:OLEObject Type="Embed" ProgID="AcroExch.Document.DC" ShapeID="_x0000_i1034" DrawAspect="Icon" ObjectID="_1701160123" r:id="rId50"/>
          </w:object>
        </w:r>
      </w:del>
    </w:p>
    <w:p w14:paraId="12EDAEDE" w14:textId="0372B55C" w:rsidR="000143A9" w:rsidDel="007154E3" w:rsidRDefault="000143A9">
      <w:pPr>
        <w:pStyle w:val="42"/>
        <w:spacing w:after="72"/>
        <w:ind w:left="1133"/>
        <w:rPr>
          <w:del w:id="2883" w:author="阿毛" w:date="2021-05-21T17:49:00Z"/>
          <w:rFonts w:ascii="標楷體" w:hAnsi="標楷體"/>
        </w:rPr>
      </w:pPr>
    </w:p>
    <w:p w14:paraId="435A38D7" w14:textId="1B6E747B" w:rsidR="00076CB4" w:rsidRPr="00D545F1" w:rsidDel="007154E3" w:rsidRDefault="00076CB4">
      <w:pPr>
        <w:pStyle w:val="42"/>
        <w:spacing w:after="72"/>
        <w:ind w:left="1133"/>
        <w:rPr>
          <w:del w:id="2884" w:author="阿毛" w:date="2021-05-21T17:49:00Z"/>
          <w:rFonts w:ascii="標楷體" w:hAnsi="標楷體"/>
        </w:rPr>
        <w:pPrChange w:id="2885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886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3</w:delText>
        </w:r>
        <w:r w:rsidRPr="00076CB4" w:rsidDel="007154E3">
          <w:rPr>
            <w:rFonts w:ascii="標楷體" w:hAnsi="標楷體" w:hint="eastAsia"/>
          </w:rPr>
          <w:delText>滯繳客戶明細表</w:delText>
        </w:r>
      </w:del>
    </w:p>
    <w:p w14:paraId="774360CD" w14:textId="7E3DF997" w:rsidR="00076CB4" w:rsidRPr="00AB69BA" w:rsidDel="007154E3" w:rsidRDefault="00076CB4">
      <w:pPr>
        <w:pStyle w:val="42"/>
        <w:spacing w:after="72"/>
        <w:ind w:left="1133"/>
        <w:rPr>
          <w:del w:id="2887" w:author="阿毛" w:date="2021-05-21T17:49:00Z"/>
        </w:rPr>
        <w:pPrChange w:id="2888" w:author="阿毛" w:date="2021-06-02T14:38:00Z">
          <w:pPr>
            <w:pStyle w:val="a"/>
          </w:pPr>
        </w:pPrChange>
      </w:pPr>
      <w:del w:id="2889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76CB4" w:rsidRPr="00AB69BA" w:rsidDel="007154E3" w14:paraId="43E90800" w14:textId="70E5D546" w:rsidTr="00EC6070">
        <w:trPr>
          <w:trHeight w:val="277"/>
          <w:del w:id="289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E58A5C" w14:textId="147D6371" w:rsidR="00076CB4" w:rsidRPr="00AB69BA" w:rsidDel="007154E3" w:rsidRDefault="00076CB4">
            <w:pPr>
              <w:pStyle w:val="42"/>
              <w:spacing w:after="72"/>
              <w:ind w:left="1133"/>
              <w:rPr>
                <w:del w:id="2891" w:author="阿毛" w:date="2021-05-21T17:49:00Z"/>
                <w:rFonts w:ascii="標楷體" w:hAnsi="標楷體"/>
              </w:rPr>
              <w:pPrChange w:id="2892" w:author="阿毛" w:date="2021-06-02T14:38:00Z">
                <w:pPr/>
              </w:pPrChange>
            </w:pPr>
            <w:del w:id="289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F9EF38" w14:textId="612CD9B2" w:rsidR="00076CB4" w:rsidDel="007154E3" w:rsidRDefault="00076CB4">
            <w:pPr>
              <w:pStyle w:val="42"/>
              <w:spacing w:after="72"/>
              <w:ind w:left="1133"/>
              <w:rPr>
                <w:del w:id="2894" w:author="阿毛" w:date="2021-05-21T17:49:00Z"/>
                <w:rFonts w:ascii="標楷體" w:hAnsi="標楷體"/>
              </w:rPr>
              <w:pPrChange w:id="2895" w:author="阿毛" w:date="2021-06-02T14:38:00Z">
                <w:pPr/>
              </w:pPrChange>
            </w:pPr>
            <w:del w:id="2896" w:author="阿毛" w:date="2021-05-21T17:49:00Z">
              <w:r w:rsidRPr="00076CB4" w:rsidDel="007154E3">
                <w:rPr>
                  <w:rFonts w:ascii="標楷體" w:hAnsi="標楷體" w:hint="eastAsia"/>
                  <w:lang w:eastAsia="zh-HK"/>
                </w:rPr>
                <w:delText>滯繳客戶明細表</w:delText>
              </w:r>
            </w:del>
          </w:p>
          <w:p w14:paraId="6D5B24A9" w14:textId="323FE1CB" w:rsidR="00930D5E" w:rsidDel="007154E3" w:rsidRDefault="00076CB4">
            <w:pPr>
              <w:pStyle w:val="42"/>
              <w:spacing w:after="72"/>
              <w:ind w:left="1133"/>
              <w:rPr>
                <w:del w:id="2897" w:author="阿毛" w:date="2021-05-21T17:49:00Z"/>
                <w:rFonts w:ascii="標楷體" w:hAnsi="標楷體"/>
              </w:rPr>
              <w:pPrChange w:id="2898" w:author="阿毛" w:date="2021-06-02T14:38:00Z">
                <w:pPr/>
              </w:pPrChange>
            </w:pPr>
            <w:del w:id="2899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="00930D5E" w:rsidRPr="00076CB4" w:rsidDel="007154E3">
                <w:rPr>
                  <w:rFonts w:ascii="標楷體" w:hAnsi="標楷體" w:hint="eastAsia"/>
                  <w:lang w:eastAsia="zh-HK"/>
                </w:rPr>
                <w:delText>應繳日7天後產生，含匯款、銀扣及員工扣薪(限約定</w:delText>
              </w:r>
            </w:del>
          </w:p>
          <w:p w14:paraId="5C9A6832" w14:textId="1730CA89" w:rsidR="00076CB4" w:rsidDel="007154E3" w:rsidRDefault="00930D5E">
            <w:pPr>
              <w:pStyle w:val="42"/>
              <w:spacing w:after="72"/>
              <w:ind w:left="1133"/>
              <w:rPr>
                <w:del w:id="2900" w:author="阿毛" w:date="2021-05-21T17:49:00Z"/>
                <w:rFonts w:ascii="標楷體" w:hAnsi="標楷體"/>
              </w:rPr>
              <w:pPrChange w:id="2901" w:author="阿毛" w:date="2021-06-02T14:38:00Z">
                <w:pPr>
                  <w:ind w:firstLineChars="100" w:firstLine="240"/>
                </w:pPr>
              </w:pPrChange>
            </w:pPr>
            <w:del w:id="2902" w:author="阿毛" w:date="2021-05-21T17:49:00Z">
              <w:r w:rsidRPr="00076CB4" w:rsidDel="007154E3">
                <w:rPr>
                  <w:rFonts w:ascii="標楷體" w:hAnsi="標楷體" w:hint="eastAsia"/>
                  <w:lang w:eastAsia="zh-HK"/>
                </w:rPr>
                <w:delText>扣薪)</w:delText>
              </w:r>
            </w:del>
          </w:p>
          <w:p w14:paraId="2A9C294C" w14:textId="76CB50C0" w:rsidR="00076CB4" w:rsidRPr="003E2496" w:rsidDel="007154E3" w:rsidRDefault="00076CB4">
            <w:pPr>
              <w:pStyle w:val="42"/>
              <w:spacing w:after="72"/>
              <w:ind w:left="1133"/>
              <w:rPr>
                <w:del w:id="2903" w:author="阿毛" w:date="2021-05-21T17:49:00Z"/>
                <w:rFonts w:ascii="標楷體" w:hAnsi="標楷體"/>
              </w:rPr>
              <w:pPrChange w:id="2904" w:author="阿毛" w:date="2021-06-02T14:38:00Z">
                <w:pPr/>
              </w:pPrChange>
            </w:pPr>
            <w:del w:id="2905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076CB4" w:rsidDel="007154E3">
                <w:rPr>
                  <w:rFonts w:ascii="標楷體" w:hAnsi="標楷體" w:hint="eastAsia"/>
                  <w:lang w:eastAsia="zh-HK"/>
                </w:rPr>
                <w:delText>日終關帳前必須列印</w:delText>
              </w:r>
            </w:del>
          </w:p>
        </w:tc>
      </w:tr>
      <w:tr w:rsidR="00076CB4" w:rsidRPr="00AB69BA" w:rsidDel="007154E3" w14:paraId="09332846" w14:textId="16C49EE1" w:rsidTr="00EC6070">
        <w:trPr>
          <w:trHeight w:val="277"/>
          <w:del w:id="290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E4B51A" w14:textId="2DD6B441" w:rsidR="00076CB4" w:rsidRPr="00AB69BA" w:rsidDel="007154E3" w:rsidRDefault="00076CB4">
            <w:pPr>
              <w:pStyle w:val="42"/>
              <w:spacing w:after="72"/>
              <w:ind w:left="1133"/>
              <w:rPr>
                <w:del w:id="2907" w:author="阿毛" w:date="2021-05-21T17:49:00Z"/>
                <w:rFonts w:ascii="標楷體" w:hAnsi="標楷體"/>
              </w:rPr>
              <w:pPrChange w:id="2908" w:author="阿毛" w:date="2021-06-02T14:38:00Z">
                <w:pPr/>
              </w:pPrChange>
            </w:pPr>
            <w:del w:id="2909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047CC4" w14:textId="20CDEB32" w:rsidR="00076CB4" w:rsidRPr="00AB69BA" w:rsidDel="007154E3" w:rsidRDefault="00076CB4">
            <w:pPr>
              <w:pStyle w:val="42"/>
              <w:spacing w:after="72"/>
              <w:ind w:left="1133"/>
              <w:rPr>
                <w:del w:id="2910" w:author="阿毛" w:date="2021-05-21T17:49:00Z"/>
                <w:rFonts w:ascii="標楷體" w:hAnsi="標楷體"/>
              </w:rPr>
              <w:pPrChange w:id="2911" w:author="阿毛" w:date="2021-06-02T14:38:00Z">
                <w:pPr/>
              </w:pPrChange>
            </w:pPr>
          </w:p>
        </w:tc>
      </w:tr>
      <w:tr w:rsidR="00076CB4" w:rsidRPr="00AB69BA" w:rsidDel="007154E3" w14:paraId="0BB6DEF5" w14:textId="7AEBF50E" w:rsidTr="00EC6070">
        <w:trPr>
          <w:trHeight w:val="773"/>
          <w:del w:id="291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9CBA55" w14:textId="32D3B554" w:rsidR="00076CB4" w:rsidRPr="00AB69BA" w:rsidDel="007154E3" w:rsidRDefault="00076CB4">
            <w:pPr>
              <w:pStyle w:val="42"/>
              <w:spacing w:after="72"/>
              <w:ind w:left="1133"/>
              <w:rPr>
                <w:del w:id="2913" w:author="阿毛" w:date="2021-05-21T17:49:00Z"/>
                <w:rFonts w:ascii="標楷體" w:hAnsi="標楷體"/>
              </w:rPr>
              <w:pPrChange w:id="2914" w:author="阿毛" w:date="2021-06-02T14:38:00Z">
                <w:pPr/>
              </w:pPrChange>
            </w:pPr>
            <w:del w:id="291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A50B7F" w14:textId="7EE038B2" w:rsidR="00076CB4" w:rsidRPr="00AB69BA" w:rsidDel="007154E3" w:rsidRDefault="00076CB4">
            <w:pPr>
              <w:pStyle w:val="42"/>
              <w:spacing w:after="72"/>
              <w:ind w:left="1133"/>
              <w:rPr>
                <w:del w:id="2916" w:author="阿毛" w:date="2021-05-21T17:49:00Z"/>
                <w:rFonts w:ascii="標楷體" w:hAnsi="標楷體"/>
              </w:rPr>
              <w:pPrChange w:id="2917" w:author="阿毛" w:date="2021-06-02T14:38:00Z">
                <w:pPr/>
              </w:pPrChange>
            </w:pPr>
          </w:p>
        </w:tc>
      </w:tr>
      <w:tr w:rsidR="00076CB4" w:rsidRPr="00AB69BA" w:rsidDel="007154E3" w14:paraId="3D847B03" w14:textId="436E80F9" w:rsidTr="00EC6070">
        <w:trPr>
          <w:trHeight w:val="321"/>
          <w:del w:id="291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0BFD" w14:textId="2C54FE53" w:rsidR="00076CB4" w:rsidRPr="00AB69BA" w:rsidDel="007154E3" w:rsidRDefault="00076CB4">
            <w:pPr>
              <w:pStyle w:val="42"/>
              <w:spacing w:after="72"/>
              <w:ind w:left="1133"/>
              <w:rPr>
                <w:del w:id="2919" w:author="阿毛" w:date="2021-05-21T17:49:00Z"/>
                <w:rFonts w:ascii="標楷體" w:hAnsi="標楷體"/>
              </w:rPr>
              <w:pPrChange w:id="2920" w:author="阿毛" w:date="2021-06-02T14:38:00Z">
                <w:pPr/>
              </w:pPrChange>
            </w:pPr>
            <w:del w:id="2921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9C981E" w14:textId="53AD8906" w:rsidR="00076CB4" w:rsidRPr="00AB69BA" w:rsidDel="007154E3" w:rsidRDefault="00076CB4">
            <w:pPr>
              <w:pStyle w:val="42"/>
              <w:spacing w:after="72"/>
              <w:ind w:left="1133"/>
              <w:rPr>
                <w:del w:id="2922" w:author="阿毛" w:date="2021-05-21T17:49:00Z"/>
                <w:rFonts w:ascii="標楷體" w:hAnsi="標楷體"/>
              </w:rPr>
              <w:pPrChange w:id="2923" w:author="阿毛" w:date="2021-06-02T14:38:00Z">
                <w:pPr/>
              </w:pPrChange>
            </w:pPr>
          </w:p>
        </w:tc>
      </w:tr>
      <w:tr w:rsidR="00076CB4" w:rsidRPr="00AB69BA" w:rsidDel="007154E3" w14:paraId="2562EAC6" w14:textId="5A468864" w:rsidTr="00EC6070">
        <w:trPr>
          <w:trHeight w:val="1311"/>
          <w:del w:id="292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6FE557" w14:textId="74B058B3" w:rsidR="00076CB4" w:rsidRPr="00AB69BA" w:rsidDel="007154E3" w:rsidRDefault="00076CB4">
            <w:pPr>
              <w:pStyle w:val="42"/>
              <w:spacing w:after="72"/>
              <w:ind w:left="1133"/>
              <w:rPr>
                <w:del w:id="2925" w:author="阿毛" w:date="2021-05-21T17:49:00Z"/>
                <w:rFonts w:ascii="標楷體" w:hAnsi="標楷體"/>
              </w:rPr>
              <w:pPrChange w:id="2926" w:author="阿毛" w:date="2021-06-02T14:38:00Z">
                <w:pPr/>
              </w:pPrChange>
            </w:pPr>
            <w:del w:id="2927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BE0216" w14:textId="2C47D1C0" w:rsidR="00076CB4" w:rsidRPr="00AB69BA" w:rsidDel="007154E3" w:rsidRDefault="00076CB4">
            <w:pPr>
              <w:pStyle w:val="42"/>
              <w:spacing w:after="72"/>
              <w:ind w:left="1133"/>
              <w:rPr>
                <w:del w:id="2928" w:author="阿毛" w:date="2021-05-21T17:49:00Z"/>
                <w:rFonts w:ascii="標楷體" w:hAnsi="標楷體"/>
              </w:rPr>
              <w:pPrChange w:id="2929" w:author="阿毛" w:date="2021-06-02T14:38:00Z">
                <w:pPr/>
              </w:pPrChange>
            </w:pPr>
          </w:p>
        </w:tc>
      </w:tr>
      <w:tr w:rsidR="00076CB4" w:rsidRPr="00AB69BA" w:rsidDel="007154E3" w14:paraId="2A0EC05E" w14:textId="4F2E5E1C" w:rsidTr="00EC6070">
        <w:trPr>
          <w:trHeight w:val="278"/>
          <w:del w:id="293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D56D2B" w14:textId="73276731" w:rsidR="00076CB4" w:rsidRPr="00AB69BA" w:rsidDel="007154E3" w:rsidRDefault="00076CB4">
            <w:pPr>
              <w:pStyle w:val="42"/>
              <w:spacing w:after="72"/>
              <w:ind w:left="1133"/>
              <w:rPr>
                <w:del w:id="2931" w:author="阿毛" w:date="2021-05-21T17:49:00Z"/>
                <w:rFonts w:ascii="標楷體" w:hAnsi="標楷體"/>
              </w:rPr>
              <w:pPrChange w:id="2932" w:author="阿毛" w:date="2021-06-02T14:38:00Z">
                <w:pPr/>
              </w:pPrChange>
            </w:pPr>
            <w:del w:id="293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C9F026" w14:textId="49AEBA50" w:rsidR="00076CB4" w:rsidRPr="00AB69BA" w:rsidDel="007154E3" w:rsidRDefault="00076CB4">
            <w:pPr>
              <w:pStyle w:val="42"/>
              <w:spacing w:after="72"/>
              <w:ind w:left="1133"/>
              <w:rPr>
                <w:del w:id="2934" w:author="阿毛" w:date="2021-05-21T17:49:00Z"/>
                <w:rFonts w:ascii="標楷體" w:hAnsi="標楷體"/>
              </w:rPr>
              <w:pPrChange w:id="2935" w:author="阿毛" w:date="2021-06-02T14:38:00Z">
                <w:pPr/>
              </w:pPrChange>
            </w:pPr>
          </w:p>
        </w:tc>
      </w:tr>
      <w:tr w:rsidR="00076CB4" w:rsidRPr="00AB69BA" w:rsidDel="007154E3" w14:paraId="5FD68A98" w14:textId="6F53BF26" w:rsidTr="00EC6070">
        <w:trPr>
          <w:trHeight w:val="358"/>
          <w:del w:id="293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F69278" w14:textId="0474E4FE" w:rsidR="00076CB4" w:rsidRPr="00AB69BA" w:rsidDel="007154E3" w:rsidRDefault="00076CB4">
            <w:pPr>
              <w:pStyle w:val="42"/>
              <w:spacing w:after="72"/>
              <w:ind w:left="1133"/>
              <w:rPr>
                <w:del w:id="2937" w:author="阿毛" w:date="2021-05-21T17:49:00Z"/>
                <w:rFonts w:ascii="標楷體" w:hAnsi="標楷體"/>
              </w:rPr>
              <w:pPrChange w:id="2938" w:author="阿毛" w:date="2021-06-02T14:38:00Z">
                <w:pPr/>
              </w:pPrChange>
            </w:pPr>
            <w:del w:id="2939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5DC18A" w14:textId="1381A2EB" w:rsidR="00076CB4" w:rsidRPr="00AB69BA" w:rsidDel="007154E3" w:rsidRDefault="00076CB4">
            <w:pPr>
              <w:pStyle w:val="42"/>
              <w:spacing w:after="72"/>
              <w:ind w:left="1133"/>
              <w:rPr>
                <w:del w:id="2940" w:author="阿毛" w:date="2021-05-21T17:49:00Z"/>
                <w:rFonts w:ascii="標楷體" w:hAnsi="標楷體"/>
              </w:rPr>
              <w:pPrChange w:id="2941" w:author="阿毛" w:date="2021-06-02T14:38:00Z">
                <w:pPr/>
              </w:pPrChange>
            </w:pPr>
          </w:p>
        </w:tc>
      </w:tr>
      <w:tr w:rsidR="00076CB4" w:rsidRPr="00AB69BA" w:rsidDel="007154E3" w14:paraId="028DB518" w14:textId="4D7C9B2D" w:rsidTr="00EC6070">
        <w:trPr>
          <w:trHeight w:val="278"/>
          <w:del w:id="294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8FE3A7" w14:textId="64D28C3E" w:rsidR="00076CB4" w:rsidRPr="00AB69BA" w:rsidDel="007154E3" w:rsidRDefault="00076CB4">
            <w:pPr>
              <w:pStyle w:val="42"/>
              <w:spacing w:after="72"/>
              <w:ind w:left="1133"/>
              <w:rPr>
                <w:del w:id="2943" w:author="阿毛" w:date="2021-05-21T17:49:00Z"/>
                <w:rFonts w:ascii="標楷體" w:hAnsi="標楷體"/>
              </w:rPr>
              <w:pPrChange w:id="2944" w:author="阿毛" w:date="2021-06-02T14:38:00Z">
                <w:pPr/>
              </w:pPrChange>
            </w:pPr>
            <w:del w:id="294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1D4FDD" w14:textId="7C5B168A" w:rsidR="00076CB4" w:rsidRPr="00AB69BA" w:rsidDel="007154E3" w:rsidRDefault="00076CB4">
            <w:pPr>
              <w:pStyle w:val="42"/>
              <w:spacing w:after="72"/>
              <w:ind w:left="1133"/>
              <w:rPr>
                <w:del w:id="2946" w:author="阿毛" w:date="2021-05-21T17:49:00Z"/>
                <w:rFonts w:ascii="標楷體" w:hAnsi="標楷體"/>
              </w:rPr>
              <w:pPrChange w:id="2947" w:author="阿毛" w:date="2021-06-02T14:38:00Z">
                <w:pPr/>
              </w:pPrChange>
            </w:pPr>
          </w:p>
        </w:tc>
      </w:tr>
    </w:tbl>
    <w:p w14:paraId="11690B1A" w14:textId="4059EEAE" w:rsidR="00076CB4" w:rsidDel="007154E3" w:rsidRDefault="00076CB4">
      <w:pPr>
        <w:pStyle w:val="42"/>
        <w:spacing w:after="72"/>
        <w:ind w:left="1133"/>
        <w:rPr>
          <w:del w:id="2948" w:author="阿毛" w:date="2021-05-21T17:49:00Z"/>
          <w:rFonts w:ascii="標楷體" w:hAnsi="標楷體"/>
        </w:rPr>
        <w:pPrChange w:id="2949" w:author="阿毛" w:date="2021-06-02T14:38:00Z">
          <w:pPr/>
        </w:pPrChange>
      </w:pPr>
    </w:p>
    <w:p w14:paraId="05DB8C77" w14:textId="5526612D" w:rsidR="00656023" w:rsidDel="007154E3" w:rsidRDefault="00656023">
      <w:pPr>
        <w:pStyle w:val="42"/>
        <w:spacing w:after="72"/>
        <w:ind w:left="1133"/>
        <w:rPr>
          <w:del w:id="2950" w:author="阿毛" w:date="2021-05-21T17:49:00Z"/>
          <w:rFonts w:ascii="標楷體" w:hAnsi="標楷體"/>
        </w:rPr>
        <w:pPrChange w:id="2951" w:author="阿毛" w:date="2021-06-02T14:38:00Z">
          <w:pPr/>
        </w:pPrChange>
      </w:pPr>
    </w:p>
    <w:p w14:paraId="52A85532" w14:textId="3C6ADEA1" w:rsidR="00656023" w:rsidDel="007154E3" w:rsidRDefault="00656023">
      <w:pPr>
        <w:pStyle w:val="42"/>
        <w:spacing w:after="72"/>
        <w:ind w:left="1133"/>
        <w:rPr>
          <w:del w:id="2952" w:author="阿毛" w:date="2021-05-21T17:49:00Z"/>
          <w:rFonts w:ascii="標楷體" w:hAnsi="標楷體"/>
        </w:rPr>
        <w:pPrChange w:id="2953" w:author="阿毛" w:date="2021-06-02T14:38:00Z">
          <w:pPr/>
        </w:pPrChange>
      </w:pPr>
    </w:p>
    <w:p w14:paraId="1ED94033" w14:textId="6A927DC8" w:rsidR="00656023" w:rsidDel="007154E3" w:rsidRDefault="00656023">
      <w:pPr>
        <w:pStyle w:val="42"/>
        <w:spacing w:after="72"/>
        <w:ind w:left="1133"/>
        <w:rPr>
          <w:del w:id="2954" w:author="阿毛" w:date="2021-05-21T17:49:00Z"/>
          <w:rFonts w:ascii="標楷體" w:hAnsi="標楷體"/>
        </w:rPr>
        <w:pPrChange w:id="2955" w:author="阿毛" w:date="2021-06-02T14:38:00Z">
          <w:pPr>
            <w:widowControl/>
          </w:pPr>
        </w:pPrChange>
      </w:pPr>
      <w:del w:id="2956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0F80A0A0" w14:textId="10F05F2A" w:rsidR="00656023" w:rsidRPr="00AB69BA" w:rsidDel="007154E3" w:rsidRDefault="00656023">
      <w:pPr>
        <w:pStyle w:val="42"/>
        <w:spacing w:after="72"/>
        <w:ind w:left="1133"/>
        <w:rPr>
          <w:del w:id="2957" w:author="阿毛" w:date="2021-05-21T17:49:00Z"/>
          <w:rFonts w:ascii="標楷體" w:hAnsi="標楷體"/>
        </w:rPr>
        <w:pPrChange w:id="2958" w:author="阿毛" w:date="2021-06-02T14:38:00Z">
          <w:pPr/>
        </w:pPrChange>
      </w:pPr>
    </w:p>
    <w:p w14:paraId="549EC129" w14:textId="78EBBDAB" w:rsidR="00076CB4" w:rsidRPr="00AB69BA" w:rsidDel="007154E3" w:rsidRDefault="00076CB4">
      <w:pPr>
        <w:pStyle w:val="42"/>
        <w:spacing w:after="72"/>
        <w:ind w:left="1133"/>
        <w:rPr>
          <w:del w:id="2959" w:author="阿毛" w:date="2021-05-21T17:49:00Z"/>
        </w:rPr>
        <w:pPrChange w:id="2960" w:author="阿毛" w:date="2021-06-02T14:38:00Z">
          <w:pPr>
            <w:pStyle w:val="a"/>
          </w:pPr>
        </w:pPrChange>
      </w:pPr>
      <w:del w:id="2961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69653415" w14:textId="33311EF0" w:rsidR="00076CB4" w:rsidRPr="00AB69BA" w:rsidDel="007154E3" w:rsidRDefault="00076CB4">
      <w:pPr>
        <w:pStyle w:val="42"/>
        <w:spacing w:after="72"/>
        <w:ind w:left="1133"/>
        <w:rPr>
          <w:del w:id="2962" w:author="阿毛" w:date="2021-05-21T17:49:00Z"/>
          <w:rFonts w:ascii="標楷體" w:hAnsi="標楷體"/>
        </w:rPr>
        <w:pPrChange w:id="2963" w:author="阿毛" w:date="2021-06-02T14:38:00Z">
          <w:pPr>
            <w:adjustRightInd w:val="0"/>
            <w:spacing w:afterLines="20" w:after="72"/>
            <w:ind w:firstLineChars="550" w:firstLine="1320"/>
          </w:pPr>
        </w:pPrChange>
      </w:pPr>
      <w:del w:id="2964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6A8C02EF" w14:textId="7E7CA15E" w:rsidR="00930D5E" w:rsidDel="007154E3" w:rsidRDefault="00930D5E">
      <w:pPr>
        <w:pStyle w:val="42"/>
        <w:spacing w:after="72"/>
        <w:ind w:left="1133"/>
        <w:rPr>
          <w:del w:id="2965" w:author="阿毛" w:date="2021-05-21T17:49:00Z"/>
          <w:rFonts w:ascii="新細明體" w:cs="新細明體"/>
          <w:sz w:val="22"/>
          <w:lang w:val="zh-TW"/>
        </w:rPr>
        <w:pPrChange w:id="2966" w:author="阿毛" w:date="2021-06-02T14:38:00Z">
          <w:pPr>
            <w:autoSpaceDE w:val="0"/>
            <w:autoSpaceDN w:val="0"/>
            <w:adjustRightInd w:val="0"/>
          </w:pPr>
        </w:pPrChange>
      </w:pPr>
    </w:p>
    <w:p w14:paraId="18598DF4" w14:textId="198D82AA" w:rsidR="00930D5E" w:rsidDel="007154E3" w:rsidRDefault="00076CB4">
      <w:pPr>
        <w:pStyle w:val="42"/>
        <w:spacing w:after="72"/>
        <w:ind w:left="1133"/>
        <w:rPr>
          <w:del w:id="2967" w:author="阿毛" w:date="2021-05-21T17:49:00Z"/>
          <w:rFonts w:ascii="新細明體" w:cs="新細明體"/>
          <w:sz w:val="22"/>
          <w:lang w:val="zh-TW"/>
        </w:rPr>
        <w:pPrChange w:id="2968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2969" w:author="阿毛" w:date="2021-05-21T17:49:00Z">
        <w:r w:rsidDel="007154E3">
          <w:rPr>
            <w:rFonts w:ascii="新細明體" w:cs="新細明體"/>
            <w:sz w:val="22"/>
            <w:lang w:val="zh-TW"/>
          </w:rPr>
          <w:delText xml:space="preserve"> </w:delText>
        </w:r>
        <w:r w:rsidR="00930D5E" w:rsidRPr="003D4855" w:rsidDel="007154E3">
          <w:rPr>
            <w:rFonts w:ascii="標楷體" w:hAnsi="標楷體" w:hint="eastAsia"/>
            <w:lang w:eastAsia="zh-HK"/>
          </w:rPr>
          <w:delText>報表種類為</w:delText>
        </w:r>
        <w:r w:rsidR="00930D5E" w:rsidRPr="003D4855" w:rsidDel="007154E3">
          <w:rPr>
            <w:rFonts w:ascii="標楷體" w:hAnsi="標楷體" w:hint="eastAsia"/>
          </w:rPr>
          <w:delText>1:</w:delText>
        </w:r>
        <w:r w:rsidR="00930D5E" w:rsidRPr="003D4855" w:rsidDel="007154E3">
          <w:rPr>
            <w:rFonts w:ascii="標楷體" w:hAnsi="標楷體" w:cs="新細明體" w:hint="eastAsia"/>
            <w:lang w:val="zh-TW"/>
          </w:rPr>
          <w:delText>滯繳期數</w:delText>
        </w:r>
        <w:r w:rsidDel="007154E3">
          <w:rPr>
            <w:rFonts w:ascii="新細明體" w:cs="新細明體"/>
            <w:sz w:val="22"/>
            <w:lang w:val="zh-TW"/>
          </w:rPr>
          <w:delText xml:space="preserve">   </w:delText>
        </w:r>
      </w:del>
    </w:p>
    <w:p w14:paraId="3EA7782C" w14:textId="3B0A093D" w:rsidR="00930D5E" w:rsidDel="007154E3" w:rsidRDefault="00930D5E">
      <w:pPr>
        <w:pStyle w:val="42"/>
        <w:spacing w:after="72"/>
        <w:ind w:left="1133"/>
        <w:rPr>
          <w:del w:id="2970" w:author="阿毛" w:date="2021-05-21T17:49:00Z"/>
          <w:rFonts w:ascii="新細明體" w:cs="新細明體"/>
          <w:sz w:val="22"/>
          <w:lang w:val="zh-TW"/>
        </w:rPr>
        <w:pPrChange w:id="2971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2972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3C1EBD80" wp14:editId="0258B457">
              <wp:extent cx="6479540" cy="1976290"/>
              <wp:effectExtent l="0" t="0" r="0" b="5080"/>
              <wp:docPr id="1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976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9BA021B" w14:textId="0B114F5E" w:rsidR="00930D5E" w:rsidDel="007154E3" w:rsidRDefault="00930D5E">
      <w:pPr>
        <w:pStyle w:val="42"/>
        <w:spacing w:after="72"/>
        <w:ind w:left="1133"/>
        <w:rPr>
          <w:del w:id="2973" w:author="阿毛" w:date="2021-05-21T17:49:00Z"/>
          <w:rFonts w:ascii="新細明體" w:cs="新細明體"/>
          <w:sz w:val="22"/>
          <w:lang w:val="zh-TW"/>
        </w:rPr>
        <w:pPrChange w:id="2974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</w:p>
    <w:p w14:paraId="2FEFA2A5" w14:textId="410BD195" w:rsidR="00076CB4" w:rsidRPr="00930D5E" w:rsidDel="007154E3" w:rsidRDefault="00930D5E">
      <w:pPr>
        <w:pStyle w:val="42"/>
        <w:spacing w:after="72"/>
        <w:ind w:left="1133"/>
        <w:rPr>
          <w:del w:id="2975" w:author="阿毛" w:date="2021-05-21T17:49:00Z"/>
          <w:rFonts w:ascii="標楷體" w:hAnsi="標楷體" w:cs="新細明體"/>
          <w:lang w:val="zh-TW"/>
        </w:rPr>
        <w:pPrChange w:id="2976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2977" w:author="阿毛" w:date="2021-05-21T17:49:00Z">
        <w:r w:rsidRPr="00930D5E" w:rsidDel="007154E3">
          <w:rPr>
            <w:rFonts w:ascii="標楷體" w:hAnsi="標楷體" w:cs="新細明體" w:hint="eastAsia"/>
            <w:lang w:val="zh-TW"/>
          </w:rPr>
          <w:delText>報表種類為2:滯繳日數</w:delText>
        </w:r>
      </w:del>
    </w:p>
    <w:p w14:paraId="173F6FCE" w14:textId="5C078412" w:rsidR="00930D5E" w:rsidDel="007154E3" w:rsidRDefault="006F077E">
      <w:pPr>
        <w:pStyle w:val="42"/>
        <w:spacing w:after="72"/>
        <w:ind w:left="1133"/>
        <w:rPr>
          <w:del w:id="2978" w:author="阿毛" w:date="2021-05-21T17:49:00Z"/>
          <w:lang w:val="zh-TW"/>
        </w:rPr>
        <w:pPrChange w:id="2979" w:author="阿毛" w:date="2021-06-02T14:38:00Z">
          <w:pPr/>
        </w:pPrChange>
      </w:pPr>
      <w:del w:id="2980" w:author="阿毛" w:date="2021-05-21T17:49:00Z">
        <w:r w:rsidDel="007154E3">
          <w:rPr>
            <w:noProof/>
            <w:sz w:val="32"/>
            <w:szCs w:val="20"/>
          </w:rPr>
          <w:drawing>
            <wp:inline distT="0" distB="0" distL="0" distR="0" wp14:anchorId="200B231B" wp14:editId="664E90CF">
              <wp:extent cx="6600857" cy="2049780"/>
              <wp:effectExtent l="0" t="0" r="9525" b="7620"/>
              <wp:docPr id="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2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00857" cy="20497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7B0FFD5" w14:textId="27628E2B" w:rsidR="00930D5E" w:rsidDel="007154E3" w:rsidRDefault="00930D5E">
      <w:pPr>
        <w:pStyle w:val="42"/>
        <w:spacing w:after="72"/>
        <w:ind w:left="1133"/>
        <w:rPr>
          <w:del w:id="2981" w:author="阿毛" w:date="2021-05-21T17:49:00Z"/>
          <w:lang w:val="zh-TW"/>
        </w:rPr>
        <w:pPrChange w:id="2982" w:author="阿毛" w:date="2021-06-02T14:38:00Z">
          <w:pPr/>
        </w:pPrChange>
      </w:pPr>
    </w:p>
    <w:p w14:paraId="5C5391F4" w14:textId="0AF4C31E" w:rsidR="00930D5E" w:rsidDel="007154E3" w:rsidRDefault="00930D5E">
      <w:pPr>
        <w:pStyle w:val="42"/>
        <w:spacing w:after="72"/>
        <w:ind w:left="1133"/>
        <w:rPr>
          <w:del w:id="2983" w:author="阿毛" w:date="2021-05-21T17:49:00Z"/>
          <w:lang w:val="zh-TW"/>
        </w:rPr>
        <w:pPrChange w:id="2984" w:author="阿毛" w:date="2021-06-02T14:38:00Z">
          <w:pPr/>
        </w:pPrChange>
      </w:pPr>
    </w:p>
    <w:p w14:paraId="0D1315FC" w14:textId="6AEE11EA" w:rsidR="00930D5E" w:rsidRPr="00930D5E" w:rsidDel="007154E3" w:rsidRDefault="00930D5E">
      <w:pPr>
        <w:pStyle w:val="42"/>
        <w:spacing w:after="72"/>
        <w:ind w:left="1133"/>
        <w:rPr>
          <w:del w:id="2985" w:author="阿毛" w:date="2021-05-21T17:49:00Z"/>
          <w:lang w:val="zh-TW"/>
        </w:rPr>
        <w:pPrChange w:id="2986" w:author="阿毛" w:date="2021-06-02T14:38:00Z">
          <w:pPr/>
        </w:pPrChange>
      </w:pPr>
    </w:p>
    <w:p w14:paraId="303F1DF1" w14:textId="01A0F0CA" w:rsidR="00930D5E" w:rsidDel="007154E3" w:rsidRDefault="00930D5E">
      <w:pPr>
        <w:pStyle w:val="42"/>
        <w:spacing w:after="72"/>
        <w:ind w:left="1133"/>
        <w:rPr>
          <w:del w:id="2987" w:author="阿毛" w:date="2021-05-21T17:49:00Z"/>
        </w:rPr>
        <w:pPrChange w:id="2988" w:author="阿毛" w:date="2021-06-02T14:38:00Z">
          <w:pPr>
            <w:widowControl/>
          </w:pPr>
        </w:pPrChange>
      </w:pPr>
      <w:del w:id="2989" w:author="阿毛" w:date="2021-05-21T17:49:00Z">
        <w:r w:rsidDel="007154E3">
          <w:br w:type="page"/>
        </w:r>
      </w:del>
    </w:p>
    <w:p w14:paraId="006C85A4" w14:textId="020F7E25" w:rsidR="00076CB4" w:rsidRPr="00AB69BA" w:rsidDel="007154E3" w:rsidRDefault="00D950B2">
      <w:pPr>
        <w:pStyle w:val="42"/>
        <w:spacing w:after="72"/>
        <w:ind w:left="1133"/>
        <w:rPr>
          <w:del w:id="2990" w:author="阿毛" w:date="2021-05-21T17:49:00Z"/>
        </w:rPr>
        <w:pPrChange w:id="2991" w:author="阿毛" w:date="2021-06-02T14:38:00Z">
          <w:pPr>
            <w:pStyle w:val="a"/>
          </w:pPr>
        </w:pPrChange>
      </w:pPr>
      <w:del w:id="2992" w:author="阿毛" w:date="2021-05-21T17:49:00Z">
        <w:r w:rsidDel="007154E3">
          <w:delText>輸入畫面資料說明</w:delText>
        </w:r>
      </w:del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89"/>
        <w:gridCol w:w="1589"/>
        <w:gridCol w:w="2429"/>
        <w:gridCol w:w="1589"/>
        <w:gridCol w:w="1589"/>
        <w:gridCol w:w="1589"/>
        <w:gridCol w:w="1709"/>
        <w:gridCol w:w="1829"/>
      </w:tblGrid>
      <w:tr w:rsidR="00656023" w:rsidRPr="003D4855" w:rsidDel="007154E3" w14:paraId="4C1BD64E" w14:textId="7142D929" w:rsidTr="001E674F">
        <w:trPr>
          <w:trHeight w:val="388"/>
          <w:jc w:val="center"/>
          <w:del w:id="2993" w:author="阿毛" w:date="2021-05-21T17:49:00Z"/>
        </w:trPr>
        <w:tc>
          <w:tcPr>
            <w:tcW w:w="482" w:type="dxa"/>
            <w:vMerge w:val="restart"/>
          </w:tcPr>
          <w:p w14:paraId="5E4F84F2" w14:textId="3486C061" w:rsidR="00656023" w:rsidRPr="003D4855" w:rsidDel="007154E3" w:rsidRDefault="00656023">
            <w:pPr>
              <w:pStyle w:val="42"/>
              <w:spacing w:after="72"/>
              <w:ind w:left="1133"/>
              <w:rPr>
                <w:del w:id="2994" w:author="阿毛" w:date="2021-05-21T17:49:00Z"/>
                <w:rFonts w:ascii="標楷體" w:hAnsi="標楷體"/>
              </w:rPr>
              <w:pPrChange w:id="2995" w:author="阿毛" w:date="2021-06-02T14:38:00Z">
                <w:pPr/>
              </w:pPrChange>
            </w:pPr>
            <w:del w:id="2996" w:author="阿毛" w:date="2021-05-21T17:49:00Z">
              <w:r w:rsidRPr="003D4855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29" w:type="dxa"/>
            <w:vMerge w:val="restart"/>
          </w:tcPr>
          <w:p w14:paraId="2BAC23BD" w14:textId="7F1A8E2B" w:rsidR="00656023" w:rsidRPr="003D4855" w:rsidDel="007154E3" w:rsidRDefault="00656023">
            <w:pPr>
              <w:pStyle w:val="42"/>
              <w:spacing w:after="72"/>
              <w:ind w:left="1133"/>
              <w:rPr>
                <w:del w:id="2997" w:author="阿毛" w:date="2021-05-21T17:49:00Z"/>
                <w:rFonts w:ascii="標楷體" w:hAnsi="標楷體"/>
              </w:rPr>
              <w:pPrChange w:id="2998" w:author="阿毛" w:date="2021-06-02T14:38:00Z">
                <w:pPr/>
              </w:pPrChange>
            </w:pPr>
            <w:del w:id="2999" w:author="阿毛" w:date="2021-05-21T17:49:00Z">
              <w:r w:rsidRPr="003D4855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789" w:type="dxa"/>
            <w:gridSpan w:val="5"/>
          </w:tcPr>
          <w:p w14:paraId="05E3D737" w14:textId="2EDE326A" w:rsidR="00656023" w:rsidRPr="003D4855" w:rsidDel="007154E3" w:rsidRDefault="00656023">
            <w:pPr>
              <w:pStyle w:val="42"/>
              <w:spacing w:after="72"/>
              <w:ind w:left="1133"/>
              <w:rPr>
                <w:del w:id="3000" w:author="阿毛" w:date="2021-05-21T17:49:00Z"/>
                <w:rFonts w:ascii="標楷體" w:hAnsi="標楷體"/>
              </w:rPr>
              <w:pPrChange w:id="3001" w:author="阿毛" w:date="2021-06-02T14:38:00Z">
                <w:pPr>
                  <w:jc w:val="center"/>
                </w:pPr>
              </w:pPrChange>
            </w:pPr>
            <w:del w:id="3002" w:author="阿毛" w:date="2021-05-21T17:49:00Z">
              <w:r w:rsidRPr="003D4855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498" w:type="dxa"/>
            <w:vMerge w:val="restart"/>
          </w:tcPr>
          <w:p w14:paraId="10C40C62" w14:textId="5ACC78CB" w:rsidR="00656023" w:rsidRPr="003D4855" w:rsidDel="007154E3" w:rsidRDefault="00656023">
            <w:pPr>
              <w:pStyle w:val="42"/>
              <w:spacing w:after="72"/>
              <w:ind w:left="1133"/>
              <w:rPr>
                <w:del w:id="3003" w:author="阿毛" w:date="2021-05-21T17:49:00Z"/>
                <w:rFonts w:ascii="標楷體" w:hAnsi="標楷體"/>
              </w:rPr>
              <w:pPrChange w:id="3004" w:author="阿毛" w:date="2021-06-02T14:38:00Z">
                <w:pPr/>
              </w:pPrChange>
            </w:pPr>
            <w:del w:id="3005" w:author="阿毛" w:date="2021-05-21T17:49:00Z">
              <w:r w:rsidRPr="003D4855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656023" w:rsidRPr="003D4855" w:rsidDel="007154E3" w14:paraId="3CC4F430" w14:textId="7DE637A1" w:rsidTr="001E674F">
        <w:trPr>
          <w:trHeight w:val="244"/>
          <w:jc w:val="center"/>
          <w:del w:id="3006" w:author="阿毛" w:date="2021-05-21T17:49:00Z"/>
        </w:trPr>
        <w:tc>
          <w:tcPr>
            <w:tcW w:w="482" w:type="dxa"/>
            <w:vMerge/>
          </w:tcPr>
          <w:p w14:paraId="62F94BD8" w14:textId="2C91FCCC" w:rsidR="00656023" w:rsidRPr="003D4855" w:rsidDel="007154E3" w:rsidRDefault="00656023">
            <w:pPr>
              <w:pStyle w:val="42"/>
              <w:spacing w:after="72"/>
              <w:ind w:left="1133"/>
              <w:rPr>
                <w:del w:id="3007" w:author="阿毛" w:date="2021-05-21T17:49:00Z"/>
                <w:rFonts w:ascii="標楷體" w:hAnsi="標楷體"/>
              </w:rPr>
              <w:pPrChange w:id="3008" w:author="阿毛" w:date="2021-06-02T14:38:00Z">
                <w:pPr/>
              </w:pPrChange>
            </w:pPr>
          </w:p>
        </w:tc>
        <w:tc>
          <w:tcPr>
            <w:tcW w:w="1829" w:type="dxa"/>
            <w:vMerge/>
          </w:tcPr>
          <w:p w14:paraId="10DF91B0" w14:textId="779BDE2C" w:rsidR="00656023" w:rsidRPr="003D4855" w:rsidDel="007154E3" w:rsidRDefault="00656023">
            <w:pPr>
              <w:pStyle w:val="42"/>
              <w:spacing w:after="72"/>
              <w:ind w:left="1133"/>
              <w:rPr>
                <w:del w:id="3009" w:author="阿毛" w:date="2021-05-21T17:49:00Z"/>
                <w:rFonts w:ascii="標楷體" w:hAnsi="標楷體"/>
              </w:rPr>
              <w:pPrChange w:id="3010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6BE4B5D9" w14:textId="7407576D" w:rsidR="00656023" w:rsidRPr="00AB69BA" w:rsidDel="007154E3" w:rsidRDefault="00656023">
            <w:pPr>
              <w:pStyle w:val="42"/>
              <w:spacing w:after="72"/>
              <w:ind w:left="1133"/>
              <w:rPr>
                <w:del w:id="3011" w:author="阿毛" w:date="2021-05-21T17:49:00Z"/>
              </w:rPr>
              <w:pPrChange w:id="3012" w:author="阿毛" w:date="2021-06-02T14:38:00Z">
                <w:pPr/>
              </w:pPrChange>
            </w:pPr>
            <w:del w:id="3013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897" w:type="dxa"/>
          </w:tcPr>
          <w:p w14:paraId="4021266A" w14:textId="3BB7EE15" w:rsidR="00656023" w:rsidRPr="003D4855" w:rsidDel="007154E3" w:rsidRDefault="00656023">
            <w:pPr>
              <w:pStyle w:val="42"/>
              <w:spacing w:after="72"/>
              <w:ind w:left="1133"/>
              <w:rPr>
                <w:del w:id="3014" w:author="阿毛" w:date="2021-05-21T17:49:00Z"/>
                <w:rFonts w:ascii="標楷體" w:hAnsi="標楷體"/>
              </w:rPr>
              <w:pPrChange w:id="3015" w:author="阿毛" w:date="2021-06-02T14:38:00Z">
                <w:pPr/>
              </w:pPrChange>
            </w:pPr>
            <w:del w:id="3016" w:author="阿毛" w:date="2021-05-21T17:49:00Z">
              <w:r w:rsidRPr="003D4855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47" w:type="dxa"/>
          </w:tcPr>
          <w:p w14:paraId="52CB8F97" w14:textId="0EAEFC5E" w:rsidR="00656023" w:rsidRPr="003D4855" w:rsidDel="007154E3" w:rsidRDefault="00656023">
            <w:pPr>
              <w:pStyle w:val="42"/>
              <w:spacing w:after="72"/>
              <w:ind w:left="1133"/>
              <w:rPr>
                <w:del w:id="3017" w:author="阿毛" w:date="2021-05-21T17:49:00Z"/>
                <w:rFonts w:ascii="標楷體" w:hAnsi="標楷體"/>
              </w:rPr>
              <w:pPrChange w:id="3018" w:author="阿毛" w:date="2021-06-02T14:38:00Z">
                <w:pPr/>
              </w:pPrChange>
            </w:pPr>
            <w:del w:id="3019" w:author="阿毛" w:date="2021-05-21T17:49:00Z">
              <w:r w:rsidRPr="003D4855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64" w:type="dxa"/>
          </w:tcPr>
          <w:p w14:paraId="665080F3" w14:textId="276820D8" w:rsidR="00656023" w:rsidRPr="003D4855" w:rsidDel="007154E3" w:rsidRDefault="00656023">
            <w:pPr>
              <w:pStyle w:val="42"/>
              <w:spacing w:after="72"/>
              <w:ind w:left="1133"/>
              <w:rPr>
                <w:del w:id="3020" w:author="阿毛" w:date="2021-05-21T17:49:00Z"/>
                <w:rFonts w:ascii="標楷體" w:hAnsi="標楷體"/>
              </w:rPr>
              <w:pPrChange w:id="3021" w:author="阿毛" w:date="2021-06-02T14:38:00Z">
                <w:pPr/>
              </w:pPrChange>
            </w:pPr>
            <w:del w:id="3022" w:author="阿毛" w:date="2021-05-21T17:49:00Z">
              <w:r w:rsidRPr="003D4855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5" w:type="dxa"/>
          </w:tcPr>
          <w:p w14:paraId="396FD61A" w14:textId="5F23584B" w:rsidR="00656023" w:rsidRPr="003D4855" w:rsidDel="007154E3" w:rsidRDefault="00656023">
            <w:pPr>
              <w:pStyle w:val="42"/>
              <w:spacing w:after="72"/>
              <w:ind w:left="1133"/>
              <w:rPr>
                <w:del w:id="3023" w:author="阿毛" w:date="2021-05-21T17:49:00Z"/>
                <w:rFonts w:ascii="標楷體" w:hAnsi="標楷體"/>
              </w:rPr>
              <w:pPrChange w:id="3024" w:author="阿毛" w:date="2021-06-02T14:38:00Z">
                <w:pPr/>
              </w:pPrChange>
            </w:pPr>
            <w:del w:id="3025" w:author="阿毛" w:date="2021-05-21T17:49:00Z">
              <w:r w:rsidRPr="003D4855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498" w:type="dxa"/>
            <w:vMerge/>
          </w:tcPr>
          <w:p w14:paraId="12756589" w14:textId="69FF3020" w:rsidR="00656023" w:rsidRPr="003D4855" w:rsidDel="007154E3" w:rsidRDefault="00656023">
            <w:pPr>
              <w:pStyle w:val="42"/>
              <w:spacing w:after="72"/>
              <w:ind w:left="1133"/>
              <w:rPr>
                <w:del w:id="3026" w:author="阿毛" w:date="2021-05-21T17:49:00Z"/>
                <w:rFonts w:ascii="標楷體" w:hAnsi="標楷體"/>
              </w:rPr>
              <w:pPrChange w:id="3027" w:author="阿毛" w:date="2021-06-02T14:38:00Z">
                <w:pPr/>
              </w:pPrChange>
            </w:pPr>
          </w:p>
        </w:tc>
      </w:tr>
      <w:tr w:rsidR="00656023" w:rsidRPr="003D4855" w:rsidDel="007154E3" w14:paraId="77978222" w14:textId="3EE9691A" w:rsidTr="001E674F">
        <w:trPr>
          <w:trHeight w:val="291"/>
          <w:jc w:val="center"/>
          <w:del w:id="3028" w:author="阿毛" w:date="2021-05-21T17:49:00Z"/>
        </w:trPr>
        <w:tc>
          <w:tcPr>
            <w:tcW w:w="482" w:type="dxa"/>
          </w:tcPr>
          <w:p w14:paraId="6AD8B0D9" w14:textId="5189E099" w:rsidR="00656023" w:rsidRPr="003D4855" w:rsidDel="007154E3" w:rsidRDefault="00656023">
            <w:pPr>
              <w:pStyle w:val="42"/>
              <w:spacing w:after="72"/>
              <w:ind w:left="1133"/>
              <w:rPr>
                <w:del w:id="3029" w:author="阿毛" w:date="2021-05-21T17:49:00Z"/>
                <w:rFonts w:ascii="標楷體" w:hAnsi="標楷體"/>
              </w:rPr>
              <w:pPrChange w:id="3030" w:author="阿毛" w:date="2021-06-02T14:38:00Z">
                <w:pPr/>
              </w:pPrChange>
            </w:pPr>
            <w:del w:id="3031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29" w:type="dxa"/>
          </w:tcPr>
          <w:p w14:paraId="160565C0" w14:textId="393B29E5" w:rsidR="00656023" w:rsidRPr="003D4855" w:rsidDel="007154E3" w:rsidRDefault="00656023">
            <w:pPr>
              <w:pStyle w:val="42"/>
              <w:spacing w:after="72"/>
              <w:ind w:left="1133"/>
              <w:rPr>
                <w:del w:id="3032" w:author="阿毛" w:date="2021-05-21T17:49:00Z"/>
                <w:rFonts w:ascii="標楷體" w:hAnsi="標楷體"/>
              </w:rPr>
              <w:pPrChange w:id="3033" w:author="阿毛" w:date="2021-06-02T14:38:00Z">
                <w:pPr/>
              </w:pPrChange>
            </w:pPr>
            <w:del w:id="3034" w:author="阿毛" w:date="2021-05-21T17:49:00Z">
              <w:r w:rsidRPr="003D485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681D4666" w14:textId="2DC6C60A" w:rsidR="00656023" w:rsidRPr="00AB69BA" w:rsidDel="007154E3" w:rsidRDefault="00656023">
            <w:pPr>
              <w:pStyle w:val="42"/>
              <w:spacing w:after="72"/>
              <w:ind w:left="1133"/>
              <w:rPr>
                <w:del w:id="3035" w:author="阿毛" w:date="2021-05-21T17:49:00Z"/>
              </w:rPr>
              <w:pPrChange w:id="3036" w:author="阿毛" w:date="2021-06-02T14:38:00Z">
                <w:pPr/>
              </w:pPrChange>
            </w:pPr>
            <w:del w:id="3037" w:author="阿毛" w:date="2021-05-21T17:49:00Z">
              <w:r w:rsidRPr="003D485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897" w:type="dxa"/>
          </w:tcPr>
          <w:p w14:paraId="4622941E" w14:textId="78DC8061" w:rsidR="00656023" w:rsidRPr="003D4855" w:rsidDel="007154E3" w:rsidRDefault="00656023">
            <w:pPr>
              <w:pStyle w:val="42"/>
              <w:spacing w:after="72"/>
              <w:ind w:left="1133"/>
              <w:rPr>
                <w:del w:id="3038" w:author="阿毛" w:date="2021-05-21T17:49:00Z"/>
                <w:rFonts w:ascii="標楷體" w:hAnsi="標楷體"/>
              </w:rPr>
              <w:pPrChange w:id="3039" w:author="阿毛" w:date="2021-06-02T14:38:00Z">
                <w:pPr/>
              </w:pPrChange>
            </w:pPr>
            <w:del w:id="3040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47" w:type="dxa"/>
          </w:tcPr>
          <w:p w14:paraId="37990D4E" w14:textId="3E360A6A" w:rsidR="00656023" w:rsidRPr="003D4855" w:rsidDel="007154E3" w:rsidRDefault="00656023">
            <w:pPr>
              <w:pStyle w:val="42"/>
              <w:spacing w:after="72"/>
              <w:ind w:left="1133"/>
              <w:rPr>
                <w:del w:id="3041" w:author="阿毛" w:date="2021-05-21T17:49:00Z"/>
                <w:rFonts w:ascii="標楷體" w:hAnsi="標楷體"/>
              </w:rPr>
              <w:pPrChange w:id="3042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05A02AFA" w14:textId="6D1CC42C" w:rsidR="00656023" w:rsidRPr="003D4855" w:rsidDel="007154E3" w:rsidRDefault="00656023">
            <w:pPr>
              <w:pStyle w:val="42"/>
              <w:spacing w:after="72"/>
              <w:ind w:left="1133"/>
              <w:rPr>
                <w:del w:id="3043" w:author="阿毛" w:date="2021-05-21T17:49:00Z"/>
                <w:rFonts w:ascii="標楷體" w:hAnsi="標楷體"/>
              </w:rPr>
              <w:pPrChange w:id="3044" w:author="阿毛" w:date="2021-06-02T14:38:00Z">
                <w:pPr/>
              </w:pPrChange>
            </w:pPr>
            <w:del w:id="3045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6C9D70CA" w14:textId="039EC572" w:rsidR="00656023" w:rsidRPr="003D4855" w:rsidDel="007154E3" w:rsidRDefault="00656023">
            <w:pPr>
              <w:pStyle w:val="42"/>
              <w:spacing w:after="72"/>
              <w:ind w:left="1133"/>
              <w:rPr>
                <w:del w:id="3046" w:author="阿毛" w:date="2021-05-21T17:49:00Z"/>
                <w:rFonts w:ascii="標楷體" w:hAnsi="標楷體"/>
              </w:rPr>
              <w:pPrChange w:id="3047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6EFCE985" w14:textId="09D802A0" w:rsidR="00656023" w:rsidRPr="003D4855" w:rsidDel="007154E3" w:rsidRDefault="00656023">
            <w:pPr>
              <w:pStyle w:val="42"/>
              <w:spacing w:after="72"/>
              <w:ind w:left="1133"/>
              <w:rPr>
                <w:del w:id="3048" w:author="阿毛" w:date="2021-05-21T17:49:00Z"/>
                <w:rFonts w:ascii="標楷體" w:hAnsi="標楷體"/>
              </w:rPr>
              <w:pPrChange w:id="3049" w:author="阿毛" w:date="2021-06-02T14:38:00Z">
                <w:pPr/>
              </w:pPrChange>
            </w:pPr>
            <w:del w:id="3050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  <w:tr w:rsidR="00656023" w:rsidRPr="003D4855" w:rsidDel="007154E3" w14:paraId="0E6A990C" w14:textId="726354B9" w:rsidTr="001E674F">
        <w:trPr>
          <w:trHeight w:val="291"/>
          <w:jc w:val="center"/>
          <w:del w:id="3051" w:author="阿毛" w:date="2021-05-21T17:49:00Z"/>
        </w:trPr>
        <w:tc>
          <w:tcPr>
            <w:tcW w:w="482" w:type="dxa"/>
          </w:tcPr>
          <w:p w14:paraId="0A684512" w14:textId="77F9DC99" w:rsidR="00656023" w:rsidRPr="003D4855" w:rsidDel="007154E3" w:rsidRDefault="00656023">
            <w:pPr>
              <w:pStyle w:val="42"/>
              <w:spacing w:after="72"/>
              <w:ind w:left="1133"/>
              <w:rPr>
                <w:del w:id="3052" w:author="阿毛" w:date="2021-05-21T17:49:00Z"/>
                <w:rFonts w:ascii="標楷體" w:hAnsi="標楷體"/>
              </w:rPr>
              <w:pPrChange w:id="3053" w:author="阿毛" w:date="2021-06-02T14:38:00Z">
                <w:pPr/>
              </w:pPrChange>
            </w:pPr>
            <w:del w:id="3054" w:author="阿毛" w:date="2021-05-21T17:49:00Z">
              <w:r w:rsidRPr="003D4855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829" w:type="dxa"/>
          </w:tcPr>
          <w:p w14:paraId="5D2E7A9C" w14:textId="1A61ACCF" w:rsidR="00656023" w:rsidRPr="003D4855" w:rsidDel="007154E3" w:rsidRDefault="00656023">
            <w:pPr>
              <w:pStyle w:val="42"/>
              <w:spacing w:after="72"/>
              <w:ind w:left="1133"/>
              <w:rPr>
                <w:del w:id="3055" w:author="阿毛" w:date="2021-05-21T17:49:00Z"/>
                <w:rFonts w:ascii="標楷體" w:hAnsi="標楷體"/>
              </w:rPr>
              <w:pPrChange w:id="3056" w:author="阿毛" w:date="2021-06-02T14:38:00Z">
                <w:pPr/>
              </w:pPrChange>
            </w:pPr>
            <w:del w:id="3057" w:author="阿毛" w:date="2021-05-21T17:49:00Z"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1296" w:type="dxa"/>
          </w:tcPr>
          <w:p w14:paraId="5B229FEA" w14:textId="1D6C4960" w:rsidR="00656023" w:rsidRPr="003D4855" w:rsidDel="007154E3" w:rsidRDefault="00656023">
            <w:pPr>
              <w:pStyle w:val="42"/>
              <w:spacing w:after="72"/>
              <w:ind w:left="1133"/>
              <w:rPr>
                <w:del w:id="3058" w:author="阿毛" w:date="2021-05-21T17:49:00Z"/>
                <w:rFonts w:ascii="標楷體" w:hAnsi="標楷體" w:cs="新細明體"/>
              </w:rPr>
              <w:pPrChange w:id="3059" w:author="阿毛" w:date="2021-06-02T14:38:00Z">
                <w:pPr/>
              </w:pPrChange>
            </w:pPr>
            <w:del w:id="3060" w:author="阿毛" w:date="2021-05-21T17:49:00Z">
              <w:r w:rsidRPr="003D4855" w:rsidDel="007154E3">
                <w:rPr>
                  <w:rFonts w:ascii="標楷體" w:hAnsi="標楷體" w:cs="新細明體"/>
                  <w:lang w:val="zh-TW"/>
                </w:rPr>
                <w:delText>9999999</w:delText>
              </w:r>
            </w:del>
          </w:p>
        </w:tc>
        <w:tc>
          <w:tcPr>
            <w:tcW w:w="897" w:type="dxa"/>
          </w:tcPr>
          <w:p w14:paraId="5A5DCDC4" w14:textId="5E47B580" w:rsidR="00656023" w:rsidRPr="003D4855" w:rsidDel="007154E3" w:rsidRDefault="00656023">
            <w:pPr>
              <w:pStyle w:val="42"/>
              <w:spacing w:after="72"/>
              <w:ind w:left="1133"/>
              <w:rPr>
                <w:del w:id="3061" w:author="阿毛" w:date="2021-05-21T17:49:00Z"/>
                <w:rFonts w:ascii="標楷體" w:hAnsi="標楷體" w:cs="新細明體"/>
              </w:rPr>
              <w:pPrChange w:id="3062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5BABB869" w14:textId="000AD03D" w:rsidR="00656023" w:rsidRPr="003D4855" w:rsidDel="007154E3" w:rsidRDefault="00656023">
            <w:pPr>
              <w:pStyle w:val="42"/>
              <w:spacing w:after="72"/>
              <w:ind w:left="1133"/>
              <w:rPr>
                <w:del w:id="3063" w:author="阿毛" w:date="2021-05-21T17:49:00Z"/>
                <w:rFonts w:ascii="標楷體" w:hAnsi="標楷體"/>
              </w:rPr>
              <w:pPrChange w:id="3064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65CE76AC" w14:textId="6128EB20" w:rsidR="00656023" w:rsidRPr="003D4855" w:rsidDel="007154E3" w:rsidRDefault="00656023">
            <w:pPr>
              <w:pStyle w:val="42"/>
              <w:spacing w:after="72"/>
              <w:ind w:left="1133"/>
              <w:rPr>
                <w:del w:id="3065" w:author="阿毛" w:date="2021-05-21T17:49:00Z"/>
                <w:rFonts w:ascii="標楷體" w:hAnsi="標楷體"/>
              </w:rPr>
              <w:pPrChange w:id="3066" w:author="阿毛" w:date="2021-06-02T14:38:00Z">
                <w:pPr/>
              </w:pPrChange>
            </w:pPr>
            <w:del w:id="3067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3CAB9F38" w14:textId="79D10296" w:rsidR="00656023" w:rsidRPr="003D4855" w:rsidDel="007154E3" w:rsidRDefault="00656023">
            <w:pPr>
              <w:pStyle w:val="42"/>
              <w:spacing w:after="72"/>
              <w:ind w:left="1133"/>
              <w:rPr>
                <w:del w:id="3068" w:author="阿毛" w:date="2021-05-21T17:49:00Z"/>
                <w:rFonts w:ascii="標楷體" w:hAnsi="標楷體"/>
              </w:rPr>
              <w:pPrChange w:id="3069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1F07EF0D" w14:textId="2E25921E" w:rsidR="00656023" w:rsidRPr="003D4855" w:rsidDel="007154E3" w:rsidRDefault="00656023">
            <w:pPr>
              <w:pStyle w:val="42"/>
              <w:spacing w:after="72"/>
              <w:ind w:left="1133"/>
              <w:rPr>
                <w:del w:id="3070" w:author="阿毛" w:date="2021-05-21T17:49:00Z"/>
                <w:rFonts w:ascii="標楷體" w:hAnsi="標楷體"/>
              </w:rPr>
              <w:pPrChange w:id="3071" w:author="阿毛" w:date="2021-06-02T14:38:00Z">
                <w:pPr/>
              </w:pPrChange>
            </w:pPr>
            <w:del w:id="3072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656023" w:rsidRPr="003D4855" w:rsidDel="007154E3" w14:paraId="24D7DF4D" w14:textId="6CD5B5A2" w:rsidTr="001E674F">
        <w:trPr>
          <w:trHeight w:val="291"/>
          <w:jc w:val="center"/>
          <w:del w:id="3073" w:author="阿毛" w:date="2021-05-21T17:49:00Z"/>
        </w:trPr>
        <w:tc>
          <w:tcPr>
            <w:tcW w:w="482" w:type="dxa"/>
          </w:tcPr>
          <w:p w14:paraId="2A7E143D" w14:textId="545642CA" w:rsidR="00656023" w:rsidRPr="003D4855" w:rsidDel="007154E3" w:rsidRDefault="00656023">
            <w:pPr>
              <w:pStyle w:val="42"/>
              <w:spacing w:after="72"/>
              <w:ind w:left="1133"/>
              <w:rPr>
                <w:del w:id="3074" w:author="阿毛" w:date="2021-05-21T17:49:00Z"/>
                <w:rFonts w:ascii="標楷體" w:hAnsi="標楷體"/>
              </w:rPr>
              <w:pPrChange w:id="3075" w:author="阿毛" w:date="2021-06-02T14:38:00Z">
                <w:pPr/>
              </w:pPrChange>
            </w:pPr>
            <w:del w:id="3076" w:author="阿毛" w:date="2021-05-21T17:49:00Z">
              <w:r w:rsidRPr="003D4855"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829" w:type="dxa"/>
          </w:tcPr>
          <w:p w14:paraId="41DB2873" w14:textId="79F09AAC" w:rsidR="00656023" w:rsidRPr="003D4855" w:rsidDel="007154E3" w:rsidRDefault="00656023">
            <w:pPr>
              <w:pStyle w:val="42"/>
              <w:spacing w:after="72"/>
              <w:ind w:left="1133"/>
              <w:rPr>
                <w:del w:id="3077" w:author="阿毛" w:date="2021-05-21T17:49:00Z"/>
                <w:rFonts w:ascii="標楷體" w:hAnsi="標楷體"/>
              </w:rPr>
              <w:pPrChange w:id="3078" w:author="阿毛" w:date="2021-06-02T14:38:00Z">
                <w:pPr/>
              </w:pPrChange>
            </w:pPr>
            <w:del w:id="3079" w:author="阿毛" w:date="2021-05-21T17:49:00Z">
              <w:r w:rsidRPr="00B25E30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條件</w:delText>
              </w:r>
            </w:del>
          </w:p>
        </w:tc>
        <w:tc>
          <w:tcPr>
            <w:tcW w:w="1296" w:type="dxa"/>
          </w:tcPr>
          <w:p w14:paraId="0FAB97C6" w14:textId="7F028C44" w:rsidR="00656023" w:rsidRPr="003D4855" w:rsidDel="007154E3" w:rsidRDefault="00656023">
            <w:pPr>
              <w:pStyle w:val="42"/>
              <w:spacing w:after="72"/>
              <w:ind w:left="1133"/>
              <w:rPr>
                <w:del w:id="3080" w:author="阿毛" w:date="2021-05-21T17:49:00Z"/>
                <w:rFonts w:ascii="標楷體" w:hAnsi="標楷體"/>
              </w:rPr>
              <w:pPrChange w:id="3081" w:author="阿毛" w:date="2021-06-02T14:38:00Z">
                <w:pPr/>
              </w:pPrChange>
            </w:pPr>
            <w:del w:id="3082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44EA5228" w14:textId="1FCC191F" w:rsidR="00656023" w:rsidRPr="003D4855" w:rsidDel="007154E3" w:rsidRDefault="00656023">
            <w:pPr>
              <w:pStyle w:val="42"/>
              <w:spacing w:after="72"/>
              <w:ind w:left="1133"/>
              <w:rPr>
                <w:del w:id="3083" w:author="阿毛" w:date="2021-05-21T17:49:00Z"/>
                <w:rFonts w:ascii="標楷體" w:hAnsi="標楷體"/>
              </w:rPr>
              <w:pPrChange w:id="3084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6C5EB074" w14:textId="528522F3" w:rsidR="00656023" w:rsidRPr="003D4855" w:rsidDel="007154E3" w:rsidRDefault="00656023">
            <w:pPr>
              <w:pStyle w:val="42"/>
              <w:spacing w:after="72"/>
              <w:ind w:left="1133"/>
              <w:rPr>
                <w:del w:id="3085" w:author="阿毛" w:date="2021-05-21T17:49:00Z"/>
                <w:rFonts w:ascii="標楷體" w:hAnsi="標楷體"/>
              </w:rPr>
              <w:pPrChange w:id="3086" w:author="阿毛" w:date="2021-06-02T14:38:00Z">
                <w:pPr/>
              </w:pPrChange>
            </w:pPr>
            <w:del w:id="3087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07A44FE0" w14:textId="3F23B166" w:rsidR="00656023" w:rsidRPr="003D4855" w:rsidDel="007154E3" w:rsidRDefault="00656023">
            <w:pPr>
              <w:pStyle w:val="42"/>
              <w:spacing w:after="72"/>
              <w:ind w:left="1133"/>
              <w:rPr>
                <w:del w:id="3088" w:author="阿毛" w:date="2021-05-21T17:49:00Z"/>
                <w:rFonts w:ascii="標楷體" w:hAnsi="標楷體"/>
              </w:rPr>
              <w:pPrChange w:id="3089" w:author="阿毛" w:date="2021-06-02T14:38:00Z">
                <w:pPr/>
              </w:pPrChange>
            </w:pPr>
            <w:del w:id="3090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4598F00F" w14:textId="5759640E" w:rsidR="00656023" w:rsidRPr="003D4855" w:rsidDel="007154E3" w:rsidRDefault="00656023">
            <w:pPr>
              <w:pStyle w:val="42"/>
              <w:spacing w:after="72"/>
              <w:ind w:left="1133"/>
              <w:rPr>
                <w:del w:id="3091" w:author="阿毛" w:date="2021-05-21T17:49:00Z"/>
                <w:rFonts w:ascii="標楷體" w:hAnsi="標楷體"/>
              </w:rPr>
              <w:pPrChange w:id="3092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173E4552" w14:textId="580F1DF3" w:rsidR="00656023" w:rsidRPr="003D4855" w:rsidDel="007154E3" w:rsidRDefault="00656023">
            <w:pPr>
              <w:pStyle w:val="42"/>
              <w:spacing w:after="72"/>
              <w:ind w:left="1133"/>
              <w:rPr>
                <w:del w:id="3093" w:author="阿毛" w:date="2021-05-21T17:49:00Z"/>
                <w:rFonts w:ascii="標楷體" w:hAnsi="標楷體"/>
              </w:rPr>
              <w:pPrChange w:id="3094" w:author="阿毛" w:date="2021-06-02T14:38:00Z">
                <w:pPr/>
              </w:pPrChange>
            </w:pPr>
            <w:del w:id="3095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4AF61469" w14:textId="05A36D35" w:rsidR="00656023" w:rsidRPr="003D4855" w:rsidDel="007154E3" w:rsidRDefault="00656023">
            <w:pPr>
              <w:pStyle w:val="42"/>
              <w:spacing w:after="72"/>
              <w:ind w:left="1133"/>
              <w:rPr>
                <w:del w:id="3096" w:author="阿毛" w:date="2021-05-21T17:49:00Z"/>
                <w:rFonts w:ascii="標楷體" w:hAnsi="標楷體"/>
              </w:rPr>
              <w:pPrChange w:id="3097" w:author="阿毛" w:date="2021-06-02T14:38:00Z">
                <w:pPr/>
              </w:pPrChange>
            </w:pPr>
            <w:del w:id="3098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滯繳期數</w:delText>
              </w:r>
            </w:del>
          </w:p>
          <w:p w14:paraId="5D79CDC5" w14:textId="0A1BF013" w:rsidR="00656023" w:rsidRPr="003D4855" w:rsidDel="007154E3" w:rsidRDefault="00656023">
            <w:pPr>
              <w:pStyle w:val="42"/>
              <w:spacing w:after="72"/>
              <w:ind w:left="1133"/>
              <w:rPr>
                <w:del w:id="3099" w:author="阿毛" w:date="2021-05-21T17:49:00Z"/>
                <w:rFonts w:ascii="標楷體" w:hAnsi="標楷體"/>
              </w:rPr>
              <w:pPrChange w:id="3100" w:author="阿毛" w:date="2021-06-02T14:38:00Z">
                <w:pPr/>
              </w:pPrChange>
            </w:pPr>
            <w:del w:id="3101" w:author="阿毛" w:date="2021-05-21T17:49:00Z">
              <w:r w:rsidRPr="003D4855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滯繳日數</w:delText>
              </w:r>
            </w:del>
          </w:p>
        </w:tc>
      </w:tr>
      <w:tr w:rsidR="00656023" w:rsidRPr="003D4855" w:rsidDel="007154E3" w14:paraId="3993E8C1" w14:textId="2810794B" w:rsidTr="001E674F">
        <w:trPr>
          <w:trHeight w:val="291"/>
          <w:jc w:val="center"/>
          <w:del w:id="3102" w:author="阿毛" w:date="2021-05-21T17:49:00Z"/>
        </w:trPr>
        <w:tc>
          <w:tcPr>
            <w:tcW w:w="482" w:type="dxa"/>
          </w:tcPr>
          <w:p w14:paraId="089E538F" w14:textId="4256D7E0" w:rsidR="00656023" w:rsidRPr="003D4855" w:rsidDel="007154E3" w:rsidRDefault="00656023">
            <w:pPr>
              <w:pStyle w:val="42"/>
              <w:spacing w:after="72"/>
              <w:ind w:left="1133"/>
              <w:rPr>
                <w:del w:id="3103" w:author="阿毛" w:date="2021-05-21T17:49:00Z"/>
                <w:rFonts w:ascii="標楷體" w:hAnsi="標楷體"/>
              </w:rPr>
              <w:pPrChange w:id="3104" w:author="阿毛" w:date="2021-06-02T14:38:00Z">
                <w:pPr/>
              </w:pPrChange>
            </w:pPr>
            <w:del w:id="3105" w:author="阿毛" w:date="2021-05-21T17:49:00Z">
              <w:r w:rsidRPr="003D4855"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829" w:type="dxa"/>
          </w:tcPr>
          <w:p w14:paraId="3CF84C79" w14:textId="5ADAAFD1" w:rsidR="00656023" w:rsidRPr="003D4855" w:rsidDel="007154E3" w:rsidRDefault="00656023">
            <w:pPr>
              <w:pStyle w:val="42"/>
              <w:spacing w:after="72"/>
              <w:ind w:left="1133"/>
              <w:rPr>
                <w:del w:id="3106" w:author="阿毛" w:date="2021-05-21T17:49:00Z"/>
                <w:rFonts w:ascii="標楷體" w:hAnsi="標楷體"/>
                <w:lang w:eastAsia="zh-HK"/>
              </w:rPr>
              <w:pPrChange w:id="3107" w:author="阿毛" w:date="2021-06-02T14:38:00Z">
                <w:pPr/>
              </w:pPrChange>
            </w:pPr>
            <w:del w:id="3108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滯繳期數-起迄</w:delText>
              </w:r>
            </w:del>
          </w:p>
        </w:tc>
        <w:tc>
          <w:tcPr>
            <w:tcW w:w="1296" w:type="dxa"/>
          </w:tcPr>
          <w:p w14:paraId="1C9A884A" w14:textId="4AA85712" w:rsidR="00656023" w:rsidRPr="003D4855" w:rsidDel="007154E3" w:rsidRDefault="00656023">
            <w:pPr>
              <w:pStyle w:val="42"/>
              <w:spacing w:after="72"/>
              <w:ind w:left="1133"/>
              <w:rPr>
                <w:del w:id="3109" w:author="阿毛" w:date="2021-05-21T17:49:00Z"/>
                <w:rFonts w:ascii="標楷體" w:hAnsi="標楷體"/>
              </w:rPr>
              <w:pPrChange w:id="3110" w:author="阿毛" w:date="2021-06-02T14:38:00Z">
                <w:pPr/>
              </w:pPrChange>
            </w:pPr>
            <w:del w:id="3111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99</w:delText>
              </w:r>
              <w:r w:rsidDel="007154E3">
                <w:rPr>
                  <w:rFonts w:ascii="標楷體" w:hAnsi="標楷體"/>
                  <w:lang w:eastAsia="zh-HK"/>
                </w:rPr>
                <w:delText>~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>99</w:delText>
              </w:r>
            </w:del>
          </w:p>
        </w:tc>
        <w:tc>
          <w:tcPr>
            <w:tcW w:w="897" w:type="dxa"/>
          </w:tcPr>
          <w:p w14:paraId="6F6B398D" w14:textId="372119D1" w:rsidR="00656023" w:rsidRPr="003D4855" w:rsidDel="007154E3" w:rsidRDefault="00656023">
            <w:pPr>
              <w:pStyle w:val="42"/>
              <w:spacing w:after="72"/>
              <w:ind w:left="1133"/>
              <w:rPr>
                <w:del w:id="3112" w:author="阿毛" w:date="2021-05-21T17:49:00Z"/>
                <w:rFonts w:ascii="標楷體" w:hAnsi="標楷體"/>
              </w:rPr>
              <w:pPrChange w:id="3113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7F8BB8AD" w14:textId="0BE83D52" w:rsidR="00656023" w:rsidRPr="003D4855" w:rsidDel="007154E3" w:rsidRDefault="00656023">
            <w:pPr>
              <w:pStyle w:val="42"/>
              <w:spacing w:after="72"/>
              <w:ind w:left="1133"/>
              <w:rPr>
                <w:del w:id="3114" w:author="阿毛" w:date="2021-05-21T17:49:00Z"/>
                <w:rFonts w:ascii="標楷體" w:hAnsi="標楷體"/>
              </w:rPr>
              <w:pPrChange w:id="3115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2E38B8C3" w14:textId="7C9513CA" w:rsidR="00656023" w:rsidRPr="003D4855" w:rsidDel="007154E3" w:rsidRDefault="00656023">
            <w:pPr>
              <w:pStyle w:val="42"/>
              <w:spacing w:after="72"/>
              <w:ind w:left="1133"/>
              <w:rPr>
                <w:del w:id="3116" w:author="阿毛" w:date="2021-05-21T17:49:00Z"/>
                <w:rFonts w:ascii="標楷體" w:hAnsi="標楷體"/>
              </w:rPr>
              <w:pPrChange w:id="3117" w:author="阿毛" w:date="2021-06-02T14:38:00Z">
                <w:pPr/>
              </w:pPrChange>
            </w:pPr>
            <w:del w:id="3118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5114EAAE" w14:textId="7E253619" w:rsidR="00656023" w:rsidRPr="003D4855" w:rsidDel="007154E3" w:rsidRDefault="00656023">
            <w:pPr>
              <w:pStyle w:val="42"/>
              <w:spacing w:after="72"/>
              <w:ind w:left="1133"/>
              <w:rPr>
                <w:del w:id="3119" w:author="阿毛" w:date="2021-05-21T17:49:00Z"/>
                <w:rFonts w:ascii="標楷體" w:hAnsi="標楷體"/>
              </w:rPr>
              <w:pPrChange w:id="3120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2A7BE6E2" w14:textId="0DA143E6" w:rsidR="00656023" w:rsidRPr="003D4855" w:rsidDel="007154E3" w:rsidRDefault="00656023">
            <w:pPr>
              <w:pStyle w:val="42"/>
              <w:spacing w:after="72"/>
              <w:ind w:left="1133"/>
              <w:rPr>
                <w:del w:id="3121" w:author="阿毛" w:date="2021-05-21T17:49:00Z"/>
                <w:rFonts w:ascii="標楷體" w:hAnsi="標楷體"/>
              </w:rPr>
              <w:pPrChange w:id="3122" w:author="阿毛" w:date="2021-06-02T14:38:00Z">
                <w:pPr/>
              </w:pPrChange>
            </w:pPr>
            <w:del w:id="3123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報表種類為</w:delText>
              </w:r>
              <w:r w:rsidRPr="003D4855" w:rsidDel="007154E3">
                <w:rPr>
                  <w:rFonts w:ascii="標楷體" w:hAnsi="標楷體" w:hint="eastAsia"/>
                </w:rPr>
                <w:delText>1: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滯繳期數</w:delText>
              </w:r>
              <w:r w:rsidRPr="003D4855" w:rsidDel="007154E3">
                <w:rPr>
                  <w:rFonts w:ascii="標楷體" w:hAnsi="標楷體" w:cs="新細明體" w:hint="eastAsia"/>
                  <w:lang w:val="zh-TW" w:eastAsia="zh-HK"/>
                </w:rPr>
                <w:delText>時</w:delText>
              </w:r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E55457D" w14:textId="1C914A36" w:rsidR="00656023" w:rsidRPr="003D4855" w:rsidDel="007154E3" w:rsidRDefault="00656023">
            <w:pPr>
              <w:pStyle w:val="42"/>
              <w:spacing w:after="72"/>
              <w:ind w:left="1133"/>
              <w:rPr>
                <w:del w:id="3124" w:author="阿毛" w:date="2021-05-21T17:49:00Z"/>
                <w:rFonts w:ascii="標楷體" w:hAnsi="標楷體" w:cs="新細明體"/>
              </w:rPr>
              <w:pPrChange w:id="3125" w:author="阿毛" w:date="2021-06-02T14:38:00Z">
                <w:pPr>
                  <w:ind w:left="240" w:hangingChars="100" w:hanging="240"/>
                </w:pPr>
              </w:pPrChange>
            </w:pPr>
            <w:del w:id="3126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Del="007154E3">
                <w:rPr>
                  <w:rFonts w:ascii="標楷體" w:hAnsi="標楷體" w:cs="新細明體" w:hint="eastAsia"/>
                </w:rPr>
                <w:delText>1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5857C0FF" w14:textId="58C8BD3C" w:rsidR="00656023" w:rsidRPr="003D4855" w:rsidDel="007154E3" w:rsidRDefault="00656023">
            <w:pPr>
              <w:pStyle w:val="42"/>
              <w:spacing w:after="72"/>
              <w:ind w:left="1133"/>
              <w:rPr>
                <w:del w:id="3127" w:author="阿毛" w:date="2021-05-21T17:49:00Z"/>
                <w:rFonts w:ascii="標楷體" w:hAnsi="標楷體"/>
              </w:rPr>
              <w:pPrChange w:id="3128" w:author="阿毛" w:date="2021-06-02T14:38:00Z">
                <w:pPr>
                  <w:ind w:left="240" w:hangingChars="100" w:hanging="240"/>
                </w:pPr>
              </w:pPrChange>
            </w:pPr>
            <w:del w:id="3129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滯繳迄期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不可小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於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  <w:tr w:rsidR="00656023" w:rsidRPr="003D4855" w:rsidDel="007154E3" w14:paraId="28B4B619" w14:textId="3AF507BF" w:rsidTr="001E674F">
        <w:trPr>
          <w:trHeight w:val="291"/>
          <w:jc w:val="center"/>
          <w:del w:id="3130" w:author="阿毛" w:date="2021-05-21T17:49:00Z"/>
        </w:trPr>
        <w:tc>
          <w:tcPr>
            <w:tcW w:w="482" w:type="dxa"/>
          </w:tcPr>
          <w:p w14:paraId="7A550016" w14:textId="6B6A5A91" w:rsidR="00656023" w:rsidRPr="003D4855" w:rsidDel="007154E3" w:rsidRDefault="00656023">
            <w:pPr>
              <w:pStyle w:val="42"/>
              <w:spacing w:after="72"/>
              <w:ind w:left="1133"/>
              <w:rPr>
                <w:del w:id="3131" w:author="阿毛" w:date="2021-05-21T17:49:00Z"/>
                <w:rFonts w:ascii="標楷體" w:hAnsi="標楷體"/>
              </w:rPr>
              <w:pPrChange w:id="3132" w:author="阿毛" w:date="2021-06-02T14:38:00Z">
                <w:pPr/>
              </w:pPrChange>
            </w:pPr>
            <w:del w:id="3133" w:author="阿毛" w:date="2021-05-21T17:49:00Z">
              <w:r w:rsidRPr="003D4855" w:rsidDel="007154E3">
                <w:rPr>
                  <w:rFonts w:ascii="標楷體" w:hAnsi="標楷體" w:hint="eastAsia"/>
                </w:rPr>
                <w:delText>5</w:delText>
              </w:r>
            </w:del>
          </w:p>
        </w:tc>
        <w:tc>
          <w:tcPr>
            <w:tcW w:w="1829" w:type="dxa"/>
          </w:tcPr>
          <w:p w14:paraId="29F1533D" w14:textId="753E4CCE" w:rsidR="00656023" w:rsidRPr="003D4855" w:rsidDel="007154E3" w:rsidRDefault="00656023">
            <w:pPr>
              <w:pStyle w:val="42"/>
              <w:spacing w:after="72"/>
              <w:ind w:left="1133"/>
              <w:rPr>
                <w:del w:id="3134" w:author="阿毛" w:date="2021-05-21T17:49:00Z"/>
                <w:rFonts w:ascii="標楷體" w:hAnsi="標楷體"/>
                <w:lang w:eastAsia="zh-HK"/>
              </w:rPr>
              <w:pPrChange w:id="3135" w:author="阿毛" w:date="2021-06-02T14:38:00Z">
                <w:pPr/>
              </w:pPrChange>
            </w:pPr>
            <w:del w:id="3136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滯繳日數-起迄</w:delText>
              </w:r>
            </w:del>
          </w:p>
        </w:tc>
        <w:tc>
          <w:tcPr>
            <w:tcW w:w="1296" w:type="dxa"/>
          </w:tcPr>
          <w:p w14:paraId="2A131FC2" w14:textId="4FCF1445" w:rsidR="00656023" w:rsidRPr="003D4855" w:rsidDel="007154E3" w:rsidRDefault="00656023">
            <w:pPr>
              <w:pStyle w:val="42"/>
              <w:spacing w:after="72"/>
              <w:ind w:left="1133"/>
              <w:rPr>
                <w:del w:id="3137" w:author="阿毛" w:date="2021-05-21T17:49:00Z"/>
                <w:rFonts w:ascii="標楷體" w:hAnsi="標楷體"/>
              </w:rPr>
              <w:pPrChange w:id="3138" w:author="阿毛" w:date="2021-06-02T14:38:00Z">
                <w:pPr/>
              </w:pPrChange>
            </w:pPr>
            <w:del w:id="3139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999</w:delText>
              </w:r>
              <w:r w:rsidDel="007154E3">
                <w:rPr>
                  <w:rFonts w:ascii="標楷體" w:hAnsi="標楷體" w:hint="eastAsia"/>
                </w:rPr>
                <w:delText>~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>999</w:delText>
              </w:r>
            </w:del>
          </w:p>
        </w:tc>
        <w:tc>
          <w:tcPr>
            <w:tcW w:w="897" w:type="dxa"/>
          </w:tcPr>
          <w:p w14:paraId="3AB60BBA" w14:textId="5649768E" w:rsidR="00656023" w:rsidRPr="003D4855" w:rsidDel="007154E3" w:rsidRDefault="00656023">
            <w:pPr>
              <w:pStyle w:val="42"/>
              <w:spacing w:after="72"/>
              <w:ind w:left="1133"/>
              <w:rPr>
                <w:del w:id="3140" w:author="阿毛" w:date="2021-05-21T17:49:00Z"/>
                <w:rFonts w:ascii="標楷體" w:hAnsi="標楷體"/>
              </w:rPr>
              <w:pPrChange w:id="3141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74ECA586" w14:textId="5B55F71B" w:rsidR="00656023" w:rsidRPr="003D4855" w:rsidDel="007154E3" w:rsidRDefault="00656023">
            <w:pPr>
              <w:pStyle w:val="42"/>
              <w:spacing w:after="72"/>
              <w:ind w:left="1133"/>
              <w:rPr>
                <w:del w:id="3142" w:author="阿毛" w:date="2021-05-21T17:49:00Z"/>
                <w:rFonts w:ascii="標楷體" w:hAnsi="標楷體"/>
              </w:rPr>
              <w:pPrChange w:id="3143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35970668" w14:textId="6CB8A897" w:rsidR="00656023" w:rsidRPr="003D4855" w:rsidDel="007154E3" w:rsidRDefault="00656023">
            <w:pPr>
              <w:pStyle w:val="42"/>
              <w:spacing w:after="72"/>
              <w:ind w:left="1133"/>
              <w:rPr>
                <w:del w:id="3144" w:author="阿毛" w:date="2021-05-21T17:49:00Z"/>
                <w:rFonts w:ascii="標楷體" w:hAnsi="標楷體"/>
              </w:rPr>
              <w:pPrChange w:id="3145" w:author="阿毛" w:date="2021-06-02T14:38:00Z">
                <w:pPr/>
              </w:pPrChange>
            </w:pPr>
            <w:del w:id="3146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7DDDA004" w14:textId="03289A3A" w:rsidR="00656023" w:rsidRPr="003D4855" w:rsidDel="007154E3" w:rsidRDefault="00656023">
            <w:pPr>
              <w:pStyle w:val="42"/>
              <w:spacing w:after="72"/>
              <w:ind w:left="1133"/>
              <w:rPr>
                <w:del w:id="3147" w:author="阿毛" w:date="2021-05-21T17:49:00Z"/>
                <w:rFonts w:ascii="標楷體" w:hAnsi="標楷體"/>
              </w:rPr>
              <w:pPrChange w:id="3148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3A50AA4C" w14:textId="7D6194B3" w:rsidR="00656023" w:rsidRPr="003D4855" w:rsidDel="007154E3" w:rsidRDefault="00656023">
            <w:pPr>
              <w:pStyle w:val="42"/>
              <w:spacing w:after="72"/>
              <w:ind w:left="1133"/>
              <w:rPr>
                <w:del w:id="3149" w:author="阿毛" w:date="2021-05-21T17:49:00Z"/>
                <w:rFonts w:ascii="標楷體" w:hAnsi="標楷體"/>
              </w:rPr>
              <w:pPrChange w:id="3150" w:author="阿毛" w:date="2021-06-02T14:38:00Z">
                <w:pPr/>
              </w:pPrChange>
            </w:pPr>
            <w:del w:id="3151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報表種類為</w:delText>
              </w:r>
              <w:r w:rsidDel="007154E3">
                <w:rPr>
                  <w:rFonts w:ascii="標楷體" w:hAnsi="標楷體" w:hint="eastAsia"/>
                </w:rPr>
                <w:delText>2</w:delText>
              </w:r>
              <w:r w:rsidRPr="003D4855" w:rsidDel="007154E3">
                <w:rPr>
                  <w:rFonts w:ascii="標楷體" w:hAnsi="標楷體" w:hint="eastAsia"/>
                </w:rPr>
                <w:delText>: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滯繳日數</w:delText>
              </w:r>
              <w:r w:rsidRPr="003D4855" w:rsidDel="007154E3">
                <w:rPr>
                  <w:rFonts w:ascii="標楷體" w:hAnsi="標楷體" w:cs="新細明體" w:hint="eastAsia"/>
                  <w:lang w:val="zh-TW" w:eastAsia="zh-HK"/>
                </w:rPr>
                <w:delText>時</w:delText>
              </w:r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43A1EE5D" w14:textId="5D9B48BB" w:rsidR="00656023" w:rsidRPr="003D4855" w:rsidDel="007154E3" w:rsidRDefault="00656023">
            <w:pPr>
              <w:pStyle w:val="42"/>
              <w:spacing w:after="72"/>
              <w:ind w:left="1133"/>
              <w:rPr>
                <w:del w:id="3152" w:author="阿毛" w:date="2021-05-21T17:49:00Z"/>
                <w:rFonts w:ascii="標楷體" w:hAnsi="標楷體" w:cs="新細明體"/>
              </w:rPr>
              <w:pPrChange w:id="3153" w:author="阿毛" w:date="2021-06-02T14:38:00Z">
                <w:pPr>
                  <w:ind w:left="240" w:hangingChars="100" w:hanging="240"/>
                </w:pPr>
              </w:pPrChange>
            </w:pPr>
            <w:del w:id="3154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Del="007154E3">
                <w:rPr>
                  <w:rFonts w:ascii="標楷體" w:hAnsi="標楷體" w:cs="新細明體" w:hint="eastAsia"/>
                </w:rPr>
                <w:delText>1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36424DF0" w14:textId="1EB5AE86" w:rsidR="00656023" w:rsidRPr="003D4855" w:rsidDel="007154E3" w:rsidRDefault="00656023">
            <w:pPr>
              <w:pStyle w:val="42"/>
              <w:spacing w:after="72"/>
              <w:ind w:left="1133"/>
              <w:rPr>
                <w:del w:id="3155" w:author="阿毛" w:date="2021-05-21T17:49:00Z"/>
                <w:rFonts w:ascii="標楷體" w:hAnsi="標楷體"/>
              </w:rPr>
              <w:pPrChange w:id="3156" w:author="阿毛" w:date="2021-06-02T14:38:00Z">
                <w:pPr>
                  <w:ind w:left="240" w:hangingChars="100" w:hanging="240"/>
                </w:pPr>
              </w:pPrChange>
            </w:pPr>
            <w:del w:id="3157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滯繳迄日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不可小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於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  <w:tr w:rsidR="00656023" w:rsidRPr="003D4855" w:rsidDel="007154E3" w14:paraId="5D838A29" w14:textId="72F49C0A" w:rsidTr="001E674F">
        <w:trPr>
          <w:trHeight w:val="291"/>
          <w:jc w:val="center"/>
          <w:del w:id="3158" w:author="阿毛" w:date="2021-05-21T17:49:00Z"/>
        </w:trPr>
        <w:tc>
          <w:tcPr>
            <w:tcW w:w="482" w:type="dxa"/>
          </w:tcPr>
          <w:p w14:paraId="37BAA29E" w14:textId="0AE0944A" w:rsidR="00656023" w:rsidRPr="003D4855" w:rsidDel="007154E3" w:rsidRDefault="00656023">
            <w:pPr>
              <w:pStyle w:val="42"/>
              <w:spacing w:after="72"/>
              <w:ind w:left="1133"/>
              <w:rPr>
                <w:del w:id="3159" w:author="阿毛" w:date="2021-05-21T17:49:00Z"/>
                <w:rFonts w:ascii="標楷體" w:hAnsi="標楷體"/>
              </w:rPr>
              <w:pPrChange w:id="3160" w:author="阿毛" w:date="2021-06-02T14:38:00Z">
                <w:pPr/>
              </w:pPrChange>
            </w:pPr>
            <w:del w:id="3161" w:author="阿毛" w:date="2021-05-21T17:49:00Z">
              <w:r w:rsidRPr="003D4855" w:rsidDel="007154E3">
                <w:rPr>
                  <w:rFonts w:ascii="標楷體" w:hAnsi="標楷體" w:hint="eastAsia"/>
                </w:rPr>
                <w:delText>6</w:delText>
              </w:r>
            </w:del>
          </w:p>
        </w:tc>
        <w:tc>
          <w:tcPr>
            <w:tcW w:w="1829" w:type="dxa"/>
          </w:tcPr>
          <w:p w14:paraId="0DFD5075" w14:textId="3E059496" w:rsidR="00656023" w:rsidRPr="003D4855" w:rsidDel="007154E3" w:rsidRDefault="00656023">
            <w:pPr>
              <w:pStyle w:val="42"/>
              <w:spacing w:after="72"/>
              <w:ind w:left="1133"/>
              <w:rPr>
                <w:del w:id="3162" w:author="阿毛" w:date="2021-05-21T17:49:00Z"/>
                <w:rFonts w:ascii="標楷體" w:hAnsi="標楷體"/>
                <w:lang w:eastAsia="zh-HK"/>
              </w:rPr>
              <w:pPrChange w:id="3163" w:author="阿毛" w:date="2021-06-02T14:38:00Z">
                <w:pPr/>
              </w:pPrChange>
            </w:pPr>
            <w:del w:id="3164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繳款方式</w:delText>
              </w:r>
            </w:del>
          </w:p>
        </w:tc>
        <w:tc>
          <w:tcPr>
            <w:tcW w:w="1296" w:type="dxa"/>
          </w:tcPr>
          <w:p w14:paraId="4A044FCD" w14:textId="71686DEB" w:rsidR="00656023" w:rsidDel="007154E3" w:rsidRDefault="00656023">
            <w:pPr>
              <w:pStyle w:val="42"/>
              <w:spacing w:after="72"/>
              <w:ind w:left="1133"/>
              <w:rPr>
                <w:del w:id="3165" w:author="阿毛" w:date="2021-05-21T17:49:00Z"/>
                <w:rFonts w:ascii="標楷體" w:hAnsi="標楷體"/>
              </w:rPr>
              <w:pPrChange w:id="3166" w:author="阿毛" w:date="2021-06-02T14:38:00Z">
                <w:pPr/>
              </w:pPrChange>
            </w:pPr>
            <w:del w:id="3167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22764743" w14:textId="1AEE21A7" w:rsidR="00656023" w:rsidRPr="003D4855" w:rsidDel="007154E3" w:rsidRDefault="00656023">
            <w:pPr>
              <w:pStyle w:val="42"/>
              <w:spacing w:after="72"/>
              <w:ind w:left="1133"/>
              <w:rPr>
                <w:del w:id="3168" w:author="阿毛" w:date="2021-05-21T17:49:00Z"/>
                <w:rFonts w:ascii="標楷體" w:hAnsi="標楷體"/>
              </w:rPr>
              <w:pPrChange w:id="3169" w:author="阿毛" w:date="2021-06-02T14:38:00Z">
                <w:pPr/>
              </w:pPrChange>
            </w:pPr>
            <w:del w:id="3170" w:author="阿毛" w:date="2021-05-21T17:49:00Z">
              <w:r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47" w:type="dxa"/>
          </w:tcPr>
          <w:p w14:paraId="2E989C60" w14:textId="235EBC20" w:rsidR="00656023" w:rsidRPr="003D4855" w:rsidDel="007154E3" w:rsidRDefault="00656023">
            <w:pPr>
              <w:pStyle w:val="42"/>
              <w:spacing w:after="72"/>
              <w:ind w:left="1133"/>
              <w:rPr>
                <w:del w:id="3171" w:author="阿毛" w:date="2021-05-21T17:49:00Z"/>
                <w:rFonts w:ascii="標楷體" w:hAnsi="標楷體"/>
              </w:rPr>
              <w:pPrChange w:id="3172" w:author="阿毛" w:date="2021-06-02T14:38:00Z">
                <w:pPr/>
              </w:pPrChange>
            </w:pPr>
            <w:del w:id="3173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2FB3C9D8" w14:textId="0548010A" w:rsidR="00656023" w:rsidRPr="003D4855" w:rsidDel="007154E3" w:rsidRDefault="00656023">
            <w:pPr>
              <w:pStyle w:val="42"/>
              <w:spacing w:after="72"/>
              <w:ind w:left="1133"/>
              <w:rPr>
                <w:del w:id="3174" w:author="阿毛" w:date="2021-05-21T17:49:00Z"/>
                <w:rFonts w:ascii="標楷體" w:hAnsi="標楷體"/>
              </w:rPr>
              <w:pPrChange w:id="3175" w:author="阿毛" w:date="2021-06-02T14:38:00Z">
                <w:pPr/>
              </w:pPrChange>
            </w:pPr>
            <w:del w:id="3176" w:author="阿毛" w:date="2021-05-21T17:49:00Z">
              <w:r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1F533B70" w14:textId="365CA278" w:rsidR="00656023" w:rsidRPr="003D4855" w:rsidDel="007154E3" w:rsidRDefault="00656023">
            <w:pPr>
              <w:pStyle w:val="42"/>
              <w:spacing w:after="72"/>
              <w:ind w:left="1133"/>
              <w:rPr>
                <w:del w:id="3177" w:author="阿毛" w:date="2021-05-21T17:49:00Z"/>
                <w:rFonts w:ascii="標楷體" w:hAnsi="標楷體"/>
              </w:rPr>
              <w:pPrChange w:id="3178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571BF49A" w14:textId="752DB611" w:rsidR="00656023" w:rsidDel="007154E3" w:rsidRDefault="00656023">
            <w:pPr>
              <w:pStyle w:val="42"/>
              <w:spacing w:after="72"/>
              <w:ind w:left="1133"/>
              <w:rPr>
                <w:del w:id="3179" w:author="阿毛" w:date="2021-05-21T17:49:00Z"/>
                <w:rFonts w:ascii="標楷體" w:hAnsi="標楷體"/>
              </w:rPr>
              <w:pPrChange w:id="3180" w:author="阿毛" w:date="2021-06-02T14:38:00Z">
                <w:pPr/>
              </w:pPrChange>
            </w:pPr>
            <w:del w:id="3181" w:author="阿毛" w:date="2021-05-21T17:49:00Z"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683ABA2" w14:textId="17A50A96" w:rsidR="00656023" w:rsidDel="007154E3" w:rsidRDefault="00656023">
            <w:pPr>
              <w:pStyle w:val="42"/>
              <w:spacing w:after="72"/>
              <w:ind w:left="1133"/>
              <w:rPr>
                <w:del w:id="3182" w:author="阿毛" w:date="2021-05-21T17:49:00Z"/>
                <w:rFonts w:ascii="標楷體" w:hAnsi="標楷體"/>
              </w:rPr>
              <w:pPrChange w:id="3183" w:author="阿毛" w:date="2021-06-02T14:38:00Z">
                <w:pPr/>
              </w:pPrChange>
            </w:pPr>
            <w:del w:id="3184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645C5112" w14:textId="61A42BE3" w:rsidR="00656023" w:rsidDel="007154E3" w:rsidRDefault="00656023">
            <w:pPr>
              <w:pStyle w:val="42"/>
              <w:spacing w:after="72"/>
              <w:ind w:left="1133"/>
              <w:rPr>
                <w:del w:id="3185" w:author="阿毛" w:date="2021-05-21T17:49:00Z"/>
                <w:rFonts w:ascii="標楷體" w:hAnsi="標楷體"/>
              </w:rPr>
              <w:pPrChange w:id="3186" w:author="阿毛" w:date="2021-06-02T14:38:00Z">
                <w:pPr/>
              </w:pPrChange>
            </w:pPr>
            <w:del w:id="3187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匯款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49F1CF8" w14:textId="260F9830" w:rsidR="00656023" w:rsidDel="007154E3" w:rsidRDefault="00656023">
            <w:pPr>
              <w:pStyle w:val="42"/>
              <w:spacing w:after="72"/>
              <w:ind w:left="1133"/>
              <w:rPr>
                <w:del w:id="3188" w:author="阿毛" w:date="2021-05-21T17:49:00Z"/>
                <w:rFonts w:ascii="標楷體" w:hAnsi="標楷體"/>
              </w:rPr>
              <w:pPrChange w:id="3189" w:author="阿毛" w:date="2021-06-02T14:38:00Z">
                <w:pPr/>
              </w:pPrChange>
            </w:pPr>
            <w:del w:id="3190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銀行扣款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2727327B" w14:textId="6AFF22C5" w:rsidR="00656023" w:rsidDel="007154E3" w:rsidRDefault="00656023">
            <w:pPr>
              <w:pStyle w:val="42"/>
              <w:spacing w:after="72"/>
              <w:ind w:left="1133"/>
              <w:rPr>
                <w:del w:id="3191" w:author="阿毛" w:date="2021-05-21T17:49:00Z"/>
                <w:rFonts w:ascii="標楷體" w:hAnsi="標楷體"/>
              </w:rPr>
              <w:pPrChange w:id="3192" w:author="阿毛" w:date="2021-06-02T14:38:00Z">
                <w:pPr/>
              </w:pPrChange>
            </w:pPr>
            <w:del w:id="3193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3.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扣薪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25C8711A" w14:textId="6086F795" w:rsidR="00656023" w:rsidDel="007154E3" w:rsidRDefault="00656023">
            <w:pPr>
              <w:pStyle w:val="42"/>
              <w:spacing w:after="72"/>
              <w:ind w:left="1133"/>
              <w:rPr>
                <w:del w:id="3194" w:author="阿毛" w:date="2021-05-21T17:49:00Z"/>
                <w:rFonts w:ascii="標楷體" w:hAnsi="標楷體"/>
              </w:rPr>
              <w:pPrChange w:id="3195" w:author="阿毛" w:date="2021-06-02T14:38:00Z">
                <w:pPr/>
              </w:pPrChange>
            </w:pPr>
            <w:del w:id="3196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4.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支票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15A7B2D0" w14:textId="4D2A831C" w:rsidR="00656023" w:rsidRPr="003D4855" w:rsidDel="007154E3" w:rsidRDefault="00656023">
            <w:pPr>
              <w:pStyle w:val="42"/>
              <w:spacing w:after="72"/>
              <w:ind w:left="1133"/>
              <w:rPr>
                <w:del w:id="3197" w:author="阿毛" w:date="2021-05-21T17:49:00Z"/>
                <w:rFonts w:ascii="標楷體" w:hAnsi="標楷體"/>
              </w:rPr>
              <w:pPrChange w:id="3198" w:author="阿毛" w:date="2021-06-02T14:38:00Z">
                <w:pPr/>
              </w:pPrChange>
            </w:pPr>
            <w:del w:id="3199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其他</w:delText>
              </w:r>
            </w:del>
          </w:p>
        </w:tc>
      </w:tr>
      <w:tr w:rsidR="00656023" w:rsidRPr="003D4855" w:rsidDel="007154E3" w14:paraId="0DCF27BC" w14:textId="4EDD067A" w:rsidTr="001E674F">
        <w:trPr>
          <w:trHeight w:val="291"/>
          <w:jc w:val="center"/>
          <w:del w:id="3200" w:author="阿毛" w:date="2021-05-21T17:49:00Z"/>
        </w:trPr>
        <w:tc>
          <w:tcPr>
            <w:tcW w:w="482" w:type="dxa"/>
          </w:tcPr>
          <w:p w14:paraId="1A58345E" w14:textId="52EA4979" w:rsidR="00656023" w:rsidRPr="003D4855" w:rsidDel="007154E3" w:rsidRDefault="00656023">
            <w:pPr>
              <w:pStyle w:val="42"/>
              <w:spacing w:after="72"/>
              <w:ind w:left="1133"/>
              <w:rPr>
                <w:del w:id="3201" w:author="阿毛" w:date="2021-05-21T17:49:00Z"/>
                <w:rFonts w:ascii="標楷體" w:hAnsi="標楷體"/>
              </w:rPr>
              <w:pPrChange w:id="3202" w:author="阿毛" w:date="2021-06-02T14:38:00Z">
                <w:pPr/>
              </w:pPrChange>
            </w:pPr>
            <w:del w:id="3203" w:author="阿毛" w:date="2021-05-21T17:49:00Z">
              <w:r w:rsidRPr="003D4855" w:rsidDel="007154E3">
                <w:rPr>
                  <w:rFonts w:ascii="標楷體" w:hAnsi="標楷體" w:hint="eastAsia"/>
                </w:rPr>
                <w:delText>7</w:delText>
              </w:r>
            </w:del>
          </w:p>
        </w:tc>
        <w:tc>
          <w:tcPr>
            <w:tcW w:w="1829" w:type="dxa"/>
          </w:tcPr>
          <w:p w14:paraId="44DDBC16" w14:textId="175BC5B9" w:rsidR="00656023" w:rsidRPr="003D4855" w:rsidDel="007154E3" w:rsidRDefault="00656023">
            <w:pPr>
              <w:pStyle w:val="42"/>
              <w:spacing w:after="72"/>
              <w:ind w:left="1133"/>
              <w:rPr>
                <w:del w:id="3204" w:author="阿毛" w:date="2021-05-21T17:49:00Z"/>
                <w:rFonts w:ascii="標楷體" w:hAnsi="標楷體"/>
                <w:lang w:eastAsia="zh-HK"/>
              </w:rPr>
              <w:pPrChange w:id="3205" w:author="阿毛" w:date="2021-06-02T14:38:00Z">
                <w:pPr/>
              </w:pPrChange>
            </w:pPr>
            <w:del w:id="3206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戶別</w:delText>
              </w:r>
            </w:del>
          </w:p>
        </w:tc>
        <w:tc>
          <w:tcPr>
            <w:tcW w:w="1296" w:type="dxa"/>
          </w:tcPr>
          <w:p w14:paraId="09856BD7" w14:textId="0ECF780C" w:rsidR="00656023" w:rsidDel="007154E3" w:rsidRDefault="00656023">
            <w:pPr>
              <w:pStyle w:val="42"/>
              <w:spacing w:after="72"/>
              <w:ind w:left="1133"/>
              <w:rPr>
                <w:del w:id="3207" w:author="阿毛" w:date="2021-05-21T17:49:00Z"/>
                <w:rFonts w:ascii="標楷體" w:hAnsi="標楷體"/>
              </w:rPr>
              <w:pPrChange w:id="3208" w:author="阿毛" w:date="2021-06-02T14:38:00Z">
                <w:pPr/>
              </w:pPrChange>
            </w:pPr>
            <w:del w:id="3209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5E86D465" w14:textId="6D0A046B" w:rsidR="00656023" w:rsidRPr="003D4855" w:rsidDel="007154E3" w:rsidRDefault="00656023">
            <w:pPr>
              <w:pStyle w:val="42"/>
              <w:spacing w:after="72"/>
              <w:ind w:left="1133"/>
              <w:rPr>
                <w:del w:id="3210" w:author="阿毛" w:date="2021-05-21T17:49:00Z"/>
                <w:rFonts w:ascii="標楷體" w:hAnsi="標楷體"/>
              </w:rPr>
              <w:pPrChange w:id="3211" w:author="阿毛" w:date="2021-06-02T14:38:00Z">
                <w:pPr/>
              </w:pPrChange>
            </w:pPr>
            <w:del w:id="3212" w:author="阿毛" w:date="2021-05-21T17:49:00Z">
              <w:r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47" w:type="dxa"/>
          </w:tcPr>
          <w:p w14:paraId="758F16DB" w14:textId="3E4ADBB0" w:rsidR="00656023" w:rsidRPr="003D4855" w:rsidDel="007154E3" w:rsidRDefault="00656023">
            <w:pPr>
              <w:pStyle w:val="42"/>
              <w:spacing w:after="72"/>
              <w:ind w:left="1133"/>
              <w:rPr>
                <w:del w:id="3213" w:author="阿毛" w:date="2021-05-21T17:49:00Z"/>
                <w:rFonts w:ascii="標楷體" w:hAnsi="標楷體"/>
              </w:rPr>
              <w:pPrChange w:id="3214" w:author="阿毛" w:date="2021-06-02T14:38:00Z">
                <w:pPr/>
              </w:pPrChange>
            </w:pPr>
            <w:del w:id="3215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0D6CCC8B" w14:textId="59B78A19" w:rsidR="00656023" w:rsidRPr="003D4855" w:rsidDel="007154E3" w:rsidRDefault="00656023">
            <w:pPr>
              <w:pStyle w:val="42"/>
              <w:spacing w:after="72"/>
              <w:ind w:left="1133"/>
              <w:rPr>
                <w:del w:id="3216" w:author="阿毛" w:date="2021-05-21T17:49:00Z"/>
                <w:rFonts w:ascii="標楷體" w:hAnsi="標楷體"/>
              </w:rPr>
              <w:pPrChange w:id="3217" w:author="阿毛" w:date="2021-06-02T14:38:00Z">
                <w:pPr/>
              </w:pPrChange>
            </w:pPr>
            <w:del w:id="3218" w:author="阿毛" w:date="2021-05-21T17:49:00Z">
              <w:r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21EFA313" w14:textId="7139BB98" w:rsidR="00656023" w:rsidRPr="003D4855" w:rsidDel="007154E3" w:rsidRDefault="00656023">
            <w:pPr>
              <w:pStyle w:val="42"/>
              <w:spacing w:after="72"/>
              <w:ind w:left="1133"/>
              <w:rPr>
                <w:del w:id="3219" w:author="阿毛" w:date="2021-05-21T17:49:00Z"/>
                <w:rFonts w:ascii="標楷體" w:hAnsi="標楷體"/>
              </w:rPr>
              <w:pPrChange w:id="3220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014FDAAF" w14:textId="4DB64543" w:rsidR="00656023" w:rsidDel="007154E3" w:rsidRDefault="00656023">
            <w:pPr>
              <w:pStyle w:val="42"/>
              <w:spacing w:after="72"/>
              <w:ind w:left="1133"/>
              <w:rPr>
                <w:del w:id="3221" w:author="阿毛" w:date="2021-05-21T17:49:00Z"/>
                <w:rFonts w:ascii="標楷體" w:hAnsi="標楷體"/>
              </w:rPr>
              <w:pPrChange w:id="3222" w:author="阿毛" w:date="2021-06-02T14:38:00Z">
                <w:pPr/>
              </w:pPrChange>
            </w:pPr>
            <w:del w:id="3223" w:author="阿毛" w:date="2021-05-21T17:49:00Z"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F8529B0" w14:textId="294DA20E" w:rsidR="00656023" w:rsidDel="007154E3" w:rsidRDefault="00656023">
            <w:pPr>
              <w:pStyle w:val="42"/>
              <w:spacing w:after="72"/>
              <w:ind w:left="1133"/>
              <w:rPr>
                <w:del w:id="3224" w:author="阿毛" w:date="2021-05-21T17:49:00Z"/>
                <w:rFonts w:ascii="標楷體" w:hAnsi="標楷體"/>
              </w:rPr>
              <w:pPrChange w:id="3225" w:author="阿毛" w:date="2021-06-02T14:38:00Z">
                <w:pPr/>
              </w:pPrChange>
            </w:pPr>
            <w:del w:id="3226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629D3508" w14:textId="430A007D" w:rsidR="00656023" w:rsidDel="007154E3" w:rsidRDefault="00656023">
            <w:pPr>
              <w:pStyle w:val="42"/>
              <w:spacing w:after="72"/>
              <w:ind w:left="1133"/>
              <w:rPr>
                <w:del w:id="3227" w:author="阿毛" w:date="2021-05-21T17:49:00Z"/>
                <w:rFonts w:ascii="標楷體" w:hAnsi="標楷體"/>
              </w:rPr>
              <w:pPrChange w:id="3228" w:author="阿毛" w:date="2021-06-02T14:38:00Z">
                <w:pPr/>
              </w:pPrChange>
            </w:pPr>
            <w:del w:id="3229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自然人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4084F18" w14:textId="4EAC9BAC" w:rsidR="00656023" w:rsidRPr="003D4855" w:rsidDel="007154E3" w:rsidRDefault="00656023">
            <w:pPr>
              <w:pStyle w:val="42"/>
              <w:spacing w:after="72"/>
              <w:ind w:left="1133"/>
              <w:rPr>
                <w:del w:id="3230" w:author="阿毛" w:date="2021-05-21T17:49:00Z"/>
                <w:rFonts w:ascii="標楷體" w:hAnsi="標楷體"/>
              </w:rPr>
              <w:pPrChange w:id="3231" w:author="阿毛" w:date="2021-06-02T14:38:00Z">
                <w:pPr/>
              </w:pPrChange>
            </w:pPr>
            <w:del w:id="3232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法人</w:delText>
              </w:r>
            </w:del>
          </w:p>
        </w:tc>
      </w:tr>
    </w:tbl>
    <w:p w14:paraId="5F340CDE" w14:textId="104E4CDE" w:rsidR="001407FE" w:rsidDel="007154E3" w:rsidRDefault="001407FE">
      <w:pPr>
        <w:pStyle w:val="42"/>
        <w:spacing w:after="72"/>
        <w:ind w:left="1133"/>
        <w:rPr>
          <w:del w:id="3233" w:author="阿毛" w:date="2021-05-21T17:49:00Z"/>
          <w:rFonts w:ascii="標楷體" w:hAnsi="標楷體"/>
        </w:rPr>
        <w:pPrChange w:id="3234" w:author="阿毛" w:date="2021-06-02T14:38:00Z">
          <w:pPr>
            <w:pStyle w:val="42"/>
            <w:spacing w:after="72"/>
            <w:ind w:leftChars="0" w:left="0"/>
          </w:pPr>
        </w:pPrChange>
      </w:pPr>
    </w:p>
    <w:p w14:paraId="6ADE9BFA" w14:textId="6C04C713" w:rsidR="001407FE" w:rsidDel="007154E3" w:rsidRDefault="001407FE">
      <w:pPr>
        <w:pStyle w:val="42"/>
        <w:spacing w:after="72"/>
        <w:ind w:left="1133"/>
        <w:rPr>
          <w:del w:id="3235" w:author="阿毛" w:date="2021-05-21T17:49:00Z"/>
          <w:rFonts w:ascii="標楷體" w:hAnsi="標楷體"/>
        </w:rPr>
        <w:pPrChange w:id="3236" w:author="阿毛" w:date="2021-06-02T14:38:00Z">
          <w:pPr>
            <w:pStyle w:val="42"/>
            <w:spacing w:after="72"/>
            <w:ind w:leftChars="0" w:left="0"/>
          </w:pPr>
        </w:pPrChange>
      </w:pPr>
      <w:del w:id="3237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1407FE" w:rsidDel="007154E3">
          <w:rPr>
            <w:rFonts w:ascii="標楷體" w:hAnsi="標楷體" w:hint="eastAsia"/>
          </w:rPr>
          <w:delText>放款本息攤還表暨繳息通知單</w:delText>
        </w:r>
      </w:del>
    </w:p>
    <w:p w14:paraId="7912C545" w14:textId="24BDC993" w:rsidR="001407FE" w:rsidDel="007154E3" w:rsidRDefault="001407FE">
      <w:pPr>
        <w:pStyle w:val="42"/>
        <w:spacing w:after="72"/>
        <w:ind w:left="1133"/>
        <w:rPr>
          <w:del w:id="3238" w:author="阿毛" w:date="2021-05-21T17:49:00Z"/>
          <w:rFonts w:ascii="標楷體" w:hAnsi="標楷體"/>
        </w:rPr>
        <w:pPrChange w:id="3239" w:author="阿毛" w:date="2021-06-02T14:38:00Z">
          <w:pPr>
            <w:pStyle w:val="42"/>
            <w:spacing w:after="72"/>
            <w:ind w:leftChars="0" w:left="0"/>
          </w:pPr>
        </w:pPrChange>
      </w:pPr>
      <w:del w:id="3240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Del="007154E3">
          <w:rPr>
            <w:rFonts w:ascii="標楷體" w:hAnsi="標楷體" w:hint="eastAsia"/>
          </w:rPr>
          <w:delText xml:space="preserve"> </w:delText>
        </w:r>
        <w:r w:rsidR="00E20BE0" w:rsidRPr="006F0B88" w:rsidDel="007154E3">
          <w:rPr>
            <w:rFonts w:ascii="標楷體" w:hAnsi="標楷體"/>
            <w:sz w:val="32"/>
            <w:szCs w:val="20"/>
          </w:rPr>
          <w:object w:dxaOrig="1508" w:dyaOrig="924" w14:anchorId="6F164969">
            <v:shape id="_x0000_i1035" type="#_x0000_t75" style="width:75.5pt;height:46pt" o:ole="">
              <v:imagedata r:id="rId53" o:title=""/>
            </v:shape>
            <o:OLEObject Type="Embed" ProgID="AcroExch.Document.DC" ShapeID="_x0000_i1035" DrawAspect="Icon" ObjectID="_1701160124" r:id="rId54"/>
          </w:object>
        </w:r>
      </w:del>
    </w:p>
    <w:p w14:paraId="6026E738" w14:textId="5D1A3F74" w:rsidR="002871E1" w:rsidRPr="00D545F1" w:rsidDel="007154E3" w:rsidRDefault="002871E1">
      <w:pPr>
        <w:pStyle w:val="42"/>
        <w:spacing w:after="72"/>
        <w:ind w:left="1133"/>
        <w:rPr>
          <w:del w:id="3241" w:author="阿毛" w:date="2021-05-21T17:49:00Z"/>
          <w:rFonts w:ascii="標楷體" w:hAnsi="標楷體"/>
        </w:rPr>
        <w:pPrChange w:id="3242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243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4</w:delText>
        </w:r>
        <w:r w:rsidRPr="002871E1" w:rsidDel="007154E3">
          <w:rPr>
            <w:rFonts w:ascii="標楷體" w:hAnsi="標楷體" w:hint="eastAsia"/>
          </w:rPr>
          <w:delText>催收款明細表</w:delText>
        </w:r>
      </w:del>
    </w:p>
    <w:p w14:paraId="4F8132A0" w14:textId="2A6218D0" w:rsidR="002871E1" w:rsidRPr="00AB69BA" w:rsidDel="007154E3" w:rsidRDefault="002871E1">
      <w:pPr>
        <w:pStyle w:val="42"/>
        <w:spacing w:after="72"/>
        <w:ind w:left="1133"/>
        <w:rPr>
          <w:del w:id="3244" w:author="阿毛" w:date="2021-05-21T17:49:00Z"/>
        </w:rPr>
        <w:pPrChange w:id="3245" w:author="阿毛" w:date="2021-06-02T14:38:00Z">
          <w:pPr>
            <w:pStyle w:val="a"/>
          </w:pPr>
        </w:pPrChange>
      </w:pPr>
      <w:del w:id="3246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871E1" w:rsidRPr="00AB69BA" w:rsidDel="007154E3" w14:paraId="617487BA" w14:textId="2B9F4D6E" w:rsidTr="00EC6070">
        <w:trPr>
          <w:trHeight w:val="277"/>
          <w:del w:id="324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7FF174" w14:textId="3616F9FE" w:rsidR="002871E1" w:rsidRPr="00AB69BA" w:rsidDel="007154E3" w:rsidRDefault="002871E1">
            <w:pPr>
              <w:pStyle w:val="42"/>
              <w:spacing w:after="72"/>
              <w:ind w:left="1133"/>
              <w:rPr>
                <w:del w:id="3248" w:author="阿毛" w:date="2021-05-21T17:49:00Z"/>
                <w:rFonts w:ascii="標楷體" w:hAnsi="標楷體"/>
              </w:rPr>
              <w:pPrChange w:id="3249" w:author="阿毛" w:date="2021-06-02T14:38:00Z">
                <w:pPr/>
              </w:pPrChange>
            </w:pPr>
            <w:del w:id="325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5EB401" w14:textId="3DE32776" w:rsidR="002871E1" w:rsidRPr="002871E1" w:rsidDel="007154E3" w:rsidRDefault="002871E1">
            <w:pPr>
              <w:pStyle w:val="42"/>
              <w:spacing w:after="72"/>
              <w:ind w:left="1133"/>
              <w:rPr>
                <w:del w:id="3251" w:author="阿毛" w:date="2021-05-21T17:49:00Z"/>
                <w:rFonts w:ascii="標楷體" w:hAnsi="標楷體"/>
              </w:rPr>
              <w:pPrChange w:id="3252" w:author="阿毛" w:date="2021-06-02T14:38:00Z">
                <w:pPr/>
              </w:pPrChange>
            </w:pPr>
            <w:del w:id="3253" w:author="阿毛" w:date="2021-05-21T17:49:00Z">
              <w:r w:rsidRPr="002871E1" w:rsidDel="007154E3">
                <w:rPr>
                  <w:rFonts w:ascii="標楷體" w:hAnsi="標楷體" w:hint="eastAsia"/>
                  <w:lang w:eastAsia="zh-HK"/>
                </w:rPr>
                <w:delText>催收款明細表</w:delText>
              </w:r>
            </w:del>
          </w:p>
          <w:p w14:paraId="112C3B12" w14:textId="5C5982B9" w:rsidR="002871E1" w:rsidRPr="002871E1" w:rsidDel="007154E3" w:rsidRDefault="002871E1">
            <w:pPr>
              <w:pStyle w:val="42"/>
              <w:spacing w:after="72"/>
              <w:ind w:left="1133"/>
              <w:rPr>
                <w:del w:id="3254" w:author="阿毛" w:date="2021-05-21T17:49:00Z"/>
                <w:rFonts w:ascii="標楷體" w:hAnsi="標楷體"/>
              </w:rPr>
              <w:pPrChange w:id="3255" w:author="阿毛" w:date="2021-06-02T14:38:00Z">
                <w:pPr/>
              </w:pPrChange>
            </w:pPr>
            <w:del w:id="3256" w:author="阿毛" w:date="2021-05-21T17:49:00Z">
              <w:r w:rsidRPr="002871E1" w:rsidDel="007154E3">
                <w:rPr>
                  <w:rFonts w:ascii="標楷體" w:hAnsi="標楷體" w:hint="eastAsia"/>
                </w:rPr>
                <w:delText>1.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輸入</w:delText>
              </w:r>
              <w:r w:rsidRPr="002871E1" w:rsidDel="007154E3">
                <w:rPr>
                  <w:rFonts w:ascii="標楷體" w:hAnsi="標楷體" w:cs="新細明體" w:hint="eastAsia"/>
                  <w:lang w:val="zh-TW"/>
                </w:rPr>
                <w:delText>年月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查詢報表資料</w:delText>
              </w:r>
            </w:del>
          </w:p>
          <w:p w14:paraId="68E2D78F" w14:textId="34C2AE23" w:rsidR="002871E1" w:rsidRPr="003E2496" w:rsidDel="007154E3" w:rsidRDefault="002871E1">
            <w:pPr>
              <w:pStyle w:val="42"/>
              <w:spacing w:after="72"/>
              <w:ind w:left="1133"/>
              <w:rPr>
                <w:del w:id="3257" w:author="阿毛" w:date="2021-05-21T17:49:00Z"/>
                <w:rFonts w:ascii="標楷體" w:hAnsi="標楷體"/>
              </w:rPr>
              <w:pPrChange w:id="3258" w:author="阿毛" w:date="2021-06-02T14:38:00Z">
                <w:pPr/>
              </w:pPrChange>
            </w:pPr>
            <w:del w:id="3259" w:author="阿毛" w:date="2021-05-21T17:49:00Z">
              <w:r w:rsidRPr="002871E1" w:rsidDel="007154E3">
                <w:rPr>
                  <w:rFonts w:ascii="標楷體" w:hAnsi="標楷體" w:hint="eastAsia"/>
                </w:rPr>
                <w:delText>2.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產出xlsx檔案</w:delText>
              </w:r>
            </w:del>
          </w:p>
        </w:tc>
      </w:tr>
      <w:tr w:rsidR="002871E1" w:rsidRPr="00AB69BA" w:rsidDel="007154E3" w14:paraId="69156D82" w14:textId="5B51F417" w:rsidTr="00EC6070">
        <w:trPr>
          <w:trHeight w:val="277"/>
          <w:del w:id="326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87D14C" w14:textId="1EB9DC02" w:rsidR="002871E1" w:rsidRPr="00AB69BA" w:rsidDel="007154E3" w:rsidRDefault="002871E1">
            <w:pPr>
              <w:pStyle w:val="42"/>
              <w:spacing w:after="72"/>
              <w:ind w:left="1133"/>
              <w:rPr>
                <w:del w:id="3261" w:author="阿毛" w:date="2021-05-21T17:49:00Z"/>
                <w:rFonts w:ascii="標楷體" w:hAnsi="標楷體"/>
              </w:rPr>
              <w:pPrChange w:id="3262" w:author="阿毛" w:date="2021-06-02T14:38:00Z">
                <w:pPr/>
              </w:pPrChange>
            </w:pPr>
            <w:del w:id="3263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752B92" w14:textId="5B3A0155" w:rsidR="002871E1" w:rsidRPr="00AB69BA" w:rsidDel="007154E3" w:rsidRDefault="002871E1">
            <w:pPr>
              <w:pStyle w:val="42"/>
              <w:spacing w:after="72"/>
              <w:ind w:left="1133"/>
              <w:rPr>
                <w:del w:id="3264" w:author="阿毛" w:date="2021-05-21T17:49:00Z"/>
                <w:rFonts w:ascii="標楷體" w:hAnsi="標楷體"/>
              </w:rPr>
              <w:pPrChange w:id="3265" w:author="阿毛" w:date="2021-06-02T14:38:00Z">
                <w:pPr/>
              </w:pPrChange>
            </w:pPr>
          </w:p>
        </w:tc>
      </w:tr>
      <w:tr w:rsidR="002871E1" w:rsidRPr="00AB69BA" w:rsidDel="007154E3" w14:paraId="125CDA33" w14:textId="3CD1D8AA" w:rsidTr="00EC6070">
        <w:trPr>
          <w:trHeight w:val="773"/>
          <w:del w:id="326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16FC86" w14:textId="36544F5C" w:rsidR="002871E1" w:rsidRPr="00AB69BA" w:rsidDel="007154E3" w:rsidRDefault="002871E1">
            <w:pPr>
              <w:pStyle w:val="42"/>
              <w:spacing w:after="72"/>
              <w:ind w:left="1133"/>
              <w:rPr>
                <w:del w:id="3267" w:author="阿毛" w:date="2021-05-21T17:49:00Z"/>
                <w:rFonts w:ascii="標楷體" w:hAnsi="標楷體"/>
              </w:rPr>
              <w:pPrChange w:id="3268" w:author="阿毛" w:date="2021-06-02T14:38:00Z">
                <w:pPr/>
              </w:pPrChange>
            </w:pPr>
            <w:del w:id="326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E29AE3" w14:textId="5B754480" w:rsidR="002871E1" w:rsidRPr="00AB69BA" w:rsidDel="007154E3" w:rsidRDefault="002871E1">
            <w:pPr>
              <w:pStyle w:val="42"/>
              <w:spacing w:after="72"/>
              <w:ind w:left="1133"/>
              <w:rPr>
                <w:del w:id="3270" w:author="阿毛" w:date="2021-05-21T17:49:00Z"/>
                <w:rFonts w:ascii="標楷體" w:hAnsi="標楷體"/>
              </w:rPr>
              <w:pPrChange w:id="3271" w:author="阿毛" w:date="2021-06-02T14:38:00Z">
                <w:pPr/>
              </w:pPrChange>
            </w:pPr>
          </w:p>
        </w:tc>
      </w:tr>
      <w:tr w:rsidR="002871E1" w:rsidRPr="00AB69BA" w:rsidDel="007154E3" w14:paraId="2EA401C8" w14:textId="5234145B" w:rsidTr="00EC6070">
        <w:trPr>
          <w:trHeight w:val="321"/>
          <w:del w:id="327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B8104" w14:textId="7A6F02DA" w:rsidR="002871E1" w:rsidRPr="00AB69BA" w:rsidDel="007154E3" w:rsidRDefault="002871E1">
            <w:pPr>
              <w:pStyle w:val="42"/>
              <w:spacing w:after="72"/>
              <w:ind w:left="1133"/>
              <w:rPr>
                <w:del w:id="3273" w:author="阿毛" w:date="2021-05-21T17:49:00Z"/>
                <w:rFonts w:ascii="標楷體" w:hAnsi="標楷體"/>
              </w:rPr>
              <w:pPrChange w:id="3274" w:author="阿毛" w:date="2021-06-02T14:38:00Z">
                <w:pPr/>
              </w:pPrChange>
            </w:pPr>
            <w:del w:id="3275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01298F" w14:textId="0FCD4DF3" w:rsidR="002871E1" w:rsidRPr="00AB69BA" w:rsidDel="007154E3" w:rsidRDefault="002871E1">
            <w:pPr>
              <w:pStyle w:val="42"/>
              <w:spacing w:after="72"/>
              <w:ind w:left="1133"/>
              <w:rPr>
                <w:del w:id="3276" w:author="阿毛" w:date="2021-05-21T17:49:00Z"/>
                <w:rFonts w:ascii="標楷體" w:hAnsi="標楷體"/>
              </w:rPr>
              <w:pPrChange w:id="3277" w:author="阿毛" w:date="2021-06-02T14:38:00Z">
                <w:pPr/>
              </w:pPrChange>
            </w:pPr>
          </w:p>
        </w:tc>
      </w:tr>
      <w:tr w:rsidR="002871E1" w:rsidRPr="00AB69BA" w:rsidDel="007154E3" w14:paraId="7FC21727" w14:textId="2E879D75" w:rsidTr="00EC6070">
        <w:trPr>
          <w:trHeight w:val="1311"/>
          <w:del w:id="327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E51D49" w14:textId="4BB8AAE8" w:rsidR="002871E1" w:rsidRPr="00AB69BA" w:rsidDel="007154E3" w:rsidRDefault="002871E1">
            <w:pPr>
              <w:pStyle w:val="42"/>
              <w:spacing w:after="72"/>
              <w:ind w:left="1133"/>
              <w:rPr>
                <w:del w:id="3279" w:author="阿毛" w:date="2021-05-21T17:49:00Z"/>
                <w:rFonts w:ascii="標楷體" w:hAnsi="標楷體"/>
              </w:rPr>
              <w:pPrChange w:id="3280" w:author="阿毛" w:date="2021-06-02T14:38:00Z">
                <w:pPr/>
              </w:pPrChange>
            </w:pPr>
            <w:del w:id="3281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A16C3C" w14:textId="06816EE3" w:rsidR="002871E1" w:rsidRPr="00AB69BA" w:rsidDel="007154E3" w:rsidRDefault="002871E1">
            <w:pPr>
              <w:pStyle w:val="42"/>
              <w:spacing w:after="72"/>
              <w:ind w:left="1133"/>
              <w:rPr>
                <w:del w:id="3282" w:author="阿毛" w:date="2021-05-21T17:49:00Z"/>
                <w:rFonts w:ascii="標楷體" w:hAnsi="標楷體"/>
              </w:rPr>
              <w:pPrChange w:id="3283" w:author="阿毛" w:date="2021-06-02T14:38:00Z">
                <w:pPr/>
              </w:pPrChange>
            </w:pPr>
          </w:p>
        </w:tc>
      </w:tr>
      <w:tr w:rsidR="002871E1" w:rsidRPr="00AB69BA" w:rsidDel="007154E3" w14:paraId="62AD8F2F" w14:textId="47A179B3" w:rsidTr="00EC6070">
        <w:trPr>
          <w:trHeight w:val="278"/>
          <w:del w:id="328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FF3FCF" w14:textId="12C5FCB4" w:rsidR="002871E1" w:rsidRPr="00AB69BA" w:rsidDel="007154E3" w:rsidRDefault="002871E1">
            <w:pPr>
              <w:pStyle w:val="42"/>
              <w:spacing w:after="72"/>
              <w:ind w:left="1133"/>
              <w:rPr>
                <w:del w:id="3285" w:author="阿毛" w:date="2021-05-21T17:49:00Z"/>
                <w:rFonts w:ascii="標楷體" w:hAnsi="標楷體"/>
              </w:rPr>
              <w:pPrChange w:id="3286" w:author="阿毛" w:date="2021-06-02T14:38:00Z">
                <w:pPr/>
              </w:pPrChange>
            </w:pPr>
            <w:del w:id="328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FBFCB" w14:textId="507C3246" w:rsidR="002871E1" w:rsidRPr="00AB69BA" w:rsidDel="007154E3" w:rsidRDefault="002871E1">
            <w:pPr>
              <w:pStyle w:val="42"/>
              <w:spacing w:after="72"/>
              <w:ind w:left="1133"/>
              <w:rPr>
                <w:del w:id="3288" w:author="阿毛" w:date="2021-05-21T17:49:00Z"/>
                <w:rFonts w:ascii="標楷體" w:hAnsi="標楷體"/>
              </w:rPr>
              <w:pPrChange w:id="3289" w:author="阿毛" w:date="2021-06-02T14:38:00Z">
                <w:pPr/>
              </w:pPrChange>
            </w:pPr>
          </w:p>
        </w:tc>
      </w:tr>
      <w:tr w:rsidR="002871E1" w:rsidRPr="00AB69BA" w:rsidDel="007154E3" w14:paraId="104CFA18" w14:textId="3BDCA2C3" w:rsidTr="00EC6070">
        <w:trPr>
          <w:trHeight w:val="358"/>
          <w:del w:id="329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5AE002" w14:textId="19C63618" w:rsidR="002871E1" w:rsidRPr="00AB69BA" w:rsidDel="007154E3" w:rsidRDefault="002871E1">
            <w:pPr>
              <w:pStyle w:val="42"/>
              <w:spacing w:after="72"/>
              <w:ind w:left="1133"/>
              <w:rPr>
                <w:del w:id="3291" w:author="阿毛" w:date="2021-05-21T17:49:00Z"/>
                <w:rFonts w:ascii="標楷體" w:hAnsi="標楷體"/>
              </w:rPr>
              <w:pPrChange w:id="3292" w:author="阿毛" w:date="2021-06-02T14:38:00Z">
                <w:pPr/>
              </w:pPrChange>
            </w:pPr>
            <w:del w:id="3293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5086B7" w14:textId="64160577" w:rsidR="002871E1" w:rsidRPr="00AB69BA" w:rsidDel="007154E3" w:rsidRDefault="002871E1">
            <w:pPr>
              <w:pStyle w:val="42"/>
              <w:spacing w:after="72"/>
              <w:ind w:left="1133"/>
              <w:rPr>
                <w:del w:id="3294" w:author="阿毛" w:date="2021-05-21T17:49:00Z"/>
                <w:rFonts w:ascii="標楷體" w:hAnsi="標楷體"/>
              </w:rPr>
              <w:pPrChange w:id="3295" w:author="阿毛" w:date="2021-06-02T14:38:00Z">
                <w:pPr/>
              </w:pPrChange>
            </w:pPr>
          </w:p>
        </w:tc>
      </w:tr>
      <w:tr w:rsidR="002871E1" w:rsidRPr="00AB69BA" w:rsidDel="007154E3" w14:paraId="7C1830F6" w14:textId="45BD9F39" w:rsidTr="00EC6070">
        <w:trPr>
          <w:trHeight w:val="278"/>
          <w:del w:id="329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231580" w14:textId="2364D9D6" w:rsidR="002871E1" w:rsidRPr="00AB69BA" w:rsidDel="007154E3" w:rsidRDefault="002871E1">
            <w:pPr>
              <w:pStyle w:val="42"/>
              <w:spacing w:after="72"/>
              <w:ind w:left="1133"/>
              <w:rPr>
                <w:del w:id="3297" w:author="阿毛" w:date="2021-05-21T17:49:00Z"/>
                <w:rFonts w:ascii="標楷體" w:hAnsi="標楷體"/>
              </w:rPr>
              <w:pPrChange w:id="3298" w:author="阿毛" w:date="2021-06-02T14:38:00Z">
                <w:pPr/>
              </w:pPrChange>
            </w:pPr>
            <w:del w:id="329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CC4D8" w14:textId="6F059F4F" w:rsidR="002871E1" w:rsidRPr="00AB69BA" w:rsidDel="007154E3" w:rsidRDefault="002871E1">
            <w:pPr>
              <w:pStyle w:val="42"/>
              <w:spacing w:after="72"/>
              <w:ind w:left="1133"/>
              <w:rPr>
                <w:del w:id="3300" w:author="阿毛" w:date="2021-05-21T17:49:00Z"/>
                <w:rFonts w:ascii="標楷體" w:hAnsi="標楷體"/>
              </w:rPr>
              <w:pPrChange w:id="3301" w:author="阿毛" w:date="2021-06-02T14:38:00Z">
                <w:pPr/>
              </w:pPrChange>
            </w:pPr>
          </w:p>
        </w:tc>
      </w:tr>
    </w:tbl>
    <w:p w14:paraId="471B4ACC" w14:textId="16921B8F" w:rsidR="002871E1" w:rsidRPr="00AB69BA" w:rsidDel="007154E3" w:rsidRDefault="002871E1">
      <w:pPr>
        <w:pStyle w:val="42"/>
        <w:spacing w:after="72"/>
        <w:ind w:left="1133"/>
        <w:rPr>
          <w:del w:id="3302" w:author="阿毛" w:date="2021-05-21T17:49:00Z"/>
          <w:rFonts w:ascii="標楷體" w:hAnsi="標楷體"/>
        </w:rPr>
        <w:pPrChange w:id="3303" w:author="阿毛" w:date="2021-06-02T14:38:00Z">
          <w:pPr/>
        </w:pPrChange>
      </w:pPr>
    </w:p>
    <w:p w14:paraId="7D115C08" w14:textId="0E9F40F8" w:rsidR="002871E1" w:rsidRPr="00AB69BA" w:rsidDel="007154E3" w:rsidRDefault="002871E1">
      <w:pPr>
        <w:pStyle w:val="42"/>
        <w:spacing w:after="72"/>
        <w:ind w:left="1133"/>
        <w:rPr>
          <w:del w:id="3304" w:author="阿毛" w:date="2021-05-21T17:49:00Z"/>
        </w:rPr>
        <w:pPrChange w:id="3305" w:author="阿毛" w:date="2021-06-02T14:38:00Z">
          <w:pPr>
            <w:pStyle w:val="a"/>
          </w:pPr>
        </w:pPrChange>
      </w:pPr>
      <w:del w:id="3306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1E049CA3" w14:textId="3339FA7A" w:rsidR="002871E1" w:rsidRPr="00AB69BA" w:rsidDel="007154E3" w:rsidRDefault="002871E1">
      <w:pPr>
        <w:pStyle w:val="42"/>
        <w:spacing w:after="72"/>
        <w:ind w:left="1133"/>
        <w:rPr>
          <w:del w:id="3307" w:author="阿毛" w:date="2021-05-21T17:49:00Z"/>
          <w:rFonts w:ascii="標楷體" w:hAnsi="標楷體"/>
        </w:rPr>
        <w:pPrChange w:id="3308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309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31F9EB43" w14:textId="4E4B419F" w:rsidR="002871E1" w:rsidDel="007154E3" w:rsidRDefault="00EB300A">
      <w:pPr>
        <w:pStyle w:val="42"/>
        <w:spacing w:after="72"/>
        <w:ind w:left="1133"/>
        <w:rPr>
          <w:del w:id="3310" w:author="阿毛" w:date="2021-05-21T17:49:00Z"/>
          <w:rFonts w:ascii="新細明體" w:cs="新細明體"/>
          <w:sz w:val="22"/>
          <w:lang w:val="zh-TW"/>
        </w:rPr>
        <w:pPrChange w:id="3311" w:author="阿毛" w:date="2021-06-02T14:38:00Z">
          <w:pPr>
            <w:autoSpaceDE w:val="0"/>
            <w:autoSpaceDN w:val="0"/>
            <w:adjustRightInd w:val="0"/>
          </w:pPr>
        </w:pPrChange>
      </w:pPr>
      <w:del w:id="3312" w:author="阿毛" w:date="2021-05-21T17:49:00Z">
        <w:r w:rsidDel="007154E3">
          <w:rPr>
            <w:rFonts w:ascii="新細明體" w:cs="新細明體"/>
            <w:noProof/>
            <w:sz w:val="22"/>
            <w:szCs w:val="20"/>
          </w:rPr>
          <w:drawing>
            <wp:inline distT="0" distB="0" distL="0" distR="0" wp14:anchorId="450B36C8" wp14:editId="5A417763">
              <wp:extent cx="6724650" cy="1035050"/>
              <wp:effectExtent l="0" t="0" r="0" b="0"/>
              <wp:docPr id="1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24650" cy="1035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BC33F35" w14:textId="38213F4A" w:rsidR="002871E1" w:rsidDel="007154E3" w:rsidRDefault="002871E1">
      <w:pPr>
        <w:pStyle w:val="42"/>
        <w:spacing w:after="72"/>
        <w:ind w:left="1133"/>
        <w:rPr>
          <w:del w:id="3313" w:author="阿毛" w:date="2021-05-21T17:49:00Z"/>
        </w:rPr>
        <w:pPrChange w:id="3314" w:author="阿毛" w:date="2021-06-02T14:38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0" w:firstLine="0"/>
          </w:pPr>
        </w:pPrChange>
      </w:pPr>
    </w:p>
    <w:p w14:paraId="6C5CB43C" w14:textId="1B695C4D" w:rsidR="002871E1" w:rsidRPr="00AB69BA" w:rsidDel="007154E3" w:rsidRDefault="00D950B2">
      <w:pPr>
        <w:pStyle w:val="42"/>
        <w:spacing w:after="72"/>
        <w:ind w:left="1133"/>
        <w:rPr>
          <w:del w:id="3315" w:author="阿毛" w:date="2021-05-21T17:49:00Z"/>
        </w:rPr>
        <w:pPrChange w:id="3316" w:author="阿毛" w:date="2021-06-02T14:38:00Z">
          <w:pPr>
            <w:pStyle w:val="a"/>
          </w:pPr>
        </w:pPrChange>
      </w:pPr>
      <w:del w:id="3317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26"/>
        <w:gridCol w:w="1225"/>
        <w:gridCol w:w="1578"/>
        <w:gridCol w:w="1225"/>
        <w:gridCol w:w="1225"/>
        <w:gridCol w:w="1225"/>
        <w:gridCol w:w="1314"/>
        <w:gridCol w:w="1402"/>
      </w:tblGrid>
      <w:tr w:rsidR="006865D5" w:rsidRPr="003D4855" w:rsidDel="007154E3" w14:paraId="5C142F8D" w14:textId="5BF42B18" w:rsidTr="005C14EF">
        <w:trPr>
          <w:trHeight w:val="388"/>
          <w:jc w:val="center"/>
          <w:del w:id="3318" w:author="阿毛" w:date="2021-05-21T17:49:00Z"/>
        </w:trPr>
        <w:tc>
          <w:tcPr>
            <w:tcW w:w="486" w:type="dxa"/>
            <w:vMerge w:val="restart"/>
          </w:tcPr>
          <w:p w14:paraId="3B7B55C9" w14:textId="7FECE372" w:rsidR="006865D5" w:rsidRPr="003D4855" w:rsidDel="007154E3" w:rsidRDefault="006865D5">
            <w:pPr>
              <w:pStyle w:val="42"/>
              <w:spacing w:after="72"/>
              <w:ind w:left="1133"/>
              <w:rPr>
                <w:del w:id="3319" w:author="阿毛" w:date="2021-05-21T17:49:00Z"/>
                <w:rFonts w:ascii="標楷體" w:hAnsi="標楷體"/>
              </w:rPr>
              <w:pPrChange w:id="3320" w:author="阿毛" w:date="2021-06-02T14:38:00Z">
                <w:pPr/>
              </w:pPrChange>
            </w:pPr>
            <w:del w:id="3321" w:author="阿毛" w:date="2021-05-21T17:49:00Z">
              <w:r w:rsidRPr="003D4855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2018" w:type="dxa"/>
            <w:vMerge w:val="restart"/>
          </w:tcPr>
          <w:p w14:paraId="0596E0C1" w14:textId="1B0DBA72" w:rsidR="006865D5" w:rsidRPr="003D4855" w:rsidDel="007154E3" w:rsidRDefault="006865D5">
            <w:pPr>
              <w:pStyle w:val="42"/>
              <w:spacing w:after="72"/>
              <w:ind w:left="1133"/>
              <w:rPr>
                <w:del w:id="3322" w:author="阿毛" w:date="2021-05-21T17:49:00Z"/>
                <w:rFonts w:ascii="標楷體" w:hAnsi="標楷體"/>
              </w:rPr>
              <w:pPrChange w:id="3323" w:author="阿毛" w:date="2021-06-02T14:38:00Z">
                <w:pPr/>
              </w:pPrChange>
            </w:pPr>
            <w:del w:id="3324" w:author="阿毛" w:date="2021-05-21T17:49:00Z">
              <w:r w:rsidRPr="003D4855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647" w:type="dxa"/>
            <w:gridSpan w:val="5"/>
          </w:tcPr>
          <w:p w14:paraId="083912B3" w14:textId="07BE0383" w:rsidR="006865D5" w:rsidRPr="003D4855" w:rsidDel="007154E3" w:rsidRDefault="006865D5">
            <w:pPr>
              <w:pStyle w:val="42"/>
              <w:spacing w:after="72"/>
              <w:ind w:left="1133"/>
              <w:rPr>
                <w:del w:id="3325" w:author="阿毛" w:date="2021-05-21T17:49:00Z"/>
                <w:rFonts w:ascii="標楷體" w:hAnsi="標楷體"/>
              </w:rPr>
              <w:pPrChange w:id="3326" w:author="阿毛" w:date="2021-06-02T14:38:00Z">
                <w:pPr>
                  <w:jc w:val="center"/>
                </w:pPr>
              </w:pPrChange>
            </w:pPr>
            <w:del w:id="3327" w:author="阿毛" w:date="2021-05-21T17:49:00Z">
              <w:r w:rsidRPr="003D4855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680" w:type="dxa"/>
            <w:vMerge w:val="restart"/>
          </w:tcPr>
          <w:p w14:paraId="108F148D" w14:textId="5B04A328" w:rsidR="006865D5" w:rsidRPr="003D4855" w:rsidDel="007154E3" w:rsidRDefault="006865D5">
            <w:pPr>
              <w:pStyle w:val="42"/>
              <w:spacing w:after="72"/>
              <w:ind w:left="1133"/>
              <w:rPr>
                <w:del w:id="3328" w:author="阿毛" w:date="2021-05-21T17:49:00Z"/>
                <w:rFonts w:ascii="標楷體" w:hAnsi="標楷體"/>
              </w:rPr>
              <w:pPrChange w:id="3329" w:author="阿毛" w:date="2021-06-02T14:38:00Z">
                <w:pPr/>
              </w:pPrChange>
            </w:pPr>
            <w:del w:id="3330" w:author="阿毛" w:date="2021-05-21T17:49:00Z">
              <w:r w:rsidRPr="003D4855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6865D5" w:rsidRPr="003D4855" w:rsidDel="007154E3" w14:paraId="2A68ED09" w14:textId="6D926C2C" w:rsidTr="006865D5">
        <w:trPr>
          <w:trHeight w:val="244"/>
          <w:jc w:val="center"/>
          <w:del w:id="3331" w:author="阿毛" w:date="2021-05-21T17:49:00Z"/>
        </w:trPr>
        <w:tc>
          <w:tcPr>
            <w:tcW w:w="486" w:type="dxa"/>
            <w:vMerge/>
          </w:tcPr>
          <w:p w14:paraId="0D711542" w14:textId="41261155" w:rsidR="006865D5" w:rsidRPr="003D4855" w:rsidDel="007154E3" w:rsidRDefault="006865D5">
            <w:pPr>
              <w:pStyle w:val="42"/>
              <w:spacing w:after="72"/>
              <w:ind w:left="1133"/>
              <w:rPr>
                <w:del w:id="3332" w:author="阿毛" w:date="2021-05-21T17:49:00Z"/>
                <w:rFonts w:ascii="標楷體" w:hAnsi="標楷體"/>
              </w:rPr>
              <w:pPrChange w:id="3333" w:author="阿毛" w:date="2021-06-02T14:38:00Z">
                <w:pPr/>
              </w:pPrChange>
            </w:pPr>
          </w:p>
        </w:tc>
        <w:tc>
          <w:tcPr>
            <w:tcW w:w="2018" w:type="dxa"/>
            <w:vMerge/>
          </w:tcPr>
          <w:p w14:paraId="46494112" w14:textId="6C73CD02" w:rsidR="006865D5" w:rsidRPr="003D4855" w:rsidDel="007154E3" w:rsidRDefault="006865D5">
            <w:pPr>
              <w:pStyle w:val="42"/>
              <w:spacing w:after="72"/>
              <w:ind w:left="1133"/>
              <w:rPr>
                <w:del w:id="3334" w:author="阿毛" w:date="2021-05-21T17:49:00Z"/>
                <w:rFonts w:ascii="標楷體" w:hAnsi="標楷體"/>
              </w:rPr>
              <w:pPrChange w:id="3335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03521CF2" w14:textId="7C9B5AEE" w:rsidR="006865D5" w:rsidRPr="003D4855" w:rsidDel="007154E3" w:rsidRDefault="006865D5">
            <w:pPr>
              <w:pStyle w:val="42"/>
              <w:spacing w:after="72"/>
              <w:ind w:left="1133"/>
              <w:rPr>
                <w:del w:id="3336" w:author="阿毛" w:date="2021-05-21T17:49:00Z"/>
                <w:rFonts w:ascii="標楷體" w:hAnsi="標楷體"/>
              </w:rPr>
              <w:pPrChange w:id="3337" w:author="阿毛" w:date="2021-06-02T14:38:00Z">
                <w:pPr/>
              </w:pPrChange>
            </w:pPr>
            <w:del w:id="3338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57" w:type="dxa"/>
          </w:tcPr>
          <w:p w14:paraId="002D1562" w14:textId="640B459A" w:rsidR="006865D5" w:rsidRPr="003D4855" w:rsidDel="007154E3" w:rsidRDefault="006865D5">
            <w:pPr>
              <w:pStyle w:val="42"/>
              <w:spacing w:after="72"/>
              <w:ind w:left="1133"/>
              <w:rPr>
                <w:del w:id="3339" w:author="阿毛" w:date="2021-05-21T17:49:00Z"/>
                <w:rFonts w:ascii="標楷體" w:hAnsi="標楷體"/>
              </w:rPr>
              <w:pPrChange w:id="3340" w:author="阿毛" w:date="2021-06-02T14:38:00Z">
                <w:pPr/>
              </w:pPrChange>
            </w:pPr>
            <w:del w:id="3341" w:author="阿毛" w:date="2021-05-21T17:49:00Z">
              <w:r w:rsidRPr="003D4855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56" w:type="dxa"/>
          </w:tcPr>
          <w:p w14:paraId="5C99FD2F" w14:textId="289D1AC2" w:rsidR="006865D5" w:rsidRPr="003D4855" w:rsidDel="007154E3" w:rsidRDefault="006865D5">
            <w:pPr>
              <w:pStyle w:val="42"/>
              <w:spacing w:after="72"/>
              <w:ind w:left="1133"/>
              <w:rPr>
                <w:del w:id="3342" w:author="阿毛" w:date="2021-05-21T17:49:00Z"/>
                <w:rFonts w:ascii="標楷體" w:hAnsi="標楷體"/>
              </w:rPr>
              <w:pPrChange w:id="3343" w:author="阿毛" w:date="2021-06-02T14:38:00Z">
                <w:pPr/>
              </w:pPrChange>
            </w:pPr>
            <w:del w:id="3344" w:author="阿毛" w:date="2021-05-21T17:49:00Z">
              <w:r w:rsidRPr="003D4855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2" w:type="dxa"/>
          </w:tcPr>
          <w:p w14:paraId="1A92E7D6" w14:textId="76AAE952" w:rsidR="006865D5" w:rsidRPr="003D4855" w:rsidDel="007154E3" w:rsidRDefault="006865D5">
            <w:pPr>
              <w:pStyle w:val="42"/>
              <w:spacing w:after="72"/>
              <w:ind w:left="1133"/>
              <w:rPr>
                <w:del w:id="3345" w:author="阿毛" w:date="2021-05-21T17:49:00Z"/>
                <w:rFonts w:ascii="標楷體" w:hAnsi="標楷體"/>
              </w:rPr>
              <w:pPrChange w:id="3346" w:author="阿毛" w:date="2021-06-02T14:38:00Z">
                <w:pPr/>
              </w:pPrChange>
            </w:pPr>
            <w:del w:id="3347" w:author="阿毛" w:date="2021-05-21T17:49:00Z">
              <w:r w:rsidRPr="003D4855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0" w:type="dxa"/>
          </w:tcPr>
          <w:p w14:paraId="10D4B850" w14:textId="644EE4F3" w:rsidR="006865D5" w:rsidRPr="003D4855" w:rsidDel="007154E3" w:rsidRDefault="006865D5">
            <w:pPr>
              <w:pStyle w:val="42"/>
              <w:spacing w:after="72"/>
              <w:ind w:left="1133"/>
              <w:rPr>
                <w:del w:id="3348" w:author="阿毛" w:date="2021-05-21T17:49:00Z"/>
                <w:rFonts w:ascii="標楷體" w:hAnsi="標楷體"/>
              </w:rPr>
              <w:pPrChange w:id="3349" w:author="阿毛" w:date="2021-06-02T14:38:00Z">
                <w:pPr/>
              </w:pPrChange>
            </w:pPr>
            <w:del w:id="3350" w:author="阿毛" w:date="2021-05-21T17:49:00Z">
              <w:r w:rsidRPr="003D4855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680" w:type="dxa"/>
            <w:vMerge/>
          </w:tcPr>
          <w:p w14:paraId="4BAF980C" w14:textId="41B23B1C" w:rsidR="006865D5" w:rsidRPr="003D4855" w:rsidDel="007154E3" w:rsidRDefault="006865D5">
            <w:pPr>
              <w:pStyle w:val="42"/>
              <w:spacing w:after="72"/>
              <w:ind w:left="1133"/>
              <w:rPr>
                <w:del w:id="3351" w:author="阿毛" w:date="2021-05-21T17:49:00Z"/>
                <w:rFonts w:ascii="標楷體" w:hAnsi="標楷體"/>
              </w:rPr>
              <w:pPrChange w:id="3352" w:author="阿毛" w:date="2021-06-02T14:38:00Z">
                <w:pPr/>
              </w:pPrChange>
            </w:pPr>
          </w:p>
        </w:tc>
      </w:tr>
      <w:tr w:rsidR="006865D5" w:rsidRPr="003D4855" w:rsidDel="007154E3" w14:paraId="70B241B5" w14:textId="7A72D377" w:rsidTr="006865D5">
        <w:trPr>
          <w:trHeight w:val="291"/>
          <w:jc w:val="center"/>
          <w:del w:id="3353" w:author="阿毛" w:date="2021-05-21T17:49:00Z"/>
        </w:trPr>
        <w:tc>
          <w:tcPr>
            <w:tcW w:w="486" w:type="dxa"/>
          </w:tcPr>
          <w:p w14:paraId="165A4298" w14:textId="0E6F72E2" w:rsidR="006865D5" w:rsidRPr="003D4855" w:rsidDel="007154E3" w:rsidRDefault="006865D5">
            <w:pPr>
              <w:pStyle w:val="42"/>
              <w:spacing w:after="72"/>
              <w:ind w:left="1133"/>
              <w:rPr>
                <w:del w:id="3354" w:author="阿毛" w:date="2021-05-21T17:49:00Z"/>
                <w:rFonts w:ascii="標楷體" w:hAnsi="標楷體"/>
              </w:rPr>
              <w:pPrChange w:id="3355" w:author="阿毛" w:date="2021-06-02T14:38:00Z">
                <w:pPr/>
              </w:pPrChange>
            </w:pPr>
            <w:del w:id="3356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2018" w:type="dxa"/>
          </w:tcPr>
          <w:p w14:paraId="1FB99045" w14:textId="0DE25E17" w:rsidR="006865D5" w:rsidRPr="003D4855" w:rsidDel="007154E3" w:rsidRDefault="006865D5">
            <w:pPr>
              <w:pStyle w:val="42"/>
              <w:spacing w:after="72"/>
              <w:ind w:left="1133"/>
              <w:rPr>
                <w:del w:id="3357" w:author="阿毛" w:date="2021-05-21T17:49:00Z"/>
                <w:rFonts w:ascii="標楷體" w:hAnsi="標楷體"/>
              </w:rPr>
              <w:pPrChange w:id="3358" w:author="阿毛" w:date="2021-06-02T14:38:00Z">
                <w:pPr/>
              </w:pPrChange>
            </w:pPr>
            <w:del w:id="3359" w:author="阿毛" w:date="2021-05-21T17:49:00Z">
              <w:r w:rsidRPr="002871E1" w:rsidDel="007154E3">
                <w:rPr>
                  <w:rFonts w:ascii="標楷體" w:hAnsi="標楷體" w:cs="新細明體" w:hint="eastAsia"/>
                  <w:lang w:val="zh-TW"/>
                </w:rPr>
                <w:delText>年月</w:delText>
              </w:r>
            </w:del>
          </w:p>
        </w:tc>
        <w:tc>
          <w:tcPr>
            <w:tcW w:w="942" w:type="dxa"/>
          </w:tcPr>
          <w:p w14:paraId="2CE072BF" w14:textId="7D95DCF4" w:rsidR="006865D5" w:rsidDel="007154E3" w:rsidRDefault="006865D5">
            <w:pPr>
              <w:pStyle w:val="42"/>
              <w:spacing w:after="72"/>
              <w:ind w:left="1133"/>
              <w:rPr>
                <w:del w:id="3360" w:author="阿毛" w:date="2021-05-21T17:49:00Z"/>
                <w:rFonts w:ascii="標楷體" w:hAnsi="標楷體" w:cs="新細明體"/>
                <w:lang w:eastAsia="zh-HK"/>
              </w:rPr>
              <w:pPrChange w:id="3361" w:author="阿毛" w:date="2021-06-02T14:38:00Z">
                <w:pPr/>
              </w:pPrChange>
            </w:pPr>
            <w:del w:id="3362" w:author="阿毛" w:date="2021-05-21T17:49:00Z">
              <w:r w:rsidRPr="002871E1" w:rsidDel="007154E3">
                <w:rPr>
                  <w:rFonts w:ascii="標楷體" w:hAnsi="標楷體" w:hint="eastAsia"/>
                </w:rPr>
                <w:delText>999/99</w:delText>
              </w:r>
            </w:del>
          </w:p>
        </w:tc>
        <w:tc>
          <w:tcPr>
            <w:tcW w:w="957" w:type="dxa"/>
          </w:tcPr>
          <w:p w14:paraId="399ECE65" w14:textId="2214C6D4" w:rsidR="006865D5" w:rsidRPr="003D4855" w:rsidDel="007154E3" w:rsidRDefault="006865D5">
            <w:pPr>
              <w:pStyle w:val="42"/>
              <w:spacing w:after="72"/>
              <w:ind w:left="1133"/>
              <w:rPr>
                <w:del w:id="3363" w:author="阿毛" w:date="2021-05-21T17:49:00Z"/>
                <w:rFonts w:ascii="標楷體" w:hAnsi="標楷體"/>
              </w:rPr>
              <w:pPrChange w:id="3364" w:author="阿毛" w:date="2021-06-02T14:38:00Z">
                <w:pPr/>
              </w:pPrChange>
            </w:pPr>
            <w:del w:id="3365" w:author="阿毛" w:date="2021-05-21T17:49:00Z">
              <w:r w:rsidDel="007154E3">
                <w:rPr>
                  <w:rFonts w:ascii="標楷體" w:hAnsi="標楷體" w:cs="新細明體" w:hint="eastAsia"/>
                  <w:lang w:eastAsia="zh-HK"/>
                </w:rPr>
                <w:delText>上月底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日</w:delText>
              </w:r>
            </w:del>
          </w:p>
        </w:tc>
        <w:tc>
          <w:tcPr>
            <w:tcW w:w="1356" w:type="dxa"/>
          </w:tcPr>
          <w:p w14:paraId="1C60DDB2" w14:textId="121C7482" w:rsidR="006865D5" w:rsidRPr="003D4855" w:rsidDel="007154E3" w:rsidRDefault="006865D5">
            <w:pPr>
              <w:pStyle w:val="42"/>
              <w:spacing w:after="72"/>
              <w:ind w:left="1133"/>
              <w:rPr>
                <w:del w:id="3366" w:author="阿毛" w:date="2021-05-21T17:49:00Z"/>
                <w:rFonts w:ascii="標楷體" w:hAnsi="標楷體"/>
              </w:rPr>
              <w:pPrChange w:id="3367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4B25C9CF" w14:textId="013D655D" w:rsidR="006865D5" w:rsidRPr="003D4855" w:rsidDel="007154E3" w:rsidRDefault="006865D5">
            <w:pPr>
              <w:pStyle w:val="42"/>
              <w:spacing w:after="72"/>
              <w:ind w:left="1133"/>
              <w:rPr>
                <w:del w:id="3368" w:author="阿毛" w:date="2021-05-21T17:49:00Z"/>
                <w:rFonts w:ascii="標楷體" w:hAnsi="標楷體"/>
              </w:rPr>
              <w:pPrChange w:id="3369" w:author="阿毛" w:date="2021-06-02T14:38:00Z">
                <w:pPr/>
              </w:pPrChange>
            </w:pPr>
            <w:del w:id="3370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03BBE35E" w14:textId="2B6641FB" w:rsidR="006865D5" w:rsidRPr="003D4855" w:rsidDel="007154E3" w:rsidRDefault="006865D5">
            <w:pPr>
              <w:pStyle w:val="42"/>
              <w:spacing w:after="72"/>
              <w:ind w:left="1133"/>
              <w:rPr>
                <w:del w:id="3371" w:author="阿毛" w:date="2021-05-21T17:49:00Z"/>
                <w:rFonts w:ascii="標楷體" w:hAnsi="標楷體"/>
              </w:rPr>
              <w:pPrChange w:id="3372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5A0E4678" w14:textId="334BB530" w:rsidR="006865D5" w:rsidRPr="003D4855" w:rsidDel="007154E3" w:rsidRDefault="006865D5">
            <w:pPr>
              <w:pStyle w:val="42"/>
              <w:spacing w:after="72"/>
              <w:ind w:left="1133"/>
              <w:rPr>
                <w:del w:id="3373" w:author="阿毛" w:date="2021-05-21T17:49:00Z"/>
                <w:rFonts w:ascii="標楷體" w:hAnsi="標楷體"/>
              </w:rPr>
              <w:pPrChange w:id="3374" w:author="阿毛" w:date="2021-06-02T14:38:00Z">
                <w:pPr/>
              </w:pPrChange>
            </w:pPr>
            <w:del w:id="3375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，不可大於本營業日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月份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</w:tbl>
    <w:p w14:paraId="018FADFA" w14:textId="2227850D" w:rsidR="006865D5" w:rsidDel="007154E3" w:rsidRDefault="006865D5">
      <w:pPr>
        <w:pStyle w:val="42"/>
        <w:spacing w:after="72"/>
        <w:ind w:left="1133"/>
        <w:rPr>
          <w:del w:id="3376" w:author="阿毛" w:date="2021-05-21T17:49:00Z"/>
          <w:rFonts w:ascii="標楷體" w:hAnsi="標楷體"/>
        </w:rPr>
        <w:pPrChange w:id="3377" w:author="阿毛" w:date="2021-06-02T14:38:00Z">
          <w:pPr>
            <w:pStyle w:val="42"/>
            <w:spacing w:after="72"/>
            <w:ind w:leftChars="0" w:left="0"/>
          </w:pPr>
        </w:pPrChange>
      </w:pPr>
    </w:p>
    <w:p w14:paraId="0011EE9F" w14:textId="50EF68BF" w:rsidR="006865D5" w:rsidDel="007154E3" w:rsidRDefault="006865D5">
      <w:pPr>
        <w:pStyle w:val="42"/>
        <w:spacing w:after="72"/>
        <w:ind w:left="1133"/>
        <w:rPr>
          <w:del w:id="3378" w:author="阿毛" w:date="2021-05-21T17:49:00Z"/>
          <w:rFonts w:ascii="標楷體" w:hAnsi="標楷體"/>
        </w:rPr>
        <w:pPrChange w:id="3379" w:author="阿毛" w:date="2021-06-02T14:38:00Z">
          <w:pPr>
            <w:pStyle w:val="42"/>
            <w:spacing w:after="72"/>
            <w:ind w:leftChars="0" w:left="0"/>
          </w:pPr>
        </w:pPrChange>
      </w:pPr>
      <w:del w:id="3380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  <w:lang w:eastAsia="zh-HK"/>
          </w:rPr>
          <w:delText>檔案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  <w:lang w:eastAsia="zh-HK"/>
          </w:rPr>
          <w:delText>催收款明細檔</w:delText>
        </w:r>
      </w:del>
    </w:p>
    <w:p w14:paraId="4AFBEFFA" w14:textId="719B9D73" w:rsidR="006865D5" w:rsidDel="007154E3" w:rsidRDefault="006865D5">
      <w:pPr>
        <w:pStyle w:val="42"/>
        <w:spacing w:after="72"/>
        <w:ind w:left="1133"/>
        <w:rPr>
          <w:del w:id="3381" w:author="阿毛" w:date="2021-05-21T17:49:00Z"/>
          <w:rFonts w:ascii="標楷體" w:hAnsi="標楷體"/>
        </w:rPr>
        <w:pPrChange w:id="3382" w:author="阿毛" w:date="2021-06-02T14:38:00Z">
          <w:pPr>
            <w:pStyle w:val="42"/>
            <w:spacing w:after="72"/>
            <w:ind w:leftChars="0" w:left="0"/>
          </w:pPr>
        </w:pPrChange>
      </w:pPr>
      <w:del w:id="3383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Del="007154E3">
          <w:rPr>
            <w:rFonts w:ascii="標楷體" w:hAnsi="標楷體" w:hint="eastAsia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1C8DFDEA">
            <v:shape id="_x0000_i1036" type="#_x0000_t75" style="width:77pt;height:46pt" o:ole="">
              <v:imagedata r:id="rId56" o:title=""/>
            </v:shape>
            <o:OLEObject Type="Embed" ProgID="AcroExch.Document.DC" ShapeID="_x0000_i1036" DrawAspect="Icon" ObjectID="_1701160125" r:id="rId57"/>
          </w:object>
        </w:r>
      </w:del>
    </w:p>
    <w:p w14:paraId="3E322139" w14:textId="43FBD06F" w:rsidR="00C937CE" w:rsidRPr="00D545F1" w:rsidDel="007154E3" w:rsidRDefault="00C937CE">
      <w:pPr>
        <w:pStyle w:val="42"/>
        <w:spacing w:after="72"/>
        <w:ind w:left="1133"/>
        <w:rPr>
          <w:del w:id="3384" w:author="阿毛" w:date="2021-05-21T17:49:00Z"/>
          <w:rFonts w:ascii="標楷體" w:hAnsi="標楷體"/>
        </w:rPr>
        <w:pPrChange w:id="3385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386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5</w:delText>
        </w:r>
        <w:r w:rsidRPr="00C937CE" w:rsidDel="007154E3">
          <w:rPr>
            <w:rFonts w:ascii="標楷體" w:hAnsi="標楷體" w:hint="eastAsia"/>
          </w:rPr>
          <w:delText>放款本息攤還表暨繳息通知單</w:delText>
        </w:r>
      </w:del>
    </w:p>
    <w:p w14:paraId="24315B67" w14:textId="0F1D6AED" w:rsidR="00C937CE" w:rsidRPr="00AB69BA" w:rsidDel="007154E3" w:rsidRDefault="00C937CE">
      <w:pPr>
        <w:pStyle w:val="42"/>
        <w:spacing w:after="72"/>
        <w:ind w:left="1133"/>
        <w:rPr>
          <w:del w:id="3387" w:author="阿毛" w:date="2021-05-21T17:49:00Z"/>
        </w:rPr>
        <w:pPrChange w:id="3388" w:author="阿毛" w:date="2021-06-02T14:38:00Z">
          <w:pPr>
            <w:pStyle w:val="a"/>
          </w:pPr>
        </w:pPrChange>
      </w:pPr>
      <w:del w:id="3389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937CE" w:rsidRPr="00AB69BA" w:rsidDel="007154E3" w14:paraId="7433937B" w14:textId="1E8BA610" w:rsidTr="00EC6070">
        <w:trPr>
          <w:trHeight w:val="277"/>
          <w:del w:id="339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8C5424" w14:textId="750DA6A1" w:rsidR="00C937CE" w:rsidRPr="00AB69BA" w:rsidDel="007154E3" w:rsidRDefault="00C937CE">
            <w:pPr>
              <w:pStyle w:val="42"/>
              <w:spacing w:after="72"/>
              <w:ind w:left="1133"/>
              <w:rPr>
                <w:del w:id="3391" w:author="阿毛" w:date="2021-05-21T17:49:00Z"/>
                <w:rFonts w:ascii="標楷體" w:hAnsi="標楷體"/>
              </w:rPr>
              <w:pPrChange w:id="3392" w:author="阿毛" w:date="2021-06-02T14:38:00Z">
                <w:pPr/>
              </w:pPrChange>
            </w:pPr>
            <w:del w:id="339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8494C2" w14:textId="4CC68F5C" w:rsidR="00C937CE" w:rsidDel="007154E3" w:rsidRDefault="00C937CE">
            <w:pPr>
              <w:pStyle w:val="42"/>
              <w:spacing w:after="72"/>
              <w:ind w:left="1133"/>
              <w:rPr>
                <w:del w:id="3394" w:author="阿毛" w:date="2021-05-21T17:49:00Z"/>
                <w:rFonts w:ascii="標楷體" w:hAnsi="標楷體"/>
              </w:rPr>
              <w:pPrChange w:id="3395" w:author="阿毛" w:date="2021-06-02T14:38:00Z">
                <w:pPr/>
              </w:pPrChange>
            </w:pPr>
            <w:del w:id="3396" w:author="阿毛" w:date="2021-05-21T17:49:00Z">
              <w:r w:rsidRPr="00C937CE" w:rsidDel="007154E3">
                <w:rPr>
                  <w:rFonts w:ascii="標楷體" w:hAnsi="標楷體" w:hint="eastAsia"/>
                  <w:lang w:eastAsia="zh-HK"/>
                </w:rPr>
                <w:delText>放款本息攤還表暨繳息通知單</w:delText>
              </w:r>
            </w:del>
          </w:p>
          <w:p w14:paraId="074BD2B6" w14:textId="57164ED9" w:rsidR="00DF233E" w:rsidRPr="00DF233E" w:rsidDel="007154E3" w:rsidRDefault="00DF233E">
            <w:pPr>
              <w:pStyle w:val="42"/>
              <w:spacing w:after="72"/>
              <w:ind w:left="1133"/>
              <w:rPr>
                <w:del w:id="3397" w:author="阿毛" w:date="2021-05-21T17:49:00Z"/>
                <w:rFonts w:ascii="標楷體" w:hAnsi="標楷體"/>
              </w:rPr>
              <w:pPrChange w:id="3398" w:author="阿毛" w:date="2021-06-02T14:38:00Z">
                <w:pPr/>
              </w:pPrChange>
            </w:pPr>
            <w:del w:id="3399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Pr="00DF233E" w:rsidDel="007154E3">
                <w:rPr>
                  <w:rFonts w:ascii="標楷體" w:hAnsi="標楷體" w:hint="eastAsia"/>
                </w:rPr>
                <w:delText>全部歸戶結束時列印</w:delText>
              </w:r>
            </w:del>
          </w:p>
          <w:p w14:paraId="02DF49BE" w14:textId="6D220926" w:rsidR="00DF233E" w:rsidRPr="00DF233E" w:rsidDel="007154E3" w:rsidRDefault="00DF233E">
            <w:pPr>
              <w:pStyle w:val="42"/>
              <w:spacing w:after="72"/>
              <w:ind w:left="1133"/>
              <w:rPr>
                <w:del w:id="3400" w:author="阿毛" w:date="2021-05-21T17:49:00Z"/>
                <w:rFonts w:ascii="標楷體" w:hAnsi="標楷體"/>
              </w:rPr>
              <w:pPrChange w:id="3401" w:author="阿毛" w:date="2021-06-02T14:38:00Z">
                <w:pPr/>
              </w:pPrChange>
            </w:pPr>
            <w:del w:id="3402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  <w:r w:rsidRPr="00DF233E" w:rsidDel="007154E3">
                <w:rPr>
                  <w:rFonts w:ascii="標楷體" w:hAnsi="標楷體" w:hint="eastAsia"/>
                </w:rPr>
                <w:delText>.每月第2營業日印後4個月 , 必印</w:delText>
              </w:r>
            </w:del>
          </w:p>
          <w:p w14:paraId="4B1CA549" w14:textId="0306B71A" w:rsidR="00DF233E" w:rsidRPr="00DF233E" w:rsidDel="007154E3" w:rsidRDefault="00A05F5E">
            <w:pPr>
              <w:pStyle w:val="42"/>
              <w:spacing w:after="72"/>
              <w:ind w:left="1133"/>
              <w:rPr>
                <w:del w:id="3403" w:author="阿毛" w:date="2021-05-21T17:49:00Z"/>
                <w:rFonts w:ascii="標楷體" w:hAnsi="標楷體"/>
              </w:rPr>
              <w:pPrChange w:id="3404" w:author="阿毛" w:date="2021-06-02T14:38:00Z">
                <w:pPr/>
              </w:pPrChange>
            </w:pPr>
            <w:del w:id="3405" w:author="阿毛" w:date="2021-05-21T17:49:00Z">
              <w:r w:rsidDel="007154E3">
                <w:rPr>
                  <w:rFonts w:ascii="標楷體" w:hAnsi="標楷體" w:hint="eastAsia"/>
                </w:rPr>
                <w:delText>3</w:delText>
              </w:r>
              <w:r w:rsidR="00DF233E" w:rsidRPr="00DF233E" w:rsidDel="007154E3">
                <w:rPr>
                  <w:rFonts w:ascii="標楷體" w:hAnsi="標楷體" w:hint="eastAsia"/>
                </w:rPr>
                <w:delText>.繳息通知單列印最近6期或列印到下次調整日之前一期</w:delText>
              </w:r>
            </w:del>
          </w:p>
          <w:p w14:paraId="24FDC242" w14:textId="53832678" w:rsidR="00DF233E" w:rsidRPr="00DF233E" w:rsidDel="007154E3" w:rsidRDefault="00DF233E">
            <w:pPr>
              <w:pStyle w:val="42"/>
              <w:spacing w:after="72"/>
              <w:ind w:left="1133"/>
              <w:rPr>
                <w:del w:id="3406" w:author="阿毛" w:date="2021-05-21T17:49:00Z"/>
                <w:rFonts w:ascii="標楷體" w:hAnsi="標楷體"/>
              </w:rPr>
              <w:pPrChange w:id="3407" w:author="阿毛" w:date="2021-06-02T14:38:00Z">
                <w:pPr/>
              </w:pPrChange>
            </w:pPr>
            <w:del w:id="3408" w:author="阿毛" w:date="2021-05-21T17:49:00Z">
              <w:r w:rsidRPr="00DF233E" w:rsidDel="007154E3">
                <w:rPr>
                  <w:rFonts w:ascii="標楷體" w:hAnsi="標楷體" w:hint="eastAsia"/>
                </w:rPr>
                <w:delText>4.清單依[通知方式]分頁</w:delText>
              </w:r>
            </w:del>
          </w:p>
          <w:p w14:paraId="36121533" w14:textId="1A97FBDA" w:rsidR="00DF233E" w:rsidRPr="00DF233E" w:rsidDel="007154E3" w:rsidRDefault="00DF233E">
            <w:pPr>
              <w:pStyle w:val="42"/>
              <w:spacing w:after="72"/>
              <w:ind w:left="1133"/>
              <w:rPr>
                <w:del w:id="3409" w:author="阿毛" w:date="2021-05-21T17:49:00Z"/>
                <w:rFonts w:ascii="標楷體" w:hAnsi="標楷體"/>
              </w:rPr>
              <w:pPrChange w:id="3410" w:author="阿毛" w:date="2021-06-02T14:38:00Z">
                <w:pPr/>
              </w:pPrChange>
            </w:pPr>
            <w:del w:id="3411" w:author="阿毛" w:date="2021-05-21T17:49:00Z">
              <w:r w:rsidRPr="00DF233E" w:rsidDel="007154E3">
                <w:rPr>
                  <w:rFonts w:ascii="標楷體" w:hAnsi="標楷體" w:hint="eastAsia"/>
                </w:rPr>
                <w:delText>5.以交易輸入日期區間及戶號為鍵值列印</w:delText>
              </w:r>
            </w:del>
          </w:p>
          <w:p w14:paraId="6EC41A58" w14:textId="27C07D17" w:rsidR="00C937CE" w:rsidRPr="003E2496" w:rsidDel="007154E3" w:rsidRDefault="00DF233E">
            <w:pPr>
              <w:pStyle w:val="42"/>
              <w:spacing w:after="72"/>
              <w:ind w:left="1133"/>
              <w:rPr>
                <w:del w:id="3412" w:author="阿毛" w:date="2021-05-21T17:49:00Z"/>
                <w:rFonts w:ascii="標楷體" w:hAnsi="標楷體"/>
              </w:rPr>
              <w:pPrChange w:id="3413" w:author="阿毛" w:date="2021-06-02T14:38:00Z">
                <w:pPr/>
              </w:pPrChange>
            </w:pPr>
            <w:del w:id="3414" w:author="阿毛" w:date="2021-05-21T17:49:00Z">
              <w:r w:rsidRPr="00DF233E" w:rsidDel="007154E3">
                <w:rPr>
                  <w:rFonts w:ascii="標楷體" w:hAnsi="標楷體" w:hint="eastAsia"/>
                </w:rPr>
                <w:delText>6.加入[應注意事項清單]提醒此份報表為必印</w:delText>
              </w:r>
            </w:del>
          </w:p>
        </w:tc>
      </w:tr>
      <w:tr w:rsidR="00C937CE" w:rsidRPr="00AB69BA" w:rsidDel="007154E3" w14:paraId="1401A88E" w14:textId="7AA349D9" w:rsidTr="00EC6070">
        <w:trPr>
          <w:trHeight w:val="277"/>
          <w:del w:id="341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ADDD13" w14:textId="1D0A2D38" w:rsidR="00C937CE" w:rsidRPr="00AB69BA" w:rsidDel="007154E3" w:rsidRDefault="00C937CE">
            <w:pPr>
              <w:pStyle w:val="42"/>
              <w:spacing w:after="72"/>
              <w:ind w:left="1133"/>
              <w:rPr>
                <w:del w:id="3416" w:author="阿毛" w:date="2021-05-21T17:49:00Z"/>
                <w:rFonts w:ascii="標楷體" w:hAnsi="標楷體"/>
              </w:rPr>
              <w:pPrChange w:id="3417" w:author="阿毛" w:date="2021-06-02T14:38:00Z">
                <w:pPr/>
              </w:pPrChange>
            </w:pPr>
            <w:del w:id="3418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072ACC" w14:textId="2A758CB2" w:rsidR="00C937CE" w:rsidRPr="00AB69BA" w:rsidDel="007154E3" w:rsidRDefault="00C937CE">
            <w:pPr>
              <w:pStyle w:val="42"/>
              <w:spacing w:after="72"/>
              <w:ind w:left="1133"/>
              <w:rPr>
                <w:del w:id="3419" w:author="阿毛" w:date="2021-05-21T17:49:00Z"/>
                <w:rFonts w:ascii="標楷體" w:hAnsi="標楷體"/>
              </w:rPr>
              <w:pPrChange w:id="3420" w:author="阿毛" w:date="2021-06-02T14:38:00Z">
                <w:pPr/>
              </w:pPrChange>
            </w:pPr>
          </w:p>
        </w:tc>
      </w:tr>
      <w:tr w:rsidR="00C937CE" w:rsidRPr="00AB69BA" w:rsidDel="007154E3" w14:paraId="5FEDEABF" w14:textId="0F83366B" w:rsidTr="00EC6070">
        <w:trPr>
          <w:trHeight w:val="773"/>
          <w:del w:id="342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AC1E43" w14:textId="5F95BD47" w:rsidR="00C937CE" w:rsidRPr="00AB69BA" w:rsidDel="007154E3" w:rsidRDefault="00C937CE">
            <w:pPr>
              <w:pStyle w:val="42"/>
              <w:spacing w:after="72"/>
              <w:ind w:left="1133"/>
              <w:rPr>
                <w:del w:id="3422" w:author="阿毛" w:date="2021-05-21T17:49:00Z"/>
                <w:rFonts w:ascii="標楷體" w:hAnsi="標楷體"/>
              </w:rPr>
              <w:pPrChange w:id="3423" w:author="阿毛" w:date="2021-06-02T14:38:00Z">
                <w:pPr/>
              </w:pPrChange>
            </w:pPr>
            <w:del w:id="342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11BF8A" w14:textId="0E8B4282" w:rsidR="00C937CE" w:rsidRPr="00AB69BA" w:rsidDel="007154E3" w:rsidRDefault="00C937CE">
            <w:pPr>
              <w:pStyle w:val="42"/>
              <w:spacing w:after="72"/>
              <w:ind w:left="1133"/>
              <w:rPr>
                <w:del w:id="3425" w:author="阿毛" w:date="2021-05-21T17:49:00Z"/>
                <w:rFonts w:ascii="標楷體" w:hAnsi="標楷體"/>
              </w:rPr>
              <w:pPrChange w:id="3426" w:author="阿毛" w:date="2021-06-02T14:38:00Z">
                <w:pPr/>
              </w:pPrChange>
            </w:pPr>
          </w:p>
        </w:tc>
      </w:tr>
      <w:tr w:rsidR="00C937CE" w:rsidRPr="00AB69BA" w:rsidDel="007154E3" w14:paraId="62BB69DA" w14:textId="1D42EA2E" w:rsidTr="00EC6070">
        <w:trPr>
          <w:trHeight w:val="321"/>
          <w:del w:id="342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38484" w14:textId="0F7E1832" w:rsidR="00C937CE" w:rsidRPr="00AB69BA" w:rsidDel="007154E3" w:rsidRDefault="00C937CE">
            <w:pPr>
              <w:pStyle w:val="42"/>
              <w:spacing w:after="72"/>
              <w:ind w:left="1133"/>
              <w:rPr>
                <w:del w:id="3428" w:author="阿毛" w:date="2021-05-21T17:49:00Z"/>
                <w:rFonts w:ascii="標楷體" w:hAnsi="標楷體"/>
              </w:rPr>
              <w:pPrChange w:id="3429" w:author="阿毛" w:date="2021-06-02T14:38:00Z">
                <w:pPr/>
              </w:pPrChange>
            </w:pPr>
            <w:del w:id="3430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0FA1B5" w14:textId="7372FC38" w:rsidR="00C937CE" w:rsidRPr="00AB69BA" w:rsidDel="007154E3" w:rsidRDefault="00C937CE">
            <w:pPr>
              <w:pStyle w:val="42"/>
              <w:spacing w:after="72"/>
              <w:ind w:left="1133"/>
              <w:rPr>
                <w:del w:id="3431" w:author="阿毛" w:date="2021-05-21T17:49:00Z"/>
                <w:rFonts w:ascii="標楷體" w:hAnsi="標楷體"/>
              </w:rPr>
              <w:pPrChange w:id="3432" w:author="阿毛" w:date="2021-06-02T14:38:00Z">
                <w:pPr/>
              </w:pPrChange>
            </w:pPr>
          </w:p>
        </w:tc>
      </w:tr>
      <w:tr w:rsidR="00C937CE" w:rsidRPr="00AB69BA" w:rsidDel="007154E3" w14:paraId="67180A19" w14:textId="3D742309" w:rsidTr="00EC6070">
        <w:trPr>
          <w:trHeight w:val="1311"/>
          <w:del w:id="343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D8CCE0" w14:textId="52135DD4" w:rsidR="00C937CE" w:rsidRPr="00AB69BA" w:rsidDel="007154E3" w:rsidRDefault="00C937CE">
            <w:pPr>
              <w:pStyle w:val="42"/>
              <w:spacing w:after="72"/>
              <w:ind w:left="1133"/>
              <w:rPr>
                <w:del w:id="3434" w:author="阿毛" w:date="2021-05-21T17:49:00Z"/>
                <w:rFonts w:ascii="標楷體" w:hAnsi="標楷體"/>
              </w:rPr>
              <w:pPrChange w:id="3435" w:author="阿毛" w:date="2021-06-02T14:38:00Z">
                <w:pPr/>
              </w:pPrChange>
            </w:pPr>
            <w:del w:id="3436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3890CD" w14:textId="4C0380E1" w:rsidR="00C937CE" w:rsidRPr="00AB69BA" w:rsidDel="007154E3" w:rsidRDefault="00C937CE">
            <w:pPr>
              <w:pStyle w:val="42"/>
              <w:spacing w:after="72"/>
              <w:ind w:left="1133"/>
              <w:rPr>
                <w:del w:id="3437" w:author="阿毛" w:date="2021-05-21T17:49:00Z"/>
                <w:rFonts w:ascii="標楷體" w:hAnsi="標楷體"/>
              </w:rPr>
              <w:pPrChange w:id="3438" w:author="阿毛" w:date="2021-06-02T14:38:00Z">
                <w:pPr/>
              </w:pPrChange>
            </w:pPr>
          </w:p>
        </w:tc>
      </w:tr>
      <w:tr w:rsidR="00C937CE" w:rsidRPr="00AB69BA" w:rsidDel="007154E3" w14:paraId="7E3A569C" w14:textId="6A63D038" w:rsidTr="00EC6070">
        <w:trPr>
          <w:trHeight w:val="278"/>
          <w:del w:id="343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84437" w14:textId="249E32BD" w:rsidR="00C937CE" w:rsidRPr="00AB69BA" w:rsidDel="007154E3" w:rsidRDefault="00C937CE">
            <w:pPr>
              <w:pStyle w:val="42"/>
              <w:spacing w:after="72"/>
              <w:ind w:left="1133"/>
              <w:rPr>
                <w:del w:id="3440" w:author="阿毛" w:date="2021-05-21T17:49:00Z"/>
                <w:rFonts w:ascii="標楷體" w:hAnsi="標楷體"/>
              </w:rPr>
              <w:pPrChange w:id="3441" w:author="阿毛" w:date="2021-06-02T14:38:00Z">
                <w:pPr/>
              </w:pPrChange>
            </w:pPr>
            <w:del w:id="344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6DB160" w14:textId="640D3980" w:rsidR="00C937CE" w:rsidRPr="00AB69BA" w:rsidDel="007154E3" w:rsidRDefault="00C937CE">
            <w:pPr>
              <w:pStyle w:val="42"/>
              <w:spacing w:after="72"/>
              <w:ind w:left="1133"/>
              <w:rPr>
                <w:del w:id="3443" w:author="阿毛" w:date="2021-05-21T17:49:00Z"/>
                <w:rFonts w:ascii="標楷體" w:hAnsi="標楷體"/>
              </w:rPr>
              <w:pPrChange w:id="3444" w:author="阿毛" w:date="2021-06-02T14:38:00Z">
                <w:pPr/>
              </w:pPrChange>
            </w:pPr>
          </w:p>
        </w:tc>
      </w:tr>
      <w:tr w:rsidR="00C937CE" w:rsidRPr="00AB69BA" w:rsidDel="007154E3" w14:paraId="557039E3" w14:textId="21A3E4B7" w:rsidTr="00EC6070">
        <w:trPr>
          <w:trHeight w:val="358"/>
          <w:del w:id="344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199B5B" w14:textId="0526ADA2" w:rsidR="00C937CE" w:rsidRPr="00AB69BA" w:rsidDel="007154E3" w:rsidRDefault="00C937CE">
            <w:pPr>
              <w:pStyle w:val="42"/>
              <w:spacing w:after="72"/>
              <w:ind w:left="1133"/>
              <w:rPr>
                <w:del w:id="3446" w:author="阿毛" w:date="2021-05-21T17:49:00Z"/>
                <w:rFonts w:ascii="標楷體" w:hAnsi="標楷體"/>
              </w:rPr>
              <w:pPrChange w:id="3447" w:author="阿毛" w:date="2021-06-02T14:38:00Z">
                <w:pPr/>
              </w:pPrChange>
            </w:pPr>
            <w:del w:id="3448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69AF20" w14:textId="37DFD966" w:rsidR="00C937CE" w:rsidRPr="00AB69BA" w:rsidDel="007154E3" w:rsidRDefault="00C937CE">
            <w:pPr>
              <w:pStyle w:val="42"/>
              <w:spacing w:after="72"/>
              <w:ind w:left="1133"/>
              <w:rPr>
                <w:del w:id="3449" w:author="阿毛" w:date="2021-05-21T17:49:00Z"/>
                <w:rFonts w:ascii="標楷體" w:hAnsi="標楷體"/>
              </w:rPr>
              <w:pPrChange w:id="3450" w:author="阿毛" w:date="2021-06-02T14:38:00Z">
                <w:pPr/>
              </w:pPrChange>
            </w:pPr>
          </w:p>
        </w:tc>
      </w:tr>
      <w:tr w:rsidR="00C937CE" w:rsidRPr="00AB69BA" w:rsidDel="007154E3" w14:paraId="0A3A41C8" w14:textId="2897B7F6" w:rsidTr="00EC6070">
        <w:trPr>
          <w:trHeight w:val="278"/>
          <w:del w:id="345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699C72" w14:textId="597AC72A" w:rsidR="00C937CE" w:rsidRPr="00AB69BA" w:rsidDel="007154E3" w:rsidRDefault="00C937CE">
            <w:pPr>
              <w:pStyle w:val="42"/>
              <w:spacing w:after="72"/>
              <w:ind w:left="1133"/>
              <w:rPr>
                <w:del w:id="3452" w:author="阿毛" w:date="2021-05-21T17:49:00Z"/>
                <w:rFonts w:ascii="標楷體" w:hAnsi="標楷體"/>
              </w:rPr>
              <w:pPrChange w:id="3453" w:author="阿毛" w:date="2021-06-02T14:38:00Z">
                <w:pPr/>
              </w:pPrChange>
            </w:pPr>
            <w:del w:id="345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A3993A" w14:textId="56377531" w:rsidR="00C937CE" w:rsidRPr="00AB69BA" w:rsidDel="007154E3" w:rsidRDefault="00C937CE">
            <w:pPr>
              <w:pStyle w:val="42"/>
              <w:spacing w:after="72"/>
              <w:ind w:left="1133"/>
              <w:rPr>
                <w:del w:id="3455" w:author="阿毛" w:date="2021-05-21T17:49:00Z"/>
                <w:rFonts w:ascii="標楷體" w:hAnsi="標楷體"/>
              </w:rPr>
              <w:pPrChange w:id="3456" w:author="阿毛" w:date="2021-06-02T14:38:00Z">
                <w:pPr/>
              </w:pPrChange>
            </w:pPr>
          </w:p>
        </w:tc>
      </w:tr>
    </w:tbl>
    <w:p w14:paraId="77FA44DC" w14:textId="5F792611" w:rsidR="00C937CE" w:rsidDel="007154E3" w:rsidRDefault="00C937CE">
      <w:pPr>
        <w:pStyle w:val="42"/>
        <w:spacing w:after="72"/>
        <w:ind w:left="1133"/>
        <w:rPr>
          <w:del w:id="3457" w:author="阿毛" w:date="2021-05-21T17:49:00Z"/>
          <w:rFonts w:ascii="標楷體" w:hAnsi="標楷體"/>
        </w:rPr>
        <w:pPrChange w:id="3458" w:author="阿毛" w:date="2021-06-02T14:38:00Z">
          <w:pPr/>
        </w:pPrChange>
      </w:pPr>
    </w:p>
    <w:p w14:paraId="57309665" w14:textId="7C0A1732" w:rsidR="00DF233E" w:rsidDel="007154E3" w:rsidRDefault="00DF233E">
      <w:pPr>
        <w:pStyle w:val="42"/>
        <w:spacing w:after="72"/>
        <w:ind w:left="1133"/>
        <w:rPr>
          <w:del w:id="3459" w:author="阿毛" w:date="2021-05-21T17:49:00Z"/>
          <w:rFonts w:ascii="標楷體" w:hAnsi="標楷體"/>
        </w:rPr>
        <w:pPrChange w:id="3460" w:author="阿毛" w:date="2021-06-02T14:38:00Z">
          <w:pPr>
            <w:widowControl/>
          </w:pPr>
        </w:pPrChange>
      </w:pPr>
      <w:del w:id="3461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E067EDF" w14:textId="2A28DDCA" w:rsidR="00DF233E" w:rsidRPr="00AB69BA" w:rsidDel="007154E3" w:rsidRDefault="00DF233E">
      <w:pPr>
        <w:pStyle w:val="42"/>
        <w:spacing w:after="72"/>
        <w:ind w:left="1133"/>
        <w:rPr>
          <w:del w:id="3462" w:author="阿毛" w:date="2021-05-21T17:49:00Z"/>
          <w:rFonts w:ascii="標楷體" w:hAnsi="標楷體"/>
        </w:rPr>
        <w:pPrChange w:id="3463" w:author="阿毛" w:date="2021-06-02T14:38:00Z">
          <w:pPr/>
        </w:pPrChange>
      </w:pPr>
    </w:p>
    <w:p w14:paraId="5A3E3D93" w14:textId="42683A55" w:rsidR="00C937CE" w:rsidRPr="00AB69BA" w:rsidDel="007154E3" w:rsidRDefault="00C937CE">
      <w:pPr>
        <w:pStyle w:val="42"/>
        <w:spacing w:after="72"/>
        <w:ind w:left="1133"/>
        <w:rPr>
          <w:del w:id="3464" w:author="阿毛" w:date="2021-05-21T17:49:00Z"/>
        </w:rPr>
        <w:pPrChange w:id="3465" w:author="阿毛" w:date="2021-06-02T14:38:00Z">
          <w:pPr>
            <w:pStyle w:val="a"/>
          </w:pPr>
        </w:pPrChange>
      </w:pPr>
      <w:del w:id="3466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20CD2751" w14:textId="1A122708" w:rsidR="00C937CE" w:rsidRPr="00AB69BA" w:rsidDel="007154E3" w:rsidRDefault="00C937CE">
      <w:pPr>
        <w:pStyle w:val="42"/>
        <w:spacing w:after="72"/>
        <w:ind w:left="1133"/>
        <w:rPr>
          <w:del w:id="3467" w:author="阿毛" w:date="2021-05-21T17:49:00Z"/>
          <w:rFonts w:ascii="標楷體" w:hAnsi="標楷體"/>
        </w:rPr>
        <w:pPrChange w:id="3468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469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796A0C03" w14:textId="6C08270B" w:rsidR="00C937CE" w:rsidDel="007154E3" w:rsidRDefault="00EB300A">
      <w:pPr>
        <w:pStyle w:val="42"/>
        <w:spacing w:after="72"/>
        <w:ind w:left="1133"/>
        <w:rPr>
          <w:del w:id="3470" w:author="阿毛" w:date="2021-05-21T17:49:00Z"/>
          <w:rFonts w:ascii="標楷體" w:hAnsi="標楷體"/>
        </w:rPr>
        <w:pPrChange w:id="3471" w:author="阿毛" w:date="2021-06-02T14:38:00Z">
          <w:pPr>
            <w:autoSpaceDE w:val="0"/>
            <w:autoSpaceDN w:val="0"/>
            <w:adjustRightInd w:val="0"/>
          </w:pPr>
        </w:pPrChange>
      </w:pPr>
      <w:del w:id="3472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0E52B188" wp14:editId="157178BD">
              <wp:extent cx="6750050" cy="2324100"/>
              <wp:effectExtent l="0" t="0" r="0" b="0"/>
              <wp:docPr id="1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50050" cy="2324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45BDB21" w14:textId="090EE7CD" w:rsidR="00C937CE" w:rsidRPr="00AB69BA" w:rsidDel="007154E3" w:rsidRDefault="00D950B2">
      <w:pPr>
        <w:pStyle w:val="42"/>
        <w:spacing w:after="72"/>
        <w:ind w:left="1133"/>
        <w:rPr>
          <w:del w:id="3473" w:author="阿毛" w:date="2021-05-21T17:49:00Z"/>
        </w:rPr>
        <w:pPrChange w:id="3474" w:author="阿毛" w:date="2021-06-02T14:38:00Z">
          <w:pPr>
            <w:pStyle w:val="a"/>
          </w:pPr>
        </w:pPrChange>
      </w:pPr>
      <w:del w:id="3475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86"/>
        <w:gridCol w:w="1186"/>
        <w:gridCol w:w="1779"/>
        <w:gridCol w:w="1186"/>
        <w:gridCol w:w="1186"/>
        <w:gridCol w:w="1186"/>
        <w:gridCol w:w="1271"/>
        <w:gridCol w:w="1440"/>
      </w:tblGrid>
      <w:tr w:rsidR="00DF233E" w:rsidRPr="00CA6569" w:rsidDel="007154E3" w14:paraId="2F0CDC87" w14:textId="087C4498" w:rsidTr="001E674F">
        <w:trPr>
          <w:trHeight w:val="388"/>
          <w:jc w:val="center"/>
          <w:del w:id="3476" w:author="阿毛" w:date="2021-05-21T17:49:00Z"/>
        </w:trPr>
        <w:tc>
          <w:tcPr>
            <w:tcW w:w="483" w:type="dxa"/>
            <w:vMerge w:val="restart"/>
          </w:tcPr>
          <w:p w14:paraId="02F26D90" w14:textId="64538036" w:rsidR="00DF233E" w:rsidRPr="00CA6569" w:rsidDel="007154E3" w:rsidRDefault="00DF233E">
            <w:pPr>
              <w:pStyle w:val="42"/>
              <w:spacing w:after="72"/>
              <w:ind w:left="1133"/>
              <w:rPr>
                <w:del w:id="3477" w:author="阿毛" w:date="2021-05-21T17:49:00Z"/>
                <w:rFonts w:ascii="標楷體" w:hAnsi="標楷體"/>
              </w:rPr>
              <w:pPrChange w:id="3478" w:author="阿毛" w:date="2021-06-02T14:38:00Z">
                <w:pPr/>
              </w:pPrChange>
            </w:pPr>
            <w:del w:id="3479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468" w:type="dxa"/>
            <w:vMerge w:val="restart"/>
          </w:tcPr>
          <w:p w14:paraId="2961E86F" w14:textId="7C131EB2" w:rsidR="00DF233E" w:rsidRPr="00CA6569" w:rsidDel="007154E3" w:rsidRDefault="00DF233E">
            <w:pPr>
              <w:pStyle w:val="42"/>
              <w:spacing w:after="72"/>
              <w:ind w:left="1133"/>
              <w:rPr>
                <w:del w:id="3480" w:author="阿毛" w:date="2021-05-21T17:49:00Z"/>
                <w:rFonts w:ascii="標楷體" w:hAnsi="標楷體"/>
              </w:rPr>
              <w:pPrChange w:id="3481" w:author="阿毛" w:date="2021-06-02T14:38:00Z">
                <w:pPr/>
              </w:pPrChange>
            </w:pPr>
            <w:del w:id="3482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38" w:type="dxa"/>
            <w:gridSpan w:val="5"/>
          </w:tcPr>
          <w:p w14:paraId="2C1EA9DE" w14:textId="42A4CA4C" w:rsidR="00DF233E" w:rsidRPr="00CA6569" w:rsidDel="007154E3" w:rsidRDefault="00DF233E">
            <w:pPr>
              <w:pStyle w:val="42"/>
              <w:spacing w:after="72"/>
              <w:ind w:left="1133"/>
              <w:rPr>
                <w:del w:id="3483" w:author="阿毛" w:date="2021-05-21T17:49:00Z"/>
                <w:rFonts w:ascii="標楷體" w:hAnsi="標楷體"/>
              </w:rPr>
              <w:pPrChange w:id="3484" w:author="阿毛" w:date="2021-06-02T14:38:00Z">
                <w:pPr>
                  <w:jc w:val="center"/>
                </w:pPr>
              </w:pPrChange>
            </w:pPr>
            <w:del w:id="3485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331" w:type="dxa"/>
            <w:vMerge w:val="restart"/>
          </w:tcPr>
          <w:p w14:paraId="2F677554" w14:textId="3E597221" w:rsidR="00DF233E" w:rsidRPr="00CA6569" w:rsidDel="007154E3" w:rsidRDefault="00DF233E">
            <w:pPr>
              <w:pStyle w:val="42"/>
              <w:spacing w:after="72"/>
              <w:ind w:left="1133"/>
              <w:rPr>
                <w:del w:id="3486" w:author="阿毛" w:date="2021-05-21T17:49:00Z"/>
                <w:rFonts w:ascii="標楷體" w:hAnsi="標楷體"/>
              </w:rPr>
              <w:pPrChange w:id="3487" w:author="阿毛" w:date="2021-06-02T14:38:00Z">
                <w:pPr/>
              </w:pPrChange>
            </w:pPr>
            <w:del w:id="3488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DF233E" w:rsidRPr="00CA6569" w:rsidDel="007154E3" w14:paraId="15374139" w14:textId="256EF879" w:rsidTr="001E674F">
        <w:trPr>
          <w:trHeight w:val="244"/>
          <w:jc w:val="center"/>
          <w:del w:id="3489" w:author="阿毛" w:date="2021-05-21T17:49:00Z"/>
        </w:trPr>
        <w:tc>
          <w:tcPr>
            <w:tcW w:w="483" w:type="dxa"/>
            <w:vMerge/>
          </w:tcPr>
          <w:p w14:paraId="1B74E5B0" w14:textId="22601E36" w:rsidR="00DF233E" w:rsidRPr="00CA6569" w:rsidDel="007154E3" w:rsidRDefault="00DF233E">
            <w:pPr>
              <w:pStyle w:val="42"/>
              <w:spacing w:after="72"/>
              <w:ind w:left="1133"/>
              <w:rPr>
                <w:del w:id="3490" w:author="阿毛" w:date="2021-05-21T17:49:00Z"/>
                <w:rFonts w:ascii="標楷體" w:hAnsi="標楷體"/>
              </w:rPr>
              <w:pPrChange w:id="3491" w:author="阿毛" w:date="2021-06-02T14:38:00Z">
                <w:pPr/>
              </w:pPrChange>
            </w:pPr>
          </w:p>
        </w:tc>
        <w:tc>
          <w:tcPr>
            <w:tcW w:w="1468" w:type="dxa"/>
            <w:vMerge/>
          </w:tcPr>
          <w:p w14:paraId="6E9C3EB7" w14:textId="5C73D0C9" w:rsidR="00DF233E" w:rsidRPr="00CA6569" w:rsidDel="007154E3" w:rsidRDefault="00DF233E">
            <w:pPr>
              <w:pStyle w:val="42"/>
              <w:spacing w:after="72"/>
              <w:ind w:left="1133"/>
              <w:rPr>
                <w:del w:id="3492" w:author="阿毛" w:date="2021-05-21T17:49:00Z"/>
                <w:rFonts w:ascii="標楷體" w:hAnsi="標楷體"/>
              </w:rPr>
              <w:pPrChange w:id="3493" w:author="阿毛" w:date="2021-06-02T14:38:00Z">
                <w:pPr/>
              </w:pPrChange>
            </w:pPr>
          </w:p>
        </w:tc>
        <w:tc>
          <w:tcPr>
            <w:tcW w:w="1559" w:type="dxa"/>
          </w:tcPr>
          <w:p w14:paraId="7B1EF201" w14:textId="25AA4878" w:rsidR="00DF233E" w:rsidRPr="00CA6569" w:rsidDel="007154E3" w:rsidRDefault="00DF233E">
            <w:pPr>
              <w:pStyle w:val="42"/>
              <w:spacing w:after="72"/>
              <w:ind w:left="1133"/>
              <w:rPr>
                <w:del w:id="3494" w:author="阿毛" w:date="2021-05-21T17:49:00Z"/>
                <w:rFonts w:ascii="標楷體" w:hAnsi="標楷體"/>
              </w:rPr>
              <w:pPrChange w:id="3495" w:author="阿毛" w:date="2021-06-02T14:38:00Z">
                <w:pPr/>
              </w:pPrChange>
            </w:pPr>
            <w:del w:id="3496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8" w:type="dxa"/>
          </w:tcPr>
          <w:p w14:paraId="6D37168F" w14:textId="09CC6861" w:rsidR="00DF233E" w:rsidRPr="00CA6569" w:rsidDel="007154E3" w:rsidRDefault="00DF233E">
            <w:pPr>
              <w:pStyle w:val="42"/>
              <w:spacing w:after="72"/>
              <w:ind w:left="1133"/>
              <w:rPr>
                <w:del w:id="3497" w:author="阿毛" w:date="2021-05-21T17:49:00Z"/>
                <w:rFonts w:ascii="標楷體" w:hAnsi="標楷體"/>
              </w:rPr>
              <w:pPrChange w:id="3498" w:author="阿毛" w:date="2021-06-02T14:38:00Z">
                <w:pPr/>
              </w:pPrChange>
            </w:pPr>
            <w:del w:id="3499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856" w:type="dxa"/>
          </w:tcPr>
          <w:p w14:paraId="75695213" w14:textId="33C454ED" w:rsidR="00DF233E" w:rsidRPr="00CA6569" w:rsidDel="007154E3" w:rsidRDefault="00DF233E">
            <w:pPr>
              <w:pStyle w:val="42"/>
              <w:spacing w:after="72"/>
              <w:ind w:left="1133"/>
              <w:rPr>
                <w:del w:id="3500" w:author="阿毛" w:date="2021-05-21T17:49:00Z"/>
                <w:rFonts w:ascii="標楷體" w:hAnsi="標楷體"/>
              </w:rPr>
              <w:pPrChange w:id="3501" w:author="阿毛" w:date="2021-06-02T14:38:00Z">
                <w:pPr/>
              </w:pPrChange>
            </w:pPr>
            <w:del w:id="3502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1" w:type="dxa"/>
          </w:tcPr>
          <w:p w14:paraId="647E92EB" w14:textId="6B113000" w:rsidR="00DF233E" w:rsidRPr="00CA6569" w:rsidDel="007154E3" w:rsidRDefault="00DF233E">
            <w:pPr>
              <w:pStyle w:val="42"/>
              <w:spacing w:after="72"/>
              <w:ind w:left="1133"/>
              <w:rPr>
                <w:del w:id="3503" w:author="阿毛" w:date="2021-05-21T17:49:00Z"/>
                <w:rFonts w:ascii="標楷體" w:hAnsi="標楷體"/>
              </w:rPr>
              <w:pPrChange w:id="3504" w:author="阿毛" w:date="2021-06-02T14:38:00Z">
                <w:pPr/>
              </w:pPrChange>
            </w:pPr>
            <w:del w:id="3505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14" w:type="dxa"/>
          </w:tcPr>
          <w:p w14:paraId="66D7307D" w14:textId="6BB9C3B6" w:rsidR="00DF233E" w:rsidRPr="00CA6569" w:rsidDel="007154E3" w:rsidRDefault="00DF233E">
            <w:pPr>
              <w:pStyle w:val="42"/>
              <w:spacing w:after="72"/>
              <w:ind w:left="1133"/>
              <w:rPr>
                <w:del w:id="3506" w:author="阿毛" w:date="2021-05-21T17:49:00Z"/>
                <w:rFonts w:ascii="標楷體" w:hAnsi="標楷體"/>
              </w:rPr>
              <w:pPrChange w:id="3507" w:author="阿毛" w:date="2021-06-02T14:38:00Z">
                <w:pPr/>
              </w:pPrChange>
            </w:pPr>
            <w:del w:id="3508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331" w:type="dxa"/>
            <w:vMerge/>
          </w:tcPr>
          <w:p w14:paraId="686C138F" w14:textId="5095FF46" w:rsidR="00DF233E" w:rsidRPr="00CA6569" w:rsidDel="007154E3" w:rsidRDefault="00DF233E">
            <w:pPr>
              <w:pStyle w:val="42"/>
              <w:spacing w:after="72"/>
              <w:ind w:left="1133"/>
              <w:rPr>
                <w:del w:id="3509" w:author="阿毛" w:date="2021-05-21T17:49:00Z"/>
                <w:rFonts w:ascii="標楷體" w:hAnsi="標楷體"/>
              </w:rPr>
              <w:pPrChange w:id="3510" w:author="阿毛" w:date="2021-06-02T14:38:00Z">
                <w:pPr/>
              </w:pPrChange>
            </w:pPr>
          </w:p>
        </w:tc>
      </w:tr>
      <w:tr w:rsidR="00DF233E" w:rsidRPr="00CA6569" w:rsidDel="007154E3" w14:paraId="74A395B2" w14:textId="1A0ABBBE" w:rsidTr="001E674F">
        <w:trPr>
          <w:trHeight w:val="291"/>
          <w:jc w:val="center"/>
          <w:del w:id="3511" w:author="阿毛" w:date="2021-05-21T17:49:00Z"/>
        </w:trPr>
        <w:tc>
          <w:tcPr>
            <w:tcW w:w="483" w:type="dxa"/>
          </w:tcPr>
          <w:p w14:paraId="03CDED3F" w14:textId="649D10AC" w:rsidR="00DF233E" w:rsidRPr="00CA6569" w:rsidDel="007154E3" w:rsidRDefault="00DF233E">
            <w:pPr>
              <w:pStyle w:val="42"/>
              <w:spacing w:after="72"/>
              <w:ind w:left="1133"/>
              <w:rPr>
                <w:del w:id="3512" w:author="阿毛" w:date="2021-05-21T17:49:00Z"/>
                <w:rFonts w:ascii="標楷體" w:hAnsi="標楷體"/>
              </w:rPr>
              <w:pPrChange w:id="3513" w:author="阿毛" w:date="2021-06-02T14:38:00Z">
                <w:pPr/>
              </w:pPrChange>
            </w:pPr>
            <w:del w:id="3514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468" w:type="dxa"/>
          </w:tcPr>
          <w:p w14:paraId="0E132C95" w14:textId="1AAC332D" w:rsidR="00DF233E" w:rsidRPr="00CA6569" w:rsidDel="007154E3" w:rsidRDefault="00DF233E">
            <w:pPr>
              <w:pStyle w:val="42"/>
              <w:spacing w:after="72"/>
              <w:ind w:left="1133"/>
              <w:rPr>
                <w:del w:id="3515" w:author="阿毛" w:date="2021-05-21T17:49:00Z"/>
                <w:rFonts w:ascii="標楷體" w:hAnsi="標楷體"/>
              </w:rPr>
              <w:pPrChange w:id="3516" w:author="阿毛" w:date="2021-06-02T14:38:00Z">
                <w:pPr/>
              </w:pPrChange>
            </w:pPr>
            <w:del w:id="3517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559" w:type="dxa"/>
          </w:tcPr>
          <w:p w14:paraId="10A2076E" w14:textId="339426F3" w:rsidR="00DF233E" w:rsidRPr="00CA6569" w:rsidDel="007154E3" w:rsidRDefault="00DF233E">
            <w:pPr>
              <w:pStyle w:val="42"/>
              <w:spacing w:after="72"/>
              <w:ind w:left="1133"/>
              <w:rPr>
                <w:del w:id="3518" w:author="阿毛" w:date="2021-05-21T17:49:00Z"/>
                <w:rFonts w:ascii="標楷體" w:hAnsi="標楷體" w:cs="新細明體"/>
              </w:rPr>
              <w:pPrChange w:id="3519" w:author="阿毛" w:date="2021-06-02T14:38:00Z">
                <w:pPr/>
              </w:pPrChange>
            </w:pPr>
            <w:del w:id="3520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8" w:type="dxa"/>
          </w:tcPr>
          <w:p w14:paraId="3303BC63" w14:textId="5D21B50A" w:rsidR="00DF233E" w:rsidRPr="00CA6569" w:rsidDel="007154E3" w:rsidRDefault="00DF233E">
            <w:pPr>
              <w:pStyle w:val="42"/>
              <w:spacing w:after="72"/>
              <w:ind w:left="1133"/>
              <w:rPr>
                <w:del w:id="3521" w:author="阿毛" w:date="2021-05-21T17:49:00Z"/>
                <w:rFonts w:ascii="標楷體" w:hAnsi="標楷體"/>
              </w:rPr>
              <w:pPrChange w:id="3522" w:author="阿毛" w:date="2021-06-02T14:38:00Z">
                <w:pPr/>
              </w:pPrChange>
            </w:pPr>
            <w:del w:id="3523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CA6569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315EE900" w14:textId="1FC2AD30" w:rsidR="00DF233E" w:rsidRPr="00CA6569" w:rsidDel="007154E3" w:rsidRDefault="00DF233E">
            <w:pPr>
              <w:pStyle w:val="42"/>
              <w:spacing w:after="72"/>
              <w:ind w:left="1133"/>
              <w:rPr>
                <w:del w:id="3524" w:author="阿毛" w:date="2021-05-21T17:49:00Z"/>
                <w:rFonts w:ascii="標楷體" w:hAnsi="標楷體"/>
              </w:rPr>
              <w:pPrChange w:id="3525" w:author="阿毛" w:date="2021-06-02T14:38:00Z">
                <w:pPr/>
              </w:pPrChange>
            </w:pPr>
            <w:del w:id="3526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856" w:type="dxa"/>
          </w:tcPr>
          <w:p w14:paraId="211D5FF9" w14:textId="0A7AD84B" w:rsidR="00DF233E" w:rsidRPr="00CA6569" w:rsidDel="007154E3" w:rsidRDefault="00DF233E">
            <w:pPr>
              <w:pStyle w:val="42"/>
              <w:spacing w:after="72"/>
              <w:ind w:left="1133"/>
              <w:rPr>
                <w:del w:id="3527" w:author="阿毛" w:date="2021-05-21T17:49:00Z"/>
                <w:rFonts w:ascii="標楷體" w:hAnsi="標楷體"/>
              </w:rPr>
              <w:pPrChange w:id="3528" w:author="阿毛" w:date="2021-06-02T14:38:00Z">
                <w:pPr/>
              </w:pPrChange>
            </w:pPr>
          </w:p>
        </w:tc>
        <w:tc>
          <w:tcPr>
            <w:tcW w:w="691" w:type="dxa"/>
          </w:tcPr>
          <w:p w14:paraId="7EF7850E" w14:textId="12D1051E" w:rsidR="00DF233E" w:rsidRPr="00CA6569" w:rsidDel="007154E3" w:rsidRDefault="00DF233E">
            <w:pPr>
              <w:pStyle w:val="42"/>
              <w:spacing w:after="72"/>
              <w:ind w:left="1133"/>
              <w:rPr>
                <w:del w:id="3529" w:author="阿毛" w:date="2021-05-21T17:49:00Z"/>
                <w:rFonts w:ascii="標楷體" w:hAnsi="標楷體"/>
              </w:rPr>
              <w:pPrChange w:id="3530" w:author="阿毛" w:date="2021-06-02T14:38:00Z">
                <w:pPr/>
              </w:pPrChange>
            </w:pPr>
            <w:del w:id="3531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78B873BA" w14:textId="77BE088B" w:rsidR="00DF233E" w:rsidRPr="00CA6569" w:rsidDel="007154E3" w:rsidRDefault="00DF233E">
            <w:pPr>
              <w:pStyle w:val="42"/>
              <w:spacing w:after="72"/>
              <w:ind w:left="1133"/>
              <w:rPr>
                <w:del w:id="3532" w:author="阿毛" w:date="2021-05-21T17:49:00Z"/>
                <w:rFonts w:ascii="標楷體" w:hAnsi="標楷體"/>
              </w:rPr>
              <w:pPrChange w:id="3533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573C9A55" w14:textId="2971266D" w:rsidR="00DF233E" w:rsidRPr="00CA6569" w:rsidDel="007154E3" w:rsidRDefault="00DF233E">
            <w:pPr>
              <w:pStyle w:val="42"/>
              <w:spacing w:after="72"/>
              <w:ind w:left="1133"/>
              <w:rPr>
                <w:del w:id="3534" w:author="阿毛" w:date="2021-05-21T17:49:00Z"/>
                <w:rFonts w:ascii="標楷體" w:hAnsi="標楷體"/>
              </w:rPr>
              <w:pPrChange w:id="3535" w:author="阿毛" w:date="2021-06-02T14:38:00Z">
                <w:pPr/>
              </w:pPrChange>
            </w:pPr>
            <w:del w:id="3536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4AF9A125" w14:textId="1CAF00AD" w:rsidR="00DF233E" w:rsidRPr="00CA6569" w:rsidDel="007154E3" w:rsidRDefault="00DF233E">
            <w:pPr>
              <w:pStyle w:val="42"/>
              <w:spacing w:after="72"/>
              <w:ind w:left="1133"/>
              <w:rPr>
                <w:del w:id="3537" w:author="阿毛" w:date="2021-05-21T17:49:00Z"/>
                <w:rFonts w:ascii="標楷體" w:hAnsi="標楷體" w:cs="新細明體"/>
              </w:rPr>
              <w:pPrChange w:id="3538" w:author="阿毛" w:date="2021-06-02T14:38:00Z">
                <w:pPr>
                  <w:ind w:left="240" w:hangingChars="100" w:hanging="240"/>
                </w:pPr>
              </w:pPrChange>
            </w:pPr>
            <w:del w:id="3539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CA6569" w:rsidDel="007154E3">
                <w:rPr>
                  <w:rFonts w:ascii="標楷體" w:hAnsi="標楷體" w:hint="eastAsia"/>
                </w:rPr>
                <w:delText>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65A7E25A" w14:textId="28E95265" w:rsidR="00DF233E" w:rsidRPr="00CA6569" w:rsidDel="007154E3" w:rsidRDefault="00DF233E">
            <w:pPr>
              <w:pStyle w:val="42"/>
              <w:spacing w:after="72"/>
              <w:ind w:left="1133"/>
              <w:rPr>
                <w:del w:id="3540" w:author="阿毛" w:date="2021-05-21T17:49:00Z"/>
                <w:rFonts w:ascii="標楷體" w:hAnsi="標楷體"/>
              </w:rPr>
              <w:pPrChange w:id="3541" w:author="阿毛" w:date="2021-06-02T14:38:00Z">
                <w:pPr>
                  <w:ind w:left="240" w:hangingChars="100" w:hanging="240"/>
                </w:pPr>
              </w:pPrChange>
            </w:pPr>
            <w:del w:id="3542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CA6569" w:rsidDel="007154E3">
                <w:rPr>
                  <w:rFonts w:ascii="標楷體" w:hAnsi="標楷體" w:hint="eastAsia"/>
                </w:rPr>
                <w:delText>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DF233E" w:rsidRPr="00CA6569" w:rsidDel="007154E3" w14:paraId="68A28F1C" w14:textId="429596B9" w:rsidTr="001E674F">
        <w:trPr>
          <w:trHeight w:val="291"/>
          <w:jc w:val="center"/>
          <w:del w:id="3543" w:author="阿毛" w:date="2021-05-21T17:49:00Z"/>
        </w:trPr>
        <w:tc>
          <w:tcPr>
            <w:tcW w:w="483" w:type="dxa"/>
          </w:tcPr>
          <w:p w14:paraId="42B2C94C" w14:textId="7CB94565" w:rsidR="00DF233E" w:rsidRPr="00CA6569" w:rsidDel="007154E3" w:rsidRDefault="00DF233E">
            <w:pPr>
              <w:pStyle w:val="42"/>
              <w:spacing w:after="72"/>
              <w:ind w:left="1133"/>
              <w:rPr>
                <w:del w:id="3544" w:author="阿毛" w:date="2021-05-21T17:49:00Z"/>
                <w:rFonts w:ascii="標楷體" w:hAnsi="標楷體"/>
              </w:rPr>
              <w:pPrChange w:id="3545" w:author="阿毛" w:date="2021-06-02T14:38:00Z">
                <w:pPr/>
              </w:pPrChange>
            </w:pPr>
            <w:del w:id="3546" w:author="阿毛" w:date="2021-05-21T17:49:00Z">
              <w:r w:rsidRPr="00CA6569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468" w:type="dxa"/>
          </w:tcPr>
          <w:p w14:paraId="5FE1375B" w14:textId="5387F698" w:rsidR="00DF233E" w:rsidRPr="00CA6569" w:rsidDel="007154E3" w:rsidRDefault="00DF233E">
            <w:pPr>
              <w:pStyle w:val="42"/>
              <w:spacing w:after="72"/>
              <w:ind w:left="1133"/>
              <w:rPr>
                <w:del w:id="3547" w:author="阿毛" w:date="2021-05-21T17:49:00Z"/>
                <w:rFonts w:ascii="標楷體" w:hAnsi="標楷體"/>
              </w:rPr>
              <w:pPrChange w:id="3548" w:author="阿毛" w:date="2021-06-02T14:38:00Z">
                <w:pPr/>
              </w:pPrChange>
            </w:pPr>
            <w:del w:id="3549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1559" w:type="dxa"/>
          </w:tcPr>
          <w:p w14:paraId="5E159A97" w14:textId="412AD549" w:rsidR="00DF233E" w:rsidRPr="00CA6569" w:rsidDel="007154E3" w:rsidRDefault="00DF233E">
            <w:pPr>
              <w:pStyle w:val="42"/>
              <w:spacing w:after="72"/>
              <w:ind w:left="1133"/>
              <w:rPr>
                <w:del w:id="3550" w:author="阿毛" w:date="2021-05-21T17:49:00Z"/>
                <w:rFonts w:ascii="標楷體" w:hAnsi="標楷體" w:cs="新細明體"/>
              </w:rPr>
              <w:pPrChange w:id="3551" w:author="阿毛" w:date="2021-06-02T14:38:00Z">
                <w:pPr/>
              </w:pPrChange>
            </w:pPr>
            <w:del w:id="3552" w:author="阿毛" w:date="2021-05-21T17:49:00Z">
              <w:r w:rsidRPr="00A46EAF" w:rsidDel="007154E3">
                <w:rPr>
                  <w:rFonts w:ascii="標楷體" w:hAnsi="標楷體" w:cs="新細明體"/>
                  <w:lang w:val="zh-TW"/>
                </w:rPr>
                <w:delText>9999999</w:delText>
              </w:r>
            </w:del>
          </w:p>
        </w:tc>
        <w:tc>
          <w:tcPr>
            <w:tcW w:w="1418" w:type="dxa"/>
          </w:tcPr>
          <w:p w14:paraId="7DD86858" w14:textId="234529A3" w:rsidR="00DF233E" w:rsidRPr="00CA6569" w:rsidDel="007154E3" w:rsidRDefault="00DF233E">
            <w:pPr>
              <w:pStyle w:val="42"/>
              <w:spacing w:after="72"/>
              <w:ind w:left="1133"/>
              <w:rPr>
                <w:del w:id="3553" w:author="阿毛" w:date="2021-05-21T17:49:00Z"/>
                <w:rFonts w:ascii="標楷體" w:hAnsi="標楷體" w:cs="新細明體"/>
              </w:rPr>
              <w:pPrChange w:id="3554" w:author="阿毛" w:date="2021-06-02T14:38:00Z">
                <w:pPr/>
              </w:pPrChange>
            </w:pPr>
          </w:p>
        </w:tc>
        <w:tc>
          <w:tcPr>
            <w:tcW w:w="856" w:type="dxa"/>
          </w:tcPr>
          <w:p w14:paraId="722801D6" w14:textId="2F5B1D12" w:rsidR="00DF233E" w:rsidRPr="00CA6569" w:rsidDel="007154E3" w:rsidRDefault="00DF233E">
            <w:pPr>
              <w:pStyle w:val="42"/>
              <w:spacing w:after="72"/>
              <w:ind w:left="1133"/>
              <w:rPr>
                <w:del w:id="3555" w:author="阿毛" w:date="2021-05-21T17:49:00Z"/>
                <w:rFonts w:ascii="標楷體" w:hAnsi="標楷體"/>
              </w:rPr>
              <w:pPrChange w:id="3556" w:author="阿毛" w:date="2021-06-02T14:38:00Z">
                <w:pPr/>
              </w:pPrChange>
            </w:pPr>
          </w:p>
        </w:tc>
        <w:tc>
          <w:tcPr>
            <w:tcW w:w="691" w:type="dxa"/>
          </w:tcPr>
          <w:p w14:paraId="03DB50FA" w14:textId="515FBFBC" w:rsidR="00DF233E" w:rsidRPr="00CA6569" w:rsidDel="007154E3" w:rsidRDefault="00DF233E">
            <w:pPr>
              <w:pStyle w:val="42"/>
              <w:spacing w:after="72"/>
              <w:ind w:left="1133"/>
              <w:rPr>
                <w:del w:id="3557" w:author="阿毛" w:date="2021-05-21T17:49:00Z"/>
                <w:rFonts w:ascii="標楷體" w:hAnsi="標楷體"/>
              </w:rPr>
              <w:pPrChange w:id="3558" w:author="阿毛" w:date="2021-06-02T14:38:00Z">
                <w:pPr/>
              </w:pPrChange>
            </w:pPr>
            <w:del w:id="3559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0FBE3F65" w14:textId="614B5F52" w:rsidR="00DF233E" w:rsidRPr="00CA6569" w:rsidDel="007154E3" w:rsidRDefault="00DF233E">
            <w:pPr>
              <w:pStyle w:val="42"/>
              <w:spacing w:after="72"/>
              <w:ind w:left="1133"/>
              <w:rPr>
                <w:del w:id="3560" w:author="阿毛" w:date="2021-05-21T17:49:00Z"/>
                <w:rFonts w:ascii="標楷體" w:hAnsi="標楷體"/>
              </w:rPr>
              <w:pPrChange w:id="3561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1092BE7E" w14:textId="18BDC0AE" w:rsidR="00DF233E" w:rsidRPr="00CA6569" w:rsidDel="007154E3" w:rsidRDefault="00DF233E">
            <w:pPr>
              <w:pStyle w:val="42"/>
              <w:spacing w:after="72"/>
              <w:ind w:left="1133"/>
              <w:rPr>
                <w:del w:id="3562" w:author="阿毛" w:date="2021-05-21T17:49:00Z"/>
                <w:rFonts w:ascii="標楷體" w:hAnsi="標楷體"/>
              </w:rPr>
              <w:pPrChange w:id="3563" w:author="阿毛" w:date="2021-06-02T14:38:00Z">
                <w:pPr/>
              </w:pPrChange>
            </w:pPr>
            <w:del w:id="3564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DF233E" w:rsidRPr="00CA6569" w:rsidDel="007154E3" w14:paraId="02EBDB70" w14:textId="0618465A" w:rsidTr="001E674F">
        <w:trPr>
          <w:trHeight w:val="291"/>
          <w:jc w:val="center"/>
          <w:del w:id="3565" w:author="阿毛" w:date="2021-05-21T17:49:00Z"/>
        </w:trPr>
        <w:tc>
          <w:tcPr>
            <w:tcW w:w="483" w:type="dxa"/>
          </w:tcPr>
          <w:p w14:paraId="3F590CDF" w14:textId="1DD7C1AA" w:rsidR="00DF233E" w:rsidRPr="00CA6569" w:rsidDel="007154E3" w:rsidRDefault="00DF233E">
            <w:pPr>
              <w:pStyle w:val="42"/>
              <w:spacing w:after="72"/>
              <w:ind w:left="1133"/>
              <w:rPr>
                <w:del w:id="3566" w:author="阿毛" w:date="2021-05-21T17:49:00Z"/>
                <w:rFonts w:ascii="標楷體" w:hAnsi="標楷體"/>
              </w:rPr>
              <w:pPrChange w:id="3567" w:author="阿毛" w:date="2021-06-02T14:38:00Z">
                <w:pPr/>
              </w:pPrChange>
            </w:pPr>
            <w:del w:id="3568" w:author="阿毛" w:date="2021-05-21T17:49:00Z">
              <w:r w:rsidRPr="00CA6569"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468" w:type="dxa"/>
          </w:tcPr>
          <w:p w14:paraId="564FAFD6" w14:textId="5E0EFD38" w:rsidR="00DF233E" w:rsidRPr="00CA6569" w:rsidDel="007154E3" w:rsidRDefault="00DF233E">
            <w:pPr>
              <w:pStyle w:val="42"/>
              <w:spacing w:after="72"/>
              <w:ind w:left="1133"/>
              <w:rPr>
                <w:del w:id="3569" w:author="阿毛" w:date="2021-05-21T17:49:00Z"/>
                <w:rFonts w:ascii="標楷體" w:hAnsi="標楷體"/>
              </w:rPr>
              <w:pPrChange w:id="3570" w:author="阿毛" w:date="2021-06-02T14:38:00Z">
                <w:pPr/>
              </w:pPrChange>
            </w:pPr>
            <w:del w:id="3571" w:author="阿毛" w:date="2021-05-21T17:49:00Z">
              <w:r w:rsidRPr="00CA6569" w:rsidDel="007154E3">
                <w:rPr>
                  <w:rFonts w:ascii="標楷體" w:hAnsi="標楷體" w:hint="eastAsia"/>
                  <w:lang w:val="zh-TW" w:eastAsia="zh-HK"/>
                </w:rPr>
                <w:delText>選擇條件一</w:delText>
              </w:r>
            </w:del>
          </w:p>
        </w:tc>
        <w:tc>
          <w:tcPr>
            <w:tcW w:w="1559" w:type="dxa"/>
          </w:tcPr>
          <w:p w14:paraId="4A198300" w14:textId="49F6E06E" w:rsidR="00DF233E" w:rsidRPr="00CA6569" w:rsidDel="007154E3" w:rsidRDefault="00DF233E">
            <w:pPr>
              <w:pStyle w:val="42"/>
              <w:spacing w:after="72"/>
              <w:ind w:left="1133"/>
              <w:rPr>
                <w:del w:id="3572" w:author="阿毛" w:date="2021-05-21T17:49:00Z"/>
                <w:rFonts w:ascii="標楷體" w:hAnsi="標楷體"/>
              </w:rPr>
              <w:pPrChange w:id="3573" w:author="阿毛" w:date="2021-06-02T14:38:00Z">
                <w:pPr/>
              </w:pPrChange>
            </w:pPr>
            <w:del w:id="3574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4FC3842B" w14:textId="479002CC" w:rsidR="00DF233E" w:rsidRPr="00CA6569" w:rsidDel="007154E3" w:rsidRDefault="00DF233E">
            <w:pPr>
              <w:pStyle w:val="42"/>
              <w:spacing w:after="72"/>
              <w:ind w:left="1133"/>
              <w:rPr>
                <w:del w:id="3575" w:author="阿毛" w:date="2021-05-21T17:49:00Z"/>
                <w:rFonts w:ascii="標楷體" w:hAnsi="標楷體"/>
              </w:rPr>
              <w:pPrChange w:id="3576" w:author="阿毛" w:date="2021-06-02T14:38:00Z">
                <w:pPr/>
              </w:pPrChange>
            </w:pPr>
            <w:del w:id="3577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1AB2586A" w14:textId="6A287B2C" w:rsidR="00DF233E" w:rsidRPr="00CA6569" w:rsidDel="007154E3" w:rsidRDefault="00DF233E">
            <w:pPr>
              <w:pStyle w:val="42"/>
              <w:spacing w:after="72"/>
              <w:ind w:left="1133"/>
              <w:rPr>
                <w:del w:id="3578" w:author="阿毛" w:date="2021-05-21T17:49:00Z"/>
                <w:rFonts w:ascii="標楷體" w:hAnsi="標楷體"/>
              </w:rPr>
              <w:pPrChange w:id="3579" w:author="阿毛" w:date="2021-06-02T14:38:00Z">
                <w:pPr/>
              </w:pPrChange>
            </w:pPr>
            <w:del w:id="3580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46F69879" w14:textId="5A3A5B0A" w:rsidR="00DF233E" w:rsidRPr="00CA6569" w:rsidDel="007154E3" w:rsidRDefault="00DF233E">
            <w:pPr>
              <w:pStyle w:val="42"/>
              <w:spacing w:after="72"/>
              <w:ind w:left="1133"/>
              <w:rPr>
                <w:del w:id="3581" w:author="阿毛" w:date="2021-05-21T17:49:00Z"/>
                <w:rFonts w:ascii="標楷體" w:hAnsi="標楷體"/>
              </w:rPr>
              <w:pPrChange w:id="3582" w:author="阿毛" w:date="2021-06-02T14:38:00Z">
                <w:pPr/>
              </w:pPrChange>
            </w:pPr>
            <w:del w:id="3583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7D443C1C" w14:textId="0BC38480" w:rsidR="00DF233E" w:rsidRPr="00CA6569" w:rsidDel="007154E3" w:rsidRDefault="00DF233E">
            <w:pPr>
              <w:pStyle w:val="42"/>
              <w:spacing w:after="72"/>
              <w:ind w:left="1133"/>
              <w:rPr>
                <w:del w:id="3584" w:author="阿毛" w:date="2021-05-21T17:49:00Z"/>
                <w:rFonts w:ascii="標楷體" w:hAnsi="標楷體"/>
              </w:rPr>
              <w:pPrChange w:id="3585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DC2FC6D" w14:textId="40889BFC" w:rsidR="00DF233E" w:rsidRPr="00CA6569" w:rsidDel="007154E3" w:rsidRDefault="00DF233E">
            <w:pPr>
              <w:pStyle w:val="42"/>
              <w:spacing w:after="72"/>
              <w:ind w:left="1133"/>
              <w:rPr>
                <w:del w:id="3586" w:author="阿毛" w:date="2021-05-21T17:49:00Z"/>
                <w:rFonts w:ascii="標楷體" w:hAnsi="標楷體"/>
              </w:rPr>
              <w:pPrChange w:id="3587" w:author="阿毛" w:date="2021-06-02T14:38:00Z">
                <w:pPr/>
              </w:pPrChange>
            </w:pPr>
            <w:del w:id="3588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7C5ABDFB" w14:textId="649BB792" w:rsidR="00DF233E" w:rsidRPr="00CA6569" w:rsidDel="007154E3" w:rsidRDefault="00DF233E">
            <w:pPr>
              <w:pStyle w:val="42"/>
              <w:spacing w:after="72"/>
              <w:ind w:left="1133"/>
              <w:rPr>
                <w:del w:id="3589" w:author="阿毛" w:date="2021-05-21T17:49:00Z"/>
                <w:rFonts w:ascii="標楷體" w:hAnsi="標楷體" w:cs="新細明體"/>
                <w:lang w:val="zh-TW"/>
              </w:rPr>
              <w:pPrChange w:id="3590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91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0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全部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403744F6" w14:textId="02C6A480" w:rsidR="00DF233E" w:rsidRPr="00CA6569" w:rsidDel="007154E3" w:rsidRDefault="00DF233E">
            <w:pPr>
              <w:pStyle w:val="42"/>
              <w:spacing w:after="72"/>
              <w:ind w:left="1133"/>
              <w:rPr>
                <w:del w:id="3592" w:author="阿毛" w:date="2021-05-21T17:49:00Z"/>
                <w:rFonts w:ascii="標楷體" w:hAnsi="標楷體" w:cs="新細明體"/>
                <w:lang w:val="zh-TW"/>
              </w:rPr>
              <w:pPrChange w:id="3593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94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1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新貸戶</w:delText>
              </w:r>
            </w:del>
          </w:p>
          <w:p w14:paraId="235D7819" w14:textId="0FE3B309" w:rsidR="00DF233E" w:rsidRPr="00CA6569" w:rsidDel="007154E3" w:rsidRDefault="00DF233E">
            <w:pPr>
              <w:pStyle w:val="42"/>
              <w:spacing w:after="72"/>
              <w:ind w:left="1133"/>
              <w:rPr>
                <w:del w:id="3595" w:author="阿毛" w:date="2021-05-21T17:49:00Z"/>
                <w:rFonts w:ascii="標楷體" w:hAnsi="標楷體" w:cs="新細明體"/>
                <w:lang w:val="zh-TW"/>
              </w:rPr>
              <w:pPrChange w:id="3596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97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2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應繳日變更</w:delText>
              </w:r>
            </w:del>
          </w:p>
          <w:p w14:paraId="53D50BAE" w14:textId="47708CEA" w:rsidR="00DF233E" w:rsidRPr="00CA6569" w:rsidDel="007154E3" w:rsidRDefault="00DF233E">
            <w:pPr>
              <w:pStyle w:val="42"/>
              <w:spacing w:after="72"/>
              <w:ind w:left="1133"/>
              <w:rPr>
                <w:del w:id="3598" w:author="阿毛" w:date="2021-05-21T17:49:00Z"/>
                <w:rFonts w:ascii="標楷體" w:hAnsi="標楷體" w:cs="新細明體"/>
                <w:lang w:val="zh-TW"/>
              </w:rPr>
              <w:pPrChange w:id="3599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600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3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利率變動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2F2DFFAF" w14:textId="4DE496E3" w:rsidR="00DF233E" w:rsidRPr="00CA6569" w:rsidDel="007154E3" w:rsidRDefault="00DF233E">
            <w:pPr>
              <w:pStyle w:val="42"/>
              <w:spacing w:after="72"/>
              <w:ind w:left="1133"/>
              <w:rPr>
                <w:del w:id="3601" w:author="阿毛" w:date="2021-05-21T17:49:00Z"/>
                <w:rFonts w:ascii="標楷體" w:hAnsi="標楷體" w:cs="新細明體"/>
                <w:lang w:val="zh-TW"/>
              </w:rPr>
              <w:pPrChange w:id="3602" w:author="阿毛" w:date="2021-06-02T14:38:00Z">
                <w:pPr/>
              </w:pPrChange>
            </w:pPr>
            <w:del w:id="3603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4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部份還款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12B69E84" w14:textId="3EF98962" w:rsidR="00DF233E" w:rsidRPr="00CA6569" w:rsidDel="007154E3" w:rsidRDefault="00DF233E">
            <w:pPr>
              <w:pStyle w:val="42"/>
              <w:spacing w:after="72"/>
              <w:ind w:left="1133"/>
              <w:rPr>
                <w:del w:id="3604" w:author="阿毛" w:date="2021-05-21T17:49:00Z"/>
                <w:rFonts w:ascii="標楷體" w:hAnsi="標楷體"/>
              </w:rPr>
              <w:pPrChange w:id="3605" w:author="阿毛" w:date="2021-06-02T14:38:00Z">
                <w:pPr/>
              </w:pPrChange>
            </w:pPr>
            <w:del w:id="3606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5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償還方式變更</w:delText>
              </w:r>
            </w:del>
          </w:p>
        </w:tc>
      </w:tr>
      <w:tr w:rsidR="00DF233E" w:rsidRPr="00CA6569" w:rsidDel="007154E3" w14:paraId="7B0F80EE" w14:textId="5A53CDB4" w:rsidTr="001E674F">
        <w:trPr>
          <w:trHeight w:val="291"/>
          <w:jc w:val="center"/>
          <w:del w:id="3607" w:author="阿毛" w:date="2021-05-21T17:49:00Z"/>
        </w:trPr>
        <w:tc>
          <w:tcPr>
            <w:tcW w:w="483" w:type="dxa"/>
          </w:tcPr>
          <w:p w14:paraId="2D4E14FB" w14:textId="466DE468" w:rsidR="00DF233E" w:rsidRPr="00CA6569" w:rsidDel="007154E3" w:rsidRDefault="00DF233E">
            <w:pPr>
              <w:pStyle w:val="42"/>
              <w:spacing w:after="72"/>
              <w:ind w:left="1133"/>
              <w:rPr>
                <w:del w:id="3608" w:author="阿毛" w:date="2021-05-21T17:49:00Z"/>
                <w:rFonts w:ascii="標楷體" w:hAnsi="標楷體"/>
              </w:rPr>
              <w:pPrChange w:id="3609" w:author="阿毛" w:date="2021-06-02T14:38:00Z">
                <w:pPr/>
              </w:pPrChange>
            </w:pPr>
            <w:del w:id="3610" w:author="阿毛" w:date="2021-05-21T17:49:00Z">
              <w:r w:rsidRPr="00CA6569"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468" w:type="dxa"/>
          </w:tcPr>
          <w:p w14:paraId="2787AAFE" w14:textId="3483D3F9" w:rsidR="00DF233E" w:rsidRPr="00CA6569" w:rsidDel="007154E3" w:rsidRDefault="00DF233E">
            <w:pPr>
              <w:pStyle w:val="42"/>
              <w:spacing w:after="72"/>
              <w:ind w:left="1133"/>
              <w:rPr>
                <w:del w:id="3611" w:author="阿毛" w:date="2021-05-21T17:49:00Z"/>
                <w:rFonts w:ascii="標楷體" w:hAnsi="標楷體"/>
              </w:rPr>
              <w:pPrChange w:id="3612" w:author="阿毛" w:date="2021-06-02T14:38:00Z">
                <w:pPr/>
              </w:pPrChange>
            </w:pPr>
            <w:del w:id="3613" w:author="阿毛" w:date="2021-05-21T17:49:00Z">
              <w:r w:rsidRPr="00CA6569" w:rsidDel="007154E3">
                <w:rPr>
                  <w:rFonts w:ascii="標楷體" w:hAnsi="標楷體" w:hint="eastAsia"/>
                  <w:lang w:val="zh-TW" w:eastAsia="zh-HK"/>
                </w:rPr>
                <w:delText>選擇條件二</w:delText>
              </w:r>
            </w:del>
          </w:p>
        </w:tc>
        <w:tc>
          <w:tcPr>
            <w:tcW w:w="1559" w:type="dxa"/>
          </w:tcPr>
          <w:p w14:paraId="1AB79988" w14:textId="672ECC4D" w:rsidR="00DF233E" w:rsidRPr="00CA6569" w:rsidDel="007154E3" w:rsidRDefault="00DF233E">
            <w:pPr>
              <w:pStyle w:val="42"/>
              <w:spacing w:after="72"/>
              <w:ind w:left="1133"/>
              <w:rPr>
                <w:del w:id="3614" w:author="阿毛" w:date="2021-05-21T17:49:00Z"/>
                <w:rFonts w:ascii="標楷體" w:hAnsi="標楷體"/>
              </w:rPr>
              <w:pPrChange w:id="3615" w:author="阿毛" w:date="2021-06-02T14:38:00Z">
                <w:pPr/>
              </w:pPrChange>
            </w:pPr>
            <w:del w:id="3616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1089C648" w14:textId="5A38D083" w:rsidR="00DF233E" w:rsidRPr="00CA6569" w:rsidDel="007154E3" w:rsidRDefault="00DF233E">
            <w:pPr>
              <w:pStyle w:val="42"/>
              <w:spacing w:after="72"/>
              <w:ind w:left="1133"/>
              <w:rPr>
                <w:del w:id="3617" w:author="阿毛" w:date="2021-05-21T17:49:00Z"/>
                <w:rFonts w:ascii="標楷體" w:hAnsi="標楷體"/>
              </w:rPr>
              <w:pPrChange w:id="3618" w:author="阿毛" w:date="2021-06-02T14:38:00Z">
                <w:pPr/>
              </w:pPrChange>
            </w:pPr>
            <w:del w:id="3619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108883C3" w14:textId="4259D57C" w:rsidR="00DF233E" w:rsidRPr="00CA6569" w:rsidDel="007154E3" w:rsidRDefault="00DF233E">
            <w:pPr>
              <w:pStyle w:val="42"/>
              <w:spacing w:after="72"/>
              <w:ind w:left="1133"/>
              <w:rPr>
                <w:del w:id="3620" w:author="阿毛" w:date="2021-05-21T17:49:00Z"/>
                <w:rFonts w:ascii="標楷體" w:hAnsi="標楷體"/>
              </w:rPr>
              <w:pPrChange w:id="3621" w:author="阿毛" w:date="2021-06-02T14:38:00Z">
                <w:pPr/>
              </w:pPrChange>
            </w:pPr>
            <w:del w:id="3622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60338DE1" w14:textId="7455790A" w:rsidR="00DF233E" w:rsidRPr="00CA6569" w:rsidDel="007154E3" w:rsidRDefault="00DF233E">
            <w:pPr>
              <w:pStyle w:val="42"/>
              <w:spacing w:after="72"/>
              <w:ind w:left="1133"/>
              <w:rPr>
                <w:del w:id="3623" w:author="阿毛" w:date="2021-05-21T17:49:00Z"/>
                <w:rFonts w:ascii="標楷體" w:hAnsi="標楷體"/>
              </w:rPr>
              <w:pPrChange w:id="3624" w:author="阿毛" w:date="2021-06-02T14:38:00Z">
                <w:pPr/>
              </w:pPrChange>
            </w:pPr>
            <w:del w:id="3625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34D6D9DD" w14:textId="0E117C8E" w:rsidR="00DF233E" w:rsidRPr="00CA6569" w:rsidDel="007154E3" w:rsidRDefault="00DF233E">
            <w:pPr>
              <w:pStyle w:val="42"/>
              <w:spacing w:after="72"/>
              <w:ind w:left="1133"/>
              <w:rPr>
                <w:del w:id="3626" w:author="阿毛" w:date="2021-05-21T17:49:00Z"/>
                <w:rFonts w:ascii="標楷體" w:hAnsi="標楷體"/>
              </w:rPr>
              <w:pPrChange w:id="3627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170C70E" w14:textId="7CCFA160" w:rsidR="00DF233E" w:rsidRPr="00CA6569" w:rsidDel="007154E3" w:rsidRDefault="00DF233E">
            <w:pPr>
              <w:pStyle w:val="42"/>
              <w:spacing w:after="72"/>
              <w:ind w:left="1133"/>
              <w:rPr>
                <w:del w:id="3628" w:author="阿毛" w:date="2021-05-21T17:49:00Z"/>
                <w:rFonts w:ascii="標楷體" w:hAnsi="標楷體"/>
              </w:rPr>
              <w:pPrChange w:id="3629" w:author="阿毛" w:date="2021-06-02T14:38:00Z">
                <w:pPr/>
              </w:pPrChange>
            </w:pPr>
            <w:del w:id="3630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4E9140C6" w14:textId="4231308D" w:rsidR="00DF233E" w:rsidRPr="00CA6569" w:rsidDel="007154E3" w:rsidRDefault="00DF233E">
            <w:pPr>
              <w:pStyle w:val="42"/>
              <w:spacing w:after="72"/>
              <w:ind w:left="1133"/>
              <w:rPr>
                <w:del w:id="3631" w:author="阿毛" w:date="2021-05-21T17:49:00Z"/>
                <w:rFonts w:ascii="標楷體" w:hAnsi="標楷體" w:cs="新細明體"/>
                <w:lang w:val="zh-TW"/>
              </w:rPr>
              <w:pPrChange w:id="3632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633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0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全部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356EB9DB" w14:textId="6061C259" w:rsidR="00DF233E" w:rsidRPr="00CA6569" w:rsidDel="007154E3" w:rsidRDefault="00DF233E">
            <w:pPr>
              <w:pStyle w:val="42"/>
              <w:spacing w:after="72"/>
              <w:ind w:left="1133"/>
              <w:rPr>
                <w:del w:id="3634" w:author="阿毛" w:date="2021-05-21T17:49:00Z"/>
                <w:rFonts w:ascii="標楷體" w:hAnsi="標楷體" w:cs="新細明體"/>
                <w:lang w:val="zh-TW"/>
              </w:rPr>
              <w:pPrChange w:id="3635" w:author="阿毛" w:date="2021-06-02T14:38:00Z">
                <w:pPr/>
              </w:pPrChange>
            </w:pPr>
            <w:del w:id="3636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1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匯款支票不印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</w:delText>
              </w:r>
            </w:del>
          </w:p>
          <w:p w14:paraId="73DCDCCC" w14:textId="4F8C743B" w:rsidR="00DF233E" w:rsidRPr="00CA6569" w:rsidDel="007154E3" w:rsidRDefault="00DF233E">
            <w:pPr>
              <w:pStyle w:val="42"/>
              <w:spacing w:after="72"/>
              <w:ind w:left="1133"/>
              <w:rPr>
                <w:del w:id="3637" w:author="阿毛" w:date="2021-05-21T17:49:00Z"/>
                <w:rFonts w:ascii="標楷體" w:hAnsi="標楷體"/>
              </w:rPr>
              <w:pPrChange w:id="3638" w:author="阿毛" w:date="2021-06-02T14:38:00Z">
                <w:pPr/>
              </w:pPrChange>
            </w:pPr>
            <w:del w:id="3639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2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銀扣不印</w:delText>
              </w:r>
            </w:del>
          </w:p>
        </w:tc>
      </w:tr>
      <w:tr w:rsidR="00DF233E" w:rsidRPr="00CA6569" w:rsidDel="007154E3" w14:paraId="3F897931" w14:textId="50ADCF63" w:rsidTr="001E674F">
        <w:trPr>
          <w:trHeight w:val="291"/>
          <w:jc w:val="center"/>
          <w:del w:id="3640" w:author="阿毛" w:date="2021-05-21T17:49:00Z"/>
        </w:trPr>
        <w:tc>
          <w:tcPr>
            <w:tcW w:w="483" w:type="dxa"/>
          </w:tcPr>
          <w:p w14:paraId="1CD2305C" w14:textId="218DE7E1" w:rsidR="00DF233E" w:rsidRPr="00CA6569" w:rsidDel="007154E3" w:rsidRDefault="00DF233E">
            <w:pPr>
              <w:pStyle w:val="42"/>
              <w:spacing w:after="72"/>
              <w:ind w:left="1133"/>
              <w:rPr>
                <w:del w:id="3641" w:author="阿毛" w:date="2021-05-21T17:49:00Z"/>
                <w:rFonts w:ascii="標楷體" w:hAnsi="標楷體"/>
              </w:rPr>
              <w:pPrChange w:id="3642" w:author="阿毛" w:date="2021-06-02T14:38:00Z">
                <w:pPr/>
              </w:pPrChange>
            </w:pPr>
            <w:del w:id="3643" w:author="阿毛" w:date="2021-05-21T17:49:00Z">
              <w:r w:rsidRPr="00CA6569" w:rsidDel="007154E3">
                <w:rPr>
                  <w:rFonts w:ascii="標楷體" w:hAnsi="標楷體" w:hint="eastAsia"/>
                </w:rPr>
                <w:delText>5</w:delText>
              </w:r>
            </w:del>
          </w:p>
        </w:tc>
        <w:tc>
          <w:tcPr>
            <w:tcW w:w="1468" w:type="dxa"/>
          </w:tcPr>
          <w:p w14:paraId="469603AD" w14:textId="57DF9E94" w:rsidR="00DF233E" w:rsidRPr="00CA6569" w:rsidDel="007154E3" w:rsidRDefault="00DF233E">
            <w:pPr>
              <w:pStyle w:val="42"/>
              <w:spacing w:after="72"/>
              <w:ind w:left="1133"/>
              <w:rPr>
                <w:del w:id="3644" w:author="阿毛" w:date="2021-05-21T17:49:00Z"/>
                <w:rFonts w:ascii="標楷體" w:hAnsi="標楷體"/>
                <w:lang w:eastAsia="zh-HK"/>
              </w:rPr>
              <w:pPrChange w:id="3645" w:author="阿毛" w:date="2021-06-02T14:38:00Z">
                <w:pPr/>
              </w:pPrChange>
            </w:pPr>
            <w:del w:id="3646" w:author="阿毛" w:date="2021-05-21T17:49:00Z">
              <w:r w:rsidRPr="00CA6569" w:rsidDel="007154E3">
                <w:rPr>
                  <w:rFonts w:ascii="標楷體" w:hAnsi="標楷體" w:hint="eastAsia"/>
                  <w:lang w:eastAsia="zh-HK"/>
                </w:rPr>
                <w:delText>戶別</w:delText>
              </w:r>
            </w:del>
          </w:p>
        </w:tc>
        <w:tc>
          <w:tcPr>
            <w:tcW w:w="1559" w:type="dxa"/>
          </w:tcPr>
          <w:p w14:paraId="0417DDEA" w14:textId="2179EC7C" w:rsidR="00DF233E" w:rsidRPr="00CA6569" w:rsidDel="007154E3" w:rsidRDefault="00DF233E">
            <w:pPr>
              <w:pStyle w:val="42"/>
              <w:spacing w:after="72"/>
              <w:ind w:left="1133"/>
              <w:rPr>
                <w:del w:id="3647" w:author="阿毛" w:date="2021-05-21T17:49:00Z"/>
                <w:rFonts w:ascii="標楷體" w:hAnsi="標楷體"/>
              </w:rPr>
              <w:pPrChange w:id="3648" w:author="阿毛" w:date="2021-06-02T14:38:00Z">
                <w:pPr/>
              </w:pPrChange>
            </w:pPr>
            <w:del w:id="3649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22A91A39" w14:textId="7B664BDD" w:rsidR="00DF233E" w:rsidRPr="00CA6569" w:rsidDel="007154E3" w:rsidRDefault="00DF233E">
            <w:pPr>
              <w:pStyle w:val="42"/>
              <w:spacing w:after="72"/>
              <w:ind w:left="1133"/>
              <w:rPr>
                <w:del w:id="3650" w:author="阿毛" w:date="2021-05-21T17:49:00Z"/>
                <w:rFonts w:ascii="標楷體" w:hAnsi="標楷體"/>
              </w:rPr>
              <w:pPrChange w:id="3651" w:author="阿毛" w:date="2021-06-02T14:38:00Z">
                <w:pPr/>
              </w:pPrChange>
            </w:pPr>
            <w:del w:id="3652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4C5FC9BC" w14:textId="30C51901" w:rsidR="00DF233E" w:rsidRPr="00CA6569" w:rsidDel="007154E3" w:rsidRDefault="00DF233E">
            <w:pPr>
              <w:pStyle w:val="42"/>
              <w:spacing w:after="72"/>
              <w:ind w:left="1133"/>
              <w:rPr>
                <w:del w:id="3653" w:author="阿毛" w:date="2021-05-21T17:49:00Z"/>
                <w:rFonts w:ascii="標楷體" w:hAnsi="標楷體"/>
              </w:rPr>
              <w:pPrChange w:id="3654" w:author="阿毛" w:date="2021-06-02T14:38:00Z">
                <w:pPr/>
              </w:pPrChange>
            </w:pPr>
            <w:del w:id="3655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11CB00A6" w14:textId="4F543C79" w:rsidR="00DF233E" w:rsidRPr="00CA6569" w:rsidDel="007154E3" w:rsidRDefault="00DF233E">
            <w:pPr>
              <w:pStyle w:val="42"/>
              <w:spacing w:after="72"/>
              <w:ind w:left="1133"/>
              <w:rPr>
                <w:del w:id="3656" w:author="阿毛" w:date="2021-05-21T17:49:00Z"/>
                <w:rFonts w:ascii="標楷體" w:hAnsi="標楷體"/>
              </w:rPr>
              <w:pPrChange w:id="3657" w:author="阿毛" w:date="2021-06-02T14:38:00Z">
                <w:pPr/>
              </w:pPrChange>
            </w:pPr>
            <w:del w:id="3658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33E4A17E" w14:textId="6DA0BAD5" w:rsidR="00DF233E" w:rsidRPr="00CA6569" w:rsidDel="007154E3" w:rsidRDefault="00DF233E">
            <w:pPr>
              <w:pStyle w:val="42"/>
              <w:spacing w:after="72"/>
              <w:ind w:left="1133"/>
              <w:rPr>
                <w:del w:id="3659" w:author="阿毛" w:date="2021-05-21T17:49:00Z"/>
                <w:rFonts w:ascii="標楷體" w:hAnsi="標楷體"/>
              </w:rPr>
              <w:pPrChange w:id="3660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651439A9" w14:textId="2431790A" w:rsidR="00DF233E" w:rsidRPr="00CA6569" w:rsidDel="007154E3" w:rsidRDefault="00DF233E">
            <w:pPr>
              <w:pStyle w:val="42"/>
              <w:spacing w:after="72"/>
              <w:ind w:left="1133"/>
              <w:rPr>
                <w:del w:id="3661" w:author="阿毛" w:date="2021-05-21T17:49:00Z"/>
                <w:rFonts w:ascii="標楷體" w:hAnsi="標楷體"/>
              </w:rPr>
              <w:pPrChange w:id="3662" w:author="阿毛" w:date="2021-06-02T14:38:00Z">
                <w:pPr/>
              </w:pPrChange>
            </w:pPr>
            <w:del w:id="3663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53F4EEE5" w14:textId="397347D1" w:rsidR="00DF233E" w:rsidRPr="00CA6569" w:rsidDel="007154E3" w:rsidRDefault="00DF233E">
            <w:pPr>
              <w:pStyle w:val="42"/>
              <w:spacing w:after="72"/>
              <w:ind w:left="1133"/>
              <w:rPr>
                <w:del w:id="3664" w:author="阿毛" w:date="2021-05-21T17:49:00Z"/>
                <w:rFonts w:ascii="標楷體" w:hAnsi="標楷體"/>
              </w:rPr>
              <w:pPrChange w:id="3665" w:author="阿毛" w:date="2021-06-02T14:38:00Z">
                <w:pPr/>
              </w:pPrChange>
            </w:pPr>
            <w:del w:id="3666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767DB39C" w14:textId="0105A13F" w:rsidR="00DF233E" w:rsidRPr="00CA6569" w:rsidDel="007154E3" w:rsidRDefault="00DF233E">
            <w:pPr>
              <w:pStyle w:val="42"/>
              <w:spacing w:after="72"/>
              <w:ind w:left="1133"/>
              <w:rPr>
                <w:del w:id="3667" w:author="阿毛" w:date="2021-05-21T17:49:00Z"/>
                <w:rFonts w:ascii="標楷體" w:hAnsi="標楷體"/>
              </w:rPr>
              <w:pPrChange w:id="3668" w:author="阿毛" w:date="2021-06-02T14:38:00Z">
                <w:pPr/>
              </w:pPrChange>
            </w:pPr>
            <w:del w:id="3669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自然人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F606181" w14:textId="18A01762" w:rsidR="00DF233E" w:rsidRPr="00CA6569" w:rsidDel="007154E3" w:rsidRDefault="00DF233E">
            <w:pPr>
              <w:pStyle w:val="42"/>
              <w:spacing w:after="72"/>
              <w:ind w:left="1133"/>
              <w:rPr>
                <w:del w:id="3670" w:author="阿毛" w:date="2021-05-21T17:49:00Z"/>
                <w:rFonts w:ascii="標楷體" w:hAnsi="標楷體"/>
              </w:rPr>
              <w:pPrChange w:id="3671" w:author="阿毛" w:date="2021-06-02T14:38:00Z">
                <w:pPr/>
              </w:pPrChange>
            </w:pPr>
            <w:del w:id="3672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法人</w:delText>
              </w:r>
            </w:del>
          </w:p>
        </w:tc>
      </w:tr>
      <w:tr w:rsidR="00DF233E" w:rsidRPr="00CA6569" w:rsidDel="007154E3" w14:paraId="3D2F6C92" w14:textId="3C24AEC0" w:rsidTr="001E674F">
        <w:trPr>
          <w:trHeight w:val="291"/>
          <w:jc w:val="center"/>
          <w:del w:id="3673" w:author="阿毛" w:date="2021-05-21T17:49:00Z"/>
        </w:trPr>
        <w:tc>
          <w:tcPr>
            <w:tcW w:w="483" w:type="dxa"/>
          </w:tcPr>
          <w:p w14:paraId="17FB12C9" w14:textId="2A091B52" w:rsidR="00DF233E" w:rsidRPr="00CA6569" w:rsidDel="007154E3" w:rsidRDefault="00DF233E">
            <w:pPr>
              <w:pStyle w:val="42"/>
              <w:spacing w:after="72"/>
              <w:ind w:left="1133"/>
              <w:rPr>
                <w:del w:id="3674" w:author="阿毛" w:date="2021-05-21T17:49:00Z"/>
                <w:rFonts w:ascii="標楷體" w:hAnsi="標楷體"/>
              </w:rPr>
              <w:pPrChange w:id="3675" w:author="阿毛" w:date="2021-06-02T14:38:00Z">
                <w:pPr/>
              </w:pPrChange>
            </w:pPr>
            <w:del w:id="3676" w:author="阿毛" w:date="2021-05-21T17:49:00Z">
              <w:r w:rsidRPr="00CA6569" w:rsidDel="007154E3">
                <w:rPr>
                  <w:rFonts w:ascii="標楷體" w:hAnsi="標楷體" w:hint="eastAsia"/>
                </w:rPr>
                <w:delText>6</w:delText>
              </w:r>
            </w:del>
          </w:p>
        </w:tc>
        <w:tc>
          <w:tcPr>
            <w:tcW w:w="1468" w:type="dxa"/>
          </w:tcPr>
          <w:p w14:paraId="160C7586" w14:textId="3FA9FCE9" w:rsidR="00DF233E" w:rsidRPr="00CA6569" w:rsidDel="007154E3" w:rsidRDefault="00DF233E">
            <w:pPr>
              <w:pStyle w:val="42"/>
              <w:spacing w:after="72"/>
              <w:ind w:left="1133"/>
              <w:rPr>
                <w:del w:id="3677" w:author="阿毛" w:date="2021-05-21T17:49:00Z"/>
                <w:rFonts w:ascii="標楷體" w:hAnsi="標楷體"/>
                <w:lang w:eastAsia="zh-HK"/>
              </w:rPr>
              <w:pPrChange w:id="3678" w:author="阿毛" w:date="2021-06-02T14:38:00Z">
                <w:pPr/>
              </w:pPrChange>
            </w:pPr>
            <w:del w:id="3679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企金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別</w:delText>
              </w:r>
            </w:del>
          </w:p>
        </w:tc>
        <w:tc>
          <w:tcPr>
            <w:tcW w:w="1559" w:type="dxa"/>
          </w:tcPr>
          <w:p w14:paraId="77055A9C" w14:textId="0EFDFA49" w:rsidR="00DF233E" w:rsidRPr="00CA6569" w:rsidDel="007154E3" w:rsidRDefault="00DF233E">
            <w:pPr>
              <w:pStyle w:val="42"/>
              <w:spacing w:after="72"/>
              <w:ind w:left="1133"/>
              <w:rPr>
                <w:del w:id="3680" w:author="阿毛" w:date="2021-05-21T17:49:00Z"/>
                <w:rFonts w:ascii="標楷體" w:hAnsi="標楷體"/>
              </w:rPr>
              <w:pPrChange w:id="3681" w:author="阿毛" w:date="2021-06-02T14:38:00Z">
                <w:pPr/>
              </w:pPrChange>
            </w:pPr>
            <w:del w:id="3682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23721712" w14:textId="45046622" w:rsidR="00DF233E" w:rsidRPr="00CA6569" w:rsidDel="007154E3" w:rsidRDefault="00DF233E">
            <w:pPr>
              <w:pStyle w:val="42"/>
              <w:spacing w:after="72"/>
              <w:ind w:left="1133"/>
              <w:rPr>
                <w:del w:id="3683" w:author="阿毛" w:date="2021-05-21T17:49:00Z"/>
                <w:rFonts w:ascii="標楷體" w:hAnsi="標楷體"/>
              </w:rPr>
              <w:pPrChange w:id="3684" w:author="阿毛" w:date="2021-06-02T14:38:00Z">
                <w:pPr/>
              </w:pPrChange>
            </w:pPr>
            <w:del w:id="3685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6AEBE5E1" w14:textId="22F3F8BC" w:rsidR="00DF233E" w:rsidRPr="00CA6569" w:rsidDel="007154E3" w:rsidRDefault="00DF233E">
            <w:pPr>
              <w:pStyle w:val="42"/>
              <w:spacing w:after="72"/>
              <w:ind w:left="1133"/>
              <w:rPr>
                <w:del w:id="3686" w:author="阿毛" w:date="2021-05-21T17:49:00Z"/>
                <w:rFonts w:ascii="標楷體" w:hAnsi="標楷體"/>
              </w:rPr>
              <w:pPrChange w:id="3687" w:author="阿毛" w:date="2021-06-02T14:38:00Z">
                <w:pPr/>
              </w:pPrChange>
            </w:pPr>
            <w:del w:id="3688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76DEC87E" w14:textId="25948CA2" w:rsidR="00DF233E" w:rsidRPr="00CA6569" w:rsidDel="007154E3" w:rsidRDefault="00DF233E">
            <w:pPr>
              <w:pStyle w:val="42"/>
              <w:spacing w:after="72"/>
              <w:ind w:left="1133"/>
              <w:rPr>
                <w:del w:id="3689" w:author="阿毛" w:date="2021-05-21T17:49:00Z"/>
                <w:rFonts w:ascii="標楷體" w:hAnsi="標楷體"/>
              </w:rPr>
              <w:pPrChange w:id="3690" w:author="阿毛" w:date="2021-06-02T14:38:00Z">
                <w:pPr/>
              </w:pPrChange>
            </w:pPr>
            <w:del w:id="3691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5BBE8F5F" w14:textId="4EE3E829" w:rsidR="00DF233E" w:rsidRPr="00CA6569" w:rsidDel="007154E3" w:rsidRDefault="00DF233E">
            <w:pPr>
              <w:pStyle w:val="42"/>
              <w:spacing w:after="72"/>
              <w:ind w:left="1133"/>
              <w:rPr>
                <w:del w:id="3692" w:author="阿毛" w:date="2021-05-21T17:49:00Z"/>
                <w:rFonts w:ascii="標楷體" w:hAnsi="標楷體"/>
              </w:rPr>
              <w:pPrChange w:id="3693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88F0442" w14:textId="0E164ACF" w:rsidR="00DF233E" w:rsidRPr="00CA6569" w:rsidDel="007154E3" w:rsidRDefault="00DF233E">
            <w:pPr>
              <w:pStyle w:val="42"/>
              <w:spacing w:after="72"/>
              <w:ind w:left="1133"/>
              <w:rPr>
                <w:del w:id="3694" w:author="阿毛" w:date="2021-05-21T17:49:00Z"/>
                <w:rFonts w:ascii="標楷體" w:hAnsi="標楷體"/>
              </w:rPr>
              <w:pPrChange w:id="3695" w:author="阿毛" w:date="2021-06-02T14:38:00Z">
                <w:pPr/>
              </w:pPrChange>
            </w:pPr>
            <w:del w:id="3696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1A31C29" w14:textId="3525DB36" w:rsidR="00DF233E" w:rsidRPr="00CA6569" w:rsidDel="007154E3" w:rsidRDefault="00DF233E">
            <w:pPr>
              <w:pStyle w:val="42"/>
              <w:spacing w:after="72"/>
              <w:ind w:left="1133"/>
              <w:rPr>
                <w:del w:id="3697" w:author="阿毛" w:date="2021-05-21T17:49:00Z"/>
                <w:rFonts w:ascii="標楷體" w:hAnsi="標楷體" w:cs="新細明體"/>
                <w:lang w:val="zh-TW"/>
              </w:rPr>
              <w:pPrChange w:id="3698" w:author="阿毛" w:date="2021-06-02T14:38:00Z">
                <w:pPr/>
              </w:pPrChange>
            </w:pPr>
            <w:del w:id="3699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非企金件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     </w:delText>
              </w:r>
            </w:del>
          </w:p>
          <w:p w14:paraId="497C35F9" w14:textId="7993F4D6" w:rsidR="00DF233E" w:rsidRPr="00CA6569" w:rsidDel="007154E3" w:rsidRDefault="00DF233E">
            <w:pPr>
              <w:pStyle w:val="42"/>
              <w:spacing w:after="72"/>
              <w:ind w:left="1133"/>
              <w:rPr>
                <w:del w:id="3700" w:author="阿毛" w:date="2021-05-21T17:49:00Z"/>
                <w:rFonts w:ascii="標楷體" w:hAnsi="標楷體"/>
              </w:rPr>
              <w:pPrChange w:id="3701" w:author="阿毛" w:date="2021-06-02T14:38:00Z">
                <w:pPr/>
              </w:pPrChange>
            </w:pPr>
            <w:del w:id="3702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企金件</w:delText>
              </w:r>
            </w:del>
          </w:p>
        </w:tc>
      </w:tr>
      <w:tr w:rsidR="00DF233E" w:rsidRPr="00CA6569" w:rsidDel="007154E3" w14:paraId="1EFA44E8" w14:textId="11FBC047" w:rsidTr="001E674F">
        <w:trPr>
          <w:trHeight w:val="291"/>
          <w:jc w:val="center"/>
          <w:del w:id="3703" w:author="阿毛" w:date="2021-05-21T17:49:00Z"/>
        </w:trPr>
        <w:tc>
          <w:tcPr>
            <w:tcW w:w="483" w:type="dxa"/>
          </w:tcPr>
          <w:p w14:paraId="5F64F215" w14:textId="48243C40" w:rsidR="00DF233E" w:rsidRPr="00CA6569" w:rsidDel="007154E3" w:rsidRDefault="00DF233E">
            <w:pPr>
              <w:pStyle w:val="42"/>
              <w:spacing w:after="72"/>
              <w:ind w:left="1133"/>
              <w:rPr>
                <w:del w:id="3704" w:author="阿毛" w:date="2021-05-21T17:49:00Z"/>
                <w:rFonts w:ascii="標楷體" w:hAnsi="標楷體"/>
              </w:rPr>
              <w:pPrChange w:id="3705" w:author="阿毛" w:date="2021-06-02T14:38:00Z">
                <w:pPr/>
              </w:pPrChange>
            </w:pPr>
            <w:del w:id="3706" w:author="阿毛" w:date="2021-05-21T17:49:00Z">
              <w:r w:rsidRPr="00CA6569" w:rsidDel="007154E3">
                <w:rPr>
                  <w:rFonts w:ascii="標楷體" w:hAnsi="標楷體" w:hint="eastAsia"/>
                </w:rPr>
                <w:delText>7</w:delText>
              </w:r>
            </w:del>
          </w:p>
        </w:tc>
        <w:tc>
          <w:tcPr>
            <w:tcW w:w="1468" w:type="dxa"/>
          </w:tcPr>
          <w:p w14:paraId="3EA7EFB0" w14:textId="6DBCC40B" w:rsidR="00DF233E" w:rsidRPr="00CA6569" w:rsidDel="007154E3" w:rsidRDefault="00DF233E">
            <w:pPr>
              <w:pStyle w:val="42"/>
              <w:spacing w:after="72"/>
              <w:ind w:left="1133"/>
              <w:rPr>
                <w:del w:id="3707" w:author="阿毛" w:date="2021-05-21T17:49:00Z"/>
                <w:rFonts w:ascii="標楷體" w:hAnsi="標楷體"/>
                <w:lang w:eastAsia="zh-HK"/>
              </w:rPr>
              <w:pPrChange w:id="3708" w:author="阿毛" w:date="2021-06-02T14:38:00Z">
                <w:pPr/>
              </w:pPrChange>
            </w:pPr>
            <w:del w:id="3709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業務科目</w:delText>
              </w:r>
            </w:del>
          </w:p>
        </w:tc>
        <w:tc>
          <w:tcPr>
            <w:tcW w:w="1559" w:type="dxa"/>
          </w:tcPr>
          <w:p w14:paraId="4BA30788" w14:textId="5E95A108" w:rsidR="00DF233E" w:rsidRPr="00CA6569" w:rsidDel="007154E3" w:rsidRDefault="00DF233E">
            <w:pPr>
              <w:pStyle w:val="42"/>
              <w:spacing w:after="72"/>
              <w:ind w:left="1133"/>
              <w:rPr>
                <w:del w:id="3710" w:author="阿毛" w:date="2021-05-21T17:49:00Z"/>
                <w:rFonts w:ascii="標楷體" w:hAnsi="標楷體"/>
              </w:rPr>
              <w:pPrChange w:id="3711" w:author="阿毛" w:date="2021-06-02T14:38:00Z">
                <w:pPr/>
              </w:pPrChange>
            </w:pPr>
            <w:del w:id="3712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4864C904" w14:textId="604A2BB6" w:rsidR="00DF233E" w:rsidRPr="00CA6569" w:rsidDel="007154E3" w:rsidRDefault="00DF233E">
            <w:pPr>
              <w:pStyle w:val="42"/>
              <w:spacing w:after="72"/>
              <w:ind w:left="1133"/>
              <w:rPr>
                <w:del w:id="3713" w:author="阿毛" w:date="2021-05-21T17:49:00Z"/>
                <w:rFonts w:ascii="標楷體" w:hAnsi="標楷體"/>
              </w:rPr>
              <w:pPrChange w:id="3714" w:author="阿毛" w:date="2021-06-02T14:38:00Z">
                <w:pPr/>
              </w:pPrChange>
            </w:pPr>
            <w:del w:id="3715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5D808BC6" w14:textId="609E348D" w:rsidR="00DF233E" w:rsidRPr="00CA6569" w:rsidDel="007154E3" w:rsidRDefault="00DF233E">
            <w:pPr>
              <w:pStyle w:val="42"/>
              <w:spacing w:after="72"/>
              <w:ind w:left="1133"/>
              <w:rPr>
                <w:del w:id="3716" w:author="阿毛" w:date="2021-05-21T17:49:00Z"/>
                <w:rFonts w:ascii="標楷體" w:hAnsi="標楷體"/>
              </w:rPr>
              <w:pPrChange w:id="3717" w:author="阿毛" w:date="2021-06-02T14:38:00Z">
                <w:pPr/>
              </w:pPrChange>
            </w:pPr>
            <w:del w:id="3718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277F054C" w14:textId="77EDA757" w:rsidR="00DF233E" w:rsidRPr="00CA6569" w:rsidDel="007154E3" w:rsidRDefault="00DF233E">
            <w:pPr>
              <w:pStyle w:val="42"/>
              <w:spacing w:after="72"/>
              <w:ind w:left="1133"/>
              <w:rPr>
                <w:del w:id="3719" w:author="阿毛" w:date="2021-05-21T17:49:00Z"/>
                <w:rFonts w:ascii="標楷體" w:hAnsi="標楷體"/>
              </w:rPr>
              <w:pPrChange w:id="3720" w:author="阿毛" w:date="2021-06-02T14:38:00Z">
                <w:pPr/>
              </w:pPrChange>
            </w:pPr>
            <w:del w:id="3721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4EFAEA55" w14:textId="7339B840" w:rsidR="00DF233E" w:rsidRPr="00CA6569" w:rsidDel="007154E3" w:rsidRDefault="00DF233E">
            <w:pPr>
              <w:pStyle w:val="42"/>
              <w:spacing w:after="72"/>
              <w:ind w:left="1133"/>
              <w:rPr>
                <w:del w:id="3722" w:author="阿毛" w:date="2021-05-21T17:49:00Z"/>
                <w:rFonts w:ascii="標楷體" w:hAnsi="標楷體"/>
              </w:rPr>
              <w:pPrChange w:id="3723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0AFCA1CA" w14:textId="2ABB3D52" w:rsidR="00DF233E" w:rsidRPr="00CA6569" w:rsidDel="007154E3" w:rsidRDefault="00DF233E">
            <w:pPr>
              <w:pStyle w:val="42"/>
              <w:spacing w:after="72"/>
              <w:ind w:left="1133"/>
              <w:rPr>
                <w:del w:id="3724" w:author="阿毛" w:date="2021-05-21T17:49:00Z"/>
                <w:rFonts w:ascii="標楷體" w:hAnsi="標楷體"/>
              </w:rPr>
              <w:pPrChange w:id="3725" w:author="阿毛" w:date="2021-06-02T14:38:00Z">
                <w:pPr/>
              </w:pPrChange>
            </w:pPr>
            <w:del w:id="3726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18D76CDF" w14:textId="1FAD61CA" w:rsidR="00DF233E" w:rsidRPr="00CA6569" w:rsidDel="007154E3" w:rsidRDefault="00DF233E">
            <w:pPr>
              <w:pStyle w:val="42"/>
              <w:spacing w:after="72"/>
              <w:ind w:left="1133"/>
              <w:rPr>
                <w:del w:id="3727" w:author="阿毛" w:date="2021-05-21T17:49:00Z"/>
                <w:rFonts w:ascii="標楷體" w:hAnsi="標楷體"/>
              </w:rPr>
              <w:pPrChange w:id="3728" w:author="阿毛" w:date="2021-06-02T14:38:00Z">
                <w:pPr/>
              </w:pPrChange>
            </w:pPr>
            <w:del w:id="3729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1B785A1E" w14:textId="4438A768" w:rsidR="00DF233E" w:rsidRPr="00CA6569" w:rsidDel="007154E3" w:rsidRDefault="00DF233E">
            <w:pPr>
              <w:pStyle w:val="42"/>
              <w:spacing w:after="72"/>
              <w:ind w:left="1133"/>
              <w:rPr>
                <w:del w:id="3730" w:author="阿毛" w:date="2021-05-21T17:49:00Z"/>
                <w:rFonts w:ascii="標楷體" w:hAnsi="標楷體"/>
              </w:rPr>
              <w:pPrChange w:id="3731" w:author="阿毛" w:date="2021-06-02T14:38:00Z">
                <w:pPr/>
              </w:pPrChange>
            </w:pPr>
            <w:del w:id="3732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310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短期擔保放款</w:delText>
              </w:r>
            </w:del>
          </w:p>
          <w:p w14:paraId="7325DFBA" w14:textId="6551D664" w:rsidR="00DF233E" w:rsidRPr="00CA6569" w:rsidDel="007154E3" w:rsidRDefault="00DF233E">
            <w:pPr>
              <w:pStyle w:val="42"/>
              <w:spacing w:after="72"/>
              <w:ind w:left="1133"/>
              <w:rPr>
                <w:del w:id="3733" w:author="阿毛" w:date="2021-05-21T17:49:00Z"/>
                <w:rFonts w:ascii="標楷體" w:hAnsi="標楷體"/>
              </w:rPr>
              <w:pPrChange w:id="3734" w:author="阿毛" w:date="2021-06-02T14:38:00Z">
                <w:pPr/>
              </w:pPrChange>
            </w:pPr>
            <w:del w:id="3735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320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中期擔保放款</w:delText>
              </w:r>
            </w:del>
          </w:p>
          <w:p w14:paraId="0F04D091" w14:textId="481B11EB" w:rsidR="00DF233E" w:rsidRPr="00CA6569" w:rsidDel="007154E3" w:rsidRDefault="00DF233E">
            <w:pPr>
              <w:pStyle w:val="42"/>
              <w:spacing w:after="72"/>
              <w:ind w:left="1133"/>
              <w:rPr>
                <w:del w:id="3736" w:author="阿毛" w:date="2021-05-21T17:49:00Z"/>
                <w:rFonts w:ascii="標楷體" w:hAnsi="標楷體"/>
              </w:rPr>
              <w:pPrChange w:id="3737" w:author="阿毛" w:date="2021-06-02T14:38:00Z">
                <w:pPr/>
              </w:pPrChange>
            </w:pPr>
            <w:del w:id="3738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3.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330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長期擔保放款</w:delText>
              </w:r>
            </w:del>
          </w:p>
          <w:p w14:paraId="46C21707" w14:textId="303C3CF8" w:rsidR="00DF233E" w:rsidRPr="00CA6569" w:rsidDel="007154E3" w:rsidRDefault="00DF233E">
            <w:pPr>
              <w:pStyle w:val="42"/>
              <w:spacing w:after="72"/>
              <w:ind w:left="1133"/>
              <w:rPr>
                <w:del w:id="3739" w:author="阿毛" w:date="2021-05-21T17:49:00Z"/>
                <w:rFonts w:ascii="標楷體" w:hAnsi="標楷體"/>
              </w:rPr>
              <w:pPrChange w:id="3740" w:author="阿毛" w:date="2021-06-02T14:38:00Z">
                <w:pPr/>
              </w:pPrChange>
            </w:pPr>
            <w:del w:id="3741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4.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340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三十年房貸</w:delText>
              </w:r>
            </w:del>
          </w:p>
        </w:tc>
      </w:tr>
    </w:tbl>
    <w:p w14:paraId="02323833" w14:textId="020C1087" w:rsidR="00C937CE" w:rsidDel="007154E3" w:rsidRDefault="00C937CE">
      <w:pPr>
        <w:pStyle w:val="42"/>
        <w:spacing w:after="72"/>
        <w:ind w:left="1133"/>
        <w:rPr>
          <w:del w:id="3742" w:author="阿毛" w:date="2021-05-21T17:49:00Z"/>
        </w:rPr>
        <w:pPrChange w:id="3743" w:author="阿毛" w:date="2021-06-02T14:38:00Z">
          <w:pPr/>
        </w:pPrChange>
      </w:pPr>
    </w:p>
    <w:p w14:paraId="5BA2ADAE" w14:textId="4407A2BD" w:rsidR="00DF233E" w:rsidDel="007154E3" w:rsidRDefault="00DF233E">
      <w:pPr>
        <w:pStyle w:val="42"/>
        <w:spacing w:after="72"/>
        <w:ind w:left="1133"/>
        <w:rPr>
          <w:del w:id="3744" w:author="阿毛" w:date="2021-05-21T17:49:00Z"/>
          <w:rFonts w:ascii="標楷體" w:hAnsi="標楷體"/>
        </w:rPr>
        <w:pPrChange w:id="3745" w:author="阿毛" w:date="2021-06-02T14:38:00Z">
          <w:pPr>
            <w:pStyle w:val="42"/>
            <w:spacing w:after="72"/>
            <w:ind w:leftChars="0" w:left="0"/>
          </w:pPr>
        </w:pPrChange>
      </w:pPr>
      <w:del w:id="3746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C937CE" w:rsidDel="007154E3">
          <w:rPr>
            <w:rFonts w:ascii="標楷體" w:hAnsi="標楷體" w:hint="eastAsia"/>
            <w:lang w:eastAsia="zh-HK"/>
          </w:rPr>
          <w:delText>放款本息攤還表暨繳息通知單</w:delText>
        </w:r>
      </w:del>
    </w:p>
    <w:p w14:paraId="0AEDCC0D" w14:textId="3512BB57" w:rsidR="00DF233E" w:rsidRPr="00DF233E" w:rsidDel="007154E3" w:rsidRDefault="00DF233E">
      <w:pPr>
        <w:pStyle w:val="42"/>
        <w:spacing w:after="72"/>
        <w:ind w:left="1133"/>
        <w:rPr>
          <w:del w:id="3747" w:author="阿毛" w:date="2021-05-21T17:49:00Z"/>
          <w:rFonts w:ascii="標楷體" w:hAnsi="標楷體"/>
        </w:rPr>
        <w:pPrChange w:id="3748" w:author="阿毛" w:date="2021-06-02T14:38:00Z">
          <w:pPr>
            <w:pStyle w:val="42"/>
            <w:spacing w:after="72"/>
            <w:ind w:leftChars="0" w:left="0"/>
          </w:pPr>
        </w:pPrChange>
      </w:pPr>
      <w:del w:id="3749" w:author="阿毛" w:date="2021-05-21T17:49:00Z">
        <w:r w:rsidDel="007154E3">
          <w:rPr>
            <w:rFonts w:ascii="標楷體" w:hAnsi="標楷體" w:hint="eastAsia"/>
          </w:rPr>
          <w:delText>參考附件：</w:delText>
        </w:r>
      </w:del>
      <w:ins w:id="3750" w:author="ST1" w:date="2020-06-15T13:18:00Z">
        <w:del w:id="3751" w:author="阿毛" w:date="2021-05-21T17:49:00Z">
          <w:r w:rsidR="00C666F8" w:rsidRPr="006F0B88" w:rsidDel="007154E3">
            <w:rPr>
              <w:rFonts w:ascii="標楷體" w:hAnsi="標楷體"/>
            </w:rPr>
            <w:delText xml:space="preserve"> </w:delText>
          </w:r>
        </w:del>
      </w:ins>
      <w:del w:id="3752" w:author="阿毛" w:date="2021-05-21T17:49:00Z">
        <w:r w:rsidR="00E6200A" w:rsidRPr="006F0B88" w:rsidDel="007154E3">
          <w:rPr>
            <w:rFonts w:ascii="標楷體" w:hAnsi="標楷體"/>
            <w:sz w:val="32"/>
            <w:szCs w:val="20"/>
          </w:rPr>
          <w:object w:dxaOrig="1376" w:dyaOrig="844" w14:anchorId="3D31A554">
            <v:shape id="_x0000_i1037" type="#_x0000_t75" style="width:69.5pt;height:42pt" o:ole="">
              <v:imagedata r:id="rId59" o:title=""/>
            </v:shape>
            <o:OLEObject Type="Embed" ProgID="AcroExch.Document.DC" ShapeID="_x0000_i1037" DrawAspect="Icon" ObjectID="_1701160126" r:id="rId60"/>
          </w:object>
        </w:r>
      </w:del>
      <w:ins w:id="3753" w:author="ST1" w:date="2020-06-15T13:17:00Z">
        <w:del w:id="3754" w:author="阿毛" w:date="2021-05-21T17:49:00Z">
          <w:r w:rsidR="007A1A27" w:rsidDel="007154E3">
            <w:rPr>
              <w:sz w:val="32"/>
              <w:szCs w:val="20"/>
            </w:rPr>
            <w:object w:dxaOrig="1287" w:dyaOrig="878" w14:anchorId="1AE9AAF0">
              <v:shape id="_x0000_i1038" type="#_x0000_t75" style="width:64pt;height:44.5pt" o:ole="">
                <v:imagedata r:id="rId61" o:title=""/>
              </v:shape>
              <o:OLEObject Type="Embed" ProgID="AcroExch.Document.DC" ShapeID="_x0000_i1038" DrawAspect="Icon" ObjectID="_1701160127" r:id="rId62"/>
            </w:object>
          </w:r>
        </w:del>
      </w:ins>
    </w:p>
    <w:p w14:paraId="5FB9BF0D" w14:textId="5338A300" w:rsidR="00CE30A9" w:rsidRPr="00D545F1" w:rsidDel="007154E3" w:rsidRDefault="00F430ED">
      <w:pPr>
        <w:pStyle w:val="42"/>
        <w:spacing w:after="72"/>
        <w:ind w:left="1133"/>
        <w:rPr>
          <w:del w:id="3755" w:author="阿毛" w:date="2021-05-21T17:49:00Z"/>
          <w:rFonts w:ascii="標楷體" w:hAnsi="標楷體"/>
        </w:rPr>
        <w:pPrChange w:id="3756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757" w:author="阿毛" w:date="2021-05-21T17:49:00Z">
        <w:r w:rsidDel="007154E3">
          <w:br w:type="page"/>
        </w:r>
        <w:r w:rsidR="00CE30A9" w:rsidRPr="00D545F1" w:rsidDel="007154E3">
          <w:rPr>
            <w:rFonts w:ascii="標楷體" w:hAnsi="標楷體"/>
          </w:rPr>
          <w:delText>L9</w:delText>
        </w:r>
        <w:r w:rsidR="00CE30A9" w:rsidDel="007154E3">
          <w:rPr>
            <w:rFonts w:ascii="標楷體" w:hAnsi="標楷體" w:hint="eastAsia"/>
          </w:rPr>
          <w:delText>7</w:delText>
        </w:r>
        <w:r w:rsidR="00CE30A9" w:rsidRPr="00D545F1" w:rsidDel="007154E3">
          <w:rPr>
            <w:rFonts w:ascii="標楷體" w:hAnsi="標楷體" w:hint="eastAsia"/>
          </w:rPr>
          <w:delText>0</w:delText>
        </w:r>
        <w:r w:rsidR="00CE30A9" w:rsidDel="007154E3">
          <w:rPr>
            <w:rFonts w:ascii="標楷體" w:hAnsi="標楷體" w:hint="eastAsia"/>
          </w:rPr>
          <w:delText>6</w:delText>
        </w:r>
        <w:r w:rsidR="00CE30A9" w:rsidRPr="00CE30A9" w:rsidDel="007154E3">
          <w:rPr>
            <w:rFonts w:ascii="標楷體" w:hAnsi="標楷體" w:hint="eastAsia"/>
          </w:rPr>
          <w:delText>貸款餘額證明書</w:delText>
        </w:r>
      </w:del>
    </w:p>
    <w:p w14:paraId="73E335A1" w14:textId="7CC7B761" w:rsidR="00CE30A9" w:rsidRPr="00AB69BA" w:rsidDel="007154E3" w:rsidRDefault="00CE30A9">
      <w:pPr>
        <w:pStyle w:val="42"/>
        <w:spacing w:after="72"/>
        <w:ind w:left="1133"/>
        <w:rPr>
          <w:del w:id="3758" w:author="阿毛" w:date="2021-05-21T17:49:00Z"/>
        </w:rPr>
        <w:pPrChange w:id="3759" w:author="阿毛" w:date="2021-06-02T14:38:00Z">
          <w:pPr>
            <w:pStyle w:val="a"/>
          </w:pPr>
        </w:pPrChange>
      </w:pPr>
      <w:del w:id="3760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30A9" w:rsidRPr="00AB69BA" w:rsidDel="007154E3" w14:paraId="661E81E9" w14:textId="1B601736" w:rsidTr="00EC6070">
        <w:trPr>
          <w:trHeight w:val="277"/>
          <w:del w:id="376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8D4E82" w14:textId="2A2B12F1" w:rsidR="00CE30A9" w:rsidRPr="00AB69BA" w:rsidDel="007154E3" w:rsidRDefault="00CE30A9">
            <w:pPr>
              <w:pStyle w:val="42"/>
              <w:spacing w:after="72"/>
              <w:ind w:left="1133"/>
              <w:rPr>
                <w:del w:id="3762" w:author="阿毛" w:date="2021-05-21T17:49:00Z"/>
                <w:rFonts w:ascii="標楷體" w:hAnsi="標楷體"/>
              </w:rPr>
              <w:pPrChange w:id="3763" w:author="阿毛" w:date="2021-06-02T14:38:00Z">
                <w:pPr/>
              </w:pPrChange>
            </w:pPr>
            <w:del w:id="376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09B628" w14:textId="16882C8E" w:rsidR="00CE30A9" w:rsidDel="007154E3" w:rsidRDefault="00CE30A9">
            <w:pPr>
              <w:pStyle w:val="42"/>
              <w:spacing w:after="72"/>
              <w:ind w:left="1133"/>
              <w:rPr>
                <w:del w:id="3765" w:author="阿毛" w:date="2021-05-21T17:49:00Z"/>
                <w:rFonts w:ascii="標楷體" w:hAnsi="標楷體"/>
              </w:rPr>
              <w:pPrChange w:id="3766" w:author="阿毛" w:date="2021-06-02T14:38:00Z">
                <w:pPr/>
              </w:pPrChange>
            </w:pPr>
            <w:del w:id="3767" w:author="阿毛" w:date="2021-05-21T17:49:00Z">
              <w:r w:rsidRPr="00CE30A9" w:rsidDel="007154E3">
                <w:rPr>
                  <w:rFonts w:ascii="標楷體" w:hAnsi="標楷體" w:hint="eastAsia"/>
                  <w:lang w:eastAsia="zh-HK"/>
                </w:rPr>
                <w:delText>貸款餘額證明書</w:delText>
              </w:r>
            </w:del>
          </w:p>
          <w:p w14:paraId="159DE9C9" w14:textId="1CE514EA" w:rsidR="00CE30A9" w:rsidRPr="003E2496" w:rsidDel="007154E3" w:rsidRDefault="00644FC4">
            <w:pPr>
              <w:pStyle w:val="42"/>
              <w:spacing w:after="72"/>
              <w:ind w:left="1133"/>
              <w:rPr>
                <w:del w:id="3768" w:author="阿毛" w:date="2021-05-21T17:49:00Z"/>
                <w:rFonts w:ascii="標楷體" w:hAnsi="標楷體"/>
              </w:rPr>
              <w:pPrChange w:id="3769" w:author="阿毛" w:date="2021-06-02T14:38:00Z">
                <w:pPr/>
              </w:pPrChange>
            </w:pPr>
            <w:del w:id="3770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日期為</w:delText>
              </w:r>
              <w:r w:rsidRPr="00644FC4" w:rsidDel="007154E3">
                <w:rPr>
                  <w:rFonts w:ascii="標楷體" w:hAnsi="標楷體" w:hint="eastAsia"/>
                </w:rPr>
                <w:delText>截至本日或結清日</w:delText>
              </w:r>
            </w:del>
          </w:p>
        </w:tc>
      </w:tr>
      <w:tr w:rsidR="00CE30A9" w:rsidRPr="00AB69BA" w:rsidDel="007154E3" w14:paraId="5E3D5543" w14:textId="21190002" w:rsidTr="00EC6070">
        <w:trPr>
          <w:trHeight w:val="277"/>
          <w:del w:id="377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6AA2D5" w14:textId="200F09C0" w:rsidR="00CE30A9" w:rsidRPr="00AB69BA" w:rsidDel="007154E3" w:rsidRDefault="00CE30A9">
            <w:pPr>
              <w:pStyle w:val="42"/>
              <w:spacing w:after="72"/>
              <w:ind w:left="1133"/>
              <w:rPr>
                <w:del w:id="3772" w:author="阿毛" w:date="2021-05-21T17:49:00Z"/>
                <w:rFonts w:ascii="標楷體" w:hAnsi="標楷體"/>
              </w:rPr>
              <w:pPrChange w:id="3773" w:author="阿毛" w:date="2021-06-02T14:38:00Z">
                <w:pPr/>
              </w:pPrChange>
            </w:pPr>
            <w:del w:id="3774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F5A165" w14:textId="7BF5D5D3" w:rsidR="00CE30A9" w:rsidRPr="00AB69BA" w:rsidDel="007154E3" w:rsidRDefault="00CE30A9">
            <w:pPr>
              <w:pStyle w:val="42"/>
              <w:spacing w:after="72"/>
              <w:ind w:left="1133"/>
              <w:rPr>
                <w:del w:id="3775" w:author="阿毛" w:date="2021-05-21T17:49:00Z"/>
                <w:rFonts w:ascii="標楷體" w:hAnsi="標楷體"/>
              </w:rPr>
              <w:pPrChange w:id="3776" w:author="阿毛" w:date="2021-06-02T14:38:00Z">
                <w:pPr/>
              </w:pPrChange>
            </w:pPr>
          </w:p>
        </w:tc>
      </w:tr>
      <w:tr w:rsidR="00CE30A9" w:rsidRPr="00AB69BA" w:rsidDel="007154E3" w14:paraId="03233932" w14:textId="76AD03EE" w:rsidTr="00EC6070">
        <w:trPr>
          <w:trHeight w:val="773"/>
          <w:del w:id="377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FCE6AB" w14:textId="1DED5D2D" w:rsidR="00CE30A9" w:rsidRPr="00AB69BA" w:rsidDel="007154E3" w:rsidRDefault="00CE30A9">
            <w:pPr>
              <w:pStyle w:val="42"/>
              <w:spacing w:after="72"/>
              <w:ind w:left="1133"/>
              <w:rPr>
                <w:del w:id="3778" w:author="阿毛" w:date="2021-05-21T17:49:00Z"/>
                <w:rFonts w:ascii="標楷體" w:hAnsi="標楷體"/>
              </w:rPr>
              <w:pPrChange w:id="3779" w:author="阿毛" w:date="2021-06-02T14:38:00Z">
                <w:pPr/>
              </w:pPrChange>
            </w:pPr>
            <w:del w:id="378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2A2D94" w14:textId="361C4C6F" w:rsidR="00CE30A9" w:rsidRPr="00AB69BA" w:rsidDel="007154E3" w:rsidRDefault="00CE30A9">
            <w:pPr>
              <w:pStyle w:val="42"/>
              <w:spacing w:after="72"/>
              <w:ind w:left="1133"/>
              <w:rPr>
                <w:del w:id="3781" w:author="阿毛" w:date="2021-05-21T17:49:00Z"/>
                <w:rFonts w:ascii="標楷體" w:hAnsi="標楷體"/>
              </w:rPr>
              <w:pPrChange w:id="3782" w:author="阿毛" w:date="2021-06-02T14:38:00Z">
                <w:pPr/>
              </w:pPrChange>
            </w:pPr>
          </w:p>
        </w:tc>
      </w:tr>
      <w:tr w:rsidR="00CE30A9" w:rsidRPr="00AB69BA" w:rsidDel="007154E3" w14:paraId="264B82FA" w14:textId="34FAC95C" w:rsidTr="00EC6070">
        <w:trPr>
          <w:trHeight w:val="321"/>
          <w:del w:id="378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55F001" w14:textId="59A5D95F" w:rsidR="00CE30A9" w:rsidRPr="00AB69BA" w:rsidDel="007154E3" w:rsidRDefault="00CE30A9">
            <w:pPr>
              <w:pStyle w:val="42"/>
              <w:spacing w:after="72"/>
              <w:ind w:left="1133"/>
              <w:rPr>
                <w:del w:id="3784" w:author="阿毛" w:date="2021-05-21T17:49:00Z"/>
                <w:rFonts w:ascii="標楷體" w:hAnsi="標楷體"/>
              </w:rPr>
              <w:pPrChange w:id="3785" w:author="阿毛" w:date="2021-06-02T14:38:00Z">
                <w:pPr/>
              </w:pPrChange>
            </w:pPr>
            <w:del w:id="3786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E54315" w14:textId="4A90EDAC" w:rsidR="00CE30A9" w:rsidRPr="00AB69BA" w:rsidDel="007154E3" w:rsidRDefault="00CE30A9">
            <w:pPr>
              <w:pStyle w:val="42"/>
              <w:spacing w:after="72"/>
              <w:ind w:left="1133"/>
              <w:rPr>
                <w:del w:id="3787" w:author="阿毛" w:date="2021-05-21T17:49:00Z"/>
                <w:rFonts w:ascii="標楷體" w:hAnsi="標楷體"/>
              </w:rPr>
              <w:pPrChange w:id="3788" w:author="阿毛" w:date="2021-06-02T14:38:00Z">
                <w:pPr/>
              </w:pPrChange>
            </w:pPr>
          </w:p>
        </w:tc>
      </w:tr>
      <w:tr w:rsidR="00CE30A9" w:rsidRPr="00AB69BA" w:rsidDel="007154E3" w14:paraId="6B742E47" w14:textId="67EA096C" w:rsidTr="00EC6070">
        <w:trPr>
          <w:trHeight w:val="1311"/>
          <w:del w:id="378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EC7E86" w14:textId="1C4BDAA5" w:rsidR="00CE30A9" w:rsidRPr="00AB69BA" w:rsidDel="007154E3" w:rsidRDefault="00CE30A9">
            <w:pPr>
              <w:pStyle w:val="42"/>
              <w:spacing w:after="72"/>
              <w:ind w:left="1133"/>
              <w:rPr>
                <w:del w:id="3790" w:author="阿毛" w:date="2021-05-21T17:49:00Z"/>
                <w:rFonts w:ascii="標楷體" w:hAnsi="標楷體"/>
              </w:rPr>
              <w:pPrChange w:id="3791" w:author="阿毛" w:date="2021-06-02T14:38:00Z">
                <w:pPr/>
              </w:pPrChange>
            </w:pPr>
            <w:del w:id="3792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BE9C04" w14:textId="250FBD9D" w:rsidR="00CE30A9" w:rsidRPr="00AB69BA" w:rsidDel="007154E3" w:rsidRDefault="00CE30A9">
            <w:pPr>
              <w:pStyle w:val="42"/>
              <w:spacing w:after="72"/>
              <w:ind w:left="1133"/>
              <w:rPr>
                <w:del w:id="3793" w:author="阿毛" w:date="2021-05-21T17:49:00Z"/>
                <w:rFonts w:ascii="標楷體" w:hAnsi="標楷體"/>
              </w:rPr>
              <w:pPrChange w:id="3794" w:author="阿毛" w:date="2021-06-02T14:38:00Z">
                <w:pPr/>
              </w:pPrChange>
            </w:pPr>
          </w:p>
        </w:tc>
      </w:tr>
      <w:tr w:rsidR="00CE30A9" w:rsidRPr="00AB69BA" w:rsidDel="007154E3" w14:paraId="0A59D85D" w14:textId="542207F1" w:rsidTr="00EC6070">
        <w:trPr>
          <w:trHeight w:val="278"/>
          <w:del w:id="379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20380D" w14:textId="454C8BC2" w:rsidR="00CE30A9" w:rsidRPr="00AB69BA" w:rsidDel="007154E3" w:rsidRDefault="00CE30A9">
            <w:pPr>
              <w:pStyle w:val="42"/>
              <w:spacing w:after="72"/>
              <w:ind w:left="1133"/>
              <w:rPr>
                <w:del w:id="3796" w:author="阿毛" w:date="2021-05-21T17:49:00Z"/>
                <w:rFonts w:ascii="標楷體" w:hAnsi="標楷體"/>
              </w:rPr>
              <w:pPrChange w:id="3797" w:author="阿毛" w:date="2021-06-02T14:38:00Z">
                <w:pPr/>
              </w:pPrChange>
            </w:pPr>
            <w:del w:id="379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13380B" w14:textId="249A725C" w:rsidR="00CE30A9" w:rsidRPr="00AB69BA" w:rsidDel="007154E3" w:rsidRDefault="00CE30A9">
            <w:pPr>
              <w:pStyle w:val="42"/>
              <w:spacing w:after="72"/>
              <w:ind w:left="1133"/>
              <w:rPr>
                <w:del w:id="3799" w:author="阿毛" w:date="2021-05-21T17:49:00Z"/>
                <w:rFonts w:ascii="標楷體" w:hAnsi="標楷體"/>
              </w:rPr>
              <w:pPrChange w:id="3800" w:author="阿毛" w:date="2021-06-02T14:38:00Z">
                <w:pPr/>
              </w:pPrChange>
            </w:pPr>
          </w:p>
        </w:tc>
      </w:tr>
      <w:tr w:rsidR="00CE30A9" w:rsidRPr="00AB69BA" w:rsidDel="007154E3" w14:paraId="3F05D433" w14:textId="3EBB5C33" w:rsidTr="00EC6070">
        <w:trPr>
          <w:trHeight w:val="358"/>
          <w:del w:id="380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CE1D83" w14:textId="26D10F3E" w:rsidR="00CE30A9" w:rsidRPr="00AB69BA" w:rsidDel="007154E3" w:rsidRDefault="00CE30A9">
            <w:pPr>
              <w:pStyle w:val="42"/>
              <w:spacing w:after="72"/>
              <w:ind w:left="1133"/>
              <w:rPr>
                <w:del w:id="3802" w:author="阿毛" w:date="2021-05-21T17:49:00Z"/>
                <w:rFonts w:ascii="標楷體" w:hAnsi="標楷體"/>
              </w:rPr>
              <w:pPrChange w:id="3803" w:author="阿毛" w:date="2021-06-02T14:38:00Z">
                <w:pPr/>
              </w:pPrChange>
            </w:pPr>
            <w:del w:id="3804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EE723" w14:textId="3D429783" w:rsidR="00CE30A9" w:rsidRPr="00AB69BA" w:rsidDel="007154E3" w:rsidRDefault="00CE30A9">
            <w:pPr>
              <w:pStyle w:val="42"/>
              <w:spacing w:after="72"/>
              <w:ind w:left="1133"/>
              <w:rPr>
                <w:del w:id="3805" w:author="阿毛" w:date="2021-05-21T17:49:00Z"/>
                <w:rFonts w:ascii="標楷體" w:hAnsi="標楷體"/>
              </w:rPr>
              <w:pPrChange w:id="3806" w:author="阿毛" w:date="2021-06-02T14:38:00Z">
                <w:pPr/>
              </w:pPrChange>
            </w:pPr>
          </w:p>
        </w:tc>
      </w:tr>
      <w:tr w:rsidR="00CE30A9" w:rsidRPr="00AB69BA" w:rsidDel="007154E3" w14:paraId="35B63D3A" w14:textId="77C9E0A2" w:rsidTr="00EC6070">
        <w:trPr>
          <w:trHeight w:val="278"/>
          <w:del w:id="380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AA81FE" w14:textId="4DF9FB5C" w:rsidR="00CE30A9" w:rsidRPr="00AB69BA" w:rsidDel="007154E3" w:rsidRDefault="00CE30A9">
            <w:pPr>
              <w:pStyle w:val="42"/>
              <w:spacing w:after="72"/>
              <w:ind w:left="1133"/>
              <w:rPr>
                <w:del w:id="3808" w:author="阿毛" w:date="2021-05-21T17:49:00Z"/>
                <w:rFonts w:ascii="標楷體" w:hAnsi="標楷體"/>
              </w:rPr>
              <w:pPrChange w:id="3809" w:author="阿毛" w:date="2021-06-02T14:38:00Z">
                <w:pPr/>
              </w:pPrChange>
            </w:pPr>
            <w:del w:id="381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9C277" w14:textId="0A2CE7EB" w:rsidR="00CE30A9" w:rsidRPr="00AB69BA" w:rsidDel="007154E3" w:rsidRDefault="00CE30A9">
            <w:pPr>
              <w:pStyle w:val="42"/>
              <w:spacing w:after="72"/>
              <w:ind w:left="1133"/>
              <w:rPr>
                <w:del w:id="3811" w:author="阿毛" w:date="2021-05-21T17:49:00Z"/>
                <w:rFonts w:ascii="標楷體" w:hAnsi="標楷體"/>
              </w:rPr>
              <w:pPrChange w:id="3812" w:author="阿毛" w:date="2021-06-02T14:38:00Z">
                <w:pPr/>
              </w:pPrChange>
            </w:pPr>
          </w:p>
        </w:tc>
      </w:tr>
    </w:tbl>
    <w:p w14:paraId="2B57A66D" w14:textId="16BBA4E2" w:rsidR="00CE30A9" w:rsidDel="007154E3" w:rsidRDefault="00CE30A9">
      <w:pPr>
        <w:pStyle w:val="42"/>
        <w:spacing w:after="72"/>
        <w:ind w:left="1133"/>
        <w:rPr>
          <w:del w:id="3813" w:author="阿毛" w:date="2021-05-21T17:49:00Z"/>
          <w:rFonts w:ascii="標楷體" w:hAnsi="標楷體"/>
        </w:rPr>
        <w:pPrChange w:id="3814" w:author="阿毛" w:date="2021-06-02T14:38:00Z">
          <w:pPr/>
        </w:pPrChange>
      </w:pPr>
    </w:p>
    <w:p w14:paraId="5C985A98" w14:textId="24FDCDC8" w:rsidR="00BB5548" w:rsidDel="007154E3" w:rsidRDefault="00BB5548">
      <w:pPr>
        <w:pStyle w:val="42"/>
        <w:spacing w:after="72"/>
        <w:ind w:left="1133"/>
        <w:rPr>
          <w:del w:id="3815" w:author="阿毛" w:date="2021-05-21T17:49:00Z"/>
          <w:rFonts w:ascii="標楷體" w:hAnsi="標楷體"/>
        </w:rPr>
        <w:pPrChange w:id="3816" w:author="阿毛" w:date="2021-06-02T14:38:00Z">
          <w:pPr>
            <w:widowControl/>
          </w:pPr>
        </w:pPrChange>
      </w:pPr>
      <w:del w:id="3817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5BD85F7F" w14:textId="37CC2CC7" w:rsidR="00BB5548" w:rsidRPr="00AB69BA" w:rsidDel="007154E3" w:rsidRDefault="00BB5548">
      <w:pPr>
        <w:pStyle w:val="42"/>
        <w:spacing w:after="72"/>
        <w:ind w:left="1133"/>
        <w:rPr>
          <w:del w:id="3818" w:author="阿毛" w:date="2021-05-21T17:49:00Z"/>
          <w:rFonts w:ascii="標楷體" w:hAnsi="標楷體"/>
        </w:rPr>
        <w:pPrChange w:id="3819" w:author="阿毛" w:date="2021-06-02T14:38:00Z">
          <w:pPr/>
        </w:pPrChange>
      </w:pPr>
    </w:p>
    <w:p w14:paraId="16D462A8" w14:textId="6D9A79F2" w:rsidR="00CE30A9" w:rsidRPr="00AB69BA" w:rsidDel="007154E3" w:rsidRDefault="00CE30A9">
      <w:pPr>
        <w:pStyle w:val="42"/>
        <w:spacing w:after="72"/>
        <w:ind w:left="1133"/>
        <w:rPr>
          <w:del w:id="3820" w:author="阿毛" w:date="2021-05-21T17:49:00Z"/>
        </w:rPr>
        <w:pPrChange w:id="3821" w:author="阿毛" w:date="2021-06-02T14:38:00Z">
          <w:pPr>
            <w:pStyle w:val="a"/>
          </w:pPr>
        </w:pPrChange>
      </w:pPr>
      <w:del w:id="3822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6CD98080" w14:textId="2879F604" w:rsidR="00CE30A9" w:rsidRPr="00AB69BA" w:rsidDel="007154E3" w:rsidRDefault="00CE30A9">
      <w:pPr>
        <w:pStyle w:val="42"/>
        <w:spacing w:after="72"/>
        <w:ind w:left="1133"/>
        <w:rPr>
          <w:del w:id="3823" w:author="阿毛" w:date="2021-05-21T17:49:00Z"/>
          <w:rFonts w:ascii="標楷體" w:hAnsi="標楷體"/>
        </w:rPr>
        <w:pPrChange w:id="3824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825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6F23948D" w14:textId="46AA073E" w:rsidR="00CE30A9" w:rsidDel="007154E3" w:rsidRDefault="00CE30A9">
      <w:pPr>
        <w:pStyle w:val="42"/>
        <w:spacing w:after="72"/>
        <w:ind w:left="1133"/>
        <w:rPr>
          <w:del w:id="3826" w:author="阿毛" w:date="2021-05-21T17:49:00Z"/>
          <w:rFonts w:ascii="新細明體" w:cs="新細明體"/>
          <w:sz w:val="22"/>
          <w:lang w:val="zh-TW"/>
        </w:rPr>
        <w:pPrChange w:id="3827" w:author="阿毛" w:date="2021-06-02T14:38:00Z">
          <w:pPr>
            <w:autoSpaceDE w:val="0"/>
            <w:autoSpaceDN w:val="0"/>
            <w:adjustRightInd w:val="0"/>
          </w:pPr>
        </w:pPrChange>
      </w:pPr>
      <w:del w:id="3828" w:author="阿毛" w:date="2021-05-21T17:49:00Z">
        <w:r w:rsidDel="007154E3">
          <w:rPr>
            <w:rFonts w:ascii="新細明體" w:cs="新細明體"/>
            <w:sz w:val="22"/>
            <w:lang w:val="zh-TW"/>
          </w:rPr>
          <w:delText xml:space="preserve">                                                                             </w:delText>
        </w:r>
      </w:del>
    </w:p>
    <w:p w14:paraId="4306CE59" w14:textId="09DF3452" w:rsidR="00CE30A9" w:rsidDel="007154E3" w:rsidRDefault="00EB300A">
      <w:pPr>
        <w:pStyle w:val="42"/>
        <w:spacing w:after="72"/>
        <w:ind w:left="1133"/>
        <w:rPr>
          <w:del w:id="3829" w:author="阿毛" w:date="2021-05-21T17:49:00Z"/>
          <w:rFonts w:ascii="標楷體" w:hAnsi="標楷體"/>
        </w:rPr>
        <w:pPrChange w:id="3830" w:author="阿毛" w:date="2021-06-02T14:38:00Z">
          <w:pPr>
            <w:autoSpaceDE w:val="0"/>
            <w:autoSpaceDN w:val="0"/>
            <w:adjustRightInd w:val="0"/>
          </w:pPr>
        </w:pPrChange>
      </w:pPr>
      <w:del w:id="3831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34A069F9" wp14:editId="090E42DD">
              <wp:extent cx="6769100" cy="1289050"/>
              <wp:effectExtent l="0" t="0" r="0" b="6350"/>
              <wp:docPr id="1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69100" cy="1289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727002C" w14:textId="01847B0A" w:rsidR="00CE30A9" w:rsidRPr="00AB69BA" w:rsidDel="007154E3" w:rsidRDefault="00D950B2">
      <w:pPr>
        <w:pStyle w:val="42"/>
        <w:spacing w:after="72"/>
        <w:ind w:left="1133"/>
        <w:rPr>
          <w:del w:id="3832" w:author="阿毛" w:date="2021-05-21T17:49:00Z"/>
        </w:rPr>
        <w:pPrChange w:id="3833" w:author="阿毛" w:date="2021-06-02T14:38:00Z">
          <w:pPr>
            <w:pStyle w:val="a"/>
          </w:pPr>
        </w:pPrChange>
      </w:pPr>
      <w:del w:id="3834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B5548" w:rsidRPr="00CA6569" w:rsidDel="007154E3" w14:paraId="1990B3A2" w14:textId="784CC615" w:rsidTr="005C14EF">
        <w:trPr>
          <w:trHeight w:val="388"/>
          <w:jc w:val="center"/>
          <w:del w:id="3835" w:author="阿毛" w:date="2021-05-21T17:49:00Z"/>
        </w:trPr>
        <w:tc>
          <w:tcPr>
            <w:tcW w:w="486" w:type="dxa"/>
            <w:vMerge w:val="restart"/>
          </w:tcPr>
          <w:p w14:paraId="2E3EA201" w14:textId="4E7CCAE8" w:rsidR="00BB5548" w:rsidRPr="00CA6569" w:rsidDel="007154E3" w:rsidRDefault="00BB5548">
            <w:pPr>
              <w:pStyle w:val="42"/>
              <w:spacing w:after="72"/>
              <w:ind w:left="1133"/>
              <w:rPr>
                <w:del w:id="3836" w:author="阿毛" w:date="2021-05-21T17:49:00Z"/>
                <w:rFonts w:ascii="標楷體" w:hAnsi="標楷體"/>
              </w:rPr>
              <w:pPrChange w:id="3837" w:author="阿毛" w:date="2021-06-02T14:38:00Z">
                <w:pPr/>
              </w:pPrChange>
            </w:pPr>
            <w:del w:id="3838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2018" w:type="dxa"/>
            <w:vMerge w:val="restart"/>
          </w:tcPr>
          <w:p w14:paraId="33D9CA52" w14:textId="04B7ADE2" w:rsidR="00BB5548" w:rsidRPr="00CA6569" w:rsidDel="007154E3" w:rsidRDefault="00BB5548">
            <w:pPr>
              <w:pStyle w:val="42"/>
              <w:spacing w:after="72"/>
              <w:ind w:left="1133"/>
              <w:rPr>
                <w:del w:id="3839" w:author="阿毛" w:date="2021-05-21T17:49:00Z"/>
                <w:rFonts w:ascii="標楷體" w:hAnsi="標楷體"/>
              </w:rPr>
              <w:pPrChange w:id="3840" w:author="阿毛" w:date="2021-06-02T14:38:00Z">
                <w:pPr/>
              </w:pPrChange>
            </w:pPr>
            <w:del w:id="3841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647" w:type="dxa"/>
            <w:gridSpan w:val="5"/>
          </w:tcPr>
          <w:p w14:paraId="453369FB" w14:textId="49356266" w:rsidR="00BB5548" w:rsidRPr="00CA6569" w:rsidDel="007154E3" w:rsidRDefault="00BB5548">
            <w:pPr>
              <w:pStyle w:val="42"/>
              <w:spacing w:after="72"/>
              <w:ind w:left="1133"/>
              <w:rPr>
                <w:del w:id="3842" w:author="阿毛" w:date="2021-05-21T17:49:00Z"/>
                <w:rFonts w:ascii="標楷體" w:hAnsi="標楷體"/>
              </w:rPr>
              <w:pPrChange w:id="3843" w:author="阿毛" w:date="2021-06-02T14:38:00Z">
                <w:pPr>
                  <w:jc w:val="center"/>
                </w:pPr>
              </w:pPrChange>
            </w:pPr>
            <w:del w:id="3844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680" w:type="dxa"/>
            <w:vMerge w:val="restart"/>
          </w:tcPr>
          <w:p w14:paraId="607592E1" w14:textId="24E82128" w:rsidR="00BB5548" w:rsidRPr="00CA6569" w:rsidDel="007154E3" w:rsidRDefault="00BB5548">
            <w:pPr>
              <w:pStyle w:val="42"/>
              <w:spacing w:after="72"/>
              <w:ind w:left="1133"/>
              <w:rPr>
                <w:del w:id="3845" w:author="阿毛" w:date="2021-05-21T17:49:00Z"/>
                <w:rFonts w:ascii="標楷體" w:hAnsi="標楷體"/>
              </w:rPr>
              <w:pPrChange w:id="3846" w:author="阿毛" w:date="2021-06-02T14:38:00Z">
                <w:pPr/>
              </w:pPrChange>
            </w:pPr>
            <w:del w:id="3847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B5548" w:rsidRPr="00CA6569" w:rsidDel="007154E3" w14:paraId="4F11908C" w14:textId="2562D543" w:rsidTr="00BB5548">
        <w:trPr>
          <w:trHeight w:val="244"/>
          <w:jc w:val="center"/>
          <w:del w:id="3848" w:author="阿毛" w:date="2021-05-21T17:49:00Z"/>
        </w:trPr>
        <w:tc>
          <w:tcPr>
            <w:tcW w:w="486" w:type="dxa"/>
            <w:vMerge/>
          </w:tcPr>
          <w:p w14:paraId="5F4804EC" w14:textId="34580991" w:rsidR="00BB5548" w:rsidRPr="00CA6569" w:rsidDel="007154E3" w:rsidRDefault="00BB5548">
            <w:pPr>
              <w:pStyle w:val="42"/>
              <w:spacing w:after="72"/>
              <w:ind w:left="1133"/>
              <w:rPr>
                <w:del w:id="3849" w:author="阿毛" w:date="2021-05-21T17:49:00Z"/>
                <w:rFonts w:ascii="標楷體" w:hAnsi="標楷體"/>
              </w:rPr>
              <w:pPrChange w:id="3850" w:author="阿毛" w:date="2021-06-02T14:38:00Z">
                <w:pPr/>
              </w:pPrChange>
            </w:pPr>
          </w:p>
        </w:tc>
        <w:tc>
          <w:tcPr>
            <w:tcW w:w="2018" w:type="dxa"/>
            <w:vMerge/>
          </w:tcPr>
          <w:p w14:paraId="68F1BEFA" w14:textId="3073D5EB" w:rsidR="00BB5548" w:rsidRPr="00CA6569" w:rsidDel="007154E3" w:rsidRDefault="00BB5548">
            <w:pPr>
              <w:pStyle w:val="42"/>
              <w:spacing w:after="72"/>
              <w:ind w:left="1133"/>
              <w:rPr>
                <w:del w:id="3851" w:author="阿毛" w:date="2021-05-21T17:49:00Z"/>
                <w:rFonts w:ascii="標楷體" w:hAnsi="標楷體"/>
              </w:rPr>
              <w:pPrChange w:id="3852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1D387695" w14:textId="18A8EEC4" w:rsidR="00BB5548" w:rsidRPr="00CA6569" w:rsidDel="007154E3" w:rsidRDefault="00BB5548">
            <w:pPr>
              <w:pStyle w:val="42"/>
              <w:spacing w:after="72"/>
              <w:ind w:left="1133"/>
              <w:rPr>
                <w:del w:id="3853" w:author="阿毛" w:date="2021-05-21T17:49:00Z"/>
                <w:rFonts w:ascii="標楷體" w:hAnsi="標楷體"/>
              </w:rPr>
              <w:pPrChange w:id="3854" w:author="阿毛" w:date="2021-06-02T14:38:00Z">
                <w:pPr/>
              </w:pPrChange>
            </w:pPr>
            <w:del w:id="3855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57" w:type="dxa"/>
          </w:tcPr>
          <w:p w14:paraId="1A29EBFA" w14:textId="5FC49DC0" w:rsidR="00BB5548" w:rsidRPr="00CA6569" w:rsidDel="007154E3" w:rsidRDefault="00BB5548">
            <w:pPr>
              <w:pStyle w:val="42"/>
              <w:spacing w:after="72"/>
              <w:ind w:left="1133"/>
              <w:rPr>
                <w:del w:id="3856" w:author="阿毛" w:date="2021-05-21T17:49:00Z"/>
                <w:rFonts w:ascii="標楷體" w:hAnsi="標楷體"/>
              </w:rPr>
              <w:pPrChange w:id="3857" w:author="阿毛" w:date="2021-06-02T14:38:00Z">
                <w:pPr/>
              </w:pPrChange>
            </w:pPr>
            <w:del w:id="3858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56" w:type="dxa"/>
          </w:tcPr>
          <w:p w14:paraId="554E91FD" w14:textId="258E7EB9" w:rsidR="00BB5548" w:rsidRPr="00CA6569" w:rsidDel="007154E3" w:rsidRDefault="00BB5548">
            <w:pPr>
              <w:pStyle w:val="42"/>
              <w:spacing w:after="72"/>
              <w:ind w:left="1133"/>
              <w:rPr>
                <w:del w:id="3859" w:author="阿毛" w:date="2021-05-21T17:49:00Z"/>
                <w:rFonts w:ascii="標楷體" w:hAnsi="標楷體"/>
              </w:rPr>
              <w:pPrChange w:id="3860" w:author="阿毛" w:date="2021-06-02T14:38:00Z">
                <w:pPr/>
              </w:pPrChange>
            </w:pPr>
            <w:del w:id="3861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2" w:type="dxa"/>
          </w:tcPr>
          <w:p w14:paraId="42436B48" w14:textId="2FE6DA25" w:rsidR="00BB5548" w:rsidRPr="00CA6569" w:rsidDel="007154E3" w:rsidRDefault="00BB5548">
            <w:pPr>
              <w:pStyle w:val="42"/>
              <w:spacing w:after="72"/>
              <w:ind w:left="1133"/>
              <w:rPr>
                <w:del w:id="3862" w:author="阿毛" w:date="2021-05-21T17:49:00Z"/>
                <w:rFonts w:ascii="標楷體" w:hAnsi="標楷體"/>
              </w:rPr>
              <w:pPrChange w:id="3863" w:author="阿毛" w:date="2021-06-02T14:38:00Z">
                <w:pPr/>
              </w:pPrChange>
            </w:pPr>
            <w:del w:id="3864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0" w:type="dxa"/>
          </w:tcPr>
          <w:p w14:paraId="2F7770DD" w14:textId="5C5F1DAE" w:rsidR="00BB5548" w:rsidRPr="00CA6569" w:rsidDel="007154E3" w:rsidRDefault="00BB5548">
            <w:pPr>
              <w:pStyle w:val="42"/>
              <w:spacing w:after="72"/>
              <w:ind w:left="1133"/>
              <w:rPr>
                <w:del w:id="3865" w:author="阿毛" w:date="2021-05-21T17:49:00Z"/>
                <w:rFonts w:ascii="標楷體" w:hAnsi="標楷體"/>
              </w:rPr>
              <w:pPrChange w:id="3866" w:author="阿毛" w:date="2021-06-02T14:38:00Z">
                <w:pPr/>
              </w:pPrChange>
            </w:pPr>
            <w:del w:id="3867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680" w:type="dxa"/>
            <w:vMerge/>
          </w:tcPr>
          <w:p w14:paraId="1431A19C" w14:textId="48029033" w:rsidR="00BB5548" w:rsidRPr="00CA6569" w:rsidDel="007154E3" w:rsidRDefault="00BB5548">
            <w:pPr>
              <w:pStyle w:val="42"/>
              <w:spacing w:after="72"/>
              <w:ind w:left="1133"/>
              <w:rPr>
                <w:del w:id="3868" w:author="阿毛" w:date="2021-05-21T17:49:00Z"/>
                <w:rFonts w:ascii="標楷體" w:hAnsi="標楷體"/>
              </w:rPr>
              <w:pPrChange w:id="3869" w:author="阿毛" w:date="2021-06-02T14:38:00Z">
                <w:pPr/>
              </w:pPrChange>
            </w:pPr>
          </w:p>
        </w:tc>
      </w:tr>
      <w:tr w:rsidR="00BB5548" w:rsidRPr="00CA6569" w:rsidDel="007154E3" w14:paraId="72431ABA" w14:textId="73509F7A" w:rsidTr="00BB5548">
        <w:trPr>
          <w:trHeight w:val="291"/>
          <w:jc w:val="center"/>
          <w:del w:id="3870" w:author="阿毛" w:date="2021-05-21T17:49:00Z"/>
        </w:trPr>
        <w:tc>
          <w:tcPr>
            <w:tcW w:w="486" w:type="dxa"/>
          </w:tcPr>
          <w:p w14:paraId="6FE33182" w14:textId="1234089F" w:rsidR="00BB5548" w:rsidRPr="00CA6569" w:rsidDel="007154E3" w:rsidRDefault="00BB5548">
            <w:pPr>
              <w:pStyle w:val="42"/>
              <w:spacing w:after="72"/>
              <w:ind w:left="1133"/>
              <w:rPr>
                <w:del w:id="3871" w:author="阿毛" w:date="2021-05-21T17:49:00Z"/>
                <w:rFonts w:ascii="標楷體" w:hAnsi="標楷體"/>
              </w:rPr>
              <w:pPrChange w:id="3872" w:author="阿毛" w:date="2021-06-02T14:38:00Z">
                <w:pPr/>
              </w:pPrChange>
            </w:pPr>
            <w:del w:id="3873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2018" w:type="dxa"/>
          </w:tcPr>
          <w:p w14:paraId="79EF4295" w14:textId="13940164" w:rsidR="00BB5548" w:rsidRPr="00CA6569" w:rsidDel="007154E3" w:rsidRDefault="00BB5548">
            <w:pPr>
              <w:pStyle w:val="42"/>
              <w:spacing w:after="72"/>
              <w:ind w:left="1133"/>
              <w:rPr>
                <w:del w:id="3874" w:author="阿毛" w:date="2021-05-21T17:49:00Z"/>
                <w:rFonts w:ascii="標楷體" w:hAnsi="標楷體"/>
              </w:rPr>
              <w:pPrChange w:id="3875" w:author="阿毛" w:date="2021-06-02T14:38:00Z">
                <w:pPr/>
              </w:pPrChange>
            </w:pPr>
            <w:del w:id="3876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942" w:type="dxa"/>
          </w:tcPr>
          <w:p w14:paraId="6ADA3FCB" w14:textId="74737D81" w:rsidR="00BB5548" w:rsidRPr="00CA6569" w:rsidDel="007154E3" w:rsidRDefault="00BB5548">
            <w:pPr>
              <w:pStyle w:val="42"/>
              <w:spacing w:after="72"/>
              <w:ind w:left="1133"/>
              <w:rPr>
                <w:del w:id="3877" w:author="阿毛" w:date="2021-05-21T17:49:00Z"/>
                <w:rFonts w:ascii="標楷體" w:hAnsi="標楷體" w:cs="新細明體"/>
              </w:rPr>
              <w:pPrChange w:id="3878" w:author="阿毛" w:date="2021-06-02T14:38:00Z">
                <w:pPr/>
              </w:pPrChange>
            </w:pPr>
            <w:del w:id="3879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57" w:type="dxa"/>
          </w:tcPr>
          <w:p w14:paraId="51CE3DB7" w14:textId="34AAC338" w:rsidR="00BB5548" w:rsidRPr="00CA6569" w:rsidDel="007154E3" w:rsidRDefault="00BB5548">
            <w:pPr>
              <w:pStyle w:val="42"/>
              <w:spacing w:after="72"/>
              <w:ind w:left="1133"/>
              <w:rPr>
                <w:del w:id="3880" w:author="阿毛" w:date="2021-05-21T17:49:00Z"/>
                <w:rFonts w:ascii="標楷體" w:hAnsi="標楷體"/>
              </w:rPr>
              <w:pPrChange w:id="3881" w:author="阿毛" w:date="2021-06-02T14:38:00Z">
                <w:pPr/>
              </w:pPrChange>
            </w:pPr>
            <w:del w:id="3882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56" w:type="dxa"/>
          </w:tcPr>
          <w:p w14:paraId="70226FC4" w14:textId="16101B8E" w:rsidR="00BB5548" w:rsidRPr="00CA6569" w:rsidDel="007154E3" w:rsidRDefault="00BB5548">
            <w:pPr>
              <w:pStyle w:val="42"/>
              <w:spacing w:after="72"/>
              <w:ind w:left="1133"/>
              <w:rPr>
                <w:del w:id="3883" w:author="阿毛" w:date="2021-05-21T17:49:00Z"/>
                <w:rFonts w:ascii="標楷體" w:hAnsi="標楷體"/>
              </w:rPr>
              <w:pPrChange w:id="3884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7426ADAF" w14:textId="5E8B0A7B" w:rsidR="00BB5548" w:rsidRPr="00CA6569" w:rsidDel="007154E3" w:rsidRDefault="00BB5548">
            <w:pPr>
              <w:pStyle w:val="42"/>
              <w:spacing w:after="72"/>
              <w:ind w:left="1133"/>
              <w:rPr>
                <w:del w:id="3885" w:author="阿毛" w:date="2021-05-21T17:49:00Z"/>
                <w:rFonts w:ascii="標楷體" w:hAnsi="標楷體"/>
              </w:rPr>
              <w:pPrChange w:id="3886" w:author="阿毛" w:date="2021-06-02T14:38:00Z">
                <w:pPr/>
              </w:pPrChange>
            </w:pPr>
            <w:del w:id="3887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0AE1F99B" w14:textId="171DFEC2" w:rsidR="00BB5548" w:rsidRPr="00CA6569" w:rsidDel="007154E3" w:rsidRDefault="00BB5548">
            <w:pPr>
              <w:pStyle w:val="42"/>
              <w:spacing w:after="72"/>
              <w:ind w:left="1133"/>
              <w:rPr>
                <w:del w:id="3888" w:author="阿毛" w:date="2021-05-21T17:49:00Z"/>
                <w:rFonts w:ascii="標楷體" w:hAnsi="標楷體"/>
              </w:rPr>
              <w:pPrChange w:id="3889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1A31597F" w14:textId="54A905CE" w:rsidR="00BB5548" w:rsidRPr="00CA6569" w:rsidDel="007154E3" w:rsidRDefault="00BB5548">
            <w:pPr>
              <w:pStyle w:val="42"/>
              <w:spacing w:after="72"/>
              <w:ind w:left="1133"/>
              <w:rPr>
                <w:del w:id="3890" w:author="阿毛" w:date="2021-05-21T17:49:00Z"/>
                <w:rFonts w:ascii="標楷體" w:hAnsi="標楷體"/>
              </w:rPr>
              <w:pPrChange w:id="3891" w:author="阿毛" w:date="2021-06-02T14:38:00Z">
                <w:pPr/>
              </w:pPrChange>
            </w:pPr>
            <w:del w:id="3892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  <w:tr w:rsidR="00BB5548" w:rsidRPr="00CA6569" w:rsidDel="007154E3" w14:paraId="26D08A97" w14:textId="4DC55FD1" w:rsidTr="00BB5548">
        <w:trPr>
          <w:trHeight w:val="291"/>
          <w:jc w:val="center"/>
          <w:del w:id="3893" w:author="阿毛" w:date="2021-05-21T17:49:00Z"/>
        </w:trPr>
        <w:tc>
          <w:tcPr>
            <w:tcW w:w="486" w:type="dxa"/>
          </w:tcPr>
          <w:p w14:paraId="13653740" w14:textId="48D2BCF7" w:rsidR="00BB5548" w:rsidRPr="00CA6569" w:rsidDel="007154E3" w:rsidRDefault="00BB5548">
            <w:pPr>
              <w:pStyle w:val="42"/>
              <w:spacing w:after="72"/>
              <w:ind w:left="1133"/>
              <w:rPr>
                <w:del w:id="3894" w:author="阿毛" w:date="2021-05-21T17:49:00Z"/>
                <w:rFonts w:ascii="標楷體" w:hAnsi="標楷體"/>
              </w:rPr>
              <w:pPrChange w:id="3895" w:author="阿毛" w:date="2021-06-02T14:38:00Z">
                <w:pPr/>
              </w:pPrChange>
            </w:pPr>
            <w:del w:id="3896" w:author="阿毛" w:date="2021-05-21T17:49:00Z">
              <w:r w:rsidRPr="00CA6569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2018" w:type="dxa"/>
          </w:tcPr>
          <w:p w14:paraId="2D055876" w14:textId="67B76A13" w:rsidR="00BB5548" w:rsidRPr="00CA6569" w:rsidDel="007154E3" w:rsidRDefault="00BB5548">
            <w:pPr>
              <w:pStyle w:val="42"/>
              <w:spacing w:after="72"/>
              <w:ind w:left="1133"/>
              <w:rPr>
                <w:del w:id="3897" w:author="阿毛" w:date="2021-05-21T17:49:00Z"/>
                <w:rFonts w:ascii="標楷體" w:hAnsi="標楷體"/>
              </w:rPr>
              <w:pPrChange w:id="3898" w:author="阿毛" w:date="2021-06-02T14:38:00Z">
                <w:pPr/>
              </w:pPrChange>
            </w:pPr>
            <w:del w:id="3899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942" w:type="dxa"/>
          </w:tcPr>
          <w:p w14:paraId="411F61E9" w14:textId="33F19EA9" w:rsidR="00BB5548" w:rsidRPr="00CA6569" w:rsidDel="007154E3" w:rsidRDefault="00BB5548">
            <w:pPr>
              <w:pStyle w:val="42"/>
              <w:spacing w:after="72"/>
              <w:ind w:left="1133"/>
              <w:rPr>
                <w:del w:id="3900" w:author="阿毛" w:date="2021-05-21T17:49:00Z"/>
                <w:rFonts w:ascii="標楷體" w:hAnsi="標楷體" w:cs="新細明體"/>
              </w:rPr>
              <w:pPrChange w:id="3901" w:author="阿毛" w:date="2021-06-02T14:38:00Z">
                <w:pPr/>
              </w:pPrChange>
            </w:pPr>
            <w:del w:id="3902" w:author="阿毛" w:date="2021-05-21T17:49:00Z">
              <w:r w:rsidDel="007154E3">
                <w:rPr>
                  <w:rFonts w:ascii="標楷體" w:hAnsi="標楷體" w:cs="新細明體"/>
                </w:rPr>
                <w:delText>9999999</w:delText>
              </w:r>
            </w:del>
          </w:p>
        </w:tc>
        <w:tc>
          <w:tcPr>
            <w:tcW w:w="957" w:type="dxa"/>
          </w:tcPr>
          <w:p w14:paraId="6BFC0694" w14:textId="5760867F" w:rsidR="00BB5548" w:rsidRPr="00CA6569" w:rsidDel="007154E3" w:rsidRDefault="00BB5548">
            <w:pPr>
              <w:pStyle w:val="42"/>
              <w:spacing w:after="72"/>
              <w:ind w:left="1133"/>
              <w:rPr>
                <w:del w:id="3903" w:author="阿毛" w:date="2021-05-21T17:49:00Z"/>
                <w:rFonts w:ascii="標楷體" w:hAnsi="標楷體" w:cs="新細明體"/>
              </w:rPr>
              <w:pPrChange w:id="3904" w:author="阿毛" w:date="2021-06-02T14:38:00Z">
                <w:pPr/>
              </w:pPrChange>
            </w:pPr>
          </w:p>
        </w:tc>
        <w:tc>
          <w:tcPr>
            <w:tcW w:w="1356" w:type="dxa"/>
          </w:tcPr>
          <w:p w14:paraId="3E953AED" w14:textId="2D14A375" w:rsidR="00BB5548" w:rsidRPr="00CA6569" w:rsidDel="007154E3" w:rsidRDefault="00BB5548">
            <w:pPr>
              <w:pStyle w:val="42"/>
              <w:spacing w:after="72"/>
              <w:ind w:left="1133"/>
              <w:rPr>
                <w:del w:id="3905" w:author="阿毛" w:date="2021-05-21T17:49:00Z"/>
                <w:rFonts w:ascii="標楷體" w:hAnsi="標楷體"/>
              </w:rPr>
              <w:pPrChange w:id="3906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7E0263F2" w14:textId="364EB5BC" w:rsidR="00BB5548" w:rsidRPr="00CA6569" w:rsidDel="007154E3" w:rsidRDefault="00BB5548">
            <w:pPr>
              <w:pStyle w:val="42"/>
              <w:spacing w:after="72"/>
              <w:ind w:left="1133"/>
              <w:rPr>
                <w:del w:id="3907" w:author="阿毛" w:date="2021-05-21T17:49:00Z"/>
                <w:rFonts w:ascii="標楷體" w:hAnsi="標楷體"/>
              </w:rPr>
              <w:pPrChange w:id="3908" w:author="阿毛" w:date="2021-06-02T14:38:00Z">
                <w:pPr/>
              </w:pPrChange>
            </w:pPr>
            <w:del w:id="3909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3CC1308D" w14:textId="049ED035" w:rsidR="00BB5548" w:rsidRPr="00CA6569" w:rsidDel="007154E3" w:rsidRDefault="00BB5548">
            <w:pPr>
              <w:pStyle w:val="42"/>
              <w:spacing w:after="72"/>
              <w:ind w:left="1133"/>
              <w:rPr>
                <w:del w:id="3910" w:author="阿毛" w:date="2021-05-21T17:49:00Z"/>
                <w:rFonts w:ascii="標楷體" w:hAnsi="標楷體"/>
              </w:rPr>
              <w:pPrChange w:id="3911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5A7071F4" w14:textId="10E8CB21" w:rsidR="00BB5548" w:rsidRPr="00CA6569" w:rsidDel="007154E3" w:rsidRDefault="00BB5548">
            <w:pPr>
              <w:pStyle w:val="42"/>
              <w:spacing w:after="72"/>
              <w:ind w:left="1133"/>
              <w:rPr>
                <w:del w:id="3912" w:author="阿毛" w:date="2021-05-21T17:49:00Z"/>
                <w:rFonts w:ascii="標楷體" w:hAnsi="標楷體"/>
              </w:rPr>
              <w:pPrChange w:id="3913" w:author="阿毛" w:date="2021-06-02T14:38:00Z">
                <w:pPr/>
              </w:pPrChange>
            </w:pPr>
            <w:del w:id="3914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BB5548" w:rsidRPr="00CA6569" w:rsidDel="007154E3" w14:paraId="4127C9F2" w14:textId="5548854E" w:rsidTr="00BB5548">
        <w:trPr>
          <w:trHeight w:val="291"/>
          <w:jc w:val="center"/>
          <w:del w:id="3915" w:author="阿毛" w:date="2021-05-21T17:49:00Z"/>
        </w:trPr>
        <w:tc>
          <w:tcPr>
            <w:tcW w:w="486" w:type="dxa"/>
          </w:tcPr>
          <w:p w14:paraId="29617A61" w14:textId="27F9C2EC" w:rsidR="00BB5548" w:rsidRPr="00CA6569" w:rsidDel="007154E3" w:rsidRDefault="00BB5548">
            <w:pPr>
              <w:pStyle w:val="42"/>
              <w:spacing w:after="72"/>
              <w:ind w:left="1133"/>
              <w:rPr>
                <w:del w:id="3916" w:author="阿毛" w:date="2021-05-21T17:49:00Z"/>
                <w:rFonts w:ascii="標楷體" w:hAnsi="標楷體"/>
              </w:rPr>
              <w:pPrChange w:id="3917" w:author="阿毛" w:date="2021-06-02T14:38:00Z">
                <w:pPr/>
              </w:pPrChange>
            </w:pPr>
          </w:p>
        </w:tc>
        <w:tc>
          <w:tcPr>
            <w:tcW w:w="2018" w:type="dxa"/>
          </w:tcPr>
          <w:p w14:paraId="1BA0A592" w14:textId="33B7A416" w:rsidR="00BB5548" w:rsidRPr="00CA6569" w:rsidDel="007154E3" w:rsidRDefault="00BB5548">
            <w:pPr>
              <w:pStyle w:val="42"/>
              <w:spacing w:after="72"/>
              <w:ind w:left="1133"/>
              <w:rPr>
                <w:del w:id="3918" w:author="阿毛" w:date="2021-05-21T17:49:00Z"/>
                <w:rFonts w:ascii="標楷體" w:hAnsi="標楷體"/>
              </w:rPr>
              <w:pPrChange w:id="3919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7CFC8CB4" w14:textId="271EBD5B" w:rsidR="00BB5548" w:rsidRPr="00CA6569" w:rsidDel="007154E3" w:rsidRDefault="00BB5548">
            <w:pPr>
              <w:pStyle w:val="42"/>
              <w:spacing w:after="72"/>
              <w:ind w:left="1133"/>
              <w:rPr>
                <w:del w:id="3920" w:author="阿毛" w:date="2021-05-21T17:49:00Z"/>
                <w:rFonts w:ascii="標楷體" w:hAnsi="標楷體"/>
              </w:rPr>
              <w:pPrChange w:id="3921" w:author="阿毛" w:date="2021-06-02T14:38:00Z">
                <w:pPr/>
              </w:pPrChange>
            </w:pPr>
          </w:p>
        </w:tc>
        <w:tc>
          <w:tcPr>
            <w:tcW w:w="957" w:type="dxa"/>
          </w:tcPr>
          <w:p w14:paraId="7FAEDE35" w14:textId="61530BF9" w:rsidR="00BB5548" w:rsidRPr="00CA6569" w:rsidDel="007154E3" w:rsidRDefault="00BB5548">
            <w:pPr>
              <w:pStyle w:val="42"/>
              <w:spacing w:after="72"/>
              <w:ind w:left="1133"/>
              <w:rPr>
                <w:del w:id="3922" w:author="阿毛" w:date="2021-05-21T17:49:00Z"/>
                <w:rFonts w:ascii="標楷體" w:hAnsi="標楷體"/>
              </w:rPr>
              <w:pPrChange w:id="3923" w:author="阿毛" w:date="2021-06-02T14:38:00Z">
                <w:pPr/>
              </w:pPrChange>
            </w:pPr>
          </w:p>
        </w:tc>
        <w:tc>
          <w:tcPr>
            <w:tcW w:w="1356" w:type="dxa"/>
          </w:tcPr>
          <w:p w14:paraId="728F8B2A" w14:textId="49FF26F9" w:rsidR="00BB5548" w:rsidRPr="00CA6569" w:rsidDel="007154E3" w:rsidRDefault="00BB5548">
            <w:pPr>
              <w:pStyle w:val="42"/>
              <w:spacing w:after="72"/>
              <w:ind w:left="1133"/>
              <w:rPr>
                <w:del w:id="3924" w:author="阿毛" w:date="2021-05-21T17:49:00Z"/>
                <w:rFonts w:ascii="標楷體" w:hAnsi="標楷體"/>
              </w:rPr>
              <w:pPrChange w:id="3925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07DACA77" w14:textId="5C86FE4A" w:rsidR="00BB5548" w:rsidRPr="00CA6569" w:rsidDel="007154E3" w:rsidRDefault="00BB5548">
            <w:pPr>
              <w:pStyle w:val="42"/>
              <w:spacing w:after="72"/>
              <w:ind w:left="1133"/>
              <w:rPr>
                <w:del w:id="3926" w:author="阿毛" w:date="2021-05-21T17:49:00Z"/>
                <w:rFonts w:ascii="標楷體" w:hAnsi="標楷體"/>
              </w:rPr>
              <w:pPrChange w:id="3927" w:author="阿毛" w:date="2021-06-02T14:38:00Z">
                <w:pPr/>
              </w:pPrChange>
            </w:pPr>
          </w:p>
        </w:tc>
        <w:tc>
          <w:tcPr>
            <w:tcW w:w="700" w:type="dxa"/>
          </w:tcPr>
          <w:p w14:paraId="6F95E29D" w14:textId="41D642EF" w:rsidR="00BB5548" w:rsidRPr="00CA6569" w:rsidDel="007154E3" w:rsidRDefault="00BB5548">
            <w:pPr>
              <w:pStyle w:val="42"/>
              <w:spacing w:after="72"/>
              <w:ind w:left="1133"/>
              <w:rPr>
                <w:del w:id="3928" w:author="阿毛" w:date="2021-05-21T17:49:00Z"/>
                <w:rFonts w:ascii="標楷體" w:hAnsi="標楷體"/>
              </w:rPr>
              <w:pPrChange w:id="3929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64238164" w14:textId="53D2B3CC" w:rsidR="00BB5548" w:rsidRPr="00CA6569" w:rsidDel="007154E3" w:rsidRDefault="00BB5548">
            <w:pPr>
              <w:pStyle w:val="42"/>
              <w:spacing w:after="72"/>
              <w:ind w:left="1133"/>
              <w:rPr>
                <w:del w:id="3930" w:author="阿毛" w:date="2021-05-21T17:49:00Z"/>
                <w:rFonts w:ascii="標楷體" w:hAnsi="標楷體"/>
              </w:rPr>
              <w:pPrChange w:id="3931" w:author="阿毛" w:date="2021-06-02T14:38:00Z">
                <w:pPr/>
              </w:pPrChange>
            </w:pPr>
          </w:p>
        </w:tc>
      </w:tr>
    </w:tbl>
    <w:p w14:paraId="2E7B22FB" w14:textId="5A2EE643" w:rsidR="00CE30A9" w:rsidDel="007154E3" w:rsidRDefault="00CE30A9">
      <w:pPr>
        <w:pStyle w:val="42"/>
        <w:spacing w:after="72"/>
        <w:ind w:left="1133"/>
        <w:rPr>
          <w:del w:id="3932" w:author="阿毛" w:date="2021-05-21T17:49:00Z"/>
        </w:rPr>
        <w:pPrChange w:id="3933" w:author="阿毛" w:date="2021-06-02T14:38:00Z">
          <w:pPr/>
        </w:pPrChange>
      </w:pPr>
    </w:p>
    <w:p w14:paraId="44F9B766" w14:textId="64B71406" w:rsidR="00BB5548" w:rsidRPr="00BB5548" w:rsidDel="007154E3" w:rsidRDefault="00BB5548">
      <w:pPr>
        <w:pStyle w:val="42"/>
        <w:spacing w:after="72"/>
        <w:ind w:left="1133"/>
        <w:rPr>
          <w:del w:id="3934" w:author="阿毛" w:date="2021-05-21T17:49:00Z"/>
          <w:rFonts w:ascii="標楷體" w:hAnsi="標楷體"/>
        </w:rPr>
        <w:pPrChange w:id="3935" w:author="阿毛" w:date="2021-06-02T14:38:00Z">
          <w:pPr>
            <w:pStyle w:val="42"/>
            <w:spacing w:after="72"/>
            <w:ind w:leftChars="0" w:left="0"/>
          </w:pPr>
        </w:pPrChange>
      </w:pPr>
      <w:del w:id="3936" w:author="阿毛" w:date="2021-05-21T17:49:00Z">
        <w:r w:rsidRPr="00BB5548" w:rsidDel="007154E3">
          <w:rPr>
            <w:rFonts w:ascii="標楷體" w:hAnsi="標楷體" w:hint="eastAsia"/>
          </w:rPr>
          <w:delText>輸出報表：貸款餘額證明書</w:delText>
        </w:r>
      </w:del>
    </w:p>
    <w:p w14:paraId="3AFD9115" w14:textId="18340AD0" w:rsidR="00C937CE" w:rsidDel="007154E3" w:rsidRDefault="00BB5548">
      <w:pPr>
        <w:pStyle w:val="42"/>
        <w:spacing w:after="72"/>
        <w:ind w:left="1133"/>
        <w:rPr>
          <w:del w:id="3937" w:author="阿毛" w:date="2021-05-21T17:49:00Z"/>
          <w:rFonts w:ascii="標楷體" w:hAnsi="標楷體"/>
        </w:rPr>
        <w:pPrChange w:id="3938" w:author="阿毛" w:date="2021-06-02T14:38:00Z">
          <w:pPr/>
        </w:pPrChange>
      </w:pPr>
      <w:del w:id="3939" w:author="阿毛" w:date="2021-05-21T17:49:00Z">
        <w:r w:rsidRPr="00BB5548" w:rsidDel="007154E3">
          <w:rPr>
            <w:rFonts w:ascii="標楷體" w:hAnsi="標楷體" w:hint="eastAsia"/>
          </w:rPr>
          <w:delText>參考附件：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0327BDC1">
            <v:shape id="_x0000_i1039" type="#_x0000_t75" style="width:77pt;height:46pt" o:ole="">
              <v:imagedata r:id="rId64" o:title=""/>
            </v:shape>
            <o:OLEObject Type="Embed" ProgID="AcroExch.Document.DC" ShapeID="_x0000_i1039" DrawAspect="Icon" ObjectID="_1701160128" r:id="rId65"/>
          </w:object>
        </w:r>
      </w:del>
    </w:p>
    <w:p w14:paraId="2CB3A1FB" w14:textId="1F8F91D3" w:rsidR="00BB5548" w:rsidRPr="00BB5548" w:rsidDel="007154E3" w:rsidRDefault="00BB5548">
      <w:pPr>
        <w:pStyle w:val="42"/>
        <w:spacing w:after="72"/>
        <w:ind w:left="1133"/>
        <w:rPr>
          <w:del w:id="3940" w:author="阿毛" w:date="2021-05-21T17:49:00Z"/>
          <w:rFonts w:ascii="標楷體" w:hAnsi="標楷體"/>
        </w:rPr>
        <w:pPrChange w:id="3941" w:author="阿毛" w:date="2021-06-02T14:38:00Z">
          <w:pPr/>
        </w:pPrChange>
      </w:pPr>
    </w:p>
    <w:p w14:paraId="0259DB60" w14:textId="116605C6" w:rsidR="002D67E7" w:rsidRPr="00D545F1" w:rsidDel="007154E3" w:rsidRDefault="002D67E7">
      <w:pPr>
        <w:pStyle w:val="42"/>
        <w:spacing w:after="72"/>
        <w:ind w:left="1133"/>
        <w:rPr>
          <w:del w:id="3942" w:author="阿毛" w:date="2021-05-21T17:49:00Z"/>
          <w:rFonts w:ascii="標楷體" w:hAnsi="標楷體"/>
        </w:rPr>
        <w:pPrChange w:id="3943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944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7</w:delText>
        </w:r>
        <w:r w:rsidRPr="002D67E7" w:rsidDel="007154E3">
          <w:rPr>
            <w:rFonts w:ascii="標楷體" w:hAnsi="標楷體" w:hint="eastAsia"/>
          </w:rPr>
          <w:delText>新增逾放案件明細</w:delText>
        </w:r>
        <w:r w:rsidDel="007154E3">
          <w:rPr>
            <w:rFonts w:ascii="標楷體" w:hAnsi="標楷體" w:hint="eastAsia"/>
            <w:lang w:eastAsia="zh-HK"/>
          </w:rPr>
          <w:delText>資料</w:delText>
        </w:r>
      </w:del>
    </w:p>
    <w:p w14:paraId="4C41A666" w14:textId="5CC80510" w:rsidR="002D67E7" w:rsidRPr="00AB69BA" w:rsidDel="007154E3" w:rsidRDefault="002D67E7">
      <w:pPr>
        <w:pStyle w:val="42"/>
        <w:spacing w:after="72"/>
        <w:ind w:left="1133"/>
        <w:rPr>
          <w:del w:id="3945" w:author="阿毛" w:date="2021-05-21T17:49:00Z"/>
        </w:rPr>
        <w:pPrChange w:id="3946" w:author="阿毛" w:date="2021-06-02T14:38:00Z">
          <w:pPr>
            <w:pStyle w:val="a"/>
          </w:pPr>
        </w:pPrChange>
      </w:pPr>
      <w:del w:id="3947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D67E7" w:rsidRPr="00AB69BA" w:rsidDel="007154E3" w14:paraId="52D7F843" w14:textId="7E3667BD" w:rsidTr="00EC6070">
        <w:trPr>
          <w:trHeight w:val="277"/>
          <w:del w:id="394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997D90" w14:textId="249CA080" w:rsidR="002D67E7" w:rsidRPr="00AB69BA" w:rsidDel="007154E3" w:rsidRDefault="002D67E7">
            <w:pPr>
              <w:pStyle w:val="42"/>
              <w:spacing w:after="72"/>
              <w:ind w:left="1133"/>
              <w:rPr>
                <w:del w:id="3949" w:author="阿毛" w:date="2021-05-21T17:49:00Z"/>
                <w:rFonts w:ascii="標楷體" w:hAnsi="標楷體"/>
              </w:rPr>
              <w:pPrChange w:id="3950" w:author="阿毛" w:date="2021-06-02T14:38:00Z">
                <w:pPr/>
              </w:pPrChange>
            </w:pPr>
            <w:del w:id="395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72B402" w14:textId="5F4E37AE" w:rsidR="002D67E7" w:rsidDel="007154E3" w:rsidRDefault="002D67E7">
            <w:pPr>
              <w:pStyle w:val="42"/>
              <w:spacing w:after="72"/>
              <w:ind w:left="1133"/>
              <w:rPr>
                <w:del w:id="3952" w:author="阿毛" w:date="2021-05-21T17:49:00Z"/>
                <w:rFonts w:ascii="標楷體" w:hAnsi="標楷體"/>
              </w:rPr>
              <w:pPrChange w:id="3953" w:author="阿毛" w:date="2021-06-02T14:38:00Z">
                <w:pPr/>
              </w:pPrChange>
            </w:pPr>
            <w:del w:id="3954" w:author="阿毛" w:date="2021-05-21T17:49:00Z">
              <w:r w:rsidRPr="002D67E7" w:rsidDel="007154E3">
                <w:rPr>
                  <w:rFonts w:ascii="標楷體" w:hAnsi="標楷體" w:hint="eastAsia"/>
                  <w:lang w:eastAsia="zh-HK"/>
                </w:rPr>
                <w:delText>新增逾放案件明細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資料</w:delText>
              </w:r>
            </w:del>
          </w:p>
          <w:p w14:paraId="4F70A17E" w14:textId="02CF8F60" w:rsidR="002D67E7" w:rsidDel="007154E3" w:rsidRDefault="002D67E7">
            <w:pPr>
              <w:pStyle w:val="42"/>
              <w:spacing w:after="72"/>
              <w:ind w:left="1133"/>
              <w:rPr>
                <w:del w:id="3955" w:author="阿毛" w:date="2021-05-21T17:49:00Z"/>
                <w:rFonts w:ascii="標楷體" w:hAnsi="標楷體"/>
              </w:rPr>
              <w:pPrChange w:id="3956" w:author="阿毛" w:date="2021-06-02T14:38:00Z">
                <w:pPr/>
              </w:pPrChange>
            </w:pPr>
            <w:del w:id="3957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1.</w:delText>
              </w:r>
              <w:r w:rsidRPr="002D67E7" w:rsidDel="007154E3">
                <w:rPr>
                  <w:rFonts w:ascii="標楷體" w:hAnsi="標楷體" w:hint="eastAsia"/>
                  <w:lang w:eastAsia="zh-HK"/>
                </w:rPr>
                <w:delText>三年內，曾經逾期90天之第一次明細資料</w:delText>
              </w:r>
            </w:del>
          </w:p>
          <w:p w14:paraId="2EF046C6" w14:textId="57D0BED9" w:rsidR="002D67E7" w:rsidRPr="002D67E7" w:rsidDel="007154E3" w:rsidRDefault="002D67E7">
            <w:pPr>
              <w:pStyle w:val="42"/>
              <w:spacing w:after="72"/>
              <w:ind w:left="1133"/>
              <w:rPr>
                <w:del w:id="3958" w:author="阿毛" w:date="2021-05-21T17:49:00Z"/>
                <w:rFonts w:ascii="標楷體" w:hAnsi="標楷體"/>
              </w:rPr>
              <w:pPrChange w:id="3959" w:author="阿毛" w:date="2021-06-02T14:38:00Z">
                <w:pPr/>
              </w:pPrChange>
            </w:pPr>
            <w:del w:id="3960" w:author="阿毛" w:date="2021-05-21T17:49:00Z">
              <w:r w:rsidRPr="002871E1" w:rsidDel="007154E3">
                <w:rPr>
                  <w:rFonts w:ascii="標楷體" w:hAnsi="標楷體" w:hint="eastAsia"/>
                </w:rPr>
                <w:delText>2.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產出xlsx檔案</w:delText>
              </w:r>
            </w:del>
          </w:p>
        </w:tc>
      </w:tr>
      <w:tr w:rsidR="002D67E7" w:rsidRPr="00AB69BA" w:rsidDel="007154E3" w14:paraId="1818B29E" w14:textId="16C69B24" w:rsidTr="00EC6070">
        <w:trPr>
          <w:trHeight w:val="277"/>
          <w:del w:id="396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C167B" w14:textId="38778983" w:rsidR="002D67E7" w:rsidRPr="00AB69BA" w:rsidDel="007154E3" w:rsidRDefault="002D67E7">
            <w:pPr>
              <w:pStyle w:val="42"/>
              <w:spacing w:after="72"/>
              <w:ind w:left="1133"/>
              <w:rPr>
                <w:del w:id="3962" w:author="阿毛" w:date="2021-05-21T17:49:00Z"/>
                <w:rFonts w:ascii="標楷體" w:hAnsi="標楷體"/>
              </w:rPr>
              <w:pPrChange w:id="3963" w:author="阿毛" w:date="2021-06-02T14:38:00Z">
                <w:pPr/>
              </w:pPrChange>
            </w:pPr>
            <w:del w:id="3964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D734FD" w14:textId="5CE34B24" w:rsidR="002D67E7" w:rsidRPr="00AB69BA" w:rsidDel="007154E3" w:rsidRDefault="002D67E7">
            <w:pPr>
              <w:pStyle w:val="42"/>
              <w:spacing w:after="72"/>
              <w:ind w:left="1133"/>
              <w:rPr>
                <w:del w:id="3965" w:author="阿毛" w:date="2021-05-21T17:49:00Z"/>
                <w:rFonts w:ascii="標楷體" w:hAnsi="標楷體"/>
              </w:rPr>
              <w:pPrChange w:id="3966" w:author="阿毛" w:date="2021-06-02T14:38:00Z">
                <w:pPr/>
              </w:pPrChange>
            </w:pPr>
          </w:p>
        </w:tc>
      </w:tr>
      <w:tr w:rsidR="002D67E7" w:rsidRPr="00AB69BA" w:rsidDel="007154E3" w14:paraId="332FEFC1" w14:textId="441B0913" w:rsidTr="00EC6070">
        <w:trPr>
          <w:trHeight w:val="773"/>
          <w:del w:id="396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90FAC" w14:textId="2D607845" w:rsidR="002D67E7" w:rsidRPr="00AB69BA" w:rsidDel="007154E3" w:rsidRDefault="002D67E7">
            <w:pPr>
              <w:pStyle w:val="42"/>
              <w:spacing w:after="72"/>
              <w:ind w:left="1133"/>
              <w:rPr>
                <w:del w:id="3968" w:author="阿毛" w:date="2021-05-21T17:49:00Z"/>
                <w:rFonts w:ascii="標楷體" w:hAnsi="標楷體"/>
              </w:rPr>
              <w:pPrChange w:id="3969" w:author="阿毛" w:date="2021-06-02T14:38:00Z">
                <w:pPr/>
              </w:pPrChange>
            </w:pPr>
            <w:del w:id="397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2AFCC5" w14:textId="68F2C276" w:rsidR="002D67E7" w:rsidRPr="00AB69BA" w:rsidDel="007154E3" w:rsidRDefault="002D67E7">
            <w:pPr>
              <w:pStyle w:val="42"/>
              <w:spacing w:after="72"/>
              <w:ind w:left="1133"/>
              <w:rPr>
                <w:del w:id="3971" w:author="阿毛" w:date="2021-05-21T17:49:00Z"/>
                <w:rFonts w:ascii="標楷體" w:hAnsi="標楷體"/>
              </w:rPr>
              <w:pPrChange w:id="3972" w:author="阿毛" w:date="2021-06-02T14:38:00Z">
                <w:pPr/>
              </w:pPrChange>
            </w:pPr>
          </w:p>
        </w:tc>
      </w:tr>
      <w:tr w:rsidR="002D67E7" w:rsidRPr="00AB69BA" w:rsidDel="007154E3" w14:paraId="6C084064" w14:textId="74FFD9E7" w:rsidTr="00EC6070">
        <w:trPr>
          <w:trHeight w:val="321"/>
          <w:del w:id="397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0D7EF4" w14:textId="6B7576B1" w:rsidR="002D67E7" w:rsidRPr="00AB69BA" w:rsidDel="007154E3" w:rsidRDefault="002D67E7">
            <w:pPr>
              <w:pStyle w:val="42"/>
              <w:spacing w:after="72"/>
              <w:ind w:left="1133"/>
              <w:rPr>
                <w:del w:id="3974" w:author="阿毛" w:date="2021-05-21T17:49:00Z"/>
                <w:rFonts w:ascii="標楷體" w:hAnsi="標楷體"/>
              </w:rPr>
              <w:pPrChange w:id="3975" w:author="阿毛" w:date="2021-06-02T14:38:00Z">
                <w:pPr/>
              </w:pPrChange>
            </w:pPr>
            <w:del w:id="3976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CC2731" w14:textId="14575260" w:rsidR="002D67E7" w:rsidRPr="00AB69BA" w:rsidDel="007154E3" w:rsidRDefault="002D67E7">
            <w:pPr>
              <w:pStyle w:val="42"/>
              <w:spacing w:after="72"/>
              <w:ind w:left="1133"/>
              <w:rPr>
                <w:del w:id="3977" w:author="阿毛" w:date="2021-05-21T17:49:00Z"/>
                <w:rFonts w:ascii="標楷體" w:hAnsi="標楷體"/>
              </w:rPr>
              <w:pPrChange w:id="3978" w:author="阿毛" w:date="2021-06-02T14:38:00Z">
                <w:pPr/>
              </w:pPrChange>
            </w:pPr>
          </w:p>
        </w:tc>
      </w:tr>
      <w:tr w:rsidR="002D67E7" w:rsidRPr="00AB69BA" w:rsidDel="007154E3" w14:paraId="2A83EE3C" w14:textId="06B65472" w:rsidTr="00EC6070">
        <w:trPr>
          <w:trHeight w:val="1311"/>
          <w:del w:id="397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9B2202" w14:textId="34DC92F1" w:rsidR="002D67E7" w:rsidRPr="00AB69BA" w:rsidDel="007154E3" w:rsidRDefault="002D67E7">
            <w:pPr>
              <w:pStyle w:val="42"/>
              <w:spacing w:after="72"/>
              <w:ind w:left="1133"/>
              <w:rPr>
                <w:del w:id="3980" w:author="阿毛" w:date="2021-05-21T17:49:00Z"/>
                <w:rFonts w:ascii="標楷體" w:hAnsi="標楷體"/>
              </w:rPr>
              <w:pPrChange w:id="3981" w:author="阿毛" w:date="2021-06-02T14:38:00Z">
                <w:pPr/>
              </w:pPrChange>
            </w:pPr>
            <w:del w:id="3982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746CEF" w14:textId="0CFDFBEC" w:rsidR="002D67E7" w:rsidRPr="00AB69BA" w:rsidDel="007154E3" w:rsidRDefault="002D67E7">
            <w:pPr>
              <w:pStyle w:val="42"/>
              <w:spacing w:after="72"/>
              <w:ind w:left="1133"/>
              <w:rPr>
                <w:del w:id="3983" w:author="阿毛" w:date="2021-05-21T17:49:00Z"/>
                <w:rFonts w:ascii="標楷體" w:hAnsi="標楷體"/>
              </w:rPr>
              <w:pPrChange w:id="3984" w:author="阿毛" w:date="2021-06-02T14:38:00Z">
                <w:pPr/>
              </w:pPrChange>
            </w:pPr>
          </w:p>
        </w:tc>
      </w:tr>
      <w:tr w:rsidR="002D67E7" w:rsidRPr="00AB69BA" w:rsidDel="007154E3" w14:paraId="1A2F3167" w14:textId="21D15F7B" w:rsidTr="00EC6070">
        <w:trPr>
          <w:trHeight w:val="278"/>
          <w:del w:id="398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572C5F" w14:textId="48E54367" w:rsidR="002D67E7" w:rsidRPr="00AB69BA" w:rsidDel="007154E3" w:rsidRDefault="002D67E7">
            <w:pPr>
              <w:pStyle w:val="42"/>
              <w:spacing w:after="72"/>
              <w:ind w:left="1133"/>
              <w:rPr>
                <w:del w:id="3986" w:author="阿毛" w:date="2021-05-21T17:49:00Z"/>
                <w:rFonts w:ascii="標楷體" w:hAnsi="標楷體"/>
              </w:rPr>
              <w:pPrChange w:id="3987" w:author="阿毛" w:date="2021-06-02T14:38:00Z">
                <w:pPr/>
              </w:pPrChange>
            </w:pPr>
            <w:del w:id="398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DF150" w14:textId="1E579A91" w:rsidR="002D67E7" w:rsidRPr="00AB69BA" w:rsidDel="007154E3" w:rsidRDefault="002D67E7">
            <w:pPr>
              <w:pStyle w:val="42"/>
              <w:spacing w:after="72"/>
              <w:ind w:left="1133"/>
              <w:rPr>
                <w:del w:id="3989" w:author="阿毛" w:date="2021-05-21T17:49:00Z"/>
                <w:rFonts w:ascii="標楷體" w:hAnsi="標楷體"/>
              </w:rPr>
              <w:pPrChange w:id="3990" w:author="阿毛" w:date="2021-06-02T14:38:00Z">
                <w:pPr/>
              </w:pPrChange>
            </w:pPr>
          </w:p>
        </w:tc>
      </w:tr>
      <w:tr w:rsidR="002D67E7" w:rsidRPr="00AB69BA" w:rsidDel="007154E3" w14:paraId="5BA07E72" w14:textId="7EABED37" w:rsidTr="00EC6070">
        <w:trPr>
          <w:trHeight w:val="358"/>
          <w:del w:id="399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86FDC2" w14:textId="16D51D7B" w:rsidR="002D67E7" w:rsidRPr="00AB69BA" w:rsidDel="007154E3" w:rsidRDefault="002D67E7">
            <w:pPr>
              <w:pStyle w:val="42"/>
              <w:spacing w:after="72"/>
              <w:ind w:left="1133"/>
              <w:rPr>
                <w:del w:id="3992" w:author="阿毛" w:date="2021-05-21T17:49:00Z"/>
                <w:rFonts w:ascii="標楷體" w:hAnsi="標楷體"/>
              </w:rPr>
              <w:pPrChange w:id="3993" w:author="阿毛" w:date="2021-06-02T14:38:00Z">
                <w:pPr/>
              </w:pPrChange>
            </w:pPr>
            <w:del w:id="3994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C1BDF1" w14:textId="08D8C28A" w:rsidR="002D67E7" w:rsidRPr="00AB69BA" w:rsidDel="007154E3" w:rsidRDefault="002D67E7">
            <w:pPr>
              <w:pStyle w:val="42"/>
              <w:spacing w:after="72"/>
              <w:ind w:left="1133"/>
              <w:rPr>
                <w:del w:id="3995" w:author="阿毛" w:date="2021-05-21T17:49:00Z"/>
                <w:rFonts w:ascii="標楷體" w:hAnsi="標楷體"/>
              </w:rPr>
              <w:pPrChange w:id="3996" w:author="阿毛" w:date="2021-06-02T14:38:00Z">
                <w:pPr/>
              </w:pPrChange>
            </w:pPr>
          </w:p>
        </w:tc>
      </w:tr>
      <w:tr w:rsidR="002D67E7" w:rsidRPr="00AB69BA" w:rsidDel="007154E3" w14:paraId="2A0091B4" w14:textId="30F08FB8" w:rsidTr="00EC6070">
        <w:trPr>
          <w:trHeight w:val="278"/>
          <w:del w:id="399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1FC896" w14:textId="6BBEE52A" w:rsidR="002D67E7" w:rsidRPr="00AB69BA" w:rsidDel="007154E3" w:rsidRDefault="002D67E7">
            <w:pPr>
              <w:pStyle w:val="42"/>
              <w:spacing w:after="72"/>
              <w:ind w:left="1133"/>
              <w:rPr>
                <w:del w:id="3998" w:author="阿毛" w:date="2021-05-21T17:49:00Z"/>
                <w:rFonts w:ascii="標楷體" w:hAnsi="標楷體"/>
              </w:rPr>
              <w:pPrChange w:id="3999" w:author="阿毛" w:date="2021-06-02T14:38:00Z">
                <w:pPr/>
              </w:pPrChange>
            </w:pPr>
            <w:del w:id="400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5EEEEB" w14:textId="156A7AAA" w:rsidR="002D67E7" w:rsidRPr="00AB69BA" w:rsidDel="007154E3" w:rsidRDefault="002D67E7">
            <w:pPr>
              <w:pStyle w:val="42"/>
              <w:spacing w:after="72"/>
              <w:ind w:left="1133"/>
              <w:rPr>
                <w:del w:id="4001" w:author="阿毛" w:date="2021-05-21T17:49:00Z"/>
                <w:rFonts w:ascii="標楷體" w:hAnsi="標楷體"/>
              </w:rPr>
              <w:pPrChange w:id="4002" w:author="阿毛" w:date="2021-06-02T14:38:00Z">
                <w:pPr/>
              </w:pPrChange>
            </w:pPr>
          </w:p>
        </w:tc>
      </w:tr>
    </w:tbl>
    <w:p w14:paraId="72E2622E" w14:textId="17C65605" w:rsidR="002D67E7" w:rsidDel="007154E3" w:rsidRDefault="002D67E7">
      <w:pPr>
        <w:pStyle w:val="42"/>
        <w:spacing w:after="72"/>
        <w:ind w:left="1133"/>
        <w:rPr>
          <w:del w:id="4003" w:author="阿毛" w:date="2021-05-21T17:49:00Z"/>
          <w:rFonts w:ascii="標楷體" w:hAnsi="標楷體"/>
        </w:rPr>
        <w:pPrChange w:id="4004" w:author="阿毛" w:date="2021-06-02T14:38:00Z">
          <w:pPr/>
        </w:pPrChange>
      </w:pPr>
    </w:p>
    <w:p w14:paraId="71DD7CF6" w14:textId="324F8462" w:rsidR="000D67DF" w:rsidDel="007154E3" w:rsidRDefault="000D67DF">
      <w:pPr>
        <w:pStyle w:val="42"/>
        <w:spacing w:after="72"/>
        <w:ind w:left="1133"/>
        <w:rPr>
          <w:del w:id="4005" w:author="阿毛" w:date="2021-05-21T17:49:00Z"/>
          <w:rFonts w:ascii="標楷體" w:hAnsi="標楷體"/>
        </w:rPr>
        <w:pPrChange w:id="4006" w:author="阿毛" w:date="2021-06-02T14:38:00Z">
          <w:pPr>
            <w:widowControl/>
          </w:pPr>
        </w:pPrChange>
      </w:pPr>
      <w:del w:id="4007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590FEC1E" w14:textId="2F9667DD" w:rsidR="000D67DF" w:rsidRPr="00AB69BA" w:rsidDel="007154E3" w:rsidRDefault="000D67DF">
      <w:pPr>
        <w:pStyle w:val="42"/>
        <w:spacing w:after="72"/>
        <w:ind w:left="1133"/>
        <w:rPr>
          <w:del w:id="4008" w:author="阿毛" w:date="2021-05-21T17:49:00Z"/>
          <w:rFonts w:ascii="標楷體" w:hAnsi="標楷體"/>
        </w:rPr>
        <w:pPrChange w:id="4009" w:author="阿毛" w:date="2021-06-02T14:38:00Z">
          <w:pPr/>
        </w:pPrChange>
      </w:pPr>
    </w:p>
    <w:p w14:paraId="52E21363" w14:textId="5066BC69" w:rsidR="002D67E7" w:rsidRPr="00AB69BA" w:rsidDel="007154E3" w:rsidRDefault="002D67E7">
      <w:pPr>
        <w:pStyle w:val="42"/>
        <w:spacing w:after="72"/>
        <w:ind w:left="1133"/>
        <w:rPr>
          <w:del w:id="4010" w:author="阿毛" w:date="2021-05-21T17:49:00Z"/>
        </w:rPr>
        <w:pPrChange w:id="4011" w:author="阿毛" w:date="2021-06-02T14:38:00Z">
          <w:pPr>
            <w:pStyle w:val="a"/>
          </w:pPr>
        </w:pPrChange>
      </w:pPr>
      <w:del w:id="4012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460EAAA9" w14:textId="708FCD8F" w:rsidR="002D67E7" w:rsidRPr="00AB69BA" w:rsidDel="007154E3" w:rsidRDefault="002D67E7">
      <w:pPr>
        <w:pStyle w:val="42"/>
        <w:spacing w:after="72"/>
        <w:ind w:left="1133"/>
        <w:rPr>
          <w:del w:id="4013" w:author="阿毛" w:date="2021-05-21T17:49:00Z"/>
          <w:rFonts w:ascii="標楷體" w:hAnsi="標楷體"/>
        </w:rPr>
        <w:pPrChange w:id="4014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015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3BB5EC3D" w14:textId="6FA2A3D3" w:rsidR="002D67E7" w:rsidDel="007154E3" w:rsidRDefault="00EB300A">
      <w:pPr>
        <w:pStyle w:val="42"/>
        <w:spacing w:after="72"/>
        <w:ind w:left="1133"/>
        <w:rPr>
          <w:del w:id="4016" w:author="阿毛" w:date="2021-05-21T17:49:00Z"/>
          <w:rFonts w:ascii="標楷體" w:hAnsi="標楷體"/>
        </w:rPr>
        <w:pPrChange w:id="4017" w:author="阿毛" w:date="2021-06-02T14:38:00Z">
          <w:pPr>
            <w:autoSpaceDE w:val="0"/>
            <w:autoSpaceDN w:val="0"/>
            <w:adjustRightInd w:val="0"/>
          </w:pPr>
        </w:pPrChange>
      </w:pPr>
      <w:del w:id="4018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26A741B3" wp14:editId="7990266D">
              <wp:extent cx="6851650" cy="1187450"/>
              <wp:effectExtent l="0" t="0" r="6350" b="0"/>
              <wp:docPr id="1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1650" cy="1187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D34A7A4" w14:textId="7016A1EC" w:rsidR="002D67E7" w:rsidRPr="00AB69BA" w:rsidDel="007154E3" w:rsidRDefault="00D950B2">
      <w:pPr>
        <w:pStyle w:val="42"/>
        <w:spacing w:after="72"/>
        <w:ind w:left="1133"/>
        <w:rPr>
          <w:del w:id="4019" w:author="阿毛" w:date="2021-05-21T17:49:00Z"/>
        </w:rPr>
        <w:pPrChange w:id="4020" w:author="阿毛" w:date="2021-06-02T14:38:00Z">
          <w:pPr>
            <w:pStyle w:val="a"/>
          </w:pPr>
        </w:pPrChange>
      </w:pPr>
      <w:del w:id="4021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B5548" w:rsidRPr="00CA6569" w:rsidDel="007154E3" w14:paraId="31E61EEE" w14:textId="739FF662" w:rsidTr="00BB5548">
        <w:trPr>
          <w:trHeight w:val="388"/>
          <w:jc w:val="center"/>
          <w:del w:id="4022" w:author="阿毛" w:date="2021-05-21T17:49:00Z"/>
        </w:trPr>
        <w:tc>
          <w:tcPr>
            <w:tcW w:w="484" w:type="dxa"/>
            <w:vMerge w:val="restart"/>
          </w:tcPr>
          <w:p w14:paraId="7810235B" w14:textId="7B3B48A8" w:rsidR="00BB5548" w:rsidRPr="00CA6569" w:rsidDel="007154E3" w:rsidRDefault="00BB5548">
            <w:pPr>
              <w:pStyle w:val="42"/>
              <w:spacing w:after="72"/>
              <w:ind w:left="1133"/>
              <w:rPr>
                <w:del w:id="4023" w:author="阿毛" w:date="2021-05-21T17:49:00Z"/>
                <w:rFonts w:ascii="標楷體" w:hAnsi="標楷體"/>
              </w:rPr>
              <w:pPrChange w:id="4024" w:author="阿毛" w:date="2021-06-02T14:38:00Z">
                <w:pPr/>
              </w:pPrChange>
            </w:pPr>
            <w:del w:id="4025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673" w:type="dxa"/>
            <w:vMerge w:val="restart"/>
          </w:tcPr>
          <w:p w14:paraId="1E293FAA" w14:textId="61E53EA4" w:rsidR="00BB5548" w:rsidRPr="00CA6569" w:rsidDel="007154E3" w:rsidRDefault="00BB5548">
            <w:pPr>
              <w:pStyle w:val="42"/>
              <w:spacing w:after="72"/>
              <w:ind w:left="1133"/>
              <w:rPr>
                <w:del w:id="4026" w:author="阿毛" w:date="2021-05-21T17:49:00Z"/>
                <w:rFonts w:ascii="標楷體" w:hAnsi="標楷體"/>
              </w:rPr>
              <w:pPrChange w:id="4027" w:author="阿毛" w:date="2021-06-02T14:38:00Z">
                <w:pPr/>
              </w:pPrChange>
            </w:pPr>
            <w:del w:id="4028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61" w:type="dxa"/>
            <w:gridSpan w:val="5"/>
          </w:tcPr>
          <w:p w14:paraId="2F7C1BEC" w14:textId="661125BC" w:rsidR="00BB5548" w:rsidRPr="00CA6569" w:rsidDel="007154E3" w:rsidRDefault="00BB5548">
            <w:pPr>
              <w:pStyle w:val="42"/>
              <w:spacing w:after="72"/>
              <w:ind w:left="1133"/>
              <w:rPr>
                <w:del w:id="4029" w:author="阿毛" w:date="2021-05-21T17:49:00Z"/>
                <w:rFonts w:ascii="標楷體" w:hAnsi="標楷體"/>
              </w:rPr>
              <w:pPrChange w:id="4030" w:author="阿毛" w:date="2021-06-02T14:38:00Z">
                <w:pPr>
                  <w:jc w:val="center"/>
                </w:pPr>
              </w:pPrChange>
            </w:pPr>
            <w:del w:id="4031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47480B4B" w14:textId="7BC5F048" w:rsidR="00BB5548" w:rsidRPr="00CA6569" w:rsidDel="007154E3" w:rsidRDefault="00BB5548">
            <w:pPr>
              <w:pStyle w:val="42"/>
              <w:spacing w:after="72"/>
              <w:ind w:left="1133"/>
              <w:rPr>
                <w:del w:id="4032" w:author="阿毛" w:date="2021-05-21T17:49:00Z"/>
                <w:rFonts w:ascii="標楷體" w:hAnsi="標楷體"/>
              </w:rPr>
              <w:pPrChange w:id="4033" w:author="阿毛" w:date="2021-06-02T14:38:00Z">
                <w:pPr/>
              </w:pPrChange>
            </w:pPr>
            <w:del w:id="4034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B5548" w:rsidRPr="00CA6569" w:rsidDel="007154E3" w14:paraId="079CD769" w14:textId="719AFEC5" w:rsidTr="000D67DF">
        <w:trPr>
          <w:trHeight w:val="244"/>
          <w:jc w:val="center"/>
          <w:del w:id="4035" w:author="阿毛" w:date="2021-05-21T17:49:00Z"/>
        </w:trPr>
        <w:tc>
          <w:tcPr>
            <w:tcW w:w="484" w:type="dxa"/>
            <w:vMerge/>
          </w:tcPr>
          <w:p w14:paraId="643D4C67" w14:textId="5ABC1419" w:rsidR="00BB5548" w:rsidRPr="00CA6569" w:rsidDel="007154E3" w:rsidRDefault="00BB5548">
            <w:pPr>
              <w:pStyle w:val="42"/>
              <w:spacing w:after="72"/>
              <w:ind w:left="1133"/>
              <w:rPr>
                <w:del w:id="4036" w:author="阿毛" w:date="2021-05-21T17:49:00Z"/>
                <w:rFonts w:ascii="標楷體" w:hAnsi="標楷體"/>
              </w:rPr>
              <w:pPrChange w:id="4037" w:author="阿毛" w:date="2021-06-02T14:38:00Z">
                <w:pPr/>
              </w:pPrChange>
            </w:pPr>
          </w:p>
        </w:tc>
        <w:tc>
          <w:tcPr>
            <w:tcW w:w="1673" w:type="dxa"/>
            <w:vMerge/>
          </w:tcPr>
          <w:p w14:paraId="1EA8F13F" w14:textId="7C5BDEB7" w:rsidR="00BB5548" w:rsidRPr="00CA6569" w:rsidDel="007154E3" w:rsidRDefault="00BB5548">
            <w:pPr>
              <w:pStyle w:val="42"/>
              <w:spacing w:after="72"/>
              <w:ind w:left="1133"/>
              <w:rPr>
                <w:del w:id="4038" w:author="阿毛" w:date="2021-05-21T17:49:00Z"/>
                <w:rFonts w:ascii="標楷體" w:hAnsi="標楷體"/>
              </w:rPr>
              <w:pPrChange w:id="4039" w:author="阿毛" w:date="2021-06-02T14:38:00Z">
                <w:pPr/>
              </w:pPrChange>
            </w:pPr>
          </w:p>
        </w:tc>
        <w:tc>
          <w:tcPr>
            <w:tcW w:w="1701" w:type="dxa"/>
          </w:tcPr>
          <w:p w14:paraId="523BD1F5" w14:textId="12BD2BB3" w:rsidR="00BB5548" w:rsidRPr="00CA6569" w:rsidDel="007154E3" w:rsidRDefault="00BB5548">
            <w:pPr>
              <w:pStyle w:val="42"/>
              <w:spacing w:after="72"/>
              <w:ind w:left="1133"/>
              <w:rPr>
                <w:del w:id="4040" w:author="阿毛" w:date="2021-05-21T17:49:00Z"/>
                <w:rFonts w:ascii="標楷體" w:hAnsi="標楷體"/>
              </w:rPr>
              <w:pPrChange w:id="4041" w:author="阿毛" w:date="2021-06-02T14:38:00Z">
                <w:pPr/>
              </w:pPrChange>
            </w:pPr>
            <w:del w:id="4042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8" w:type="dxa"/>
          </w:tcPr>
          <w:p w14:paraId="5BF27633" w14:textId="4C5A83E1" w:rsidR="00BB5548" w:rsidRPr="00CA6569" w:rsidDel="007154E3" w:rsidRDefault="00BB5548">
            <w:pPr>
              <w:pStyle w:val="42"/>
              <w:spacing w:after="72"/>
              <w:ind w:left="1133"/>
              <w:rPr>
                <w:del w:id="4043" w:author="阿毛" w:date="2021-05-21T17:49:00Z"/>
                <w:rFonts w:ascii="標楷體" w:hAnsi="標楷體"/>
              </w:rPr>
              <w:pPrChange w:id="4044" w:author="阿毛" w:date="2021-06-02T14:38:00Z">
                <w:pPr/>
              </w:pPrChange>
            </w:pPr>
            <w:del w:id="4045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708" w:type="dxa"/>
          </w:tcPr>
          <w:p w14:paraId="7FAD6654" w14:textId="656D1DAE" w:rsidR="00BB5548" w:rsidRPr="00CA6569" w:rsidDel="007154E3" w:rsidRDefault="00BB5548">
            <w:pPr>
              <w:pStyle w:val="42"/>
              <w:spacing w:after="72"/>
              <w:ind w:left="1133"/>
              <w:rPr>
                <w:del w:id="4046" w:author="阿毛" w:date="2021-05-21T17:49:00Z"/>
                <w:rFonts w:ascii="標楷體" w:hAnsi="標楷體"/>
              </w:rPr>
              <w:pPrChange w:id="4047" w:author="阿毛" w:date="2021-06-02T14:38:00Z">
                <w:pPr/>
              </w:pPrChange>
            </w:pPr>
            <w:del w:id="4048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41" w:type="dxa"/>
          </w:tcPr>
          <w:p w14:paraId="3A3BA29F" w14:textId="1621C39E" w:rsidR="00BB5548" w:rsidRPr="00CA6569" w:rsidDel="007154E3" w:rsidRDefault="00BB5548">
            <w:pPr>
              <w:pStyle w:val="42"/>
              <w:spacing w:after="72"/>
              <w:ind w:left="1133"/>
              <w:rPr>
                <w:del w:id="4049" w:author="阿毛" w:date="2021-05-21T17:49:00Z"/>
                <w:rFonts w:ascii="標楷體" w:hAnsi="標楷體"/>
              </w:rPr>
              <w:pPrChange w:id="4050" w:author="阿毛" w:date="2021-06-02T14:38:00Z">
                <w:pPr/>
              </w:pPrChange>
            </w:pPr>
            <w:del w:id="4051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1CDA7C37" w14:textId="2A8B421D" w:rsidR="00BB5548" w:rsidRPr="00CA6569" w:rsidDel="007154E3" w:rsidRDefault="00BB5548">
            <w:pPr>
              <w:pStyle w:val="42"/>
              <w:spacing w:after="72"/>
              <w:ind w:left="1133"/>
              <w:rPr>
                <w:del w:id="4052" w:author="阿毛" w:date="2021-05-21T17:49:00Z"/>
                <w:rFonts w:ascii="標楷體" w:hAnsi="標楷體"/>
              </w:rPr>
              <w:pPrChange w:id="4053" w:author="阿毛" w:date="2021-06-02T14:38:00Z">
                <w:pPr/>
              </w:pPrChange>
            </w:pPr>
            <w:del w:id="4054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04DC0447" w14:textId="3B742422" w:rsidR="00BB5548" w:rsidRPr="00CA6569" w:rsidDel="007154E3" w:rsidRDefault="00BB5548">
            <w:pPr>
              <w:pStyle w:val="42"/>
              <w:spacing w:after="72"/>
              <w:ind w:left="1133"/>
              <w:rPr>
                <w:del w:id="4055" w:author="阿毛" w:date="2021-05-21T17:49:00Z"/>
                <w:rFonts w:ascii="標楷體" w:hAnsi="標楷體"/>
              </w:rPr>
              <w:pPrChange w:id="4056" w:author="阿毛" w:date="2021-06-02T14:38:00Z">
                <w:pPr/>
              </w:pPrChange>
            </w:pPr>
          </w:p>
        </w:tc>
      </w:tr>
      <w:tr w:rsidR="00BB5548" w:rsidRPr="00CA6569" w:rsidDel="007154E3" w14:paraId="6B1398E9" w14:textId="44A2C117" w:rsidTr="000D67DF">
        <w:trPr>
          <w:trHeight w:val="291"/>
          <w:jc w:val="center"/>
          <w:del w:id="4057" w:author="阿毛" w:date="2021-05-21T17:49:00Z"/>
        </w:trPr>
        <w:tc>
          <w:tcPr>
            <w:tcW w:w="484" w:type="dxa"/>
          </w:tcPr>
          <w:p w14:paraId="270092CA" w14:textId="6A72A33E" w:rsidR="00BB5548" w:rsidRPr="00CA6569" w:rsidDel="007154E3" w:rsidRDefault="00BB5548">
            <w:pPr>
              <w:pStyle w:val="42"/>
              <w:spacing w:after="72"/>
              <w:ind w:left="1133"/>
              <w:rPr>
                <w:del w:id="4058" w:author="阿毛" w:date="2021-05-21T17:49:00Z"/>
                <w:rFonts w:ascii="標楷體" w:hAnsi="標楷體"/>
              </w:rPr>
              <w:pPrChange w:id="4059" w:author="阿毛" w:date="2021-06-02T14:38:00Z">
                <w:pPr/>
              </w:pPrChange>
            </w:pPr>
            <w:del w:id="4060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673" w:type="dxa"/>
          </w:tcPr>
          <w:p w14:paraId="5C0C1956" w14:textId="14153411" w:rsidR="00BB5548" w:rsidRPr="00AB69BA" w:rsidDel="007154E3" w:rsidRDefault="00BB5548">
            <w:pPr>
              <w:pStyle w:val="42"/>
              <w:spacing w:after="72"/>
              <w:ind w:left="1133"/>
              <w:rPr>
                <w:del w:id="4061" w:author="阿毛" w:date="2021-05-21T17:49:00Z"/>
                <w:rFonts w:ascii="標楷體" w:hAnsi="標楷體"/>
              </w:rPr>
              <w:pPrChange w:id="4062" w:author="阿毛" w:date="2021-06-02T14:38:00Z">
                <w:pPr/>
              </w:pPrChange>
            </w:pPr>
            <w:del w:id="4063" w:author="阿毛" w:date="2021-05-21T17:49:00Z">
              <w:r w:rsidRPr="0036220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701" w:type="dxa"/>
          </w:tcPr>
          <w:p w14:paraId="5734DCCB" w14:textId="52F3E369" w:rsidR="00BB5548" w:rsidRPr="00362205" w:rsidDel="007154E3" w:rsidRDefault="00BB5548">
            <w:pPr>
              <w:pStyle w:val="42"/>
              <w:spacing w:after="72"/>
              <w:ind w:left="1133"/>
              <w:rPr>
                <w:del w:id="4064" w:author="阿毛" w:date="2021-05-21T17:49:00Z"/>
                <w:rFonts w:ascii="標楷體" w:hAnsi="標楷體" w:cs="新細明體"/>
              </w:rPr>
              <w:pPrChange w:id="4065" w:author="阿毛" w:date="2021-06-02T14:38:00Z">
                <w:pPr/>
              </w:pPrChange>
            </w:pPr>
            <w:del w:id="4066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8" w:type="dxa"/>
          </w:tcPr>
          <w:p w14:paraId="22074ECF" w14:textId="10E0D2BE" w:rsidR="00BB5548" w:rsidRPr="00362205" w:rsidDel="007154E3" w:rsidRDefault="00BB5548">
            <w:pPr>
              <w:pStyle w:val="42"/>
              <w:spacing w:after="72"/>
              <w:ind w:left="1133"/>
              <w:rPr>
                <w:del w:id="4067" w:author="阿毛" w:date="2021-05-21T17:49:00Z"/>
                <w:rFonts w:ascii="標楷體" w:hAnsi="標楷體"/>
              </w:rPr>
              <w:pPrChange w:id="4068" w:author="阿毛" w:date="2021-06-02T14:38:00Z">
                <w:pPr/>
              </w:pPrChange>
            </w:pPr>
            <w:del w:id="4069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362205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0D6726BB" w14:textId="0184A326" w:rsidR="00BB5548" w:rsidRPr="00AB69BA" w:rsidDel="007154E3" w:rsidRDefault="00BB5548">
            <w:pPr>
              <w:pStyle w:val="42"/>
              <w:spacing w:after="72"/>
              <w:ind w:left="1133"/>
              <w:rPr>
                <w:del w:id="4070" w:author="阿毛" w:date="2021-05-21T17:49:00Z"/>
                <w:rFonts w:ascii="標楷體" w:hAnsi="標楷體"/>
              </w:rPr>
              <w:pPrChange w:id="4071" w:author="阿毛" w:date="2021-06-02T14:38:00Z">
                <w:pPr/>
              </w:pPrChange>
            </w:pPr>
            <w:del w:id="4072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708" w:type="dxa"/>
          </w:tcPr>
          <w:p w14:paraId="49458B01" w14:textId="58738A85" w:rsidR="00BB5548" w:rsidRPr="00AB69BA" w:rsidDel="007154E3" w:rsidRDefault="00BB5548">
            <w:pPr>
              <w:pStyle w:val="42"/>
              <w:spacing w:after="72"/>
              <w:ind w:left="1133"/>
              <w:rPr>
                <w:del w:id="4073" w:author="阿毛" w:date="2021-05-21T17:49:00Z"/>
                <w:rFonts w:ascii="標楷體" w:hAnsi="標楷體"/>
              </w:rPr>
              <w:pPrChange w:id="4074" w:author="阿毛" w:date="2021-06-02T14:38:00Z">
                <w:pPr/>
              </w:pPrChange>
            </w:pPr>
          </w:p>
        </w:tc>
        <w:tc>
          <w:tcPr>
            <w:tcW w:w="641" w:type="dxa"/>
          </w:tcPr>
          <w:p w14:paraId="0BF2929D" w14:textId="0D836CC9" w:rsidR="00BB5548" w:rsidRPr="00AB69BA" w:rsidDel="007154E3" w:rsidRDefault="00BB5548">
            <w:pPr>
              <w:pStyle w:val="42"/>
              <w:spacing w:after="72"/>
              <w:ind w:left="1133"/>
              <w:rPr>
                <w:del w:id="4075" w:author="阿毛" w:date="2021-05-21T17:49:00Z"/>
                <w:rFonts w:ascii="標楷體" w:hAnsi="標楷體"/>
              </w:rPr>
              <w:pPrChange w:id="4076" w:author="阿毛" w:date="2021-06-02T14:38:00Z">
                <w:pPr/>
              </w:pPrChange>
            </w:pPr>
            <w:del w:id="4077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73EF3E10" w14:textId="05F1152B" w:rsidR="00BB5548" w:rsidRPr="00AB69BA" w:rsidDel="007154E3" w:rsidRDefault="00BB5548">
            <w:pPr>
              <w:pStyle w:val="42"/>
              <w:spacing w:after="72"/>
              <w:ind w:left="1133"/>
              <w:rPr>
                <w:del w:id="4078" w:author="阿毛" w:date="2021-05-21T17:49:00Z"/>
                <w:rFonts w:ascii="標楷體" w:hAnsi="標楷體"/>
              </w:rPr>
              <w:pPrChange w:id="4079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3C2CF262" w14:textId="3C411D39" w:rsidR="00BB5548" w:rsidRPr="00362205" w:rsidDel="007154E3" w:rsidRDefault="00BB5548">
            <w:pPr>
              <w:pStyle w:val="42"/>
              <w:spacing w:after="72"/>
              <w:ind w:left="1133"/>
              <w:rPr>
                <w:del w:id="4080" w:author="阿毛" w:date="2021-05-21T17:49:00Z"/>
                <w:rFonts w:ascii="標楷體" w:hAnsi="標楷體"/>
              </w:rPr>
              <w:pPrChange w:id="4081" w:author="阿毛" w:date="2021-06-02T14:38:00Z">
                <w:pPr/>
              </w:pPrChange>
            </w:pPr>
            <w:del w:id="4082" w:author="阿毛" w:date="2021-05-21T17:49:00Z">
              <w:r w:rsidRPr="00362205" w:rsidDel="007154E3">
                <w:rPr>
                  <w:rFonts w:ascii="標楷體" w:hAnsi="標楷體" w:hint="eastAsia"/>
                </w:rPr>
                <w:delText>必須輸入，可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235B7C22" w14:textId="731B9C8B" w:rsidR="00BB5548" w:rsidRPr="00362205" w:rsidDel="007154E3" w:rsidRDefault="00BB5548">
            <w:pPr>
              <w:pStyle w:val="42"/>
              <w:spacing w:after="72"/>
              <w:ind w:left="1133"/>
              <w:rPr>
                <w:del w:id="4083" w:author="阿毛" w:date="2021-05-21T17:49:00Z"/>
                <w:rFonts w:ascii="標楷體" w:hAnsi="標楷體" w:cs="新細明體"/>
              </w:rPr>
              <w:pPrChange w:id="4084" w:author="阿毛" w:date="2021-06-02T14:38:00Z">
                <w:pPr>
                  <w:ind w:left="240" w:hangingChars="100" w:hanging="240"/>
                </w:pPr>
              </w:pPrChange>
            </w:pPr>
            <w:del w:id="4085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07B5F8B9" w14:textId="2A66CBBC" w:rsidR="00BB5548" w:rsidRPr="00AB69BA" w:rsidDel="007154E3" w:rsidRDefault="00BB5548">
            <w:pPr>
              <w:pStyle w:val="42"/>
              <w:spacing w:after="72"/>
              <w:ind w:left="1133"/>
              <w:rPr>
                <w:del w:id="4086" w:author="阿毛" w:date="2021-05-21T17:49:00Z"/>
                <w:rFonts w:ascii="標楷體" w:hAnsi="標楷體"/>
              </w:rPr>
              <w:pPrChange w:id="4087" w:author="阿毛" w:date="2021-06-02T14:38:00Z">
                <w:pPr>
                  <w:ind w:left="240" w:hangingChars="100" w:hanging="240"/>
                </w:pPr>
              </w:pPrChange>
            </w:pPr>
            <w:del w:id="4088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BB5548" w:rsidRPr="00CA6569" w:rsidDel="007154E3" w14:paraId="0D04AE7D" w14:textId="640EFCD5" w:rsidTr="000D67DF">
        <w:trPr>
          <w:trHeight w:val="291"/>
          <w:jc w:val="center"/>
          <w:del w:id="4089" w:author="阿毛" w:date="2021-05-21T17:49:00Z"/>
        </w:trPr>
        <w:tc>
          <w:tcPr>
            <w:tcW w:w="484" w:type="dxa"/>
          </w:tcPr>
          <w:p w14:paraId="69DE1C53" w14:textId="32D6685F" w:rsidR="00BB5548" w:rsidRPr="00CA6569" w:rsidDel="007154E3" w:rsidRDefault="00BB5548">
            <w:pPr>
              <w:pStyle w:val="42"/>
              <w:spacing w:after="72"/>
              <w:ind w:left="1133"/>
              <w:rPr>
                <w:del w:id="4090" w:author="阿毛" w:date="2021-05-21T17:49:00Z"/>
                <w:rFonts w:ascii="標楷體" w:hAnsi="標楷體"/>
              </w:rPr>
              <w:pPrChange w:id="4091" w:author="阿毛" w:date="2021-06-02T14:38:00Z">
                <w:pPr/>
              </w:pPrChange>
            </w:pPr>
          </w:p>
        </w:tc>
        <w:tc>
          <w:tcPr>
            <w:tcW w:w="1673" w:type="dxa"/>
          </w:tcPr>
          <w:p w14:paraId="08F19BC2" w14:textId="666ED642" w:rsidR="00BB5548" w:rsidRPr="00CA6569" w:rsidDel="007154E3" w:rsidRDefault="00BB5548">
            <w:pPr>
              <w:pStyle w:val="42"/>
              <w:spacing w:after="72"/>
              <w:ind w:left="1133"/>
              <w:rPr>
                <w:del w:id="4092" w:author="阿毛" w:date="2021-05-21T17:49:00Z"/>
                <w:rFonts w:ascii="標楷體" w:hAnsi="標楷體"/>
              </w:rPr>
              <w:pPrChange w:id="4093" w:author="阿毛" w:date="2021-06-02T14:38:00Z">
                <w:pPr/>
              </w:pPrChange>
            </w:pPr>
          </w:p>
        </w:tc>
        <w:tc>
          <w:tcPr>
            <w:tcW w:w="1701" w:type="dxa"/>
          </w:tcPr>
          <w:p w14:paraId="37F121C4" w14:textId="451E8256" w:rsidR="00BB5548" w:rsidRPr="00CA6569" w:rsidDel="007154E3" w:rsidRDefault="00BB5548">
            <w:pPr>
              <w:pStyle w:val="42"/>
              <w:spacing w:after="72"/>
              <w:ind w:left="1133"/>
              <w:rPr>
                <w:del w:id="4094" w:author="阿毛" w:date="2021-05-21T17:49:00Z"/>
                <w:rFonts w:ascii="標楷體" w:hAnsi="標楷體"/>
              </w:rPr>
              <w:pPrChange w:id="4095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38A93033" w14:textId="3E7AE759" w:rsidR="00BB5548" w:rsidRPr="00CA6569" w:rsidDel="007154E3" w:rsidRDefault="00BB5548">
            <w:pPr>
              <w:pStyle w:val="42"/>
              <w:spacing w:after="72"/>
              <w:ind w:left="1133"/>
              <w:rPr>
                <w:del w:id="4096" w:author="阿毛" w:date="2021-05-21T17:49:00Z"/>
                <w:rFonts w:ascii="標楷體" w:hAnsi="標楷體"/>
              </w:rPr>
              <w:pPrChange w:id="4097" w:author="阿毛" w:date="2021-06-02T14:38:00Z">
                <w:pPr/>
              </w:pPrChange>
            </w:pPr>
          </w:p>
        </w:tc>
        <w:tc>
          <w:tcPr>
            <w:tcW w:w="708" w:type="dxa"/>
          </w:tcPr>
          <w:p w14:paraId="4DAADFC1" w14:textId="0C0A0D76" w:rsidR="00BB5548" w:rsidRPr="00CA6569" w:rsidDel="007154E3" w:rsidRDefault="00BB5548">
            <w:pPr>
              <w:pStyle w:val="42"/>
              <w:spacing w:after="72"/>
              <w:ind w:left="1133"/>
              <w:rPr>
                <w:del w:id="4098" w:author="阿毛" w:date="2021-05-21T17:49:00Z"/>
                <w:rFonts w:ascii="標楷體" w:hAnsi="標楷體"/>
              </w:rPr>
              <w:pPrChange w:id="4099" w:author="阿毛" w:date="2021-06-02T14:38:00Z">
                <w:pPr/>
              </w:pPrChange>
            </w:pPr>
          </w:p>
        </w:tc>
        <w:tc>
          <w:tcPr>
            <w:tcW w:w="641" w:type="dxa"/>
          </w:tcPr>
          <w:p w14:paraId="2F56D70A" w14:textId="78B33052" w:rsidR="00BB5548" w:rsidRPr="00CA6569" w:rsidDel="007154E3" w:rsidRDefault="00BB5548">
            <w:pPr>
              <w:pStyle w:val="42"/>
              <w:spacing w:after="72"/>
              <w:ind w:left="1133"/>
              <w:rPr>
                <w:del w:id="4100" w:author="阿毛" w:date="2021-05-21T17:49:00Z"/>
                <w:rFonts w:ascii="標楷體" w:hAnsi="標楷體"/>
              </w:rPr>
              <w:pPrChange w:id="4101" w:author="阿毛" w:date="2021-06-02T14:38:00Z">
                <w:pPr/>
              </w:pPrChange>
            </w:pPr>
          </w:p>
        </w:tc>
        <w:tc>
          <w:tcPr>
            <w:tcW w:w="693" w:type="dxa"/>
          </w:tcPr>
          <w:p w14:paraId="31847200" w14:textId="0D51AC6F" w:rsidR="00BB5548" w:rsidRPr="00CA6569" w:rsidDel="007154E3" w:rsidRDefault="00BB5548">
            <w:pPr>
              <w:pStyle w:val="42"/>
              <w:spacing w:after="72"/>
              <w:ind w:left="1133"/>
              <w:rPr>
                <w:del w:id="4102" w:author="阿毛" w:date="2021-05-21T17:49:00Z"/>
                <w:rFonts w:ascii="標楷體" w:hAnsi="標楷體"/>
              </w:rPr>
              <w:pPrChange w:id="4103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41163BE6" w14:textId="1150CE82" w:rsidR="00BB5548" w:rsidRPr="00CA6569" w:rsidDel="007154E3" w:rsidRDefault="00BB5548">
            <w:pPr>
              <w:pStyle w:val="42"/>
              <w:spacing w:after="72"/>
              <w:ind w:left="1133"/>
              <w:rPr>
                <w:del w:id="4104" w:author="阿毛" w:date="2021-05-21T17:49:00Z"/>
                <w:rFonts w:ascii="標楷體" w:hAnsi="標楷體"/>
              </w:rPr>
              <w:pPrChange w:id="4105" w:author="阿毛" w:date="2021-06-02T14:38:00Z">
                <w:pPr/>
              </w:pPrChange>
            </w:pPr>
          </w:p>
        </w:tc>
      </w:tr>
    </w:tbl>
    <w:p w14:paraId="07A6B347" w14:textId="2E066CA5" w:rsidR="001D0E4A" w:rsidDel="007154E3" w:rsidRDefault="001D0E4A">
      <w:pPr>
        <w:pStyle w:val="42"/>
        <w:spacing w:after="72"/>
        <w:ind w:left="1133"/>
        <w:rPr>
          <w:del w:id="4106" w:author="阿毛" w:date="2021-05-21T17:49:00Z"/>
        </w:rPr>
        <w:pPrChange w:id="4107" w:author="阿毛" w:date="2021-06-02T14:38:00Z">
          <w:pPr/>
        </w:pPrChange>
      </w:pPr>
    </w:p>
    <w:p w14:paraId="2138514F" w14:textId="4782B3AF" w:rsidR="00BB5548" w:rsidDel="007154E3" w:rsidRDefault="00BB5548">
      <w:pPr>
        <w:pStyle w:val="42"/>
        <w:spacing w:after="72"/>
        <w:ind w:left="1133"/>
        <w:rPr>
          <w:del w:id="4108" w:author="阿毛" w:date="2021-05-21T17:49:00Z"/>
        </w:rPr>
        <w:pPrChange w:id="4109" w:author="阿毛" w:date="2021-06-02T14:38:00Z">
          <w:pPr/>
        </w:pPrChange>
      </w:pPr>
    </w:p>
    <w:p w14:paraId="0894051E" w14:textId="72C0E2E5" w:rsidR="00BB5548" w:rsidRPr="00BB5548" w:rsidDel="007154E3" w:rsidRDefault="00BB5548">
      <w:pPr>
        <w:pStyle w:val="42"/>
        <w:spacing w:after="72"/>
        <w:ind w:left="1133"/>
        <w:rPr>
          <w:del w:id="4110" w:author="阿毛" w:date="2021-05-21T17:49:00Z"/>
          <w:rFonts w:ascii="標楷體" w:hAnsi="標楷體"/>
        </w:rPr>
        <w:pPrChange w:id="4111" w:author="阿毛" w:date="2021-06-02T14:38:00Z">
          <w:pPr>
            <w:pStyle w:val="42"/>
            <w:spacing w:after="72"/>
            <w:ind w:leftChars="0" w:left="0"/>
          </w:pPr>
        </w:pPrChange>
      </w:pPr>
      <w:del w:id="4112" w:author="阿毛" w:date="2021-05-21T17:49:00Z">
        <w:r w:rsidRPr="00BB5548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  <w:lang w:eastAsia="zh-HK"/>
          </w:rPr>
          <w:delText>檔案</w:delText>
        </w:r>
        <w:r w:rsidRPr="00BB5548" w:rsidDel="007154E3">
          <w:rPr>
            <w:rFonts w:ascii="標楷體" w:hAnsi="標楷體" w:hint="eastAsia"/>
          </w:rPr>
          <w:delText>：新增逾放案件明細</w:delText>
        </w:r>
        <w:r w:rsidDel="007154E3">
          <w:rPr>
            <w:rFonts w:ascii="標楷體" w:hAnsi="標楷體" w:hint="eastAsia"/>
            <w:lang w:eastAsia="zh-HK"/>
          </w:rPr>
          <w:delText>檔</w:delText>
        </w:r>
      </w:del>
    </w:p>
    <w:p w14:paraId="3194F2F7" w14:textId="66BA1E64" w:rsidR="00BB5548" w:rsidDel="007154E3" w:rsidRDefault="00BB5548">
      <w:pPr>
        <w:pStyle w:val="42"/>
        <w:spacing w:after="72"/>
        <w:ind w:left="1133"/>
        <w:rPr>
          <w:del w:id="4113" w:author="阿毛" w:date="2021-05-21T17:49:00Z"/>
          <w:rFonts w:ascii="標楷體" w:hAnsi="標楷體"/>
        </w:rPr>
        <w:pPrChange w:id="4114" w:author="阿毛" w:date="2021-06-02T14:38:00Z">
          <w:pPr/>
        </w:pPrChange>
      </w:pPr>
      <w:del w:id="4115" w:author="阿毛" w:date="2021-05-21T17:49:00Z">
        <w:r w:rsidRPr="00BB5548"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 w:hint="eastAsia"/>
          </w:rPr>
          <w:delText xml:space="preserve"> </w:delText>
        </w:r>
        <w:r w:rsidRPr="00BB5548" w:rsidDel="007154E3">
          <w:rPr>
            <w:rFonts w:ascii="標楷體" w:hAnsi="標楷體" w:hint="eastAsia"/>
          </w:rPr>
          <w:delText>Dashboard_Query_9701212_新增逾放案件明細</w:delText>
        </w:r>
        <w:r w:rsidDel="007154E3">
          <w:rPr>
            <w:rFonts w:ascii="標楷體" w:hAnsi="標楷體" w:hint="eastAsia"/>
          </w:rPr>
          <w:delText>.</w:delText>
        </w:r>
        <w:r w:rsidRPr="00BB5548" w:rsidDel="007154E3">
          <w:rPr>
            <w:rFonts w:ascii="標楷體" w:hAnsi="標楷體"/>
          </w:rPr>
          <w:delText>xlsx</w:delText>
        </w:r>
      </w:del>
    </w:p>
    <w:p w14:paraId="3A39C7DF" w14:textId="0D2CDD37" w:rsidR="00BB5548" w:rsidDel="007154E3" w:rsidRDefault="00BB5548">
      <w:pPr>
        <w:pStyle w:val="42"/>
        <w:spacing w:after="72"/>
        <w:ind w:left="1133"/>
        <w:rPr>
          <w:del w:id="4116" w:author="阿毛" w:date="2021-05-21T17:49:00Z"/>
        </w:rPr>
        <w:pPrChange w:id="4117" w:author="阿毛" w:date="2021-06-02T14:38:00Z">
          <w:pPr/>
        </w:pPrChange>
      </w:pPr>
    </w:p>
    <w:p w14:paraId="55B57D31" w14:textId="2926A439" w:rsidR="001D0E4A" w:rsidRPr="00D545F1" w:rsidDel="007154E3" w:rsidRDefault="001D0E4A">
      <w:pPr>
        <w:pStyle w:val="42"/>
        <w:spacing w:after="72"/>
        <w:ind w:left="1133"/>
        <w:rPr>
          <w:del w:id="4118" w:author="阿毛" w:date="2021-05-21T17:49:00Z"/>
          <w:rFonts w:ascii="標楷體" w:hAnsi="標楷體"/>
        </w:rPr>
        <w:pPrChange w:id="4119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4120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8</w:delText>
        </w:r>
        <w:r w:rsidDel="007154E3">
          <w:rPr>
            <w:rFonts w:ascii="標楷體" w:hAnsi="標楷體" w:hint="eastAsia"/>
            <w:lang w:eastAsia="zh-HK"/>
          </w:rPr>
          <w:delText>貸</w:delText>
        </w:r>
        <w:r w:rsidDel="007154E3">
          <w:rPr>
            <w:rFonts w:ascii="標楷體" w:hAnsi="標楷體" w:hint="eastAsia"/>
          </w:rPr>
          <w:delText>款</w:delText>
        </w:r>
        <w:r w:rsidDel="007154E3">
          <w:rPr>
            <w:rFonts w:ascii="標楷體" w:hAnsi="標楷體" w:hint="eastAsia"/>
            <w:lang w:eastAsia="zh-HK"/>
          </w:rPr>
          <w:delText>自動轉帳申請書明細表</w:delText>
        </w:r>
      </w:del>
    </w:p>
    <w:p w14:paraId="2E90B012" w14:textId="5FBE6F7B" w:rsidR="001D0E4A" w:rsidRPr="00AB69BA" w:rsidDel="007154E3" w:rsidRDefault="001D0E4A">
      <w:pPr>
        <w:pStyle w:val="42"/>
        <w:spacing w:after="72"/>
        <w:ind w:left="1133"/>
        <w:rPr>
          <w:del w:id="4121" w:author="阿毛" w:date="2021-05-21T17:49:00Z"/>
        </w:rPr>
        <w:pPrChange w:id="4122" w:author="阿毛" w:date="2021-06-02T14:38:00Z">
          <w:pPr>
            <w:pStyle w:val="a"/>
          </w:pPr>
        </w:pPrChange>
      </w:pPr>
      <w:del w:id="4123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D0E4A" w:rsidRPr="00AB69BA" w:rsidDel="007154E3" w14:paraId="40CE0611" w14:textId="212ECD8A" w:rsidTr="00EC6070">
        <w:trPr>
          <w:trHeight w:val="277"/>
          <w:del w:id="412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BF7242" w14:textId="649D4590" w:rsidR="001D0E4A" w:rsidRPr="00AB69BA" w:rsidDel="007154E3" w:rsidRDefault="001D0E4A">
            <w:pPr>
              <w:pStyle w:val="42"/>
              <w:spacing w:after="72"/>
              <w:ind w:left="1133"/>
              <w:rPr>
                <w:del w:id="4125" w:author="阿毛" w:date="2021-05-21T17:49:00Z"/>
                <w:rFonts w:ascii="標楷體" w:hAnsi="標楷體"/>
              </w:rPr>
              <w:pPrChange w:id="4126" w:author="阿毛" w:date="2021-06-02T14:38:00Z">
                <w:pPr/>
              </w:pPrChange>
            </w:pPr>
            <w:del w:id="412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8F585E" w14:textId="2B4056BA" w:rsidR="001D0E4A" w:rsidDel="007154E3" w:rsidRDefault="001D0E4A">
            <w:pPr>
              <w:pStyle w:val="42"/>
              <w:spacing w:after="72"/>
              <w:ind w:left="1133"/>
              <w:rPr>
                <w:del w:id="4128" w:author="阿毛" w:date="2021-05-21T17:49:00Z"/>
                <w:rFonts w:ascii="標楷體" w:hAnsi="標楷體"/>
              </w:rPr>
              <w:pPrChange w:id="4129" w:author="阿毛" w:date="2021-06-02T14:38:00Z">
                <w:pPr/>
              </w:pPrChange>
            </w:pPr>
            <w:del w:id="4130" w:author="阿毛" w:date="2021-05-21T17:49:00Z">
              <w:r w:rsidRPr="001D0E4A" w:rsidDel="007154E3">
                <w:rPr>
                  <w:rFonts w:ascii="標楷體" w:hAnsi="標楷體" w:hint="eastAsia"/>
                </w:rPr>
                <w:delText>貸款自動轉帳申請書明細表</w:delText>
              </w:r>
            </w:del>
          </w:p>
          <w:p w14:paraId="0C3DFADF" w14:textId="5E4BE8CC" w:rsidR="001D0E4A" w:rsidRPr="003E2496" w:rsidDel="007154E3" w:rsidRDefault="001D0E4A">
            <w:pPr>
              <w:pStyle w:val="42"/>
              <w:spacing w:after="72"/>
              <w:ind w:left="1133"/>
              <w:rPr>
                <w:del w:id="4131" w:author="阿毛" w:date="2021-05-21T17:49:00Z"/>
                <w:rFonts w:ascii="標楷體" w:hAnsi="標楷體"/>
              </w:rPr>
              <w:pPrChange w:id="4132" w:author="阿毛" w:date="2021-06-02T14:38:00Z">
                <w:pPr/>
              </w:pPrChange>
            </w:pPr>
          </w:p>
        </w:tc>
      </w:tr>
      <w:tr w:rsidR="001D0E4A" w:rsidRPr="00AB69BA" w:rsidDel="007154E3" w14:paraId="46F5D070" w14:textId="5AF171B2" w:rsidTr="00EC6070">
        <w:trPr>
          <w:trHeight w:val="277"/>
          <w:del w:id="413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CB97D6" w14:textId="7A96EF43" w:rsidR="001D0E4A" w:rsidRPr="00AB69BA" w:rsidDel="007154E3" w:rsidRDefault="001D0E4A">
            <w:pPr>
              <w:pStyle w:val="42"/>
              <w:spacing w:after="72"/>
              <w:ind w:left="1133"/>
              <w:rPr>
                <w:del w:id="4134" w:author="阿毛" w:date="2021-05-21T17:49:00Z"/>
                <w:rFonts w:ascii="標楷體" w:hAnsi="標楷體"/>
              </w:rPr>
              <w:pPrChange w:id="4135" w:author="阿毛" w:date="2021-06-02T14:38:00Z">
                <w:pPr/>
              </w:pPrChange>
            </w:pPr>
            <w:del w:id="4136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8CC888" w14:textId="0B65C98A" w:rsidR="001D0E4A" w:rsidRPr="00AB69BA" w:rsidDel="007154E3" w:rsidRDefault="001D0E4A">
            <w:pPr>
              <w:pStyle w:val="42"/>
              <w:spacing w:after="72"/>
              <w:ind w:left="1133"/>
              <w:rPr>
                <w:del w:id="4137" w:author="阿毛" w:date="2021-05-21T17:49:00Z"/>
                <w:rFonts w:ascii="標楷體" w:hAnsi="標楷體"/>
              </w:rPr>
              <w:pPrChange w:id="4138" w:author="阿毛" w:date="2021-06-02T14:38:00Z">
                <w:pPr/>
              </w:pPrChange>
            </w:pPr>
          </w:p>
        </w:tc>
      </w:tr>
      <w:tr w:rsidR="001D0E4A" w:rsidRPr="00AB69BA" w:rsidDel="007154E3" w14:paraId="579E40EF" w14:textId="799F9B78" w:rsidTr="00EC6070">
        <w:trPr>
          <w:trHeight w:val="773"/>
          <w:del w:id="413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4A3A05" w14:textId="7FC07ABA" w:rsidR="001D0E4A" w:rsidRPr="00AB69BA" w:rsidDel="007154E3" w:rsidRDefault="001D0E4A">
            <w:pPr>
              <w:pStyle w:val="42"/>
              <w:spacing w:after="72"/>
              <w:ind w:left="1133"/>
              <w:rPr>
                <w:del w:id="4140" w:author="阿毛" w:date="2021-05-21T17:49:00Z"/>
                <w:rFonts w:ascii="標楷體" w:hAnsi="標楷體"/>
              </w:rPr>
              <w:pPrChange w:id="4141" w:author="阿毛" w:date="2021-06-02T14:38:00Z">
                <w:pPr/>
              </w:pPrChange>
            </w:pPr>
            <w:del w:id="414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A0A9C8" w14:textId="16313A8B" w:rsidR="001D0E4A" w:rsidRPr="00AB69BA" w:rsidDel="007154E3" w:rsidRDefault="001D0E4A">
            <w:pPr>
              <w:pStyle w:val="42"/>
              <w:spacing w:after="72"/>
              <w:ind w:left="1133"/>
              <w:rPr>
                <w:del w:id="4143" w:author="阿毛" w:date="2021-05-21T17:49:00Z"/>
                <w:rFonts w:ascii="標楷體" w:hAnsi="標楷體"/>
              </w:rPr>
              <w:pPrChange w:id="4144" w:author="阿毛" w:date="2021-06-02T14:38:00Z">
                <w:pPr/>
              </w:pPrChange>
            </w:pPr>
          </w:p>
        </w:tc>
      </w:tr>
      <w:tr w:rsidR="001D0E4A" w:rsidRPr="00AB69BA" w:rsidDel="007154E3" w14:paraId="78DC02B3" w14:textId="1754B905" w:rsidTr="00EC6070">
        <w:trPr>
          <w:trHeight w:val="321"/>
          <w:del w:id="414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2E0483" w14:textId="04188C58" w:rsidR="001D0E4A" w:rsidRPr="00AB69BA" w:rsidDel="007154E3" w:rsidRDefault="001D0E4A">
            <w:pPr>
              <w:pStyle w:val="42"/>
              <w:spacing w:after="72"/>
              <w:ind w:left="1133"/>
              <w:rPr>
                <w:del w:id="4146" w:author="阿毛" w:date="2021-05-21T17:49:00Z"/>
                <w:rFonts w:ascii="標楷體" w:hAnsi="標楷體"/>
              </w:rPr>
              <w:pPrChange w:id="4147" w:author="阿毛" w:date="2021-06-02T14:38:00Z">
                <w:pPr/>
              </w:pPrChange>
            </w:pPr>
            <w:del w:id="4148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7000D1" w14:textId="3CCCC956" w:rsidR="001D0E4A" w:rsidRPr="00AB69BA" w:rsidDel="007154E3" w:rsidRDefault="001D0E4A">
            <w:pPr>
              <w:pStyle w:val="42"/>
              <w:spacing w:after="72"/>
              <w:ind w:left="1133"/>
              <w:rPr>
                <w:del w:id="4149" w:author="阿毛" w:date="2021-05-21T17:49:00Z"/>
                <w:rFonts w:ascii="標楷體" w:hAnsi="標楷體"/>
              </w:rPr>
              <w:pPrChange w:id="4150" w:author="阿毛" w:date="2021-06-02T14:38:00Z">
                <w:pPr/>
              </w:pPrChange>
            </w:pPr>
          </w:p>
        </w:tc>
      </w:tr>
      <w:tr w:rsidR="001D0E4A" w:rsidRPr="00AB69BA" w:rsidDel="007154E3" w14:paraId="67E1470D" w14:textId="69B76931" w:rsidTr="00EC6070">
        <w:trPr>
          <w:trHeight w:val="1311"/>
          <w:del w:id="415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6096BF" w14:textId="520D6397" w:rsidR="001D0E4A" w:rsidRPr="00AB69BA" w:rsidDel="007154E3" w:rsidRDefault="001D0E4A">
            <w:pPr>
              <w:pStyle w:val="42"/>
              <w:spacing w:after="72"/>
              <w:ind w:left="1133"/>
              <w:rPr>
                <w:del w:id="4152" w:author="阿毛" w:date="2021-05-21T17:49:00Z"/>
                <w:rFonts w:ascii="標楷體" w:hAnsi="標楷體"/>
              </w:rPr>
              <w:pPrChange w:id="4153" w:author="阿毛" w:date="2021-06-02T14:38:00Z">
                <w:pPr/>
              </w:pPrChange>
            </w:pPr>
            <w:del w:id="4154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83F1D5" w14:textId="66B28579" w:rsidR="001D0E4A" w:rsidRPr="00AB69BA" w:rsidDel="007154E3" w:rsidRDefault="001D0E4A">
            <w:pPr>
              <w:pStyle w:val="42"/>
              <w:spacing w:after="72"/>
              <w:ind w:left="1133"/>
              <w:rPr>
                <w:del w:id="4155" w:author="阿毛" w:date="2021-05-21T17:49:00Z"/>
                <w:rFonts w:ascii="標楷體" w:hAnsi="標楷體"/>
              </w:rPr>
              <w:pPrChange w:id="4156" w:author="阿毛" w:date="2021-06-02T14:38:00Z">
                <w:pPr/>
              </w:pPrChange>
            </w:pPr>
          </w:p>
        </w:tc>
      </w:tr>
      <w:tr w:rsidR="001D0E4A" w:rsidRPr="00AB69BA" w:rsidDel="007154E3" w14:paraId="5E8CE87B" w14:textId="0680EB69" w:rsidTr="00EC6070">
        <w:trPr>
          <w:trHeight w:val="278"/>
          <w:del w:id="415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6FB349" w14:textId="58DFD86F" w:rsidR="001D0E4A" w:rsidRPr="00AB69BA" w:rsidDel="007154E3" w:rsidRDefault="001D0E4A">
            <w:pPr>
              <w:pStyle w:val="42"/>
              <w:spacing w:after="72"/>
              <w:ind w:left="1133"/>
              <w:rPr>
                <w:del w:id="4158" w:author="阿毛" w:date="2021-05-21T17:49:00Z"/>
                <w:rFonts w:ascii="標楷體" w:hAnsi="標楷體"/>
              </w:rPr>
              <w:pPrChange w:id="4159" w:author="阿毛" w:date="2021-06-02T14:38:00Z">
                <w:pPr/>
              </w:pPrChange>
            </w:pPr>
            <w:del w:id="416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3DD123" w14:textId="1E7EEE19" w:rsidR="001D0E4A" w:rsidRPr="00AB69BA" w:rsidDel="007154E3" w:rsidRDefault="001D0E4A">
            <w:pPr>
              <w:pStyle w:val="42"/>
              <w:spacing w:after="72"/>
              <w:ind w:left="1133"/>
              <w:rPr>
                <w:del w:id="4161" w:author="阿毛" w:date="2021-05-21T17:49:00Z"/>
                <w:rFonts w:ascii="標楷體" w:hAnsi="標楷體"/>
              </w:rPr>
              <w:pPrChange w:id="4162" w:author="阿毛" w:date="2021-06-02T14:38:00Z">
                <w:pPr/>
              </w:pPrChange>
            </w:pPr>
          </w:p>
        </w:tc>
      </w:tr>
      <w:tr w:rsidR="001D0E4A" w:rsidRPr="00AB69BA" w:rsidDel="007154E3" w14:paraId="19CD9FDF" w14:textId="0A63AC78" w:rsidTr="00EC6070">
        <w:trPr>
          <w:trHeight w:val="358"/>
          <w:del w:id="416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F9C70" w14:textId="48E16FFF" w:rsidR="001D0E4A" w:rsidRPr="00AB69BA" w:rsidDel="007154E3" w:rsidRDefault="001D0E4A">
            <w:pPr>
              <w:pStyle w:val="42"/>
              <w:spacing w:after="72"/>
              <w:ind w:left="1133"/>
              <w:rPr>
                <w:del w:id="4164" w:author="阿毛" w:date="2021-05-21T17:49:00Z"/>
                <w:rFonts w:ascii="標楷體" w:hAnsi="標楷體"/>
              </w:rPr>
              <w:pPrChange w:id="4165" w:author="阿毛" w:date="2021-06-02T14:38:00Z">
                <w:pPr/>
              </w:pPrChange>
            </w:pPr>
            <w:del w:id="4166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E1502C" w14:textId="0B92661A" w:rsidR="001D0E4A" w:rsidRPr="00AB69BA" w:rsidDel="007154E3" w:rsidRDefault="001D0E4A">
            <w:pPr>
              <w:pStyle w:val="42"/>
              <w:spacing w:after="72"/>
              <w:ind w:left="1133"/>
              <w:rPr>
                <w:del w:id="4167" w:author="阿毛" w:date="2021-05-21T17:49:00Z"/>
                <w:rFonts w:ascii="標楷體" w:hAnsi="標楷體"/>
              </w:rPr>
              <w:pPrChange w:id="4168" w:author="阿毛" w:date="2021-06-02T14:38:00Z">
                <w:pPr/>
              </w:pPrChange>
            </w:pPr>
          </w:p>
        </w:tc>
      </w:tr>
      <w:tr w:rsidR="001D0E4A" w:rsidRPr="00AB69BA" w:rsidDel="007154E3" w14:paraId="74103E07" w14:textId="782A24A3" w:rsidTr="00EC6070">
        <w:trPr>
          <w:trHeight w:val="278"/>
          <w:del w:id="416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7AF978" w14:textId="7D1B0D36" w:rsidR="001D0E4A" w:rsidRPr="00AB69BA" w:rsidDel="007154E3" w:rsidRDefault="001D0E4A">
            <w:pPr>
              <w:pStyle w:val="42"/>
              <w:spacing w:after="72"/>
              <w:ind w:left="1133"/>
              <w:rPr>
                <w:del w:id="4170" w:author="阿毛" w:date="2021-05-21T17:49:00Z"/>
                <w:rFonts w:ascii="標楷體" w:hAnsi="標楷體"/>
              </w:rPr>
              <w:pPrChange w:id="4171" w:author="阿毛" w:date="2021-06-02T14:38:00Z">
                <w:pPr/>
              </w:pPrChange>
            </w:pPr>
            <w:del w:id="417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C120B4" w14:textId="11D6CAAE" w:rsidR="001D0E4A" w:rsidRPr="00AB69BA" w:rsidDel="007154E3" w:rsidRDefault="001D0E4A">
            <w:pPr>
              <w:pStyle w:val="42"/>
              <w:spacing w:after="72"/>
              <w:ind w:left="1133"/>
              <w:rPr>
                <w:del w:id="4173" w:author="阿毛" w:date="2021-05-21T17:49:00Z"/>
                <w:rFonts w:ascii="標楷體" w:hAnsi="標楷體"/>
              </w:rPr>
              <w:pPrChange w:id="4174" w:author="阿毛" w:date="2021-06-02T14:38:00Z">
                <w:pPr/>
              </w:pPrChange>
            </w:pPr>
          </w:p>
        </w:tc>
      </w:tr>
    </w:tbl>
    <w:p w14:paraId="2E28976E" w14:textId="03CC8099" w:rsidR="001D0E4A" w:rsidDel="007154E3" w:rsidRDefault="001D0E4A">
      <w:pPr>
        <w:pStyle w:val="42"/>
        <w:spacing w:after="72"/>
        <w:ind w:left="1133"/>
        <w:rPr>
          <w:del w:id="4175" w:author="阿毛" w:date="2021-05-21T17:49:00Z"/>
          <w:rFonts w:ascii="標楷體" w:hAnsi="標楷體"/>
        </w:rPr>
        <w:pPrChange w:id="4176" w:author="阿毛" w:date="2021-06-02T14:38:00Z">
          <w:pPr/>
        </w:pPrChange>
      </w:pPr>
    </w:p>
    <w:p w14:paraId="66462303" w14:textId="35C09C17" w:rsidR="00BE3738" w:rsidDel="007154E3" w:rsidRDefault="00BE3738">
      <w:pPr>
        <w:pStyle w:val="42"/>
        <w:spacing w:after="72"/>
        <w:ind w:left="1133"/>
        <w:rPr>
          <w:del w:id="4177" w:author="阿毛" w:date="2021-05-21T17:49:00Z"/>
          <w:rFonts w:ascii="標楷體" w:hAnsi="標楷體"/>
        </w:rPr>
        <w:pPrChange w:id="4178" w:author="阿毛" w:date="2021-06-02T14:38:00Z">
          <w:pPr>
            <w:widowControl/>
          </w:pPr>
        </w:pPrChange>
      </w:pPr>
      <w:del w:id="4179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2BBA11F1" w14:textId="3930E876" w:rsidR="00BE3738" w:rsidRPr="00AB69BA" w:rsidDel="007154E3" w:rsidRDefault="00BE3738">
      <w:pPr>
        <w:pStyle w:val="42"/>
        <w:spacing w:after="72"/>
        <w:ind w:left="1133"/>
        <w:rPr>
          <w:del w:id="4180" w:author="阿毛" w:date="2021-05-21T17:49:00Z"/>
          <w:rFonts w:ascii="標楷體" w:hAnsi="標楷體"/>
        </w:rPr>
        <w:pPrChange w:id="4181" w:author="阿毛" w:date="2021-06-02T14:38:00Z">
          <w:pPr/>
        </w:pPrChange>
      </w:pPr>
    </w:p>
    <w:p w14:paraId="1C4F1AF4" w14:textId="6AA559FE" w:rsidR="001D0E4A" w:rsidRPr="00AB69BA" w:rsidDel="007154E3" w:rsidRDefault="001D0E4A">
      <w:pPr>
        <w:pStyle w:val="42"/>
        <w:spacing w:after="72"/>
        <w:ind w:left="1133"/>
        <w:rPr>
          <w:del w:id="4182" w:author="阿毛" w:date="2021-05-21T17:49:00Z"/>
        </w:rPr>
        <w:pPrChange w:id="4183" w:author="阿毛" w:date="2021-06-02T14:38:00Z">
          <w:pPr>
            <w:pStyle w:val="a"/>
          </w:pPr>
        </w:pPrChange>
      </w:pPr>
      <w:del w:id="4184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21C9B24C" w14:textId="460F90F1" w:rsidR="001D0E4A" w:rsidRPr="00AB69BA" w:rsidDel="007154E3" w:rsidRDefault="001D0E4A">
      <w:pPr>
        <w:pStyle w:val="42"/>
        <w:spacing w:after="72"/>
        <w:ind w:left="1133"/>
        <w:rPr>
          <w:del w:id="4185" w:author="阿毛" w:date="2021-05-21T17:49:00Z"/>
          <w:rFonts w:ascii="標楷體" w:hAnsi="標楷體"/>
        </w:rPr>
        <w:pPrChange w:id="4186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187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51C9D52A" w14:textId="277A13F4" w:rsidR="001D0E4A" w:rsidDel="007154E3" w:rsidRDefault="00EB300A">
      <w:pPr>
        <w:pStyle w:val="42"/>
        <w:spacing w:after="72"/>
        <w:ind w:left="1133"/>
        <w:rPr>
          <w:del w:id="4188" w:author="阿毛" w:date="2021-05-21T17:49:00Z"/>
          <w:rFonts w:ascii="標楷體" w:hAnsi="標楷體"/>
        </w:rPr>
        <w:pPrChange w:id="4189" w:author="阿毛" w:date="2021-06-02T14:38:00Z">
          <w:pPr>
            <w:autoSpaceDE w:val="0"/>
            <w:autoSpaceDN w:val="0"/>
            <w:adjustRightInd w:val="0"/>
          </w:pPr>
        </w:pPrChange>
      </w:pPr>
      <w:del w:id="4190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2A1F0F7F" wp14:editId="04A24432">
              <wp:extent cx="6775450" cy="1289050"/>
              <wp:effectExtent l="0" t="0" r="6350" b="6350"/>
              <wp:docPr id="1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1289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7039801" w14:textId="1A619361" w:rsidR="001D0E4A" w:rsidRPr="00AB69BA" w:rsidDel="007154E3" w:rsidRDefault="00D950B2">
      <w:pPr>
        <w:pStyle w:val="42"/>
        <w:spacing w:after="72"/>
        <w:ind w:left="1133"/>
        <w:rPr>
          <w:del w:id="4191" w:author="阿毛" w:date="2021-05-21T17:49:00Z"/>
        </w:rPr>
        <w:pPrChange w:id="4192" w:author="阿毛" w:date="2021-06-02T14:38:00Z">
          <w:pPr>
            <w:pStyle w:val="a"/>
          </w:pPr>
        </w:pPrChange>
      </w:pPr>
      <w:del w:id="4193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E3738" w:rsidRPr="00CA6569" w:rsidDel="007154E3" w14:paraId="478FECCA" w14:textId="2E544234" w:rsidTr="00BE3738">
        <w:trPr>
          <w:trHeight w:val="388"/>
          <w:jc w:val="center"/>
          <w:del w:id="4194" w:author="阿毛" w:date="2021-05-21T17:49:00Z"/>
        </w:trPr>
        <w:tc>
          <w:tcPr>
            <w:tcW w:w="484" w:type="dxa"/>
            <w:vMerge w:val="restart"/>
          </w:tcPr>
          <w:p w14:paraId="6FEB3FD8" w14:textId="6F5FCF63" w:rsidR="00BE3738" w:rsidRPr="00CA6569" w:rsidDel="007154E3" w:rsidRDefault="00BE3738">
            <w:pPr>
              <w:pStyle w:val="42"/>
              <w:spacing w:after="72"/>
              <w:ind w:left="1133"/>
              <w:rPr>
                <w:del w:id="4195" w:author="阿毛" w:date="2021-05-21T17:49:00Z"/>
                <w:rFonts w:ascii="標楷體" w:hAnsi="標楷體"/>
              </w:rPr>
              <w:pPrChange w:id="4196" w:author="阿毛" w:date="2021-06-02T14:38:00Z">
                <w:pPr/>
              </w:pPrChange>
            </w:pPr>
            <w:del w:id="4197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31" w:type="dxa"/>
            <w:vMerge w:val="restart"/>
          </w:tcPr>
          <w:p w14:paraId="2EFD275F" w14:textId="32D2E175" w:rsidR="00BE3738" w:rsidRPr="00CA6569" w:rsidDel="007154E3" w:rsidRDefault="00BE3738">
            <w:pPr>
              <w:pStyle w:val="42"/>
              <w:spacing w:after="72"/>
              <w:ind w:left="1133"/>
              <w:rPr>
                <w:del w:id="4198" w:author="阿毛" w:date="2021-05-21T17:49:00Z"/>
                <w:rFonts w:ascii="標楷體" w:hAnsi="標楷體"/>
              </w:rPr>
              <w:pPrChange w:id="4199" w:author="阿毛" w:date="2021-06-02T14:38:00Z">
                <w:pPr/>
              </w:pPrChange>
            </w:pPr>
            <w:del w:id="4200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903" w:type="dxa"/>
            <w:gridSpan w:val="5"/>
          </w:tcPr>
          <w:p w14:paraId="40DC428D" w14:textId="6E6DA3FE" w:rsidR="00BE3738" w:rsidRPr="00CA6569" w:rsidDel="007154E3" w:rsidRDefault="00BE3738">
            <w:pPr>
              <w:pStyle w:val="42"/>
              <w:spacing w:after="72"/>
              <w:ind w:left="1133"/>
              <w:rPr>
                <w:del w:id="4201" w:author="阿毛" w:date="2021-05-21T17:49:00Z"/>
                <w:rFonts w:ascii="標楷體" w:hAnsi="標楷體"/>
              </w:rPr>
              <w:pPrChange w:id="4202" w:author="阿毛" w:date="2021-06-02T14:38:00Z">
                <w:pPr>
                  <w:jc w:val="center"/>
                </w:pPr>
              </w:pPrChange>
            </w:pPr>
            <w:del w:id="4203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5CF1E94C" w14:textId="5050297B" w:rsidR="00BE3738" w:rsidRPr="00CA6569" w:rsidDel="007154E3" w:rsidRDefault="00BE3738">
            <w:pPr>
              <w:pStyle w:val="42"/>
              <w:spacing w:after="72"/>
              <w:ind w:left="1133"/>
              <w:rPr>
                <w:del w:id="4204" w:author="阿毛" w:date="2021-05-21T17:49:00Z"/>
                <w:rFonts w:ascii="標楷體" w:hAnsi="標楷體"/>
              </w:rPr>
              <w:pPrChange w:id="4205" w:author="阿毛" w:date="2021-06-02T14:38:00Z">
                <w:pPr/>
              </w:pPrChange>
            </w:pPr>
            <w:del w:id="4206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E3738" w:rsidRPr="00CA6569" w:rsidDel="007154E3" w14:paraId="16D7D755" w14:textId="04D1DCB9" w:rsidTr="00BE3738">
        <w:trPr>
          <w:trHeight w:val="244"/>
          <w:jc w:val="center"/>
          <w:del w:id="4207" w:author="阿毛" w:date="2021-05-21T17:49:00Z"/>
        </w:trPr>
        <w:tc>
          <w:tcPr>
            <w:tcW w:w="484" w:type="dxa"/>
            <w:vMerge/>
          </w:tcPr>
          <w:p w14:paraId="777BD599" w14:textId="717C9BA8" w:rsidR="00BE3738" w:rsidRPr="00CA6569" w:rsidDel="007154E3" w:rsidRDefault="00BE3738">
            <w:pPr>
              <w:pStyle w:val="42"/>
              <w:spacing w:after="72"/>
              <w:ind w:left="1133"/>
              <w:rPr>
                <w:del w:id="4208" w:author="阿毛" w:date="2021-05-21T17:49:00Z"/>
                <w:rFonts w:ascii="標楷體" w:hAnsi="標楷體"/>
              </w:rPr>
              <w:pPrChange w:id="4209" w:author="阿毛" w:date="2021-06-02T14:38:00Z">
                <w:pPr/>
              </w:pPrChange>
            </w:pPr>
          </w:p>
        </w:tc>
        <w:tc>
          <w:tcPr>
            <w:tcW w:w="1931" w:type="dxa"/>
            <w:vMerge/>
          </w:tcPr>
          <w:p w14:paraId="64BE5514" w14:textId="546C62E8" w:rsidR="00BE3738" w:rsidRPr="00CA6569" w:rsidDel="007154E3" w:rsidRDefault="00BE3738">
            <w:pPr>
              <w:pStyle w:val="42"/>
              <w:spacing w:after="72"/>
              <w:ind w:left="1133"/>
              <w:rPr>
                <w:del w:id="4210" w:author="阿毛" w:date="2021-05-21T17:49:00Z"/>
                <w:rFonts w:ascii="標楷體" w:hAnsi="標楷體"/>
              </w:rPr>
              <w:pPrChange w:id="4211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74D2BBE6" w14:textId="7A8974CE" w:rsidR="00BE3738" w:rsidRPr="00CA6569" w:rsidDel="007154E3" w:rsidRDefault="00BE3738">
            <w:pPr>
              <w:pStyle w:val="42"/>
              <w:spacing w:after="72"/>
              <w:ind w:left="1133"/>
              <w:rPr>
                <w:del w:id="4212" w:author="阿毛" w:date="2021-05-21T17:49:00Z"/>
                <w:rFonts w:ascii="標楷體" w:hAnsi="標楷體"/>
              </w:rPr>
              <w:pPrChange w:id="4213" w:author="阿毛" w:date="2021-06-02T14:38:00Z">
                <w:pPr/>
              </w:pPrChange>
            </w:pPr>
            <w:del w:id="4214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29" w:type="dxa"/>
          </w:tcPr>
          <w:p w14:paraId="537F6C60" w14:textId="3B51D53D" w:rsidR="00BE3738" w:rsidRPr="00CA6569" w:rsidDel="007154E3" w:rsidRDefault="00BE3738">
            <w:pPr>
              <w:pStyle w:val="42"/>
              <w:spacing w:after="72"/>
              <w:ind w:left="1133"/>
              <w:rPr>
                <w:del w:id="4215" w:author="阿毛" w:date="2021-05-21T17:49:00Z"/>
                <w:rFonts w:ascii="標楷體" w:hAnsi="標楷體"/>
              </w:rPr>
              <w:pPrChange w:id="4216" w:author="阿毛" w:date="2021-06-02T14:38:00Z">
                <w:pPr/>
              </w:pPrChange>
            </w:pPr>
            <w:del w:id="4217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06" w:type="dxa"/>
          </w:tcPr>
          <w:p w14:paraId="5A6D8899" w14:textId="1FCEE2B3" w:rsidR="00BE3738" w:rsidRPr="00CA6569" w:rsidDel="007154E3" w:rsidRDefault="00BE3738">
            <w:pPr>
              <w:pStyle w:val="42"/>
              <w:spacing w:after="72"/>
              <w:ind w:left="1133"/>
              <w:rPr>
                <w:del w:id="4218" w:author="阿毛" w:date="2021-05-21T17:49:00Z"/>
                <w:rFonts w:ascii="標楷體" w:hAnsi="標楷體"/>
              </w:rPr>
              <w:pPrChange w:id="4219" w:author="阿毛" w:date="2021-06-02T14:38:00Z">
                <w:pPr/>
              </w:pPrChange>
            </w:pPr>
            <w:del w:id="4220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9" w:type="dxa"/>
          </w:tcPr>
          <w:p w14:paraId="371E3ABC" w14:textId="2AFCA2C9" w:rsidR="00BE3738" w:rsidRPr="00CA6569" w:rsidDel="007154E3" w:rsidRDefault="00BE3738">
            <w:pPr>
              <w:pStyle w:val="42"/>
              <w:spacing w:after="72"/>
              <w:ind w:left="1133"/>
              <w:rPr>
                <w:del w:id="4221" w:author="阿毛" w:date="2021-05-21T17:49:00Z"/>
                <w:rFonts w:ascii="標楷體" w:hAnsi="標楷體"/>
              </w:rPr>
              <w:pPrChange w:id="4222" w:author="阿毛" w:date="2021-06-02T14:38:00Z">
                <w:pPr/>
              </w:pPrChange>
            </w:pPr>
            <w:del w:id="4223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1DC02061" w14:textId="7BD43BFF" w:rsidR="00BE3738" w:rsidRPr="00CA6569" w:rsidDel="007154E3" w:rsidRDefault="00BE3738">
            <w:pPr>
              <w:pStyle w:val="42"/>
              <w:spacing w:after="72"/>
              <w:ind w:left="1133"/>
              <w:rPr>
                <w:del w:id="4224" w:author="阿毛" w:date="2021-05-21T17:49:00Z"/>
                <w:rFonts w:ascii="標楷體" w:hAnsi="標楷體"/>
              </w:rPr>
              <w:pPrChange w:id="4225" w:author="阿毛" w:date="2021-06-02T14:38:00Z">
                <w:pPr/>
              </w:pPrChange>
            </w:pPr>
            <w:del w:id="4226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6EA6FA29" w14:textId="180EA4B8" w:rsidR="00BE3738" w:rsidRPr="00CA6569" w:rsidDel="007154E3" w:rsidRDefault="00BE3738">
            <w:pPr>
              <w:pStyle w:val="42"/>
              <w:spacing w:after="72"/>
              <w:ind w:left="1133"/>
              <w:rPr>
                <w:del w:id="4227" w:author="阿毛" w:date="2021-05-21T17:49:00Z"/>
                <w:rFonts w:ascii="標楷體" w:hAnsi="標楷體"/>
              </w:rPr>
              <w:pPrChange w:id="4228" w:author="阿毛" w:date="2021-06-02T14:38:00Z">
                <w:pPr/>
              </w:pPrChange>
            </w:pPr>
          </w:p>
        </w:tc>
      </w:tr>
      <w:tr w:rsidR="00BE3738" w:rsidRPr="00CA6569" w:rsidDel="007154E3" w14:paraId="0B9673BB" w14:textId="4F9E954E" w:rsidTr="00BE3738">
        <w:trPr>
          <w:trHeight w:val="291"/>
          <w:jc w:val="center"/>
          <w:del w:id="4229" w:author="阿毛" w:date="2021-05-21T17:49:00Z"/>
        </w:trPr>
        <w:tc>
          <w:tcPr>
            <w:tcW w:w="484" w:type="dxa"/>
          </w:tcPr>
          <w:p w14:paraId="716C82A9" w14:textId="52C2BDC2" w:rsidR="00BE3738" w:rsidRPr="00CA6569" w:rsidDel="007154E3" w:rsidRDefault="00BE3738">
            <w:pPr>
              <w:pStyle w:val="42"/>
              <w:spacing w:after="72"/>
              <w:ind w:left="1133"/>
              <w:rPr>
                <w:del w:id="4230" w:author="阿毛" w:date="2021-05-21T17:49:00Z"/>
                <w:rFonts w:ascii="標楷體" w:hAnsi="標楷體"/>
              </w:rPr>
              <w:pPrChange w:id="4231" w:author="阿毛" w:date="2021-06-02T14:38:00Z">
                <w:pPr/>
              </w:pPrChange>
            </w:pPr>
            <w:del w:id="4232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31" w:type="dxa"/>
          </w:tcPr>
          <w:p w14:paraId="6ADD82BB" w14:textId="75D98C73" w:rsidR="00BE3738" w:rsidRPr="00CA6569" w:rsidDel="007154E3" w:rsidRDefault="00BE3738">
            <w:pPr>
              <w:pStyle w:val="42"/>
              <w:spacing w:after="72"/>
              <w:ind w:left="1133"/>
              <w:rPr>
                <w:del w:id="4233" w:author="阿毛" w:date="2021-05-21T17:49:00Z"/>
                <w:rFonts w:ascii="標楷體" w:hAnsi="標楷體"/>
              </w:rPr>
              <w:pPrChange w:id="4234" w:author="阿毛" w:date="2021-06-02T14:38:00Z">
                <w:pPr/>
              </w:pPrChange>
            </w:pPr>
            <w:del w:id="4235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4EED2B28" w14:textId="0B56FBB5" w:rsidR="00BE3738" w:rsidRPr="00CA6569" w:rsidDel="007154E3" w:rsidRDefault="00BE3738">
            <w:pPr>
              <w:pStyle w:val="42"/>
              <w:spacing w:after="72"/>
              <w:ind w:left="1133"/>
              <w:rPr>
                <w:del w:id="4236" w:author="阿毛" w:date="2021-05-21T17:49:00Z"/>
                <w:rFonts w:ascii="標楷體" w:hAnsi="標楷體" w:cs="新細明體"/>
              </w:rPr>
              <w:pPrChange w:id="4237" w:author="阿毛" w:date="2021-06-02T14:38:00Z">
                <w:pPr/>
              </w:pPrChange>
            </w:pPr>
            <w:del w:id="4238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29" w:type="dxa"/>
          </w:tcPr>
          <w:p w14:paraId="7B9D74AB" w14:textId="4781ABB3" w:rsidR="00BE3738" w:rsidRPr="00CA6569" w:rsidDel="007154E3" w:rsidRDefault="00BE3738">
            <w:pPr>
              <w:pStyle w:val="42"/>
              <w:spacing w:after="72"/>
              <w:ind w:left="1133"/>
              <w:rPr>
                <w:del w:id="4239" w:author="阿毛" w:date="2021-05-21T17:49:00Z"/>
                <w:rFonts w:ascii="標楷體" w:hAnsi="標楷體"/>
              </w:rPr>
              <w:pPrChange w:id="4240" w:author="阿毛" w:date="2021-06-02T14:38:00Z">
                <w:pPr/>
              </w:pPrChange>
            </w:pPr>
            <w:del w:id="4241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06" w:type="dxa"/>
          </w:tcPr>
          <w:p w14:paraId="6291CDD6" w14:textId="54A4BA68" w:rsidR="00BE3738" w:rsidRPr="00CA6569" w:rsidDel="007154E3" w:rsidRDefault="00BE3738">
            <w:pPr>
              <w:pStyle w:val="42"/>
              <w:spacing w:after="72"/>
              <w:ind w:left="1133"/>
              <w:rPr>
                <w:del w:id="4242" w:author="阿毛" w:date="2021-05-21T17:49:00Z"/>
                <w:rFonts w:ascii="標楷體" w:hAnsi="標楷體"/>
              </w:rPr>
              <w:pPrChange w:id="4243" w:author="阿毛" w:date="2021-06-02T14:38:00Z">
                <w:pPr/>
              </w:pPrChange>
            </w:pPr>
          </w:p>
        </w:tc>
        <w:tc>
          <w:tcPr>
            <w:tcW w:w="679" w:type="dxa"/>
          </w:tcPr>
          <w:p w14:paraId="0E92858E" w14:textId="084723A8" w:rsidR="00BE3738" w:rsidRPr="00CA6569" w:rsidDel="007154E3" w:rsidRDefault="00BE3738">
            <w:pPr>
              <w:pStyle w:val="42"/>
              <w:spacing w:after="72"/>
              <w:ind w:left="1133"/>
              <w:rPr>
                <w:del w:id="4244" w:author="阿毛" w:date="2021-05-21T17:49:00Z"/>
                <w:rFonts w:ascii="標楷體" w:hAnsi="標楷體"/>
              </w:rPr>
              <w:pPrChange w:id="4245" w:author="阿毛" w:date="2021-06-02T14:38:00Z">
                <w:pPr/>
              </w:pPrChange>
            </w:pPr>
            <w:del w:id="4246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261A40E6" w14:textId="2C2FA7B1" w:rsidR="00BE3738" w:rsidRPr="00CA6569" w:rsidDel="007154E3" w:rsidRDefault="00BE3738">
            <w:pPr>
              <w:pStyle w:val="42"/>
              <w:spacing w:after="72"/>
              <w:ind w:left="1133"/>
              <w:rPr>
                <w:del w:id="4247" w:author="阿毛" w:date="2021-05-21T17:49:00Z"/>
                <w:rFonts w:ascii="標楷體" w:hAnsi="標楷體"/>
              </w:rPr>
              <w:pPrChange w:id="4248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583886C1" w14:textId="4B532426" w:rsidR="00BE3738" w:rsidRPr="00CA6569" w:rsidDel="007154E3" w:rsidRDefault="00BE3738">
            <w:pPr>
              <w:pStyle w:val="42"/>
              <w:spacing w:after="72"/>
              <w:ind w:left="1133"/>
              <w:rPr>
                <w:del w:id="4249" w:author="阿毛" w:date="2021-05-21T17:49:00Z"/>
                <w:rFonts w:ascii="標楷體" w:hAnsi="標楷體"/>
              </w:rPr>
              <w:pPrChange w:id="4250" w:author="阿毛" w:date="2021-06-02T14:38:00Z">
                <w:pPr/>
              </w:pPrChange>
            </w:pPr>
            <w:del w:id="4251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</w:tbl>
    <w:p w14:paraId="25E289B4" w14:textId="11D2A077" w:rsidR="00BE3738" w:rsidRPr="00BE3738" w:rsidDel="007154E3" w:rsidRDefault="00BE3738">
      <w:pPr>
        <w:pStyle w:val="42"/>
        <w:spacing w:after="72"/>
        <w:ind w:left="1133"/>
        <w:rPr>
          <w:del w:id="4252" w:author="阿毛" w:date="2021-05-21T17:49:00Z"/>
        </w:rPr>
        <w:pPrChange w:id="4253" w:author="阿毛" w:date="2021-06-02T14:38:00Z">
          <w:pPr/>
        </w:pPrChange>
      </w:pPr>
    </w:p>
    <w:p w14:paraId="7EC97DC7" w14:textId="5862A183" w:rsidR="00BE3738" w:rsidDel="007154E3" w:rsidRDefault="00BE3738">
      <w:pPr>
        <w:pStyle w:val="42"/>
        <w:spacing w:after="72"/>
        <w:ind w:left="1133"/>
        <w:rPr>
          <w:del w:id="4254" w:author="阿毛" w:date="2021-05-21T17:49:00Z"/>
        </w:rPr>
        <w:pPrChange w:id="4255" w:author="阿毛" w:date="2021-06-02T14:38:00Z">
          <w:pPr/>
        </w:pPrChange>
      </w:pPr>
    </w:p>
    <w:p w14:paraId="12EB2EC3" w14:textId="1E43F9A1" w:rsidR="00BE3738" w:rsidDel="007154E3" w:rsidRDefault="00BE3738">
      <w:pPr>
        <w:pStyle w:val="42"/>
        <w:spacing w:after="72"/>
        <w:ind w:left="1133"/>
        <w:rPr>
          <w:del w:id="4256" w:author="阿毛" w:date="2021-05-21T17:49:00Z"/>
          <w:rFonts w:ascii="標楷體" w:hAnsi="標楷體"/>
        </w:rPr>
        <w:pPrChange w:id="4257" w:author="阿毛" w:date="2021-06-02T14:38:00Z">
          <w:pPr>
            <w:pStyle w:val="42"/>
            <w:spacing w:after="72"/>
            <w:ind w:leftChars="0" w:left="0"/>
          </w:pPr>
        </w:pPrChange>
      </w:pPr>
      <w:del w:id="4258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1D0E4A" w:rsidDel="007154E3">
          <w:rPr>
            <w:rFonts w:ascii="標楷體" w:hAnsi="標楷體" w:hint="eastAsia"/>
          </w:rPr>
          <w:delText>貸款自動轉帳申請書明細表</w:delText>
        </w:r>
      </w:del>
    </w:p>
    <w:p w14:paraId="636D9EDE" w14:textId="44B95234" w:rsidR="00BE3738" w:rsidRPr="00DF233E" w:rsidDel="007154E3" w:rsidRDefault="00BE3738">
      <w:pPr>
        <w:pStyle w:val="42"/>
        <w:spacing w:after="72"/>
        <w:ind w:left="1133"/>
        <w:rPr>
          <w:del w:id="4259" w:author="阿毛" w:date="2021-05-21T17:49:00Z"/>
          <w:rFonts w:ascii="標楷體" w:hAnsi="標楷體"/>
        </w:rPr>
        <w:pPrChange w:id="4260" w:author="阿毛" w:date="2021-06-02T14:38:00Z">
          <w:pPr>
            <w:pStyle w:val="42"/>
            <w:spacing w:after="72"/>
            <w:ind w:leftChars="0" w:left="0"/>
          </w:pPr>
        </w:pPrChange>
      </w:pPr>
      <w:del w:id="4261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Pr="00DF233E" w:rsidDel="007154E3">
          <w:rPr>
            <w:rFonts w:ascii="標楷體" w:hAnsi="標楷體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601EE976">
            <v:shape id="_x0000_i1040" type="#_x0000_t75" style="width:77pt;height:46pt" o:ole="">
              <v:imagedata r:id="rId68" o:title=""/>
            </v:shape>
            <o:OLEObject Type="Embed" ProgID="AcroExch.Document.DC" ShapeID="_x0000_i1040" DrawAspect="Icon" ObjectID="_1701160129" r:id="rId69"/>
          </w:object>
        </w:r>
      </w:del>
    </w:p>
    <w:p w14:paraId="7F74950B" w14:textId="14936F55" w:rsidR="002D67E7" w:rsidDel="007154E3" w:rsidRDefault="002D67E7">
      <w:pPr>
        <w:pStyle w:val="42"/>
        <w:spacing w:after="72"/>
        <w:ind w:left="1133"/>
        <w:rPr>
          <w:del w:id="4262" w:author="阿毛" w:date="2021-05-21T17:49:00Z"/>
        </w:rPr>
        <w:pPrChange w:id="4263" w:author="阿毛" w:date="2021-06-02T14:38:00Z">
          <w:pPr/>
        </w:pPrChange>
      </w:pPr>
    </w:p>
    <w:p w14:paraId="3686C480" w14:textId="0EA82C55" w:rsidR="005F0CEC" w:rsidRPr="00D545F1" w:rsidDel="007154E3" w:rsidRDefault="005F0CEC">
      <w:pPr>
        <w:pStyle w:val="42"/>
        <w:spacing w:after="72"/>
        <w:ind w:left="1133"/>
        <w:rPr>
          <w:del w:id="4264" w:author="阿毛" w:date="2021-05-21T17:49:00Z"/>
          <w:rFonts w:ascii="標楷體" w:hAnsi="標楷體"/>
        </w:rPr>
        <w:pPrChange w:id="4265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4266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R="00C93E4D" w:rsidDel="007154E3">
          <w:rPr>
            <w:rFonts w:ascii="標楷體" w:hAnsi="標楷體" w:hint="eastAsia"/>
          </w:rPr>
          <w:delText>9</w:delText>
        </w:r>
        <w:r w:rsidR="00C93E4D" w:rsidRPr="00C93E4D" w:rsidDel="007154E3">
          <w:rPr>
            <w:rFonts w:ascii="標楷體" w:hAnsi="標楷體" w:hint="eastAsia"/>
            <w:lang w:eastAsia="zh-HK"/>
          </w:rPr>
          <w:delText>暫收放貸核心傳票檔資料</w:delText>
        </w:r>
      </w:del>
    </w:p>
    <w:p w14:paraId="6B2D45ED" w14:textId="3DB19AE9" w:rsidR="005F0CEC" w:rsidRPr="00AB69BA" w:rsidDel="007154E3" w:rsidRDefault="005F0CEC">
      <w:pPr>
        <w:pStyle w:val="42"/>
        <w:spacing w:after="72"/>
        <w:ind w:left="1133"/>
        <w:rPr>
          <w:del w:id="4267" w:author="阿毛" w:date="2021-05-21T17:49:00Z"/>
        </w:rPr>
        <w:pPrChange w:id="4268" w:author="阿毛" w:date="2021-06-02T14:38:00Z">
          <w:pPr>
            <w:pStyle w:val="a"/>
          </w:pPr>
        </w:pPrChange>
      </w:pPr>
      <w:del w:id="4269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F0CEC" w:rsidRPr="00AB69BA" w:rsidDel="007154E3" w14:paraId="5EE215BD" w14:textId="3142CB6A" w:rsidTr="00EC6070">
        <w:trPr>
          <w:trHeight w:val="277"/>
          <w:del w:id="427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E096B9" w14:textId="0355AD13" w:rsidR="005F0CEC" w:rsidRPr="00AB69BA" w:rsidDel="007154E3" w:rsidRDefault="005F0CEC">
            <w:pPr>
              <w:pStyle w:val="42"/>
              <w:spacing w:after="72"/>
              <w:ind w:left="1133"/>
              <w:rPr>
                <w:del w:id="4271" w:author="阿毛" w:date="2021-05-21T17:49:00Z"/>
                <w:rFonts w:ascii="標楷體" w:hAnsi="標楷體"/>
              </w:rPr>
              <w:pPrChange w:id="4272" w:author="阿毛" w:date="2021-06-02T14:38:00Z">
                <w:pPr/>
              </w:pPrChange>
            </w:pPr>
            <w:del w:id="427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031A56" w14:textId="31A39F1C" w:rsidR="005F0CEC" w:rsidDel="007154E3" w:rsidRDefault="00C93E4D">
            <w:pPr>
              <w:pStyle w:val="42"/>
              <w:spacing w:after="72"/>
              <w:ind w:left="1133"/>
              <w:rPr>
                <w:del w:id="4274" w:author="阿毛" w:date="2021-05-21T17:49:00Z"/>
                <w:rFonts w:ascii="標楷體" w:hAnsi="標楷體"/>
              </w:rPr>
              <w:pPrChange w:id="4275" w:author="阿毛" w:date="2021-06-02T14:38:00Z">
                <w:pPr/>
              </w:pPrChange>
            </w:pPr>
            <w:del w:id="4276" w:author="阿毛" w:date="2021-05-21T17:49:00Z">
              <w:r w:rsidRPr="00C93E4D" w:rsidDel="007154E3">
                <w:rPr>
                  <w:rFonts w:ascii="標楷體" w:hAnsi="標楷體" w:hint="eastAsia"/>
                </w:rPr>
                <w:delText>暫收放貸核心傳票檔資料</w:delText>
              </w:r>
            </w:del>
          </w:p>
          <w:p w14:paraId="3B163AFF" w14:textId="75B1637E" w:rsidR="005F0CEC" w:rsidRPr="003E2496" w:rsidDel="007154E3" w:rsidRDefault="00C93E4D">
            <w:pPr>
              <w:pStyle w:val="42"/>
              <w:spacing w:after="72"/>
              <w:ind w:left="1133"/>
              <w:rPr>
                <w:del w:id="4277" w:author="阿毛" w:date="2021-05-21T17:49:00Z"/>
                <w:rFonts w:ascii="標楷體" w:hAnsi="標楷體"/>
              </w:rPr>
              <w:pPrChange w:id="4278" w:author="阿毛" w:date="2021-06-02T14:38:00Z">
                <w:pPr/>
              </w:pPrChange>
            </w:pPr>
            <w:del w:id="4279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1.限月底日執行</w:delText>
              </w:r>
            </w:del>
          </w:p>
        </w:tc>
      </w:tr>
      <w:tr w:rsidR="005F0CEC" w:rsidRPr="00AB69BA" w:rsidDel="007154E3" w14:paraId="4D67F583" w14:textId="2054636B" w:rsidTr="00EC6070">
        <w:trPr>
          <w:trHeight w:val="277"/>
          <w:del w:id="428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68C9FB" w14:textId="2A445CB2" w:rsidR="005F0CEC" w:rsidRPr="00AB69BA" w:rsidDel="007154E3" w:rsidRDefault="005F0CEC">
            <w:pPr>
              <w:pStyle w:val="42"/>
              <w:spacing w:after="72"/>
              <w:ind w:left="1133"/>
              <w:rPr>
                <w:del w:id="4281" w:author="阿毛" w:date="2021-05-21T17:49:00Z"/>
                <w:rFonts w:ascii="標楷體" w:hAnsi="標楷體"/>
              </w:rPr>
              <w:pPrChange w:id="4282" w:author="阿毛" w:date="2021-06-02T14:38:00Z">
                <w:pPr/>
              </w:pPrChange>
            </w:pPr>
            <w:del w:id="4283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195F40" w14:textId="1BA4E791" w:rsidR="005F0CEC" w:rsidRPr="00AB69BA" w:rsidDel="007154E3" w:rsidRDefault="005F0CEC">
            <w:pPr>
              <w:pStyle w:val="42"/>
              <w:spacing w:after="72"/>
              <w:ind w:left="1133"/>
              <w:rPr>
                <w:del w:id="4284" w:author="阿毛" w:date="2021-05-21T17:49:00Z"/>
                <w:rFonts w:ascii="標楷體" w:hAnsi="標楷體"/>
              </w:rPr>
              <w:pPrChange w:id="4285" w:author="阿毛" w:date="2021-06-02T14:38:00Z">
                <w:pPr/>
              </w:pPrChange>
            </w:pPr>
          </w:p>
        </w:tc>
      </w:tr>
      <w:tr w:rsidR="005F0CEC" w:rsidRPr="00AB69BA" w:rsidDel="007154E3" w14:paraId="1185EBE8" w14:textId="7B26F04A" w:rsidTr="00EC6070">
        <w:trPr>
          <w:trHeight w:val="773"/>
          <w:del w:id="428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28592" w14:textId="70755D23" w:rsidR="005F0CEC" w:rsidRPr="00AB69BA" w:rsidDel="007154E3" w:rsidRDefault="005F0CEC">
            <w:pPr>
              <w:pStyle w:val="42"/>
              <w:spacing w:after="72"/>
              <w:ind w:left="1133"/>
              <w:rPr>
                <w:del w:id="4287" w:author="阿毛" w:date="2021-05-21T17:49:00Z"/>
                <w:rFonts w:ascii="標楷體" w:hAnsi="標楷體"/>
              </w:rPr>
              <w:pPrChange w:id="4288" w:author="阿毛" w:date="2021-06-02T14:38:00Z">
                <w:pPr/>
              </w:pPrChange>
            </w:pPr>
            <w:del w:id="428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0B09DC" w14:textId="61830A17" w:rsidR="005F0CEC" w:rsidRPr="00AB69BA" w:rsidDel="007154E3" w:rsidRDefault="005F0CEC">
            <w:pPr>
              <w:pStyle w:val="42"/>
              <w:spacing w:after="72"/>
              <w:ind w:left="1133"/>
              <w:rPr>
                <w:del w:id="4290" w:author="阿毛" w:date="2021-05-21T17:49:00Z"/>
                <w:rFonts w:ascii="標楷體" w:hAnsi="標楷體"/>
              </w:rPr>
              <w:pPrChange w:id="4291" w:author="阿毛" w:date="2021-06-02T14:38:00Z">
                <w:pPr/>
              </w:pPrChange>
            </w:pPr>
          </w:p>
        </w:tc>
      </w:tr>
      <w:tr w:rsidR="005F0CEC" w:rsidRPr="00AB69BA" w:rsidDel="007154E3" w14:paraId="77C9D16C" w14:textId="7A5745A1" w:rsidTr="00EC6070">
        <w:trPr>
          <w:trHeight w:val="321"/>
          <w:del w:id="429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B7D27C" w14:textId="06421139" w:rsidR="005F0CEC" w:rsidRPr="00AB69BA" w:rsidDel="007154E3" w:rsidRDefault="005F0CEC">
            <w:pPr>
              <w:pStyle w:val="42"/>
              <w:spacing w:after="72"/>
              <w:ind w:left="1133"/>
              <w:rPr>
                <w:del w:id="4293" w:author="阿毛" w:date="2021-05-21T17:49:00Z"/>
                <w:rFonts w:ascii="標楷體" w:hAnsi="標楷體"/>
              </w:rPr>
              <w:pPrChange w:id="4294" w:author="阿毛" w:date="2021-06-02T14:38:00Z">
                <w:pPr/>
              </w:pPrChange>
            </w:pPr>
            <w:del w:id="4295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12C984" w14:textId="2F9B77FF" w:rsidR="005F0CEC" w:rsidRPr="00AB69BA" w:rsidDel="007154E3" w:rsidRDefault="005F0CEC">
            <w:pPr>
              <w:pStyle w:val="42"/>
              <w:spacing w:after="72"/>
              <w:ind w:left="1133"/>
              <w:rPr>
                <w:del w:id="4296" w:author="阿毛" w:date="2021-05-21T17:49:00Z"/>
                <w:rFonts w:ascii="標楷體" w:hAnsi="標楷體"/>
              </w:rPr>
              <w:pPrChange w:id="4297" w:author="阿毛" w:date="2021-06-02T14:38:00Z">
                <w:pPr/>
              </w:pPrChange>
            </w:pPr>
          </w:p>
        </w:tc>
      </w:tr>
      <w:tr w:rsidR="005F0CEC" w:rsidRPr="00AB69BA" w:rsidDel="007154E3" w14:paraId="095E38D0" w14:textId="3835700F" w:rsidTr="00EC6070">
        <w:trPr>
          <w:trHeight w:val="1311"/>
          <w:del w:id="429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7421D6" w14:textId="6FA99E30" w:rsidR="005F0CEC" w:rsidRPr="00AB69BA" w:rsidDel="007154E3" w:rsidRDefault="005F0CEC">
            <w:pPr>
              <w:pStyle w:val="42"/>
              <w:spacing w:after="72"/>
              <w:ind w:left="1133"/>
              <w:rPr>
                <w:del w:id="4299" w:author="阿毛" w:date="2021-05-21T17:49:00Z"/>
                <w:rFonts w:ascii="標楷體" w:hAnsi="標楷體"/>
              </w:rPr>
              <w:pPrChange w:id="4300" w:author="阿毛" w:date="2021-06-02T14:38:00Z">
                <w:pPr/>
              </w:pPrChange>
            </w:pPr>
            <w:del w:id="4301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2BD1F" w14:textId="5926952B" w:rsidR="005F0CEC" w:rsidRPr="00AB69BA" w:rsidDel="007154E3" w:rsidRDefault="005F0CEC">
            <w:pPr>
              <w:pStyle w:val="42"/>
              <w:spacing w:after="72"/>
              <w:ind w:left="1133"/>
              <w:rPr>
                <w:del w:id="4302" w:author="阿毛" w:date="2021-05-21T17:49:00Z"/>
                <w:rFonts w:ascii="標楷體" w:hAnsi="標楷體"/>
              </w:rPr>
              <w:pPrChange w:id="4303" w:author="阿毛" w:date="2021-06-02T14:38:00Z">
                <w:pPr/>
              </w:pPrChange>
            </w:pPr>
          </w:p>
        </w:tc>
      </w:tr>
      <w:tr w:rsidR="005F0CEC" w:rsidRPr="00AB69BA" w:rsidDel="007154E3" w14:paraId="39403153" w14:textId="521EFBA5" w:rsidTr="00EC6070">
        <w:trPr>
          <w:trHeight w:val="278"/>
          <w:del w:id="430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64246" w14:textId="378593B7" w:rsidR="005F0CEC" w:rsidRPr="00AB69BA" w:rsidDel="007154E3" w:rsidRDefault="005F0CEC">
            <w:pPr>
              <w:pStyle w:val="42"/>
              <w:spacing w:after="72"/>
              <w:ind w:left="1133"/>
              <w:rPr>
                <w:del w:id="4305" w:author="阿毛" w:date="2021-05-21T17:49:00Z"/>
                <w:rFonts w:ascii="標楷體" w:hAnsi="標楷體"/>
              </w:rPr>
              <w:pPrChange w:id="4306" w:author="阿毛" w:date="2021-06-02T14:38:00Z">
                <w:pPr/>
              </w:pPrChange>
            </w:pPr>
            <w:del w:id="430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1978E8" w14:textId="1A80969E" w:rsidR="005F0CEC" w:rsidRPr="00AB69BA" w:rsidDel="007154E3" w:rsidRDefault="005F0CEC">
            <w:pPr>
              <w:pStyle w:val="42"/>
              <w:spacing w:after="72"/>
              <w:ind w:left="1133"/>
              <w:rPr>
                <w:del w:id="4308" w:author="阿毛" w:date="2021-05-21T17:49:00Z"/>
                <w:rFonts w:ascii="標楷體" w:hAnsi="標楷體"/>
              </w:rPr>
              <w:pPrChange w:id="4309" w:author="阿毛" w:date="2021-06-02T14:38:00Z">
                <w:pPr/>
              </w:pPrChange>
            </w:pPr>
          </w:p>
        </w:tc>
      </w:tr>
      <w:tr w:rsidR="005F0CEC" w:rsidRPr="00AB69BA" w:rsidDel="007154E3" w14:paraId="5B2F754D" w14:textId="54777144" w:rsidTr="00EC6070">
        <w:trPr>
          <w:trHeight w:val="358"/>
          <w:del w:id="431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B11D35" w14:textId="2D5BC0C4" w:rsidR="005F0CEC" w:rsidRPr="00AB69BA" w:rsidDel="007154E3" w:rsidRDefault="005F0CEC">
            <w:pPr>
              <w:pStyle w:val="42"/>
              <w:spacing w:after="72"/>
              <w:ind w:left="1133"/>
              <w:rPr>
                <w:del w:id="4311" w:author="阿毛" w:date="2021-05-21T17:49:00Z"/>
                <w:rFonts w:ascii="標楷體" w:hAnsi="標楷體"/>
              </w:rPr>
              <w:pPrChange w:id="4312" w:author="阿毛" w:date="2021-06-02T14:38:00Z">
                <w:pPr/>
              </w:pPrChange>
            </w:pPr>
            <w:del w:id="4313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A7537" w14:textId="33FEE3D7" w:rsidR="005F0CEC" w:rsidRPr="00AB69BA" w:rsidDel="007154E3" w:rsidRDefault="005F0CEC">
            <w:pPr>
              <w:pStyle w:val="42"/>
              <w:spacing w:after="72"/>
              <w:ind w:left="1133"/>
              <w:rPr>
                <w:del w:id="4314" w:author="阿毛" w:date="2021-05-21T17:49:00Z"/>
                <w:rFonts w:ascii="標楷體" w:hAnsi="標楷體"/>
              </w:rPr>
              <w:pPrChange w:id="4315" w:author="阿毛" w:date="2021-06-02T14:38:00Z">
                <w:pPr/>
              </w:pPrChange>
            </w:pPr>
          </w:p>
        </w:tc>
      </w:tr>
      <w:tr w:rsidR="005F0CEC" w:rsidRPr="00AB69BA" w:rsidDel="007154E3" w14:paraId="7F48C796" w14:textId="00D8DE9D" w:rsidTr="00EC6070">
        <w:trPr>
          <w:trHeight w:val="278"/>
          <w:del w:id="431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B3FF43" w14:textId="04C2F842" w:rsidR="005F0CEC" w:rsidRPr="00AB69BA" w:rsidDel="007154E3" w:rsidRDefault="005F0CEC">
            <w:pPr>
              <w:pStyle w:val="42"/>
              <w:spacing w:after="72"/>
              <w:ind w:left="1133"/>
              <w:rPr>
                <w:del w:id="4317" w:author="阿毛" w:date="2021-05-21T17:49:00Z"/>
                <w:rFonts w:ascii="標楷體" w:hAnsi="標楷體"/>
              </w:rPr>
              <w:pPrChange w:id="4318" w:author="阿毛" w:date="2021-06-02T14:38:00Z">
                <w:pPr/>
              </w:pPrChange>
            </w:pPr>
            <w:del w:id="431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548396" w14:textId="46BAA1AA" w:rsidR="005F0CEC" w:rsidRPr="00AB69BA" w:rsidDel="007154E3" w:rsidRDefault="005F0CEC">
            <w:pPr>
              <w:pStyle w:val="42"/>
              <w:spacing w:after="72"/>
              <w:ind w:left="1133"/>
              <w:rPr>
                <w:del w:id="4320" w:author="阿毛" w:date="2021-05-21T17:49:00Z"/>
                <w:rFonts w:ascii="標楷體" w:hAnsi="標楷體"/>
              </w:rPr>
              <w:pPrChange w:id="4321" w:author="阿毛" w:date="2021-06-02T14:38:00Z">
                <w:pPr/>
              </w:pPrChange>
            </w:pPr>
          </w:p>
        </w:tc>
      </w:tr>
    </w:tbl>
    <w:p w14:paraId="261DCB3E" w14:textId="1AE0D713" w:rsidR="005F0CEC" w:rsidDel="007154E3" w:rsidRDefault="005F0CEC">
      <w:pPr>
        <w:pStyle w:val="42"/>
        <w:spacing w:after="72"/>
        <w:ind w:left="1133"/>
        <w:rPr>
          <w:del w:id="4322" w:author="阿毛" w:date="2021-05-21T17:49:00Z"/>
          <w:rFonts w:ascii="標楷體" w:hAnsi="標楷體"/>
        </w:rPr>
        <w:pPrChange w:id="4323" w:author="阿毛" w:date="2021-06-02T14:38:00Z">
          <w:pPr/>
        </w:pPrChange>
      </w:pPr>
    </w:p>
    <w:p w14:paraId="600ADCC4" w14:textId="403A7802" w:rsidR="00BE3738" w:rsidDel="007154E3" w:rsidRDefault="00BE3738">
      <w:pPr>
        <w:pStyle w:val="42"/>
        <w:spacing w:after="72"/>
        <w:ind w:left="1133"/>
        <w:rPr>
          <w:del w:id="4324" w:author="阿毛" w:date="2021-05-21T17:49:00Z"/>
          <w:rFonts w:ascii="標楷體" w:hAnsi="標楷體"/>
        </w:rPr>
        <w:pPrChange w:id="4325" w:author="阿毛" w:date="2021-06-02T14:38:00Z">
          <w:pPr>
            <w:widowControl/>
          </w:pPr>
        </w:pPrChange>
      </w:pPr>
      <w:del w:id="4326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1BC443D7" w14:textId="1E1AB8CC" w:rsidR="00BE3738" w:rsidRPr="00AB69BA" w:rsidDel="007154E3" w:rsidRDefault="00BE3738">
      <w:pPr>
        <w:pStyle w:val="42"/>
        <w:spacing w:after="72"/>
        <w:ind w:left="1133"/>
        <w:rPr>
          <w:del w:id="4327" w:author="阿毛" w:date="2021-05-21T17:49:00Z"/>
          <w:rFonts w:ascii="標楷體" w:hAnsi="標楷體"/>
        </w:rPr>
        <w:pPrChange w:id="4328" w:author="阿毛" w:date="2021-06-02T14:38:00Z">
          <w:pPr/>
        </w:pPrChange>
      </w:pPr>
    </w:p>
    <w:p w14:paraId="536B5384" w14:textId="31231CD3" w:rsidR="005F0CEC" w:rsidRPr="00AB69BA" w:rsidDel="007154E3" w:rsidRDefault="005F0CEC">
      <w:pPr>
        <w:pStyle w:val="42"/>
        <w:spacing w:after="72"/>
        <w:ind w:left="1133"/>
        <w:rPr>
          <w:del w:id="4329" w:author="阿毛" w:date="2021-05-21T17:49:00Z"/>
        </w:rPr>
        <w:pPrChange w:id="4330" w:author="阿毛" w:date="2021-06-02T14:38:00Z">
          <w:pPr>
            <w:pStyle w:val="a"/>
          </w:pPr>
        </w:pPrChange>
      </w:pPr>
      <w:del w:id="4331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576FC292" w14:textId="744F35BE" w:rsidR="005F0CEC" w:rsidRPr="00AB69BA" w:rsidDel="007154E3" w:rsidRDefault="005F0CEC">
      <w:pPr>
        <w:pStyle w:val="42"/>
        <w:spacing w:after="72"/>
        <w:ind w:left="1133"/>
        <w:rPr>
          <w:del w:id="4332" w:author="阿毛" w:date="2021-05-21T17:49:00Z"/>
          <w:rFonts w:ascii="標楷體" w:hAnsi="標楷體"/>
        </w:rPr>
        <w:pPrChange w:id="4333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334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75885026" w14:textId="68BB666B" w:rsidR="005F0CEC" w:rsidDel="007154E3" w:rsidRDefault="00EB300A">
      <w:pPr>
        <w:pStyle w:val="42"/>
        <w:spacing w:after="72"/>
        <w:ind w:left="1133"/>
        <w:rPr>
          <w:del w:id="4335" w:author="阿毛" w:date="2021-05-21T17:49:00Z"/>
          <w:rFonts w:ascii="標楷體" w:hAnsi="標楷體"/>
        </w:rPr>
        <w:pPrChange w:id="4336" w:author="阿毛" w:date="2021-06-02T14:38:00Z">
          <w:pPr>
            <w:autoSpaceDE w:val="0"/>
            <w:autoSpaceDN w:val="0"/>
            <w:adjustRightInd w:val="0"/>
          </w:pPr>
        </w:pPrChange>
      </w:pPr>
      <w:del w:id="4337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1CEF2FA8" wp14:editId="1F040711">
              <wp:extent cx="6819900" cy="1250950"/>
              <wp:effectExtent l="0" t="0" r="0" b="6350"/>
              <wp:docPr id="1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7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19900" cy="1250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977BE57" w14:textId="723AF2E4" w:rsidR="005F0CEC" w:rsidRPr="00AB69BA" w:rsidDel="007154E3" w:rsidRDefault="00D950B2">
      <w:pPr>
        <w:pStyle w:val="42"/>
        <w:spacing w:after="72"/>
        <w:ind w:left="1133"/>
        <w:rPr>
          <w:del w:id="4338" w:author="阿毛" w:date="2021-05-21T17:49:00Z"/>
        </w:rPr>
        <w:pPrChange w:id="4339" w:author="阿毛" w:date="2021-06-02T14:38:00Z">
          <w:pPr>
            <w:pStyle w:val="a"/>
          </w:pPr>
        </w:pPrChange>
      </w:pPr>
      <w:del w:id="4340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E3738" w:rsidRPr="00CA6569" w:rsidDel="007154E3" w14:paraId="24BEE92E" w14:textId="627C8DB7" w:rsidTr="005C14EF">
        <w:trPr>
          <w:trHeight w:val="388"/>
          <w:jc w:val="center"/>
          <w:del w:id="4341" w:author="阿毛" w:date="2021-05-21T17:49:00Z"/>
        </w:trPr>
        <w:tc>
          <w:tcPr>
            <w:tcW w:w="484" w:type="dxa"/>
            <w:vMerge w:val="restart"/>
          </w:tcPr>
          <w:p w14:paraId="51CDBEE2" w14:textId="3ED52208" w:rsidR="00BE3738" w:rsidRPr="00CA6569" w:rsidDel="007154E3" w:rsidRDefault="00BE3738">
            <w:pPr>
              <w:pStyle w:val="42"/>
              <w:spacing w:after="72"/>
              <w:ind w:left="1133"/>
              <w:rPr>
                <w:del w:id="4342" w:author="阿毛" w:date="2021-05-21T17:49:00Z"/>
                <w:rFonts w:ascii="標楷體" w:hAnsi="標楷體"/>
              </w:rPr>
              <w:pPrChange w:id="4343" w:author="阿毛" w:date="2021-06-02T14:38:00Z">
                <w:pPr/>
              </w:pPrChange>
            </w:pPr>
            <w:del w:id="4344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31" w:type="dxa"/>
            <w:vMerge w:val="restart"/>
          </w:tcPr>
          <w:p w14:paraId="5D20D58B" w14:textId="136C1454" w:rsidR="00BE3738" w:rsidRPr="00CA6569" w:rsidDel="007154E3" w:rsidRDefault="00BE3738">
            <w:pPr>
              <w:pStyle w:val="42"/>
              <w:spacing w:after="72"/>
              <w:ind w:left="1133"/>
              <w:rPr>
                <w:del w:id="4345" w:author="阿毛" w:date="2021-05-21T17:49:00Z"/>
                <w:rFonts w:ascii="標楷體" w:hAnsi="標楷體"/>
              </w:rPr>
              <w:pPrChange w:id="4346" w:author="阿毛" w:date="2021-06-02T14:38:00Z">
                <w:pPr/>
              </w:pPrChange>
            </w:pPr>
            <w:del w:id="4347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903" w:type="dxa"/>
            <w:gridSpan w:val="5"/>
          </w:tcPr>
          <w:p w14:paraId="4FAD0F7C" w14:textId="2B427629" w:rsidR="00BE3738" w:rsidRPr="00CA6569" w:rsidDel="007154E3" w:rsidRDefault="00BE3738">
            <w:pPr>
              <w:pStyle w:val="42"/>
              <w:spacing w:after="72"/>
              <w:ind w:left="1133"/>
              <w:rPr>
                <w:del w:id="4348" w:author="阿毛" w:date="2021-05-21T17:49:00Z"/>
                <w:rFonts w:ascii="標楷體" w:hAnsi="標楷體"/>
              </w:rPr>
              <w:pPrChange w:id="4349" w:author="阿毛" w:date="2021-06-02T14:38:00Z">
                <w:pPr>
                  <w:jc w:val="center"/>
                </w:pPr>
              </w:pPrChange>
            </w:pPr>
            <w:del w:id="4350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3D37E7A8" w14:textId="55240910" w:rsidR="00BE3738" w:rsidRPr="00CA6569" w:rsidDel="007154E3" w:rsidRDefault="00BE3738">
            <w:pPr>
              <w:pStyle w:val="42"/>
              <w:spacing w:after="72"/>
              <w:ind w:left="1133"/>
              <w:rPr>
                <w:del w:id="4351" w:author="阿毛" w:date="2021-05-21T17:49:00Z"/>
                <w:rFonts w:ascii="標楷體" w:hAnsi="標楷體"/>
              </w:rPr>
              <w:pPrChange w:id="4352" w:author="阿毛" w:date="2021-06-02T14:38:00Z">
                <w:pPr/>
              </w:pPrChange>
            </w:pPr>
            <w:del w:id="4353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E3738" w:rsidRPr="00CA6569" w:rsidDel="007154E3" w14:paraId="62C795E0" w14:textId="582A782E" w:rsidTr="005C14EF">
        <w:trPr>
          <w:trHeight w:val="244"/>
          <w:jc w:val="center"/>
          <w:del w:id="4354" w:author="阿毛" w:date="2021-05-21T17:49:00Z"/>
        </w:trPr>
        <w:tc>
          <w:tcPr>
            <w:tcW w:w="484" w:type="dxa"/>
            <w:vMerge/>
          </w:tcPr>
          <w:p w14:paraId="4B0458AF" w14:textId="5F559CB1" w:rsidR="00BE3738" w:rsidRPr="00CA6569" w:rsidDel="007154E3" w:rsidRDefault="00BE3738">
            <w:pPr>
              <w:pStyle w:val="42"/>
              <w:spacing w:after="72"/>
              <w:ind w:left="1133"/>
              <w:rPr>
                <w:del w:id="4355" w:author="阿毛" w:date="2021-05-21T17:49:00Z"/>
                <w:rFonts w:ascii="標楷體" w:hAnsi="標楷體"/>
              </w:rPr>
              <w:pPrChange w:id="4356" w:author="阿毛" w:date="2021-06-02T14:38:00Z">
                <w:pPr/>
              </w:pPrChange>
            </w:pPr>
          </w:p>
        </w:tc>
        <w:tc>
          <w:tcPr>
            <w:tcW w:w="1931" w:type="dxa"/>
            <w:vMerge/>
          </w:tcPr>
          <w:p w14:paraId="00CB1CA7" w14:textId="72690BC3" w:rsidR="00BE3738" w:rsidRPr="00CA6569" w:rsidDel="007154E3" w:rsidRDefault="00BE3738">
            <w:pPr>
              <w:pStyle w:val="42"/>
              <w:spacing w:after="72"/>
              <w:ind w:left="1133"/>
              <w:rPr>
                <w:del w:id="4357" w:author="阿毛" w:date="2021-05-21T17:49:00Z"/>
                <w:rFonts w:ascii="標楷體" w:hAnsi="標楷體"/>
              </w:rPr>
              <w:pPrChange w:id="4358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0B16D570" w14:textId="53C197C3" w:rsidR="00BE3738" w:rsidRPr="00CA6569" w:rsidDel="007154E3" w:rsidRDefault="00BE3738">
            <w:pPr>
              <w:pStyle w:val="42"/>
              <w:spacing w:after="72"/>
              <w:ind w:left="1133"/>
              <w:rPr>
                <w:del w:id="4359" w:author="阿毛" w:date="2021-05-21T17:49:00Z"/>
                <w:rFonts w:ascii="標楷體" w:hAnsi="標楷體"/>
              </w:rPr>
              <w:pPrChange w:id="4360" w:author="阿毛" w:date="2021-06-02T14:38:00Z">
                <w:pPr/>
              </w:pPrChange>
            </w:pPr>
            <w:del w:id="4361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29" w:type="dxa"/>
          </w:tcPr>
          <w:p w14:paraId="0606E7F5" w14:textId="0F9BE923" w:rsidR="00BE3738" w:rsidRPr="00CA6569" w:rsidDel="007154E3" w:rsidRDefault="00BE3738">
            <w:pPr>
              <w:pStyle w:val="42"/>
              <w:spacing w:after="72"/>
              <w:ind w:left="1133"/>
              <w:rPr>
                <w:del w:id="4362" w:author="阿毛" w:date="2021-05-21T17:49:00Z"/>
                <w:rFonts w:ascii="標楷體" w:hAnsi="標楷體"/>
              </w:rPr>
              <w:pPrChange w:id="4363" w:author="阿毛" w:date="2021-06-02T14:38:00Z">
                <w:pPr/>
              </w:pPrChange>
            </w:pPr>
            <w:del w:id="4364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06" w:type="dxa"/>
          </w:tcPr>
          <w:p w14:paraId="51FD5ECF" w14:textId="4FDF8E5B" w:rsidR="00BE3738" w:rsidRPr="00CA6569" w:rsidDel="007154E3" w:rsidRDefault="00BE3738">
            <w:pPr>
              <w:pStyle w:val="42"/>
              <w:spacing w:after="72"/>
              <w:ind w:left="1133"/>
              <w:rPr>
                <w:del w:id="4365" w:author="阿毛" w:date="2021-05-21T17:49:00Z"/>
                <w:rFonts w:ascii="標楷體" w:hAnsi="標楷體"/>
              </w:rPr>
              <w:pPrChange w:id="4366" w:author="阿毛" w:date="2021-06-02T14:38:00Z">
                <w:pPr/>
              </w:pPrChange>
            </w:pPr>
            <w:del w:id="4367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9" w:type="dxa"/>
          </w:tcPr>
          <w:p w14:paraId="002B0142" w14:textId="1A24EA1B" w:rsidR="00BE3738" w:rsidRPr="00CA6569" w:rsidDel="007154E3" w:rsidRDefault="00BE3738">
            <w:pPr>
              <w:pStyle w:val="42"/>
              <w:spacing w:after="72"/>
              <w:ind w:left="1133"/>
              <w:rPr>
                <w:del w:id="4368" w:author="阿毛" w:date="2021-05-21T17:49:00Z"/>
                <w:rFonts w:ascii="標楷體" w:hAnsi="標楷體"/>
              </w:rPr>
              <w:pPrChange w:id="4369" w:author="阿毛" w:date="2021-06-02T14:38:00Z">
                <w:pPr/>
              </w:pPrChange>
            </w:pPr>
            <w:del w:id="4370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0CDBF8E0" w14:textId="4947EA92" w:rsidR="00BE3738" w:rsidRPr="00CA6569" w:rsidDel="007154E3" w:rsidRDefault="00BE3738">
            <w:pPr>
              <w:pStyle w:val="42"/>
              <w:spacing w:after="72"/>
              <w:ind w:left="1133"/>
              <w:rPr>
                <w:del w:id="4371" w:author="阿毛" w:date="2021-05-21T17:49:00Z"/>
                <w:rFonts w:ascii="標楷體" w:hAnsi="標楷體"/>
              </w:rPr>
              <w:pPrChange w:id="4372" w:author="阿毛" w:date="2021-06-02T14:38:00Z">
                <w:pPr/>
              </w:pPrChange>
            </w:pPr>
            <w:del w:id="4373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6DE7702E" w14:textId="66FECDCF" w:rsidR="00BE3738" w:rsidRPr="00CA6569" w:rsidDel="007154E3" w:rsidRDefault="00BE3738">
            <w:pPr>
              <w:pStyle w:val="42"/>
              <w:spacing w:after="72"/>
              <w:ind w:left="1133"/>
              <w:rPr>
                <w:del w:id="4374" w:author="阿毛" w:date="2021-05-21T17:49:00Z"/>
                <w:rFonts w:ascii="標楷體" w:hAnsi="標楷體"/>
              </w:rPr>
              <w:pPrChange w:id="4375" w:author="阿毛" w:date="2021-06-02T14:38:00Z">
                <w:pPr/>
              </w:pPrChange>
            </w:pPr>
          </w:p>
        </w:tc>
      </w:tr>
      <w:tr w:rsidR="00BE3738" w:rsidRPr="00CA6569" w:rsidDel="007154E3" w14:paraId="6A63C708" w14:textId="20C8E63B" w:rsidTr="005C14EF">
        <w:trPr>
          <w:trHeight w:val="291"/>
          <w:jc w:val="center"/>
          <w:del w:id="4376" w:author="阿毛" w:date="2021-05-21T17:49:00Z"/>
        </w:trPr>
        <w:tc>
          <w:tcPr>
            <w:tcW w:w="484" w:type="dxa"/>
          </w:tcPr>
          <w:p w14:paraId="1DCDA924" w14:textId="7F8881D1" w:rsidR="00BE3738" w:rsidRPr="00CA6569" w:rsidDel="007154E3" w:rsidRDefault="00BE3738">
            <w:pPr>
              <w:pStyle w:val="42"/>
              <w:spacing w:after="72"/>
              <w:ind w:left="1133"/>
              <w:rPr>
                <w:del w:id="4377" w:author="阿毛" w:date="2021-05-21T17:49:00Z"/>
                <w:rFonts w:ascii="標楷體" w:hAnsi="標楷體"/>
              </w:rPr>
              <w:pPrChange w:id="4378" w:author="阿毛" w:date="2021-06-02T14:38:00Z">
                <w:pPr/>
              </w:pPrChange>
            </w:pPr>
            <w:del w:id="4379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31" w:type="dxa"/>
          </w:tcPr>
          <w:p w14:paraId="75DE79BB" w14:textId="3620DDFA" w:rsidR="00BE3738" w:rsidRPr="00CA6569" w:rsidDel="007154E3" w:rsidRDefault="00BE3738">
            <w:pPr>
              <w:pStyle w:val="42"/>
              <w:spacing w:after="72"/>
              <w:ind w:left="1133"/>
              <w:rPr>
                <w:del w:id="4380" w:author="阿毛" w:date="2021-05-21T17:49:00Z"/>
                <w:rFonts w:ascii="標楷體" w:hAnsi="標楷體"/>
              </w:rPr>
              <w:pPrChange w:id="4381" w:author="阿毛" w:date="2021-06-02T14:38:00Z">
                <w:pPr/>
              </w:pPrChange>
            </w:pPr>
            <w:del w:id="4382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72F0E8DA" w14:textId="1B54CDC8" w:rsidR="00BE3738" w:rsidRPr="00CA6569" w:rsidDel="007154E3" w:rsidRDefault="00BE3738">
            <w:pPr>
              <w:pStyle w:val="42"/>
              <w:spacing w:after="72"/>
              <w:ind w:left="1133"/>
              <w:rPr>
                <w:del w:id="4383" w:author="阿毛" w:date="2021-05-21T17:49:00Z"/>
                <w:rFonts w:ascii="標楷體" w:hAnsi="標楷體" w:cs="新細明體"/>
              </w:rPr>
              <w:pPrChange w:id="4384" w:author="阿毛" w:date="2021-06-02T14:38:00Z">
                <w:pPr/>
              </w:pPrChange>
            </w:pPr>
            <w:del w:id="4385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29" w:type="dxa"/>
          </w:tcPr>
          <w:p w14:paraId="1F21DF05" w14:textId="5789072A" w:rsidR="00BE3738" w:rsidRPr="00CA6569" w:rsidDel="007154E3" w:rsidRDefault="00BE3738">
            <w:pPr>
              <w:pStyle w:val="42"/>
              <w:spacing w:after="72"/>
              <w:ind w:left="1133"/>
              <w:rPr>
                <w:del w:id="4386" w:author="阿毛" w:date="2021-05-21T17:49:00Z"/>
                <w:rFonts w:ascii="標楷體" w:hAnsi="標楷體"/>
              </w:rPr>
              <w:pPrChange w:id="4387" w:author="阿毛" w:date="2021-06-02T14:38:00Z">
                <w:pPr/>
              </w:pPrChange>
            </w:pPr>
            <w:del w:id="4388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06" w:type="dxa"/>
          </w:tcPr>
          <w:p w14:paraId="717584FA" w14:textId="3EE4ACBA" w:rsidR="00BE3738" w:rsidRPr="00CA6569" w:rsidDel="007154E3" w:rsidRDefault="00BE3738">
            <w:pPr>
              <w:pStyle w:val="42"/>
              <w:spacing w:after="72"/>
              <w:ind w:left="1133"/>
              <w:rPr>
                <w:del w:id="4389" w:author="阿毛" w:date="2021-05-21T17:49:00Z"/>
                <w:rFonts w:ascii="標楷體" w:hAnsi="標楷體"/>
              </w:rPr>
              <w:pPrChange w:id="4390" w:author="阿毛" w:date="2021-06-02T14:38:00Z">
                <w:pPr/>
              </w:pPrChange>
            </w:pPr>
          </w:p>
        </w:tc>
        <w:tc>
          <w:tcPr>
            <w:tcW w:w="679" w:type="dxa"/>
          </w:tcPr>
          <w:p w14:paraId="447B5392" w14:textId="0AABA86D" w:rsidR="00BE3738" w:rsidRPr="00CA6569" w:rsidDel="007154E3" w:rsidRDefault="00BE3738">
            <w:pPr>
              <w:pStyle w:val="42"/>
              <w:spacing w:after="72"/>
              <w:ind w:left="1133"/>
              <w:rPr>
                <w:del w:id="4391" w:author="阿毛" w:date="2021-05-21T17:49:00Z"/>
                <w:rFonts w:ascii="標楷體" w:hAnsi="標楷體"/>
              </w:rPr>
              <w:pPrChange w:id="4392" w:author="阿毛" w:date="2021-06-02T14:38:00Z">
                <w:pPr/>
              </w:pPrChange>
            </w:pPr>
            <w:del w:id="4393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4A41DF7B" w14:textId="76691AF6" w:rsidR="00BE3738" w:rsidRPr="00CA6569" w:rsidDel="007154E3" w:rsidRDefault="00BE3738">
            <w:pPr>
              <w:pStyle w:val="42"/>
              <w:spacing w:after="72"/>
              <w:ind w:left="1133"/>
              <w:rPr>
                <w:del w:id="4394" w:author="阿毛" w:date="2021-05-21T17:49:00Z"/>
                <w:rFonts w:ascii="標楷體" w:hAnsi="標楷體"/>
              </w:rPr>
              <w:pPrChange w:id="4395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5C274A8C" w14:textId="6E67D7A6" w:rsidR="00BE3738" w:rsidRPr="00CA6569" w:rsidDel="007154E3" w:rsidRDefault="00BE3738">
            <w:pPr>
              <w:pStyle w:val="42"/>
              <w:spacing w:after="72"/>
              <w:ind w:left="1133"/>
              <w:rPr>
                <w:del w:id="4396" w:author="阿毛" w:date="2021-05-21T17:49:00Z"/>
                <w:rFonts w:ascii="標楷體" w:hAnsi="標楷體"/>
              </w:rPr>
              <w:pPrChange w:id="4397" w:author="阿毛" w:date="2021-06-02T14:38:00Z">
                <w:pPr/>
              </w:pPrChange>
            </w:pPr>
            <w:del w:id="4398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</w:tbl>
    <w:p w14:paraId="10D76682" w14:textId="563520B3" w:rsidR="00BE3738" w:rsidRPr="00BE3738" w:rsidDel="007154E3" w:rsidRDefault="00BE3738">
      <w:pPr>
        <w:pStyle w:val="42"/>
        <w:spacing w:after="72"/>
        <w:ind w:left="1133"/>
        <w:rPr>
          <w:del w:id="4399" w:author="阿毛" w:date="2021-05-21T17:49:00Z"/>
        </w:rPr>
        <w:pPrChange w:id="4400" w:author="阿毛" w:date="2021-06-02T14:38:00Z">
          <w:pPr/>
        </w:pPrChange>
      </w:pPr>
    </w:p>
    <w:p w14:paraId="32845295" w14:textId="2BB84EFC" w:rsidR="0003749E" w:rsidDel="007154E3" w:rsidRDefault="0003749E">
      <w:pPr>
        <w:pStyle w:val="42"/>
        <w:spacing w:after="72"/>
        <w:ind w:left="1133"/>
        <w:rPr>
          <w:del w:id="4401" w:author="阿毛" w:date="2021-05-21T17:49:00Z"/>
          <w:rFonts w:ascii="標楷體" w:hAnsi="標楷體"/>
        </w:rPr>
        <w:pPrChange w:id="4402" w:author="阿毛" w:date="2021-06-02T14:38:00Z">
          <w:pPr>
            <w:pStyle w:val="42"/>
            <w:spacing w:after="72"/>
            <w:ind w:leftChars="0" w:left="0"/>
          </w:pPr>
        </w:pPrChange>
      </w:pPr>
      <w:del w:id="4403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03749E" w:rsidDel="007154E3">
          <w:rPr>
            <w:rFonts w:ascii="標楷體" w:hAnsi="標楷體" w:hint="eastAsia"/>
          </w:rPr>
          <w:delText>暫收放貸核心傳票檔資料</w:delText>
        </w:r>
      </w:del>
    </w:p>
    <w:p w14:paraId="1960F14D" w14:textId="682F41AA" w:rsidR="0003749E" w:rsidRPr="00DF233E" w:rsidDel="007154E3" w:rsidRDefault="0003749E">
      <w:pPr>
        <w:pStyle w:val="42"/>
        <w:spacing w:after="72"/>
        <w:ind w:left="1133"/>
        <w:rPr>
          <w:del w:id="4404" w:author="阿毛" w:date="2021-05-21T17:49:00Z"/>
          <w:rFonts w:ascii="標楷體" w:hAnsi="標楷體"/>
        </w:rPr>
        <w:pPrChange w:id="4405" w:author="阿毛" w:date="2021-06-02T14:38:00Z">
          <w:pPr>
            <w:pStyle w:val="42"/>
            <w:spacing w:after="72"/>
            <w:ind w:leftChars="0" w:left="0"/>
          </w:pPr>
        </w:pPrChange>
      </w:pPr>
      <w:del w:id="4406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Pr="00DF233E" w:rsidDel="007154E3">
          <w:rPr>
            <w:rFonts w:ascii="標楷體" w:hAnsi="標楷體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788FD224">
            <v:shape id="_x0000_i1041" type="#_x0000_t75" style="width:77pt;height:46pt" o:ole="">
              <v:imagedata r:id="rId71" o:title=""/>
            </v:shape>
            <o:OLEObject Type="Embed" ProgID="AcroExch.Document.DC" ShapeID="_x0000_i1041" DrawAspect="Icon" ObjectID="_1701160130" r:id="rId72"/>
          </w:object>
        </w:r>
      </w:del>
    </w:p>
    <w:p w14:paraId="3715E247" w14:textId="77F70BDE" w:rsidR="005F0CEC" w:rsidRPr="00BE3738" w:rsidDel="007154E3" w:rsidRDefault="005F0CEC">
      <w:pPr>
        <w:pStyle w:val="42"/>
        <w:spacing w:after="72"/>
        <w:ind w:left="1133"/>
        <w:rPr>
          <w:del w:id="4407" w:author="阿毛" w:date="2021-05-21T17:49:00Z"/>
        </w:rPr>
        <w:pPrChange w:id="4408" w:author="阿毛" w:date="2021-06-02T14:38:00Z">
          <w:pPr/>
        </w:pPrChange>
      </w:pPr>
    </w:p>
    <w:p w14:paraId="5D968652" w14:textId="5F8B01C8" w:rsidR="007A1EC8" w:rsidDel="008D3BBA" w:rsidRDefault="007A1EC8">
      <w:pPr>
        <w:pStyle w:val="42"/>
        <w:spacing w:after="72"/>
        <w:ind w:left="1133"/>
        <w:rPr>
          <w:ins w:id="4409" w:author="ST1" w:date="2020-05-19T16:16:00Z"/>
          <w:del w:id="4410" w:author="阿毛" w:date="2021-06-02T14:40:00Z"/>
        </w:rPr>
        <w:pPrChange w:id="4411" w:author="阿毛" w:date="2021-06-02T14:38:00Z">
          <w:pPr>
            <w:widowControl/>
          </w:pPr>
        </w:pPrChange>
      </w:pPr>
      <w:ins w:id="4412" w:author="ST1" w:date="2020-05-19T16:16:00Z">
        <w:del w:id="4413" w:author="阿毛" w:date="2021-05-21T17:49:00Z">
          <w:r w:rsidDel="007154E3">
            <w:br w:type="page"/>
          </w:r>
        </w:del>
      </w:ins>
    </w:p>
    <w:p w14:paraId="3C3F445F" w14:textId="6283AE8C" w:rsidR="007A1EC8" w:rsidRPr="00D545F1" w:rsidDel="007154E3" w:rsidRDefault="007A1EC8" w:rsidP="007A1EC8">
      <w:pPr>
        <w:pStyle w:val="3"/>
        <w:numPr>
          <w:ilvl w:val="2"/>
          <w:numId w:val="6"/>
        </w:numPr>
        <w:rPr>
          <w:ins w:id="4414" w:author="ST1" w:date="2020-05-19T16:16:00Z"/>
          <w:del w:id="4415" w:author="阿毛" w:date="2021-05-21T17:49:00Z"/>
          <w:rFonts w:ascii="標楷體" w:hAnsi="標楷體"/>
        </w:rPr>
      </w:pPr>
      <w:ins w:id="4416" w:author="ST1" w:date="2020-05-19T16:16:00Z">
        <w:del w:id="4417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</w:delText>
          </w:r>
        </w:del>
      </w:ins>
      <w:ins w:id="4418" w:author="ST1" w:date="2020-05-19T16:17:00Z">
        <w:del w:id="4419" w:author="阿毛" w:date="2021-05-21T17:49:00Z">
          <w:r w:rsidR="00CF3046" w:rsidDel="007154E3">
            <w:rPr>
              <w:rFonts w:ascii="標楷體" w:hAnsi="標楷體" w:hint="eastAsia"/>
            </w:rPr>
            <w:delText>10</w:delText>
          </w:r>
          <w:r w:rsidR="00CF3046" w:rsidRPr="00CF3046" w:rsidDel="007154E3">
            <w:rPr>
              <w:rFonts w:ascii="標楷體" w:hAnsi="標楷體" w:hint="eastAsia"/>
            </w:rPr>
            <w:delText>寬限到期明細表</w:delText>
          </w:r>
        </w:del>
      </w:ins>
    </w:p>
    <w:p w14:paraId="622ECB9F" w14:textId="63860FDD" w:rsidR="007A1EC8" w:rsidRPr="00AB69BA" w:rsidDel="007154E3" w:rsidRDefault="007A1EC8" w:rsidP="007A1EC8">
      <w:pPr>
        <w:pStyle w:val="a"/>
        <w:rPr>
          <w:ins w:id="4420" w:author="ST1" w:date="2020-05-19T16:16:00Z"/>
          <w:del w:id="4421" w:author="阿毛" w:date="2021-05-21T17:49:00Z"/>
        </w:rPr>
      </w:pPr>
      <w:ins w:id="4422" w:author="ST1" w:date="2020-05-19T16:16:00Z">
        <w:del w:id="4423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A1EC8" w:rsidRPr="00AB69BA" w:rsidDel="007154E3" w14:paraId="74E00572" w14:textId="35495532" w:rsidTr="007A1EC8">
        <w:trPr>
          <w:trHeight w:val="277"/>
          <w:ins w:id="4424" w:author="ST1" w:date="2020-05-19T16:16:00Z"/>
          <w:del w:id="442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468E2B" w14:textId="4ABEC175" w:rsidR="007A1EC8" w:rsidRPr="00AB69BA" w:rsidDel="007154E3" w:rsidRDefault="007A1EC8" w:rsidP="007A1EC8">
            <w:pPr>
              <w:rPr>
                <w:ins w:id="4426" w:author="ST1" w:date="2020-05-19T16:16:00Z"/>
                <w:del w:id="4427" w:author="阿毛" w:date="2021-05-21T17:49:00Z"/>
                <w:rFonts w:ascii="標楷體" w:eastAsia="標楷體" w:hAnsi="標楷體"/>
              </w:rPr>
            </w:pPr>
            <w:ins w:id="4428" w:author="ST1" w:date="2020-05-19T16:16:00Z">
              <w:del w:id="4429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C8E7AF" w14:textId="793D384C" w:rsidR="007A1EC8" w:rsidDel="007154E3" w:rsidRDefault="00CF3046" w:rsidP="007A1EC8">
            <w:pPr>
              <w:rPr>
                <w:ins w:id="4430" w:author="ST1" w:date="2020-05-19T16:16:00Z"/>
                <w:del w:id="4431" w:author="阿毛" w:date="2021-05-21T17:49:00Z"/>
                <w:rFonts w:ascii="標楷體" w:eastAsia="標楷體" w:hAnsi="標楷體"/>
              </w:rPr>
            </w:pPr>
            <w:ins w:id="4432" w:author="ST1" w:date="2020-05-19T16:17:00Z">
              <w:del w:id="4433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寬限到期明細表</w:delText>
                </w:r>
              </w:del>
            </w:ins>
          </w:p>
          <w:p w14:paraId="3F9B069D" w14:textId="66B38253" w:rsidR="00CF3046" w:rsidRPr="00CF3046" w:rsidDel="007154E3" w:rsidRDefault="00CF3046" w:rsidP="00CF3046">
            <w:pPr>
              <w:rPr>
                <w:ins w:id="4434" w:author="ST1" w:date="2020-05-19T16:18:00Z"/>
                <w:del w:id="4435" w:author="阿毛" w:date="2021-05-21T17:49:00Z"/>
                <w:rFonts w:ascii="標楷體" w:eastAsia="標楷體" w:hAnsi="標楷體"/>
                <w:lang w:eastAsia="zh-HK"/>
              </w:rPr>
            </w:pPr>
            <w:ins w:id="4436" w:author="ST1" w:date="2020-05-19T16:18:00Z">
              <w:del w:id="4437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1.每月第2營業日印後2個月 , 必印</w:delText>
                </w:r>
              </w:del>
            </w:ins>
          </w:p>
          <w:p w14:paraId="395995B2" w14:textId="2EA62327" w:rsidR="00CF3046" w:rsidRPr="00CF3046" w:rsidDel="007154E3" w:rsidRDefault="00CF3046" w:rsidP="00CF3046">
            <w:pPr>
              <w:rPr>
                <w:ins w:id="4438" w:author="ST1" w:date="2020-05-19T16:18:00Z"/>
                <w:del w:id="4439" w:author="阿毛" w:date="2021-05-21T17:49:00Z"/>
                <w:rFonts w:ascii="標楷體" w:eastAsia="標楷體" w:hAnsi="標楷體"/>
                <w:lang w:eastAsia="zh-HK"/>
              </w:rPr>
            </w:pPr>
            <w:ins w:id="4440" w:author="ST1" w:date="2020-05-19T16:18:00Z">
              <w:del w:id="4441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2.繳息通知單列印最近6期或列印到下次調整日之前一期</w:delText>
                </w:r>
              </w:del>
            </w:ins>
          </w:p>
          <w:p w14:paraId="5B4C886D" w14:textId="5DBC0F8D" w:rsidR="00CF3046" w:rsidRPr="00CF3046" w:rsidDel="007154E3" w:rsidRDefault="00CF3046" w:rsidP="00CF3046">
            <w:pPr>
              <w:rPr>
                <w:ins w:id="4442" w:author="ST1" w:date="2020-05-19T16:18:00Z"/>
                <w:del w:id="4443" w:author="阿毛" w:date="2021-05-21T17:49:00Z"/>
                <w:rFonts w:ascii="標楷體" w:eastAsia="標楷體" w:hAnsi="標楷體"/>
                <w:lang w:eastAsia="zh-HK"/>
              </w:rPr>
            </w:pPr>
            <w:ins w:id="4444" w:author="ST1" w:date="2020-05-19T16:18:00Z">
              <w:del w:id="4445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3.輸入日期區間及戶號為鍵值列印</w:delText>
                </w:r>
              </w:del>
            </w:ins>
          </w:p>
          <w:p w14:paraId="076CD2CF" w14:textId="34AEE9BA" w:rsidR="007A1EC8" w:rsidRPr="003E2496" w:rsidDel="007154E3" w:rsidRDefault="00CF3046" w:rsidP="00CF3046">
            <w:pPr>
              <w:rPr>
                <w:ins w:id="4446" w:author="ST1" w:date="2020-05-19T16:16:00Z"/>
                <w:del w:id="4447" w:author="阿毛" w:date="2021-05-21T17:49:00Z"/>
                <w:rFonts w:ascii="標楷體" w:eastAsia="標楷體" w:hAnsi="標楷體"/>
              </w:rPr>
            </w:pPr>
            <w:ins w:id="4448" w:author="ST1" w:date="2020-05-19T16:19:00Z">
              <w:del w:id="4449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4450" w:author="ST1" w:date="2020-05-19T16:18:00Z">
              <w:del w:id="4451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.加入[應注意事項清單]提醒此份報表為必印</w:delText>
                </w:r>
              </w:del>
            </w:ins>
          </w:p>
        </w:tc>
      </w:tr>
      <w:tr w:rsidR="007A1EC8" w:rsidRPr="00AB69BA" w:rsidDel="007154E3" w14:paraId="6B45E85A" w14:textId="508F2709" w:rsidTr="007A1EC8">
        <w:trPr>
          <w:trHeight w:val="277"/>
          <w:ins w:id="4452" w:author="ST1" w:date="2020-05-19T16:16:00Z"/>
          <w:del w:id="445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3DD3BC" w14:textId="58A551C3" w:rsidR="007A1EC8" w:rsidRPr="00AB69BA" w:rsidDel="007154E3" w:rsidRDefault="007A1EC8" w:rsidP="007A1EC8">
            <w:pPr>
              <w:rPr>
                <w:ins w:id="4454" w:author="ST1" w:date="2020-05-19T16:16:00Z"/>
                <w:del w:id="4455" w:author="阿毛" w:date="2021-05-21T17:49:00Z"/>
                <w:rFonts w:ascii="標楷體" w:eastAsia="標楷體" w:hAnsi="標楷體"/>
              </w:rPr>
            </w:pPr>
            <w:ins w:id="4456" w:author="ST1" w:date="2020-05-19T16:16:00Z">
              <w:del w:id="445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F0ADBC" w14:textId="593E92B6" w:rsidR="007A1EC8" w:rsidRPr="00AB69BA" w:rsidDel="007154E3" w:rsidRDefault="007A1EC8" w:rsidP="007A1EC8">
            <w:pPr>
              <w:rPr>
                <w:ins w:id="4458" w:author="ST1" w:date="2020-05-19T16:16:00Z"/>
                <w:del w:id="4459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2864582C" w14:textId="46A78778" w:rsidTr="007A1EC8">
        <w:trPr>
          <w:trHeight w:val="773"/>
          <w:ins w:id="4460" w:author="ST1" w:date="2020-05-19T16:16:00Z"/>
          <w:del w:id="446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EFA37A" w14:textId="520F3D7A" w:rsidR="007A1EC8" w:rsidRPr="00AB69BA" w:rsidDel="007154E3" w:rsidRDefault="007A1EC8" w:rsidP="007A1EC8">
            <w:pPr>
              <w:rPr>
                <w:ins w:id="4462" w:author="ST1" w:date="2020-05-19T16:16:00Z"/>
                <w:del w:id="4463" w:author="阿毛" w:date="2021-05-21T17:49:00Z"/>
                <w:rFonts w:ascii="標楷體" w:eastAsia="標楷體" w:hAnsi="標楷體"/>
              </w:rPr>
            </w:pPr>
            <w:ins w:id="4464" w:author="ST1" w:date="2020-05-19T16:16:00Z">
              <w:del w:id="446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5F76FB" w14:textId="2DB65354" w:rsidR="007A1EC8" w:rsidRPr="00AB69BA" w:rsidDel="007154E3" w:rsidRDefault="007A1EC8" w:rsidP="007A1EC8">
            <w:pPr>
              <w:rPr>
                <w:ins w:id="4466" w:author="ST1" w:date="2020-05-19T16:16:00Z"/>
                <w:del w:id="4467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906BD3B" w14:textId="60BA22C3" w:rsidTr="007A1EC8">
        <w:trPr>
          <w:trHeight w:val="321"/>
          <w:ins w:id="4468" w:author="ST1" w:date="2020-05-19T16:16:00Z"/>
          <w:del w:id="446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97536C" w14:textId="6BBDE180" w:rsidR="007A1EC8" w:rsidRPr="00AB69BA" w:rsidDel="007154E3" w:rsidRDefault="007A1EC8" w:rsidP="007A1EC8">
            <w:pPr>
              <w:rPr>
                <w:ins w:id="4470" w:author="ST1" w:date="2020-05-19T16:16:00Z"/>
                <w:del w:id="4471" w:author="阿毛" w:date="2021-05-21T17:49:00Z"/>
                <w:rFonts w:ascii="標楷體" w:eastAsia="標楷體" w:hAnsi="標楷體"/>
              </w:rPr>
            </w:pPr>
            <w:ins w:id="4472" w:author="ST1" w:date="2020-05-19T16:16:00Z">
              <w:del w:id="447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681BFE" w14:textId="6E80DD63" w:rsidR="007A1EC8" w:rsidRPr="00AB69BA" w:rsidDel="007154E3" w:rsidRDefault="007A1EC8" w:rsidP="007A1EC8">
            <w:pPr>
              <w:rPr>
                <w:ins w:id="4474" w:author="ST1" w:date="2020-05-19T16:16:00Z"/>
                <w:del w:id="4475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4839BC52" w14:textId="3F26BFCB" w:rsidTr="007A1EC8">
        <w:trPr>
          <w:trHeight w:val="1311"/>
          <w:ins w:id="4476" w:author="ST1" w:date="2020-05-19T16:16:00Z"/>
          <w:del w:id="447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967818" w14:textId="76457F41" w:rsidR="007A1EC8" w:rsidRPr="00AB69BA" w:rsidDel="007154E3" w:rsidRDefault="007A1EC8" w:rsidP="007A1EC8">
            <w:pPr>
              <w:rPr>
                <w:ins w:id="4478" w:author="ST1" w:date="2020-05-19T16:16:00Z"/>
                <w:del w:id="4479" w:author="阿毛" w:date="2021-05-21T17:49:00Z"/>
                <w:rFonts w:ascii="標楷體" w:eastAsia="標楷體" w:hAnsi="標楷體"/>
              </w:rPr>
            </w:pPr>
            <w:ins w:id="4480" w:author="ST1" w:date="2020-05-19T16:16:00Z">
              <w:del w:id="448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8A0DA2" w14:textId="632FE310" w:rsidR="007A1EC8" w:rsidRPr="00AB69BA" w:rsidDel="007154E3" w:rsidRDefault="007A1EC8" w:rsidP="007A1EC8">
            <w:pPr>
              <w:rPr>
                <w:ins w:id="4482" w:author="ST1" w:date="2020-05-19T16:16:00Z"/>
                <w:del w:id="4483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1D68F493" w14:textId="4F939432" w:rsidTr="007A1EC8">
        <w:trPr>
          <w:trHeight w:val="278"/>
          <w:ins w:id="4484" w:author="ST1" w:date="2020-05-19T16:16:00Z"/>
          <w:del w:id="448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FA5FAB" w14:textId="42A47D99" w:rsidR="007A1EC8" w:rsidRPr="00AB69BA" w:rsidDel="007154E3" w:rsidRDefault="007A1EC8" w:rsidP="007A1EC8">
            <w:pPr>
              <w:rPr>
                <w:ins w:id="4486" w:author="ST1" w:date="2020-05-19T16:16:00Z"/>
                <w:del w:id="4487" w:author="阿毛" w:date="2021-05-21T17:49:00Z"/>
                <w:rFonts w:ascii="標楷體" w:eastAsia="標楷體" w:hAnsi="標楷體"/>
              </w:rPr>
            </w:pPr>
            <w:ins w:id="4488" w:author="ST1" w:date="2020-05-19T16:16:00Z">
              <w:del w:id="4489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3500B5" w14:textId="3B73410E" w:rsidR="007A1EC8" w:rsidRPr="00AB69BA" w:rsidDel="007154E3" w:rsidRDefault="007A1EC8" w:rsidP="007A1EC8">
            <w:pPr>
              <w:rPr>
                <w:ins w:id="4490" w:author="ST1" w:date="2020-05-19T16:16:00Z"/>
                <w:del w:id="4491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787DDFB" w14:textId="1CAADDF6" w:rsidTr="007A1EC8">
        <w:trPr>
          <w:trHeight w:val="358"/>
          <w:ins w:id="4492" w:author="ST1" w:date="2020-05-19T16:16:00Z"/>
          <w:del w:id="449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7B768E" w14:textId="52731AB9" w:rsidR="007A1EC8" w:rsidRPr="00AB69BA" w:rsidDel="007154E3" w:rsidRDefault="007A1EC8" w:rsidP="007A1EC8">
            <w:pPr>
              <w:rPr>
                <w:ins w:id="4494" w:author="ST1" w:date="2020-05-19T16:16:00Z"/>
                <w:del w:id="4495" w:author="阿毛" w:date="2021-05-21T17:49:00Z"/>
                <w:rFonts w:ascii="標楷體" w:eastAsia="標楷體" w:hAnsi="標楷體"/>
              </w:rPr>
            </w:pPr>
            <w:ins w:id="4496" w:author="ST1" w:date="2020-05-19T16:16:00Z">
              <w:del w:id="449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80068B" w14:textId="24D50EF0" w:rsidR="007A1EC8" w:rsidRPr="00AB69BA" w:rsidDel="007154E3" w:rsidRDefault="007A1EC8" w:rsidP="007A1EC8">
            <w:pPr>
              <w:rPr>
                <w:ins w:id="4498" w:author="ST1" w:date="2020-05-19T16:16:00Z"/>
                <w:del w:id="4499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B689DBD" w14:textId="7EA95ACD" w:rsidTr="007A1EC8">
        <w:trPr>
          <w:trHeight w:val="278"/>
          <w:ins w:id="4500" w:author="ST1" w:date="2020-05-19T16:16:00Z"/>
          <w:del w:id="450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5BDE11" w14:textId="19B44E34" w:rsidR="007A1EC8" w:rsidRPr="00AB69BA" w:rsidDel="007154E3" w:rsidRDefault="007A1EC8" w:rsidP="007A1EC8">
            <w:pPr>
              <w:rPr>
                <w:ins w:id="4502" w:author="ST1" w:date="2020-05-19T16:16:00Z"/>
                <w:del w:id="4503" w:author="阿毛" w:date="2021-05-21T17:49:00Z"/>
                <w:rFonts w:ascii="標楷體" w:eastAsia="標楷體" w:hAnsi="標楷體"/>
              </w:rPr>
            </w:pPr>
            <w:ins w:id="4504" w:author="ST1" w:date="2020-05-19T16:16:00Z">
              <w:del w:id="450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6323FD" w14:textId="3528F0C4" w:rsidR="007A1EC8" w:rsidRPr="00AB69BA" w:rsidDel="007154E3" w:rsidRDefault="007A1EC8" w:rsidP="007A1EC8">
            <w:pPr>
              <w:rPr>
                <w:ins w:id="4506" w:author="ST1" w:date="2020-05-19T16:16:00Z"/>
                <w:del w:id="4507" w:author="阿毛" w:date="2021-05-21T17:49:00Z"/>
                <w:rFonts w:ascii="標楷體" w:eastAsia="標楷體" w:hAnsi="標楷體"/>
              </w:rPr>
            </w:pPr>
          </w:p>
        </w:tc>
      </w:tr>
    </w:tbl>
    <w:p w14:paraId="27784D2E" w14:textId="420D753D" w:rsidR="007A1EC8" w:rsidDel="007154E3" w:rsidRDefault="007A1EC8" w:rsidP="007A1EC8">
      <w:pPr>
        <w:rPr>
          <w:ins w:id="4508" w:author="ST1" w:date="2020-05-19T16:16:00Z"/>
          <w:del w:id="4509" w:author="阿毛" w:date="2021-05-21T17:49:00Z"/>
          <w:rFonts w:ascii="標楷體" w:eastAsia="標楷體" w:hAnsi="標楷體"/>
        </w:rPr>
      </w:pPr>
    </w:p>
    <w:p w14:paraId="4D359861" w14:textId="4EFA5A4A" w:rsidR="007A1EC8" w:rsidDel="007154E3" w:rsidRDefault="007A1EC8" w:rsidP="007A1EC8">
      <w:pPr>
        <w:widowControl/>
        <w:rPr>
          <w:ins w:id="4510" w:author="ST1" w:date="2020-05-19T16:16:00Z"/>
          <w:del w:id="4511" w:author="阿毛" w:date="2021-05-21T17:49:00Z"/>
          <w:rFonts w:ascii="標楷體" w:eastAsia="標楷體" w:hAnsi="標楷體"/>
        </w:rPr>
      </w:pPr>
      <w:ins w:id="4512" w:author="ST1" w:date="2020-05-19T16:16:00Z">
        <w:del w:id="4513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1C23A3B2" w14:textId="7566A591" w:rsidR="007A1EC8" w:rsidRPr="00AB69BA" w:rsidDel="007154E3" w:rsidRDefault="007A1EC8" w:rsidP="007A1EC8">
      <w:pPr>
        <w:rPr>
          <w:ins w:id="4514" w:author="ST1" w:date="2020-05-19T16:16:00Z"/>
          <w:del w:id="4515" w:author="阿毛" w:date="2021-05-21T17:49:00Z"/>
          <w:rFonts w:ascii="標楷體" w:eastAsia="標楷體" w:hAnsi="標楷體"/>
        </w:rPr>
      </w:pPr>
    </w:p>
    <w:p w14:paraId="1E4BB111" w14:textId="181DD8FF" w:rsidR="007A1EC8" w:rsidRPr="00AB69BA" w:rsidDel="007154E3" w:rsidRDefault="007A1EC8" w:rsidP="007A1EC8">
      <w:pPr>
        <w:pStyle w:val="a"/>
        <w:rPr>
          <w:ins w:id="4516" w:author="ST1" w:date="2020-05-19T16:16:00Z"/>
          <w:del w:id="4517" w:author="阿毛" w:date="2021-05-21T17:49:00Z"/>
        </w:rPr>
      </w:pPr>
      <w:ins w:id="4518" w:author="ST1" w:date="2020-05-19T16:16:00Z">
        <w:del w:id="4519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58D4A501" w14:textId="2D12CE9C" w:rsidR="007A1EC8" w:rsidDel="007154E3" w:rsidRDefault="007A1EC8" w:rsidP="007A1EC8">
      <w:pPr>
        <w:adjustRightInd w:val="0"/>
        <w:spacing w:afterLines="20" w:after="72"/>
        <w:ind w:leftChars="472" w:left="1133" w:firstLineChars="200" w:firstLine="480"/>
        <w:rPr>
          <w:ins w:id="4520" w:author="ST1" w:date="2020-05-19T16:19:00Z"/>
          <w:del w:id="4521" w:author="阿毛" w:date="2021-05-21T17:49:00Z"/>
          <w:rFonts w:ascii="標楷體" w:eastAsia="標楷體" w:hAnsi="標楷體" w:cs="標楷體"/>
          <w:kern w:val="0"/>
          <w:szCs w:val="28"/>
        </w:rPr>
      </w:pPr>
      <w:ins w:id="4522" w:author="ST1" w:date="2020-05-19T16:16:00Z">
        <w:del w:id="4523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58C2D535" w14:textId="69B886DF" w:rsidR="00CF3046" w:rsidRPr="006E3B5B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524" w:author="ST1" w:date="2020-05-19T16:21:00Z"/>
          <w:del w:id="4525" w:author="阿毛" w:date="2021-05-21T17:49:00Z"/>
          <w:rFonts w:ascii="標楷體" w:eastAsia="標楷體" w:hAnsi="標楷體"/>
        </w:rPr>
      </w:pPr>
      <w:ins w:id="4526" w:author="ST1" w:date="2020-05-19T16:21:00Z">
        <w:del w:id="4527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[</w:delText>
          </w:r>
          <w:r w:rsidDel="007154E3">
            <w:rPr>
              <w:rFonts w:ascii="標楷體" w:eastAsia="標楷體" w:hAnsi="標楷體" w:hint="eastAsia"/>
            </w:rPr>
            <w:delText>L9710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  <w:r w:rsidRPr="00CF3046" w:rsidDel="007154E3">
            <w:rPr>
              <w:rFonts w:ascii="標楷體" w:eastAsia="標楷體" w:hAnsi="標楷體" w:hint="eastAsia"/>
              <w:lang w:eastAsia="zh-HK"/>
            </w:rPr>
            <w:delText>寬限到期明細表</w:delText>
          </w:r>
        </w:del>
      </w:ins>
    </w:p>
    <w:p w14:paraId="457A41AC" w14:textId="671AFAF1" w:rsidR="00CF3046" w:rsidRPr="006E3B5B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528" w:author="ST1" w:date="2020-05-19T16:21:00Z"/>
          <w:del w:id="4529" w:author="阿毛" w:date="2021-05-21T17:49:00Z"/>
          <w:rFonts w:ascii="標楷體" w:eastAsia="標楷體" w:hAnsi="標楷體"/>
        </w:rPr>
      </w:pPr>
    </w:p>
    <w:p w14:paraId="026E043C" w14:textId="1C45C920" w:rsidR="00CF3046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530" w:author="ST1" w:date="2020-05-19T16:21:00Z"/>
          <w:del w:id="4531" w:author="阿毛" w:date="2021-05-21T17:49:00Z"/>
          <w:rFonts w:ascii="標楷體" w:eastAsia="標楷體" w:hAnsi="標楷體"/>
        </w:rPr>
      </w:pPr>
      <w:ins w:id="4532" w:author="ST1" w:date="2020-05-19T16:21:00Z">
        <w:del w:id="4533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4534" w:author="ST1" w:date="2020-05-19T16:22:00Z">
        <w:del w:id="4535" w:author="阿毛" w:date="2021-05-21T17:49:00Z">
          <w:r w:rsidRPr="00CF3046" w:rsidDel="007154E3">
            <w:rPr>
              <w:rFonts w:ascii="標楷體" w:eastAsia="標楷體" w:hAnsi="標楷體" w:hint="eastAsia"/>
              <w:rPrChange w:id="4536" w:author="ST1" w:date="2020-05-19T16:2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寬限到期起</w:delText>
          </w:r>
        </w:del>
      </w:ins>
      <w:ins w:id="4537" w:author="ST1" w:date="2020-05-19T18:15:00Z">
        <w:del w:id="4538" w:author="阿毛" w:date="2021-05-21T17:49:00Z">
          <w:r w:rsidR="007173B3" w:rsidRPr="00E058D3" w:rsidDel="007154E3">
            <w:rPr>
              <w:rFonts w:ascii="標楷體" w:eastAsia="標楷體" w:hAnsi="標楷體" w:hint="eastAsia"/>
            </w:rPr>
            <w:delText>訖</w:delText>
          </w:r>
        </w:del>
      </w:ins>
      <w:ins w:id="4539" w:author="ST1" w:date="2020-05-19T16:22:00Z">
        <w:del w:id="4540" w:author="阿毛" w:date="2021-05-21T17:49:00Z">
          <w:r w:rsidRPr="00CF3046" w:rsidDel="007154E3">
            <w:rPr>
              <w:rFonts w:ascii="標楷體" w:eastAsia="標楷體" w:hAnsi="標楷體" w:hint="eastAsia"/>
              <w:rPrChange w:id="4541" w:author="ST1" w:date="2020-05-19T16:2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日</w:delText>
          </w:r>
        </w:del>
      </w:ins>
      <w:ins w:id="4542" w:author="ST1" w:date="2020-05-19T16:21:00Z">
        <w:del w:id="4543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</w:del>
      </w:ins>
      <w:ins w:id="4544" w:author="ST1" w:date="2020-05-19T16:22:00Z">
        <w:del w:id="4545" w:author="阿毛" w:date="2021-05-21T17:49:00Z"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  <w:ins w:id="4546" w:author="ST1" w:date="2020-05-19T18:15:00Z">
        <w:del w:id="4547" w:author="阿毛" w:date="2021-05-21T17:49:00Z">
          <w:r w:rsidR="007173B3" w:rsidDel="007154E3">
            <w:rPr>
              <w:rFonts w:ascii="標楷體" w:eastAsia="標楷體" w:hAnsi="標楷體"/>
            </w:rPr>
            <w:delText xml:space="preserve"> </w:delText>
          </w:r>
          <w:r w:rsidR="007173B3" w:rsidDel="007154E3">
            <w:rPr>
              <w:rFonts w:ascii="標楷體" w:eastAsia="標楷體" w:hAnsi="標楷體" w:hint="eastAsia"/>
            </w:rPr>
            <w:delText>~</w:delText>
          </w:r>
        </w:del>
      </w:ins>
      <w:ins w:id="4548" w:author="ST1" w:date="2020-05-19T16:21:00Z">
        <w:del w:id="4549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</w:delText>
          </w:r>
        </w:del>
      </w:ins>
      <w:ins w:id="4550" w:author="ST1" w:date="2020-05-19T16:22:00Z">
        <w:del w:id="4551" w:author="阿毛" w:date="2021-05-21T17:49:00Z"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3F23CB93" w14:textId="0FEBA16C" w:rsidR="00CF3046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552" w:author="ST1" w:date="2020-05-19T16:23:00Z"/>
          <w:del w:id="4553" w:author="阿毛" w:date="2021-05-21T17:49:00Z"/>
          <w:rFonts w:ascii="標楷體" w:eastAsia="標楷體" w:hAnsi="標楷體"/>
        </w:rPr>
      </w:pPr>
      <w:ins w:id="4554" w:author="ST1" w:date="2020-05-19T16:21:00Z">
        <w:del w:id="4555" w:author="阿毛" w:date="2021-05-21T17:49:00Z">
          <w:r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4556" w:author="ST1" w:date="2020-05-19T16:23:00Z">
        <w:del w:id="4557" w:author="阿毛" w:date="2021-05-21T17:49:00Z">
          <w:r w:rsidDel="007154E3">
            <w:rPr>
              <w:rFonts w:ascii="標楷體" w:eastAsia="標楷體" w:hAnsi="標楷體" w:hint="eastAsia"/>
            </w:rPr>
            <w:delText>戶</w:delText>
          </w:r>
        </w:del>
      </w:ins>
      <w:ins w:id="4558" w:author="ST1" w:date="2020-05-19T18:15:00Z">
        <w:del w:id="4559" w:author="阿毛" w:date="2021-05-21T17:49:00Z">
          <w:r w:rsidR="007173B3" w:rsidDel="007154E3">
            <w:rPr>
              <w:rFonts w:ascii="標楷體" w:eastAsia="標楷體" w:hAnsi="標楷體" w:hint="eastAsia"/>
            </w:rPr>
            <w:delText xml:space="preserve"> </w:delText>
          </w:r>
          <w:r w:rsidR="007173B3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4560" w:author="ST1" w:date="2020-05-19T16:23:00Z">
        <w:del w:id="4561" w:author="阿毛" w:date="2021-05-21T17:49:00Z">
          <w:r w:rsidDel="007154E3">
            <w:rPr>
              <w:rFonts w:ascii="標楷體" w:eastAsia="標楷體" w:hAnsi="標楷體" w:hint="eastAsia"/>
            </w:rPr>
            <w:delText>號</w:delText>
          </w:r>
        </w:del>
      </w:ins>
      <w:ins w:id="4562" w:author="ST1" w:date="2020-05-19T16:21:00Z">
        <w:del w:id="4563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 xml:space="preserve">   </w:delText>
          </w:r>
        </w:del>
      </w:ins>
      <w:ins w:id="4564" w:author="ST1" w:date="2020-05-19T16:23:00Z">
        <w:del w:id="4565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  <w:ins w:id="4566" w:author="ST1" w:date="2020-05-19T16:21:00Z">
        <w:del w:id="4567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</w:del>
      </w:ins>
      <w:ins w:id="4568" w:author="ST1" w:date="2020-05-19T16:23:00Z">
        <w:del w:id="4569" w:author="阿毛" w:date="2021-05-21T17:49:00Z">
          <w:r w:rsidDel="007154E3">
            <w:rPr>
              <w:rFonts w:ascii="標楷體" w:eastAsia="標楷體" w:hAnsi="標楷體" w:hint="eastAsia"/>
            </w:rPr>
            <w:delText>9999999</w:delText>
          </w:r>
        </w:del>
      </w:ins>
    </w:p>
    <w:p w14:paraId="62DA606A" w14:textId="5D9C5418" w:rsidR="00CF3046" w:rsidRPr="00904DBC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570" w:author="ST1" w:date="2020-05-19T16:21:00Z"/>
          <w:del w:id="4571" w:author="阿毛" w:date="2021-05-21T17:49:00Z"/>
          <w:rFonts w:ascii="標楷體" w:eastAsia="標楷體" w:hAnsi="標楷體"/>
        </w:rPr>
      </w:pPr>
    </w:p>
    <w:p w14:paraId="338BB576" w14:textId="51530ED5" w:rsidR="007A1EC8" w:rsidDel="007154E3" w:rsidRDefault="007A1EC8" w:rsidP="007A1EC8">
      <w:pPr>
        <w:autoSpaceDE w:val="0"/>
        <w:autoSpaceDN w:val="0"/>
        <w:adjustRightInd w:val="0"/>
        <w:rPr>
          <w:ins w:id="4572" w:author="ST1" w:date="2020-05-19T16:16:00Z"/>
          <w:del w:id="4573" w:author="阿毛" w:date="2021-05-21T17:49:00Z"/>
          <w:rFonts w:ascii="標楷體" w:hAnsi="標楷體"/>
        </w:rPr>
      </w:pPr>
    </w:p>
    <w:p w14:paraId="11BD44EA" w14:textId="40CEBABA" w:rsidR="007A1EC8" w:rsidRPr="00AB69BA" w:rsidDel="007154E3" w:rsidRDefault="007A1EC8" w:rsidP="007A1EC8">
      <w:pPr>
        <w:pStyle w:val="a"/>
        <w:rPr>
          <w:ins w:id="4574" w:author="ST1" w:date="2020-05-19T16:16:00Z"/>
          <w:del w:id="4575" w:author="阿毛" w:date="2021-05-21T17:49:00Z"/>
        </w:rPr>
      </w:pPr>
      <w:ins w:id="4576" w:author="ST1" w:date="2020-05-19T16:16:00Z">
        <w:del w:id="4577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7A1EC8" w:rsidRPr="00CA6569" w:rsidDel="007154E3" w14:paraId="402F63A2" w14:textId="4392F39D" w:rsidTr="00D33943">
        <w:trPr>
          <w:trHeight w:val="388"/>
          <w:jc w:val="center"/>
          <w:ins w:id="4578" w:author="ST1" w:date="2020-05-19T16:16:00Z"/>
          <w:del w:id="4579" w:author="阿毛" w:date="2021-05-21T17:49:00Z"/>
        </w:trPr>
        <w:tc>
          <w:tcPr>
            <w:tcW w:w="482" w:type="dxa"/>
            <w:vMerge w:val="restart"/>
          </w:tcPr>
          <w:p w14:paraId="25097EB4" w14:textId="4B3695DE" w:rsidR="007A1EC8" w:rsidRPr="00CA6569" w:rsidDel="007154E3" w:rsidRDefault="007A1EC8" w:rsidP="007A1EC8">
            <w:pPr>
              <w:rPr>
                <w:ins w:id="4580" w:author="ST1" w:date="2020-05-19T16:16:00Z"/>
                <w:del w:id="4581" w:author="阿毛" w:date="2021-05-21T17:49:00Z"/>
                <w:rFonts w:ascii="標楷體" w:eastAsia="標楷體" w:hAnsi="標楷體"/>
              </w:rPr>
            </w:pPr>
            <w:ins w:id="4582" w:author="ST1" w:date="2020-05-19T16:16:00Z">
              <w:del w:id="4583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784E93FB" w14:textId="5B1BCE75" w:rsidR="007A1EC8" w:rsidRPr="00CA6569" w:rsidDel="007154E3" w:rsidRDefault="007A1EC8" w:rsidP="007A1EC8">
            <w:pPr>
              <w:rPr>
                <w:ins w:id="4584" w:author="ST1" w:date="2020-05-19T16:16:00Z"/>
                <w:del w:id="4585" w:author="阿毛" w:date="2021-05-21T17:49:00Z"/>
                <w:rFonts w:ascii="標楷體" w:eastAsia="標楷體" w:hAnsi="標楷體"/>
              </w:rPr>
            </w:pPr>
            <w:ins w:id="4586" w:author="ST1" w:date="2020-05-19T16:16:00Z">
              <w:del w:id="458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79900728" w14:textId="39F095C3" w:rsidR="007A1EC8" w:rsidRPr="00CA6569" w:rsidDel="007154E3" w:rsidRDefault="007A1EC8" w:rsidP="007A1EC8">
            <w:pPr>
              <w:jc w:val="center"/>
              <w:rPr>
                <w:ins w:id="4588" w:author="ST1" w:date="2020-05-19T16:16:00Z"/>
                <w:del w:id="4589" w:author="阿毛" w:date="2021-05-21T17:49:00Z"/>
                <w:rFonts w:ascii="標楷體" w:eastAsia="標楷體" w:hAnsi="標楷體"/>
              </w:rPr>
            </w:pPr>
            <w:ins w:id="4590" w:author="ST1" w:date="2020-05-19T16:16:00Z">
              <w:del w:id="459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256F76DB" w14:textId="7DA87B66" w:rsidR="007A1EC8" w:rsidRPr="00CA6569" w:rsidDel="007154E3" w:rsidRDefault="007A1EC8" w:rsidP="007A1EC8">
            <w:pPr>
              <w:rPr>
                <w:ins w:id="4592" w:author="ST1" w:date="2020-05-19T16:16:00Z"/>
                <w:del w:id="4593" w:author="阿毛" w:date="2021-05-21T17:49:00Z"/>
                <w:rFonts w:ascii="標楷體" w:eastAsia="標楷體" w:hAnsi="標楷體"/>
              </w:rPr>
            </w:pPr>
            <w:ins w:id="4594" w:author="ST1" w:date="2020-05-19T16:16:00Z">
              <w:del w:id="4595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7A1EC8" w:rsidRPr="00CA6569" w:rsidDel="007154E3" w14:paraId="4B280BE6" w14:textId="396C3DBB" w:rsidTr="00D33943">
        <w:trPr>
          <w:trHeight w:val="244"/>
          <w:jc w:val="center"/>
          <w:ins w:id="4596" w:author="ST1" w:date="2020-05-19T16:16:00Z"/>
          <w:del w:id="4597" w:author="阿毛" w:date="2021-05-21T17:49:00Z"/>
        </w:trPr>
        <w:tc>
          <w:tcPr>
            <w:tcW w:w="482" w:type="dxa"/>
            <w:vMerge/>
          </w:tcPr>
          <w:p w14:paraId="750E20E7" w14:textId="779895BD" w:rsidR="007A1EC8" w:rsidRPr="00CA6569" w:rsidDel="007154E3" w:rsidRDefault="007A1EC8" w:rsidP="007A1EC8">
            <w:pPr>
              <w:rPr>
                <w:ins w:id="4598" w:author="ST1" w:date="2020-05-19T16:16:00Z"/>
                <w:del w:id="4599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3A114311" w14:textId="33B56D58" w:rsidR="007A1EC8" w:rsidRPr="00CA6569" w:rsidDel="007154E3" w:rsidRDefault="007A1EC8" w:rsidP="007A1EC8">
            <w:pPr>
              <w:rPr>
                <w:ins w:id="4600" w:author="ST1" w:date="2020-05-19T16:16:00Z"/>
                <w:del w:id="4601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346B479" w14:textId="2ECBB1E8" w:rsidR="007A1EC8" w:rsidRPr="00CA6569" w:rsidDel="007154E3" w:rsidRDefault="007A1EC8" w:rsidP="007A1EC8">
            <w:pPr>
              <w:rPr>
                <w:ins w:id="4602" w:author="ST1" w:date="2020-05-19T16:16:00Z"/>
                <w:del w:id="4603" w:author="阿毛" w:date="2021-05-21T17:49:00Z"/>
                <w:rFonts w:ascii="標楷體" w:eastAsia="標楷體" w:hAnsi="標楷體"/>
              </w:rPr>
            </w:pPr>
            <w:ins w:id="4604" w:author="ST1" w:date="2020-05-19T16:16:00Z">
              <w:del w:id="4605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0A8662DF" w14:textId="3A8CA006" w:rsidR="007A1EC8" w:rsidRPr="00CA6569" w:rsidDel="007154E3" w:rsidRDefault="007A1EC8" w:rsidP="007A1EC8">
            <w:pPr>
              <w:rPr>
                <w:ins w:id="4606" w:author="ST1" w:date="2020-05-19T16:16:00Z"/>
                <w:del w:id="4607" w:author="阿毛" w:date="2021-05-21T17:49:00Z"/>
                <w:rFonts w:ascii="標楷體" w:eastAsia="標楷體" w:hAnsi="標楷體"/>
              </w:rPr>
            </w:pPr>
            <w:ins w:id="4608" w:author="ST1" w:date="2020-05-19T16:16:00Z">
              <w:del w:id="4609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608BC17A" w14:textId="20729B64" w:rsidR="007A1EC8" w:rsidRPr="00CA6569" w:rsidDel="007154E3" w:rsidRDefault="007A1EC8" w:rsidP="007A1EC8">
            <w:pPr>
              <w:rPr>
                <w:ins w:id="4610" w:author="ST1" w:date="2020-05-19T16:16:00Z"/>
                <w:del w:id="4611" w:author="阿毛" w:date="2021-05-21T17:49:00Z"/>
                <w:rFonts w:ascii="標楷體" w:eastAsia="標楷體" w:hAnsi="標楷體"/>
              </w:rPr>
            </w:pPr>
            <w:ins w:id="4612" w:author="ST1" w:date="2020-05-19T16:16:00Z">
              <w:del w:id="4613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6C8A558F" w14:textId="502E0200" w:rsidR="007A1EC8" w:rsidRPr="00CA6569" w:rsidDel="007154E3" w:rsidRDefault="007A1EC8" w:rsidP="007A1EC8">
            <w:pPr>
              <w:rPr>
                <w:ins w:id="4614" w:author="ST1" w:date="2020-05-19T16:16:00Z"/>
                <w:del w:id="4615" w:author="阿毛" w:date="2021-05-21T17:49:00Z"/>
                <w:rFonts w:ascii="標楷體" w:eastAsia="標楷體" w:hAnsi="標楷體"/>
              </w:rPr>
            </w:pPr>
            <w:ins w:id="4616" w:author="ST1" w:date="2020-05-19T16:16:00Z">
              <w:del w:id="461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120152E7" w14:textId="42CF57F2" w:rsidR="007A1EC8" w:rsidRPr="00CA6569" w:rsidDel="007154E3" w:rsidRDefault="007A1EC8" w:rsidP="007A1EC8">
            <w:pPr>
              <w:rPr>
                <w:ins w:id="4618" w:author="ST1" w:date="2020-05-19T16:16:00Z"/>
                <w:del w:id="4619" w:author="阿毛" w:date="2021-05-21T17:49:00Z"/>
                <w:rFonts w:ascii="標楷體" w:eastAsia="標楷體" w:hAnsi="標楷體"/>
              </w:rPr>
            </w:pPr>
            <w:ins w:id="4620" w:author="ST1" w:date="2020-05-19T16:16:00Z">
              <w:del w:id="462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57D61673" w14:textId="276DC6B1" w:rsidR="007A1EC8" w:rsidRPr="00CA6569" w:rsidDel="007154E3" w:rsidRDefault="007A1EC8" w:rsidP="007A1EC8">
            <w:pPr>
              <w:rPr>
                <w:ins w:id="4622" w:author="ST1" w:date="2020-05-19T16:16:00Z"/>
                <w:del w:id="4623" w:author="阿毛" w:date="2021-05-21T17:49:00Z"/>
                <w:rFonts w:ascii="標楷體" w:eastAsia="標楷體" w:hAnsi="標楷體"/>
              </w:rPr>
            </w:pPr>
          </w:p>
        </w:tc>
      </w:tr>
      <w:tr w:rsidR="007A1EC8" w:rsidRPr="00CA6569" w:rsidDel="007154E3" w14:paraId="7B3073DB" w14:textId="00C8D2E1" w:rsidTr="00D33943">
        <w:trPr>
          <w:trHeight w:val="291"/>
          <w:jc w:val="center"/>
          <w:ins w:id="4624" w:author="ST1" w:date="2020-05-19T16:16:00Z"/>
          <w:del w:id="4625" w:author="阿毛" w:date="2021-05-21T17:49:00Z"/>
        </w:trPr>
        <w:tc>
          <w:tcPr>
            <w:tcW w:w="482" w:type="dxa"/>
          </w:tcPr>
          <w:p w14:paraId="5A5D5364" w14:textId="0C2DE516" w:rsidR="007A1EC8" w:rsidRPr="00CA6569" w:rsidDel="007154E3" w:rsidRDefault="007A1EC8" w:rsidP="007A1EC8">
            <w:pPr>
              <w:rPr>
                <w:ins w:id="4626" w:author="ST1" w:date="2020-05-19T16:16:00Z"/>
                <w:del w:id="4627" w:author="阿毛" w:date="2021-05-21T17:49:00Z"/>
                <w:rFonts w:ascii="標楷體" w:eastAsia="標楷體" w:hAnsi="標楷體"/>
              </w:rPr>
            </w:pPr>
            <w:ins w:id="4628" w:author="ST1" w:date="2020-05-19T16:16:00Z">
              <w:del w:id="4629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4954FF31" w14:textId="20185848" w:rsidR="007A1EC8" w:rsidRPr="00CA6569" w:rsidDel="007154E3" w:rsidRDefault="00CF3046" w:rsidP="007A1EC8">
            <w:pPr>
              <w:rPr>
                <w:ins w:id="4630" w:author="ST1" w:date="2020-05-19T16:16:00Z"/>
                <w:del w:id="4631" w:author="阿毛" w:date="2021-05-21T17:49:00Z"/>
                <w:rFonts w:ascii="標楷體" w:eastAsia="標楷體" w:hAnsi="標楷體"/>
              </w:rPr>
            </w:pPr>
            <w:ins w:id="4632" w:author="ST1" w:date="2020-05-19T16:24:00Z">
              <w:del w:id="4633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寬限到期起日</w:delText>
                </w:r>
              </w:del>
            </w:ins>
          </w:p>
        </w:tc>
        <w:tc>
          <w:tcPr>
            <w:tcW w:w="1296" w:type="dxa"/>
          </w:tcPr>
          <w:p w14:paraId="5CCEC8CD" w14:textId="44D787EF" w:rsidR="007A1EC8" w:rsidRPr="00CA6569" w:rsidDel="007154E3" w:rsidRDefault="007A1EC8" w:rsidP="007A1EC8">
            <w:pPr>
              <w:rPr>
                <w:ins w:id="4634" w:author="ST1" w:date="2020-05-19T16:16:00Z"/>
                <w:del w:id="4635" w:author="阿毛" w:date="2021-05-21T17:49:00Z"/>
                <w:rFonts w:ascii="標楷體" w:eastAsia="標楷體" w:hAnsi="標楷體" w:cs="新細明體"/>
              </w:rPr>
            </w:pPr>
            <w:ins w:id="4636" w:author="ST1" w:date="2020-05-19T16:16:00Z">
              <w:del w:id="4637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03FA3DB0" w14:textId="1C21B358" w:rsidR="007A1EC8" w:rsidRPr="00CA6569" w:rsidDel="007154E3" w:rsidRDefault="007A1EC8" w:rsidP="007A1EC8">
            <w:pPr>
              <w:rPr>
                <w:ins w:id="4638" w:author="ST1" w:date="2020-05-19T16:16:00Z"/>
                <w:del w:id="4639" w:author="阿毛" w:date="2021-05-21T17:49:00Z"/>
                <w:rFonts w:ascii="標楷體" w:eastAsia="標楷體" w:hAnsi="標楷體"/>
              </w:rPr>
            </w:pPr>
            <w:ins w:id="4640" w:author="ST1" w:date="2020-05-19T16:16:00Z">
              <w:del w:id="4641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321D3AEA" w14:textId="53E9F023" w:rsidR="007A1EC8" w:rsidRPr="00CA6569" w:rsidDel="007154E3" w:rsidRDefault="007A1EC8" w:rsidP="007A1EC8">
            <w:pPr>
              <w:rPr>
                <w:ins w:id="4642" w:author="ST1" w:date="2020-05-19T16:16:00Z"/>
                <w:del w:id="4643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66A02C5" w14:textId="4C893A12" w:rsidR="007A1EC8" w:rsidRPr="00CA6569" w:rsidDel="007154E3" w:rsidRDefault="007A1EC8" w:rsidP="007A1EC8">
            <w:pPr>
              <w:rPr>
                <w:ins w:id="4644" w:author="ST1" w:date="2020-05-19T16:16:00Z"/>
                <w:del w:id="4645" w:author="阿毛" w:date="2021-05-21T17:49:00Z"/>
                <w:rFonts w:ascii="標楷體" w:eastAsia="標楷體" w:hAnsi="標楷體"/>
              </w:rPr>
            </w:pPr>
            <w:ins w:id="4646" w:author="ST1" w:date="2020-05-19T16:16:00Z">
              <w:del w:id="464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4BF8F849" w14:textId="4785AF3D" w:rsidR="007A1EC8" w:rsidRPr="00CA6569" w:rsidDel="007154E3" w:rsidRDefault="007A1EC8" w:rsidP="007A1EC8">
            <w:pPr>
              <w:rPr>
                <w:ins w:id="4648" w:author="ST1" w:date="2020-05-19T16:16:00Z"/>
                <w:del w:id="4649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959F59E" w14:textId="79BA7288" w:rsidR="007A1EC8" w:rsidRPr="00CA6569" w:rsidDel="007154E3" w:rsidRDefault="007A1EC8" w:rsidP="007A1EC8">
            <w:pPr>
              <w:rPr>
                <w:ins w:id="4650" w:author="ST1" w:date="2020-05-19T16:16:00Z"/>
                <w:del w:id="4651" w:author="阿毛" w:date="2021-05-21T17:49:00Z"/>
                <w:rFonts w:ascii="標楷體" w:eastAsia="標楷體" w:hAnsi="標楷體"/>
              </w:rPr>
            </w:pPr>
            <w:ins w:id="4652" w:author="ST1" w:date="2020-05-19T16:16:00Z">
              <w:del w:id="465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D33943" w:rsidRPr="00D33943" w:rsidDel="007154E3" w14:paraId="3FAA2AFF" w14:textId="1DA5744A" w:rsidTr="00D33943">
        <w:trPr>
          <w:trHeight w:val="291"/>
          <w:jc w:val="center"/>
          <w:ins w:id="4654" w:author="ST1" w:date="2020-05-19T16:16:00Z"/>
          <w:del w:id="4655" w:author="阿毛" w:date="2021-05-21T17:49:00Z"/>
        </w:trPr>
        <w:tc>
          <w:tcPr>
            <w:tcW w:w="482" w:type="dxa"/>
          </w:tcPr>
          <w:p w14:paraId="0CD98103" w14:textId="6FE0B5C0" w:rsidR="00D33943" w:rsidRPr="00CA6569" w:rsidDel="007154E3" w:rsidRDefault="00D33943" w:rsidP="00D33943">
            <w:pPr>
              <w:rPr>
                <w:ins w:id="4656" w:author="ST1" w:date="2020-05-19T16:16:00Z"/>
                <w:del w:id="4657" w:author="阿毛" w:date="2021-05-21T17:49:00Z"/>
                <w:rFonts w:ascii="標楷體" w:eastAsia="標楷體" w:hAnsi="標楷體"/>
              </w:rPr>
            </w:pPr>
            <w:ins w:id="4658" w:author="ST1" w:date="2020-05-19T16:16:00Z">
              <w:del w:id="4659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0F370BA9" w14:textId="7459241C" w:rsidR="00D33943" w:rsidRPr="00CA6569" w:rsidDel="007154E3" w:rsidRDefault="00D33943" w:rsidP="00D33943">
            <w:pPr>
              <w:rPr>
                <w:ins w:id="4660" w:author="ST1" w:date="2020-05-19T16:16:00Z"/>
                <w:del w:id="4661" w:author="阿毛" w:date="2021-05-21T17:49:00Z"/>
                <w:rFonts w:ascii="標楷體" w:eastAsia="標楷體" w:hAnsi="標楷體"/>
              </w:rPr>
            </w:pPr>
            <w:ins w:id="4662" w:author="ST1" w:date="2020-05-19T16:40:00Z">
              <w:del w:id="4663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寬限到期訖日</w:delText>
                </w:r>
              </w:del>
            </w:ins>
          </w:p>
        </w:tc>
        <w:tc>
          <w:tcPr>
            <w:tcW w:w="1296" w:type="dxa"/>
          </w:tcPr>
          <w:p w14:paraId="4DC71561" w14:textId="7F722F6B" w:rsidR="00D33943" w:rsidRPr="00CA6569" w:rsidDel="007154E3" w:rsidRDefault="00D33943" w:rsidP="00D33943">
            <w:pPr>
              <w:rPr>
                <w:ins w:id="4664" w:author="ST1" w:date="2020-05-19T16:16:00Z"/>
                <w:del w:id="4665" w:author="阿毛" w:date="2021-05-21T17:49:00Z"/>
                <w:rFonts w:ascii="標楷體" w:eastAsia="標楷體" w:hAnsi="標楷體" w:cs="新細明體"/>
              </w:rPr>
            </w:pPr>
            <w:ins w:id="4666" w:author="ST1" w:date="2020-05-19T16:40:00Z">
              <w:del w:id="4667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698C12E9" w14:textId="33CFE544" w:rsidR="00D33943" w:rsidRPr="00CA6569" w:rsidDel="007154E3" w:rsidRDefault="00D33943" w:rsidP="00D33943">
            <w:pPr>
              <w:rPr>
                <w:ins w:id="4668" w:author="ST1" w:date="2020-05-19T16:16:00Z"/>
                <w:del w:id="4669" w:author="阿毛" w:date="2021-05-21T17:49:00Z"/>
                <w:rFonts w:ascii="標楷體" w:eastAsia="標楷體" w:hAnsi="標楷體" w:cs="新細明體"/>
              </w:rPr>
            </w:pPr>
            <w:ins w:id="4670" w:author="ST1" w:date="2020-05-19T16:40:00Z">
              <w:del w:id="4671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3DBE6B55" w14:textId="499B35C6" w:rsidR="00D33943" w:rsidRPr="00CA6569" w:rsidDel="007154E3" w:rsidRDefault="00D33943" w:rsidP="00D33943">
            <w:pPr>
              <w:rPr>
                <w:ins w:id="4672" w:author="ST1" w:date="2020-05-19T16:16:00Z"/>
                <w:del w:id="4673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D286AEE" w14:textId="3433126E" w:rsidR="00D33943" w:rsidRPr="00CA6569" w:rsidDel="007154E3" w:rsidRDefault="00D33943" w:rsidP="00D33943">
            <w:pPr>
              <w:rPr>
                <w:ins w:id="4674" w:author="ST1" w:date="2020-05-19T16:16:00Z"/>
                <w:del w:id="4675" w:author="阿毛" w:date="2021-05-21T17:49:00Z"/>
                <w:rFonts w:ascii="標楷體" w:eastAsia="標楷體" w:hAnsi="標楷體"/>
              </w:rPr>
            </w:pPr>
            <w:ins w:id="4676" w:author="ST1" w:date="2020-05-19T16:40:00Z">
              <w:del w:id="467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29AF824" w14:textId="2656DDB4" w:rsidR="00D33943" w:rsidRPr="00CA6569" w:rsidDel="007154E3" w:rsidRDefault="00D33943" w:rsidP="00D33943">
            <w:pPr>
              <w:rPr>
                <w:ins w:id="4678" w:author="ST1" w:date="2020-05-19T16:16:00Z"/>
                <w:del w:id="4679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E2E4217" w14:textId="5DD709F2" w:rsidR="00D33943" w:rsidRPr="00CA6569" w:rsidDel="007154E3" w:rsidRDefault="00D33943" w:rsidP="00D33943">
            <w:pPr>
              <w:rPr>
                <w:ins w:id="4680" w:author="ST1" w:date="2020-05-19T16:16:00Z"/>
                <w:del w:id="4681" w:author="阿毛" w:date="2021-05-21T17:49:00Z"/>
                <w:rFonts w:ascii="標楷體" w:eastAsia="標楷體" w:hAnsi="標楷體"/>
              </w:rPr>
            </w:pPr>
            <w:ins w:id="4682" w:author="ST1" w:date="2020-05-19T16:40:00Z">
              <w:del w:id="468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</w:del>
            </w:ins>
            <w:ins w:id="4684" w:author="ST1" w:date="2020-05-19T16:41:00Z">
              <w:del w:id="4685" w:author="阿毛" w:date="2021-05-21T17:49:00Z"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  <w:r w:rsidRPr="00E058D3" w:rsidDel="007154E3">
                  <w:rPr>
                    <w:rFonts w:ascii="標楷體" w:eastAsia="標楷體" w:hAnsi="標楷體" w:hint="eastAsia"/>
                  </w:rPr>
                  <w:delText>寬限到期起日</w:delText>
                </w:r>
              </w:del>
            </w:ins>
          </w:p>
        </w:tc>
      </w:tr>
      <w:tr w:rsidR="00D33943" w:rsidRPr="00CA6569" w:rsidDel="007154E3" w14:paraId="4714DAD3" w14:textId="5F9F001B" w:rsidTr="00D33943">
        <w:trPr>
          <w:trHeight w:val="291"/>
          <w:jc w:val="center"/>
          <w:ins w:id="4686" w:author="ST1" w:date="2020-05-19T16:16:00Z"/>
          <w:del w:id="4687" w:author="阿毛" w:date="2021-05-21T17:49:00Z"/>
        </w:trPr>
        <w:tc>
          <w:tcPr>
            <w:tcW w:w="482" w:type="dxa"/>
          </w:tcPr>
          <w:p w14:paraId="7E404CC7" w14:textId="75F35DD2" w:rsidR="00D33943" w:rsidRPr="00CA6569" w:rsidDel="007154E3" w:rsidRDefault="00D33943" w:rsidP="00D33943">
            <w:pPr>
              <w:rPr>
                <w:ins w:id="4688" w:author="ST1" w:date="2020-05-19T16:16:00Z"/>
                <w:del w:id="4689" w:author="阿毛" w:date="2021-05-21T17:49:00Z"/>
                <w:rFonts w:ascii="標楷體" w:eastAsia="標楷體" w:hAnsi="標楷體"/>
              </w:rPr>
            </w:pPr>
            <w:ins w:id="4690" w:author="ST1" w:date="2020-05-19T16:40:00Z">
              <w:del w:id="4691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03CE6DD3" w14:textId="3EBD518E" w:rsidR="00D33943" w:rsidRPr="00CA6569" w:rsidDel="007154E3" w:rsidRDefault="00D33943" w:rsidP="00D33943">
            <w:pPr>
              <w:rPr>
                <w:ins w:id="4692" w:author="ST1" w:date="2020-05-19T16:16:00Z"/>
                <w:del w:id="4693" w:author="阿毛" w:date="2021-05-21T17:49:00Z"/>
                <w:rFonts w:ascii="標楷體" w:eastAsia="標楷體" w:hAnsi="標楷體"/>
              </w:rPr>
            </w:pPr>
            <w:ins w:id="4694" w:author="ST1" w:date="2020-05-19T16:40:00Z">
              <w:del w:id="4695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2157F120" w14:textId="7E05DB53" w:rsidR="00D33943" w:rsidRPr="00CA6569" w:rsidDel="007154E3" w:rsidRDefault="00D33943" w:rsidP="00D33943">
            <w:pPr>
              <w:rPr>
                <w:ins w:id="4696" w:author="ST1" w:date="2020-05-19T16:16:00Z"/>
                <w:del w:id="4697" w:author="阿毛" w:date="2021-05-21T17:49:00Z"/>
                <w:rFonts w:ascii="標楷體" w:eastAsia="標楷體" w:hAnsi="標楷體"/>
              </w:rPr>
            </w:pPr>
            <w:ins w:id="4698" w:author="ST1" w:date="2020-05-19T16:40:00Z">
              <w:del w:id="4699" w:author="阿毛" w:date="2021-05-21T17:49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45CA1850" w14:textId="41BC0DE4" w:rsidR="00D33943" w:rsidRPr="00CA6569" w:rsidDel="007154E3" w:rsidRDefault="00D33943" w:rsidP="00D33943">
            <w:pPr>
              <w:rPr>
                <w:ins w:id="4700" w:author="ST1" w:date="2020-05-19T16:16:00Z"/>
                <w:del w:id="4701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75139E09" w14:textId="666DBEB7" w:rsidR="00D33943" w:rsidRPr="00CA6569" w:rsidDel="007154E3" w:rsidRDefault="00D33943" w:rsidP="00D33943">
            <w:pPr>
              <w:rPr>
                <w:ins w:id="4702" w:author="ST1" w:date="2020-05-19T16:16:00Z"/>
                <w:del w:id="4703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CA2AB78" w14:textId="2874819B" w:rsidR="00D33943" w:rsidRPr="00CA6569" w:rsidDel="007154E3" w:rsidRDefault="00D33943" w:rsidP="00D33943">
            <w:pPr>
              <w:rPr>
                <w:ins w:id="4704" w:author="ST1" w:date="2020-05-19T16:16:00Z"/>
                <w:del w:id="4705" w:author="阿毛" w:date="2021-05-21T17:49:00Z"/>
                <w:rFonts w:ascii="標楷體" w:eastAsia="標楷體" w:hAnsi="標楷體"/>
              </w:rPr>
            </w:pPr>
            <w:ins w:id="4706" w:author="ST1" w:date="2020-05-19T16:40:00Z">
              <w:del w:id="470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798D928" w14:textId="189CEAC8" w:rsidR="00D33943" w:rsidRPr="00CA6569" w:rsidDel="007154E3" w:rsidRDefault="00D33943" w:rsidP="00D33943">
            <w:pPr>
              <w:rPr>
                <w:ins w:id="4708" w:author="ST1" w:date="2020-05-19T16:16:00Z"/>
                <w:del w:id="4709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1DCFC713" w14:textId="130FC902" w:rsidR="00D33943" w:rsidRPr="00CA6569" w:rsidDel="007154E3" w:rsidRDefault="00D33943" w:rsidP="00D33943">
            <w:pPr>
              <w:rPr>
                <w:ins w:id="4710" w:author="ST1" w:date="2020-05-19T16:16:00Z"/>
                <w:del w:id="4711" w:author="阿毛" w:date="2021-05-21T17:49:00Z"/>
                <w:rFonts w:ascii="標楷體" w:eastAsia="標楷體" w:hAnsi="標楷體"/>
              </w:rPr>
            </w:pPr>
            <w:ins w:id="4712" w:author="ST1" w:date="2020-05-19T16:40:00Z">
              <w:del w:id="471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</w:tbl>
    <w:p w14:paraId="061BAFF7" w14:textId="71D3F65B" w:rsidR="007A1EC8" w:rsidDel="007154E3" w:rsidRDefault="007A1EC8" w:rsidP="007A1EC8">
      <w:pPr>
        <w:rPr>
          <w:ins w:id="4714" w:author="ST1" w:date="2020-05-19T16:16:00Z"/>
          <w:del w:id="4715" w:author="阿毛" w:date="2021-05-21T17:49:00Z"/>
        </w:rPr>
      </w:pPr>
    </w:p>
    <w:p w14:paraId="6F3A4C00" w14:textId="0A092502" w:rsidR="007A1EC8" w:rsidRPr="00BB5548" w:rsidDel="007154E3" w:rsidRDefault="007A1EC8" w:rsidP="007A1EC8">
      <w:pPr>
        <w:pStyle w:val="42"/>
        <w:spacing w:after="72"/>
        <w:ind w:leftChars="0" w:left="0"/>
        <w:rPr>
          <w:ins w:id="4716" w:author="ST1" w:date="2020-05-19T16:16:00Z"/>
          <w:del w:id="4717" w:author="阿毛" w:date="2021-05-21T17:49:00Z"/>
          <w:rFonts w:ascii="標楷體" w:hAnsi="標楷體"/>
        </w:rPr>
      </w:pPr>
      <w:ins w:id="4718" w:author="ST1" w:date="2020-05-19T16:16:00Z">
        <w:del w:id="4719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4720" w:author="ST1" w:date="2020-05-19T16:42:00Z">
        <w:del w:id="4721" w:author="阿毛" w:date="2021-05-21T17:49:00Z">
          <w:r w:rsidR="00D33943" w:rsidRPr="00CF3046" w:rsidDel="007154E3">
            <w:rPr>
              <w:rFonts w:ascii="標楷體" w:hAnsi="標楷體" w:hint="eastAsia"/>
              <w:lang w:eastAsia="zh-HK"/>
            </w:rPr>
            <w:delText>寬限到期明細表</w:delText>
          </w:r>
        </w:del>
      </w:ins>
    </w:p>
    <w:p w14:paraId="2A82A1D3" w14:textId="0F952098" w:rsidR="007A1EC8" w:rsidDel="007154E3" w:rsidRDefault="007A1EC8" w:rsidP="007A1EC8">
      <w:pPr>
        <w:rPr>
          <w:ins w:id="4722" w:author="ST1" w:date="2020-05-19T16:16:00Z"/>
          <w:del w:id="4723" w:author="阿毛" w:date="2021-05-21T17:49:00Z"/>
          <w:rFonts w:ascii="標楷體" w:eastAsia="標楷體" w:hAnsi="標楷體"/>
        </w:rPr>
      </w:pPr>
      <w:ins w:id="4724" w:author="ST1" w:date="2020-05-19T16:16:00Z">
        <w:del w:id="4725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4726" w:author="ST1" w:date="2020-05-19T16:44:00Z">
        <w:del w:id="4727" w:author="阿毛" w:date="2021-05-21T17:49:00Z">
          <w:r w:rsidR="00D33943" w:rsidDel="007154E3">
            <w:rPr>
              <w:rFonts w:ascii="標楷體" w:eastAsia="標楷體" w:hAnsi="標楷體"/>
            </w:rPr>
            <w:object w:dxaOrig="1508" w:dyaOrig="1024" w14:anchorId="43806212">
              <v:shape id="_x0000_i1042" type="#_x0000_t75" style="width:75pt;height:51.5pt" o:ole="">
                <v:imagedata r:id="rId73" o:title=""/>
              </v:shape>
              <o:OLEObject Type="Embed" ProgID="AcroExch.Document.DC" ShapeID="_x0000_i1042" DrawAspect="Icon" ObjectID="_1701160131" r:id="rId74"/>
            </w:object>
          </w:r>
        </w:del>
      </w:ins>
      <w:ins w:id="4728" w:author="ST1" w:date="2020-05-19T16:42:00Z">
        <w:del w:id="4729" w:author="阿毛" w:date="2021-05-21T17:49:00Z">
          <w:r w:rsidR="00D33943"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7086DF03" w14:textId="671026FB" w:rsidR="007A1EC8" w:rsidRPr="00BB5548" w:rsidDel="007154E3" w:rsidRDefault="007A1EC8" w:rsidP="007A1EC8">
      <w:pPr>
        <w:rPr>
          <w:ins w:id="4730" w:author="ST1" w:date="2020-05-19T16:16:00Z"/>
          <w:del w:id="4731" w:author="阿毛" w:date="2021-05-21T17:49:00Z"/>
          <w:rFonts w:ascii="標楷體" w:eastAsia="標楷體" w:hAnsi="標楷體"/>
        </w:rPr>
      </w:pPr>
    </w:p>
    <w:p w14:paraId="56D02BF2" w14:textId="71B45B20" w:rsidR="00076CB4" w:rsidDel="007154E3" w:rsidRDefault="00076CB4" w:rsidP="00076CB4">
      <w:pPr>
        <w:rPr>
          <w:ins w:id="4732" w:author="ST1" w:date="2020-05-19T16:16:00Z"/>
          <w:del w:id="4733" w:author="阿毛" w:date="2021-05-21T17:49:00Z"/>
        </w:rPr>
      </w:pPr>
    </w:p>
    <w:p w14:paraId="2481D175" w14:textId="2F18C2B4" w:rsidR="007A1EC8" w:rsidDel="007154E3" w:rsidRDefault="007A1EC8" w:rsidP="00076CB4">
      <w:pPr>
        <w:rPr>
          <w:ins w:id="4734" w:author="ST1" w:date="2020-05-19T16:16:00Z"/>
          <w:del w:id="4735" w:author="阿毛" w:date="2021-05-21T17:49:00Z"/>
        </w:rPr>
      </w:pPr>
    </w:p>
    <w:p w14:paraId="2D18B65C" w14:textId="63F23267" w:rsidR="007A1EC8" w:rsidDel="007154E3" w:rsidRDefault="007A1EC8" w:rsidP="00076CB4">
      <w:pPr>
        <w:rPr>
          <w:ins w:id="4736" w:author="ST1" w:date="2020-05-19T16:16:00Z"/>
          <w:del w:id="4737" w:author="阿毛" w:date="2021-05-21T17:49:00Z"/>
        </w:rPr>
      </w:pPr>
    </w:p>
    <w:p w14:paraId="206F41DC" w14:textId="5D849067" w:rsidR="007A1EC8" w:rsidDel="007154E3" w:rsidRDefault="007A1EC8" w:rsidP="00076CB4">
      <w:pPr>
        <w:rPr>
          <w:ins w:id="4738" w:author="ST1" w:date="2020-05-19T16:16:00Z"/>
          <w:del w:id="4739" w:author="阿毛" w:date="2021-05-21T17:49:00Z"/>
        </w:rPr>
      </w:pPr>
    </w:p>
    <w:p w14:paraId="66FEA872" w14:textId="41A4AA57" w:rsidR="007A1EC8" w:rsidDel="007154E3" w:rsidRDefault="007A1EC8" w:rsidP="00076CB4">
      <w:pPr>
        <w:rPr>
          <w:ins w:id="4740" w:author="ST1" w:date="2020-05-19T16:16:00Z"/>
          <w:del w:id="4741" w:author="阿毛" w:date="2021-05-21T17:49:00Z"/>
        </w:rPr>
      </w:pPr>
    </w:p>
    <w:p w14:paraId="5C818EAF" w14:textId="3E2AEAC4" w:rsidR="007A1EC8" w:rsidDel="007154E3" w:rsidRDefault="007A1EC8">
      <w:pPr>
        <w:widowControl/>
        <w:rPr>
          <w:ins w:id="4742" w:author="ST1" w:date="2020-05-19T16:16:00Z"/>
          <w:del w:id="4743" w:author="阿毛" w:date="2021-05-21T17:49:00Z"/>
        </w:rPr>
      </w:pPr>
      <w:ins w:id="4744" w:author="ST1" w:date="2020-05-19T16:16:00Z">
        <w:del w:id="4745" w:author="阿毛" w:date="2021-05-21T17:49:00Z">
          <w:r w:rsidDel="007154E3">
            <w:br w:type="page"/>
          </w:r>
        </w:del>
      </w:ins>
    </w:p>
    <w:p w14:paraId="10E43B92" w14:textId="32723FD9" w:rsidR="00F655ED" w:rsidRPr="00D545F1" w:rsidDel="007154E3" w:rsidRDefault="00F655ED" w:rsidP="00F655ED">
      <w:pPr>
        <w:pStyle w:val="3"/>
        <w:numPr>
          <w:ilvl w:val="2"/>
          <w:numId w:val="6"/>
        </w:numPr>
        <w:rPr>
          <w:ins w:id="4746" w:author="ST1" w:date="2020-05-19T18:16:00Z"/>
          <w:del w:id="4747" w:author="阿毛" w:date="2021-05-21T17:49:00Z"/>
          <w:rFonts w:ascii="標楷體" w:hAnsi="標楷體"/>
        </w:rPr>
      </w:pPr>
      <w:ins w:id="4748" w:author="ST1" w:date="2020-05-19T18:16:00Z">
        <w:del w:id="4749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711</w:delText>
          </w:r>
        </w:del>
      </w:ins>
      <w:ins w:id="4750" w:author="ST1" w:date="2020-05-19T18:18:00Z">
        <w:del w:id="4751" w:author="阿毛" w:date="2021-05-21T17:49:00Z">
          <w:r w:rsidRPr="00F655ED" w:rsidDel="007154E3">
            <w:rPr>
              <w:rFonts w:ascii="標楷體" w:hAnsi="標楷體" w:hint="eastAsia"/>
            </w:rPr>
            <w:delText>放款到期明細表及通知單</w:delText>
          </w:r>
        </w:del>
      </w:ins>
    </w:p>
    <w:p w14:paraId="1ECE199F" w14:textId="27C163B7" w:rsidR="00F655ED" w:rsidRPr="00AB69BA" w:rsidDel="007154E3" w:rsidRDefault="00F655ED" w:rsidP="00F655ED">
      <w:pPr>
        <w:pStyle w:val="a"/>
        <w:rPr>
          <w:ins w:id="4752" w:author="ST1" w:date="2020-05-19T18:16:00Z"/>
          <w:del w:id="4753" w:author="阿毛" w:date="2021-05-21T17:49:00Z"/>
        </w:rPr>
      </w:pPr>
      <w:ins w:id="4754" w:author="ST1" w:date="2020-05-19T18:16:00Z">
        <w:del w:id="4755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655ED" w:rsidRPr="00AB69BA" w:rsidDel="007154E3" w14:paraId="58FC778D" w14:textId="692502FA" w:rsidTr="00BD0166">
        <w:trPr>
          <w:trHeight w:val="277"/>
          <w:ins w:id="4756" w:author="ST1" w:date="2020-05-19T18:16:00Z"/>
          <w:del w:id="475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B9AA79" w14:textId="76CF4347" w:rsidR="00F655ED" w:rsidRPr="00AB69BA" w:rsidDel="007154E3" w:rsidRDefault="00F655ED" w:rsidP="00BD0166">
            <w:pPr>
              <w:rPr>
                <w:ins w:id="4758" w:author="ST1" w:date="2020-05-19T18:16:00Z"/>
                <w:del w:id="4759" w:author="阿毛" w:date="2021-05-21T17:49:00Z"/>
                <w:rFonts w:ascii="標楷體" w:eastAsia="標楷體" w:hAnsi="標楷體"/>
              </w:rPr>
            </w:pPr>
            <w:ins w:id="4760" w:author="ST1" w:date="2020-05-19T18:16:00Z">
              <w:del w:id="476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CDC942" w14:textId="3F2AFA97" w:rsidR="00F655ED" w:rsidDel="007154E3" w:rsidRDefault="00F655ED" w:rsidP="00BD0166">
            <w:pPr>
              <w:rPr>
                <w:ins w:id="4762" w:author="ST1" w:date="2020-05-19T18:16:00Z"/>
                <w:del w:id="4763" w:author="阿毛" w:date="2021-05-21T17:49:00Z"/>
                <w:rFonts w:ascii="標楷體" w:eastAsia="標楷體" w:hAnsi="標楷體"/>
              </w:rPr>
            </w:pPr>
            <w:ins w:id="4764" w:author="ST1" w:date="2020-05-19T18:18:00Z">
              <w:del w:id="4765" w:author="阿毛" w:date="2021-05-21T17:49:00Z">
                <w:r w:rsidRPr="00F655ED" w:rsidDel="007154E3">
                  <w:rPr>
                    <w:rFonts w:ascii="標楷體" w:eastAsia="標楷體" w:hAnsi="標楷體" w:hint="eastAsia"/>
                    <w:lang w:eastAsia="zh-HK"/>
                  </w:rPr>
                  <w:delText>放款到期明細表及通知單</w:delText>
                </w:r>
              </w:del>
            </w:ins>
          </w:p>
          <w:p w14:paraId="038E88CC" w14:textId="115ADE2A" w:rsidR="00F655ED" w:rsidRPr="00F655ED" w:rsidDel="007154E3" w:rsidRDefault="00F655ED" w:rsidP="00F655ED">
            <w:pPr>
              <w:rPr>
                <w:ins w:id="4766" w:author="ST1" w:date="2020-05-19T18:19:00Z"/>
                <w:del w:id="4767" w:author="阿毛" w:date="2021-05-21T17:49:00Z"/>
                <w:rFonts w:ascii="標楷體" w:eastAsia="標楷體" w:hAnsi="標楷體"/>
              </w:rPr>
            </w:pPr>
            <w:ins w:id="4768" w:author="ST1" w:date="2020-05-19T18:19:00Z">
              <w:del w:id="4769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全部歸戶結束時列印</w:delText>
                </w:r>
              </w:del>
            </w:ins>
          </w:p>
          <w:p w14:paraId="0E22996F" w14:textId="67494CF0" w:rsidR="00F655ED" w:rsidRPr="00F655ED" w:rsidDel="007154E3" w:rsidRDefault="00F655ED" w:rsidP="00F655ED">
            <w:pPr>
              <w:rPr>
                <w:ins w:id="4770" w:author="ST1" w:date="2020-05-19T18:19:00Z"/>
                <w:del w:id="4771" w:author="阿毛" w:date="2021-05-21T17:49:00Z"/>
                <w:rFonts w:ascii="標楷體" w:eastAsia="標楷體" w:hAnsi="標楷體"/>
              </w:rPr>
            </w:pPr>
            <w:ins w:id="4772" w:author="ST1" w:date="2020-05-19T18:19:00Z">
              <w:del w:id="4773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1.每月第2營業日印後4個月 , 必印</w:delText>
                </w:r>
              </w:del>
            </w:ins>
          </w:p>
          <w:p w14:paraId="6064E7F3" w14:textId="01E05765" w:rsidR="00F655ED" w:rsidRPr="00F655ED" w:rsidDel="007154E3" w:rsidRDefault="00F655ED" w:rsidP="00F655ED">
            <w:pPr>
              <w:rPr>
                <w:ins w:id="4774" w:author="ST1" w:date="2020-05-19T18:19:00Z"/>
                <w:del w:id="4775" w:author="阿毛" w:date="2021-05-21T17:49:00Z"/>
                <w:rFonts w:ascii="標楷體" w:eastAsia="標楷體" w:hAnsi="標楷體"/>
              </w:rPr>
            </w:pPr>
            <w:ins w:id="4776" w:author="ST1" w:date="2020-05-19T18:19:00Z">
              <w:del w:id="4777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2.繳息通知單列印最近6期或列印到下次調整日之前一期</w:delText>
                </w:r>
              </w:del>
            </w:ins>
          </w:p>
          <w:p w14:paraId="353911E6" w14:textId="1A8BEFBE" w:rsidR="00F655ED" w:rsidRPr="00F655ED" w:rsidDel="007154E3" w:rsidRDefault="00F655ED" w:rsidP="00F655ED">
            <w:pPr>
              <w:rPr>
                <w:ins w:id="4778" w:author="ST1" w:date="2020-05-19T18:19:00Z"/>
                <w:del w:id="4779" w:author="阿毛" w:date="2021-05-21T17:49:00Z"/>
                <w:rFonts w:ascii="標楷體" w:eastAsia="標楷體" w:hAnsi="標楷體"/>
              </w:rPr>
            </w:pPr>
            <w:ins w:id="4780" w:author="ST1" w:date="2020-05-19T18:19:00Z">
              <w:del w:id="4781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3.輸入日期區間及戶號為鍵值列印</w:delText>
                </w:r>
              </w:del>
            </w:ins>
          </w:p>
          <w:p w14:paraId="694A0DB3" w14:textId="0F2DBFD5" w:rsidR="00F655ED" w:rsidRPr="003E2496" w:rsidDel="007154E3" w:rsidRDefault="00F655ED">
            <w:pPr>
              <w:rPr>
                <w:ins w:id="4782" w:author="ST1" w:date="2020-05-19T18:16:00Z"/>
                <w:del w:id="4783" w:author="阿毛" w:date="2021-05-21T17:49:00Z"/>
                <w:rFonts w:ascii="標楷體" w:eastAsia="標楷體" w:hAnsi="標楷體"/>
              </w:rPr>
            </w:pPr>
            <w:ins w:id="4784" w:author="ST1" w:date="2020-05-19T18:21:00Z">
              <w:del w:id="4785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4786" w:author="ST1" w:date="2020-05-19T18:19:00Z">
              <w:del w:id="4787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.加入[應注意事項清單]提醒此份報表為必印</w:delText>
                </w:r>
              </w:del>
            </w:ins>
          </w:p>
        </w:tc>
      </w:tr>
      <w:tr w:rsidR="00F655ED" w:rsidRPr="00AB69BA" w:rsidDel="007154E3" w14:paraId="69759538" w14:textId="6F968E06" w:rsidTr="00BD0166">
        <w:trPr>
          <w:trHeight w:val="277"/>
          <w:ins w:id="4788" w:author="ST1" w:date="2020-05-19T18:16:00Z"/>
          <w:del w:id="478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833FCD" w14:textId="55C6E52F" w:rsidR="00F655ED" w:rsidRPr="00AB69BA" w:rsidDel="007154E3" w:rsidRDefault="00F655ED" w:rsidP="00BD0166">
            <w:pPr>
              <w:rPr>
                <w:ins w:id="4790" w:author="ST1" w:date="2020-05-19T18:16:00Z"/>
                <w:del w:id="4791" w:author="阿毛" w:date="2021-05-21T17:49:00Z"/>
                <w:rFonts w:ascii="標楷體" w:eastAsia="標楷體" w:hAnsi="標楷體"/>
              </w:rPr>
            </w:pPr>
            <w:ins w:id="4792" w:author="ST1" w:date="2020-05-19T18:16:00Z">
              <w:del w:id="479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3384AD" w14:textId="4A530FEB" w:rsidR="00F655ED" w:rsidRPr="00AB69BA" w:rsidDel="007154E3" w:rsidRDefault="00F655ED" w:rsidP="00BD0166">
            <w:pPr>
              <w:rPr>
                <w:ins w:id="4794" w:author="ST1" w:date="2020-05-19T18:16:00Z"/>
                <w:del w:id="4795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D56BBA8" w14:textId="4566F9D5" w:rsidTr="00BD0166">
        <w:trPr>
          <w:trHeight w:val="773"/>
          <w:ins w:id="4796" w:author="ST1" w:date="2020-05-19T18:16:00Z"/>
          <w:del w:id="479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EA8445" w14:textId="4BF9EB2A" w:rsidR="00F655ED" w:rsidRPr="00AB69BA" w:rsidDel="007154E3" w:rsidRDefault="00F655ED" w:rsidP="00BD0166">
            <w:pPr>
              <w:rPr>
                <w:ins w:id="4798" w:author="ST1" w:date="2020-05-19T18:16:00Z"/>
                <w:del w:id="4799" w:author="阿毛" w:date="2021-05-21T17:49:00Z"/>
                <w:rFonts w:ascii="標楷體" w:eastAsia="標楷體" w:hAnsi="標楷體"/>
              </w:rPr>
            </w:pPr>
            <w:ins w:id="4800" w:author="ST1" w:date="2020-05-19T18:16:00Z">
              <w:del w:id="480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E13FBA" w14:textId="4DBF77E2" w:rsidR="00F655ED" w:rsidRPr="00AB69BA" w:rsidDel="007154E3" w:rsidRDefault="00F655ED" w:rsidP="00BD0166">
            <w:pPr>
              <w:rPr>
                <w:ins w:id="4802" w:author="ST1" w:date="2020-05-19T18:16:00Z"/>
                <w:del w:id="4803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78E9F634" w14:textId="058D0267" w:rsidTr="00BD0166">
        <w:trPr>
          <w:trHeight w:val="321"/>
          <w:ins w:id="4804" w:author="ST1" w:date="2020-05-19T18:16:00Z"/>
          <w:del w:id="480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69E3E3" w14:textId="6D224709" w:rsidR="00F655ED" w:rsidRPr="00AB69BA" w:rsidDel="007154E3" w:rsidRDefault="00F655ED" w:rsidP="00BD0166">
            <w:pPr>
              <w:rPr>
                <w:ins w:id="4806" w:author="ST1" w:date="2020-05-19T18:16:00Z"/>
                <w:del w:id="4807" w:author="阿毛" w:date="2021-05-21T17:49:00Z"/>
                <w:rFonts w:ascii="標楷體" w:eastAsia="標楷體" w:hAnsi="標楷體"/>
              </w:rPr>
            </w:pPr>
            <w:ins w:id="4808" w:author="ST1" w:date="2020-05-19T18:16:00Z">
              <w:del w:id="4809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585CB9" w14:textId="570C14F6" w:rsidR="00F655ED" w:rsidRPr="00AB69BA" w:rsidDel="007154E3" w:rsidRDefault="00F655ED" w:rsidP="00BD0166">
            <w:pPr>
              <w:rPr>
                <w:ins w:id="4810" w:author="ST1" w:date="2020-05-19T18:16:00Z"/>
                <w:del w:id="4811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43B79EE8" w14:textId="56F07B64" w:rsidTr="00BD0166">
        <w:trPr>
          <w:trHeight w:val="1311"/>
          <w:ins w:id="4812" w:author="ST1" w:date="2020-05-19T18:16:00Z"/>
          <w:del w:id="481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97104B" w14:textId="16EE9FFE" w:rsidR="00F655ED" w:rsidRPr="00AB69BA" w:rsidDel="007154E3" w:rsidRDefault="00F655ED" w:rsidP="00BD0166">
            <w:pPr>
              <w:rPr>
                <w:ins w:id="4814" w:author="ST1" w:date="2020-05-19T18:16:00Z"/>
                <w:del w:id="4815" w:author="阿毛" w:date="2021-05-21T17:49:00Z"/>
                <w:rFonts w:ascii="標楷體" w:eastAsia="標楷體" w:hAnsi="標楷體"/>
              </w:rPr>
            </w:pPr>
            <w:ins w:id="4816" w:author="ST1" w:date="2020-05-19T18:16:00Z">
              <w:del w:id="481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58DA33" w14:textId="5B7C9F19" w:rsidR="00F655ED" w:rsidRPr="00AB69BA" w:rsidDel="007154E3" w:rsidRDefault="00F655ED" w:rsidP="00BD0166">
            <w:pPr>
              <w:rPr>
                <w:ins w:id="4818" w:author="ST1" w:date="2020-05-19T18:16:00Z"/>
                <w:del w:id="4819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6F921E30" w14:textId="0B902333" w:rsidTr="00BD0166">
        <w:trPr>
          <w:trHeight w:val="278"/>
          <w:ins w:id="4820" w:author="ST1" w:date="2020-05-19T18:16:00Z"/>
          <w:del w:id="482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815F3" w14:textId="0D66FC60" w:rsidR="00F655ED" w:rsidRPr="00AB69BA" w:rsidDel="007154E3" w:rsidRDefault="00F655ED" w:rsidP="00BD0166">
            <w:pPr>
              <w:rPr>
                <w:ins w:id="4822" w:author="ST1" w:date="2020-05-19T18:16:00Z"/>
                <w:del w:id="4823" w:author="阿毛" w:date="2021-05-21T17:49:00Z"/>
                <w:rFonts w:ascii="標楷體" w:eastAsia="標楷體" w:hAnsi="標楷體"/>
              </w:rPr>
            </w:pPr>
            <w:ins w:id="4824" w:author="ST1" w:date="2020-05-19T18:16:00Z">
              <w:del w:id="482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4F0C28" w14:textId="42ECA559" w:rsidR="00F655ED" w:rsidRPr="00AB69BA" w:rsidDel="007154E3" w:rsidRDefault="00F655ED" w:rsidP="00BD0166">
            <w:pPr>
              <w:rPr>
                <w:ins w:id="4826" w:author="ST1" w:date="2020-05-19T18:16:00Z"/>
                <w:del w:id="4827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B087D2F" w14:textId="1CCECE96" w:rsidTr="00BD0166">
        <w:trPr>
          <w:trHeight w:val="358"/>
          <w:ins w:id="4828" w:author="ST1" w:date="2020-05-19T18:16:00Z"/>
          <w:del w:id="482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9D1877" w14:textId="0FBD3F79" w:rsidR="00F655ED" w:rsidRPr="00AB69BA" w:rsidDel="007154E3" w:rsidRDefault="00F655ED" w:rsidP="00BD0166">
            <w:pPr>
              <w:rPr>
                <w:ins w:id="4830" w:author="ST1" w:date="2020-05-19T18:16:00Z"/>
                <w:del w:id="4831" w:author="阿毛" w:date="2021-05-21T17:49:00Z"/>
                <w:rFonts w:ascii="標楷體" w:eastAsia="標楷體" w:hAnsi="標楷體"/>
              </w:rPr>
            </w:pPr>
            <w:ins w:id="4832" w:author="ST1" w:date="2020-05-19T18:16:00Z">
              <w:del w:id="483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C05EFA" w14:textId="6A38B6EF" w:rsidR="00F655ED" w:rsidRPr="00AB69BA" w:rsidDel="007154E3" w:rsidRDefault="00F655ED" w:rsidP="00BD0166">
            <w:pPr>
              <w:rPr>
                <w:ins w:id="4834" w:author="ST1" w:date="2020-05-19T18:16:00Z"/>
                <w:del w:id="4835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245D68C" w14:textId="494337FF" w:rsidTr="00BD0166">
        <w:trPr>
          <w:trHeight w:val="278"/>
          <w:ins w:id="4836" w:author="ST1" w:date="2020-05-19T18:16:00Z"/>
          <w:del w:id="483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B717D0" w14:textId="53A6B6F0" w:rsidR="00F655ED" w:rsidRPr="00AB69BA" w:rsidDel="007154E3" w:rsidRDefault="00F655ED" w:rsidP="00BD0166">
            <w:pPr>
              <w:rPr>
                <w:ins w:id="4838" w:author="ST1" w:date="2020-05-19T18:16:00Z"/>
                <w:del w:id="4839" w:author="阿毛" w:date="2021-05-21T17:49:00Z"/>
                <w:rFonts w:ascii="標楷體" w:eastAsia="標楷體" w:hAnsi="標楷體"/>
              </w:rPr>
            </w:pPr>
            <w:ins w:id="4840" w:author="ST1" w:date="2020-05-19T18:16:00Z">
              <w:del w:id="484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19790E" w14:textId="3DC4FDA3" w:rsidR="00F655ED" w:rsidRPr="00AB69BA" w:rsidDel="007154E3" w:rsidRDefault="00F655ED" w:rsidP="00BD0166">
            <w:pPr>
              <w:rPr>
                <w:ins w:id="4842" w:author="ST1" w:date="2020-05-19T18:16:00Z"/>
                <w:del w:id="4843" w:author="阿毛" w:date="2021-05-21T17:49:00Z"/>
                <w:rFonts w:ascii="標楷體" w:eastAsia="標楷體" w:hAnsi="標楷體"/>
              </w:rPr>
            </w:pPr>
          </w:p>
        </w:tc>
      </w:tr>
    </w:tbl>
    <w:p w14:paraId="4C445EC6" w14:textId="32C80D0D" w:rsidR="00F655ED" w:rsidDel="007154E3" w:rsidRDefault="00F655ED" w:rsidP="00F655ED">
      <w:pPr>
        <w:rPr>
          <w:ins w:id="4844" w:author="ST1" w:date="2020-05-19T18:16:00Z"/>
          <w:del w:id="4845" w:author="阿毛" w:date="2021-05-21T17:49:00Z"/>
          <w:rFonts w:ascii="標楷體" w:eastAsia="標楷體" w:hAnsi="標楷體"/>
        </w:rPr>
      </w:pPr>
    </w:p>
    <w:p w14:paraId="75F4A852" w14:textId="632B515D" w:rsidR="00F655ED" w:rsidDel="007154E3" w:rsidRDefault="00F655ED" w:rsidP="00F655ED">
      <w:pPr>
        <w:widowControl/>
        <w:rPr>
          <w:ins w:id="4846" w:author="ST1" w:date="2020-05-19T18:16:00Z"/>
          <w:del w:id="4847" w:author="阿毛" w:date="2021-05-21T17:49:00Z"/>
          <w:rFonts w:ascii="標楷體" w:eastAsia="標楷體" w:hAnsi="標楷體"/>
        </w:rPr>
      </w:pPr>
      <w:ins w:id="4848" w:author="ST1" w:date="2020-05-19T18:16:00Z">
        <w:del w:id="4849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45EA5331" w14:textId="0FDD593F" w:rsidR="00F655ED" w:rsidRPr="00AB69BA" w:rsidDel="007154E3" w:rsidRDefault="00F655ED" w:rsidP="00F655ED">
      <w:pPr>
        <w:rPr>
          <w:ins w:id="4850" w:author="ST1" w:date="2020-05-19T18:16:00Z"/>
          <w:del w:id="4851" w:author="阿毛" w:date="2021-05-21T17:49:00Z"/>
          <w:rFonts w:ascii="標楷體" w:eastAsia="標楷體" w:hAnsi="標楷體"/>
        </w:rPr>
      </w:pPr>
    </w:p>
    <w:p w14:paraId="49864CF3" w14:textId="71C50A67" w:rsidR="00F655ED" w:rsidRPr="00AB69BA" w:rsidDel="007154E3" w:rsidRDefault="00F655ED" w:rsidP="00F655ED">
      <w:pPr>
        <w:pStyle w:val="a"/>
        <w:rPr>
          <w:ins w:id="4852" w:author="ST1" w:date="2020-05-19T18:16:00Z"/>
          <w:del w:id="4853" w:author="阿毛" w:date="2021-05-21T17:49:00Z"/>
        </w:rPr>
      </w:pPr>
      <w:ins w:id="4854" w:author="ST1" w:date="2020-05-19T18:16:00Z">
        <w:del w:id="4855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4042F16D" w14:textId="6A91D45D" w:rsidR="00F655ED" w:rsidDel="007154E3" w:rsidRDefault="00F655ED" w:rsidP="00F655ED">
      <w:pPr>
        <w:adjustRightInd w:val="0"/>
        <w:spacing w:afterLines="20" w:after="72"/>
        <w:ind w:leftChars="472" w:left="1133" w:firstLineChars="200" w:firstLine="480"/>
        <w:rPr>
          <w:ins w:id="4856" w:author="ST1" w:date="2020-05-19T18:16:00Z"/>
          <w:del w:id="4857" w:author="阿毛" w:date="2021-05-21T17:49:00Z"/>
          <w:rFonts w:ascii="標楷體" w:eastAsia="標楷體" w:hAnsi="標楷體" w:cs="標楷體"/>
          <w:kern w:val="0"/>
          <w:szCs w:val="28"/>
        </w:rPr>
      </w:pPr>
      <w:ins w:id="4858" w:author="ST1" w:date="2020-05-19T18:16:00Z">
        <w:del w:id="4859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6334B2B2" w14:textId="716B711B" w:rsidR="00F655ED" w:rsidRPr="006E3B5B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860" w:author="ST1" w:date="2020-05-19T18:16:00Z"/>
          <w:del w:id="4861" w:author="阿毛" w:date="2021-05-21T17:49:00Z"/>
          <w:rFonts w:ascii="標楷體" w:eastAsia="標楷體" w:hAnsi="標楷體"/>
        </w:rPr>
      </w:pPr>
      <w:ins w:id="4862" w:author="ST1" w:date="2020-05-19T18:16:00Z">
        <w:del w:id="4863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4864" w:author="ST1" w:date="2020-05-19T18:19:00Z">
        <w:del w:id="4865" w:author="阿毛" w:date="2021-05-21T17:49:00Z">
          <w:r w:rsidDel="007154E3">
            <w:rPr>
              <w:rFonts w:ascii="標楷體" w:eastAsia="標楷體" w:hAnsi="標楷體" w:hint="eastAsia"/>
            </w:rPr>
            <w:delText>1</w:delText>
          </w:r>
        </w:del>
      </w:ins>
      <w:ins w:id="4866" w:author="ST1" w:date="2020-05-19T18:16:00Z">
        <w:del w:id="4867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4868" w:author="ST1" w:date="2020-05-19T18:19:00Z">
        <w:del w:id="4869" w:author="阿毛" w:date="2021-05-21T17:49:00Z">
          <w:r w:rsidRPr="00F655ED" w:rsidDel="007154E3">
            <w:rPr>
              <w:rFonts w:ascii="標楷體" w:eastAsia="標楷體" w:hAnsi="標楷體" w:hint="eastAsia"/>
              <w:lang w:eastAsia="zh-HK"/>
            </w:rPr>
            <w:delText>放款到期明細表及通知單</w:delText>
          </w:r>
        </w:del>
      </w:ins>
    </w:p>
    <w:p w14:paraId="77B8372B" w14:textId="41DF035B" w:rsidR="00F655ED" w:rsidRPr="006E3B5B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870" w:author="ST1" w:date="2020-05-19T18:16:00Z"/>
          <w:del w:id="4871" w:author="阿毛" w:date="2021-05-21T17:49:00Z"/>
          <w:rFonts w:ascii="標楷體" w:eastAsia="標楷體" w:hAnsi="標楷體"/>
        </w:rPr>
      </w:pPr>
    </w:p>
    <w:p w14:paraId="71296B06" w14:textId="4D468C40" w:rsidR="00F655ED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872" w:author="ST1" w:date="2020-05-19T18:16:00Z"/>
          <w:del w:id="4873" w:author="阿毛" w:date="2021-05-21T17:49:00Z"/>
          <w:rFonts w:ascii="標楷體" w:eastAsia="標楷體" w:hAnsi="標楷體"/>
        </w:rPr>
      </w:pPr>
      <w:ins w:id="4874" w:author="ST1" w:date="2020-05-19T18:16:00Z">
        <w:del w:id="4875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  <w:r w:rsidRPr="00E058D3" w:rsidDel="007154E3">
            <w:rPr>
              <w:rFonts w:ascii="標楷體" w:eastAsia="標楷體" w:hAnsi="標楷體" w:hint="eastAsia"/>
            </w:rPr>
            <w:delText>到期起訖日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~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5CFBAF80" w14:textId="29C08060" w:rsidR="00F655ED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876" w:author="ST1" w:date="2020-05-19T18:16:00Z"/>
          <w:del w:id="4877" w:author="阿毛" w:date="2021-05-21T17:49:00Z"/>
          <w:rFonts w:ascii="標楷體" w:eastAsia="標楷體" w:hAnsi="標楷體"/>
        </w:rPr>
      </w:pPr>
      <w:ins w:id="4878" w:author="ST1" w:date="2020-05-19T18:16:00Z">
        <w:del w:id="4879" w:author="阿毛" w:date="2021-05-21T17:49:00Z">
          <w:r w:rsidDel="007154E3">
            <w:rPr>
              <w:rFonts w:ascii="標楷體" w:eastAsia="標楷體" w:hAnsi="標楷體" w:hint="eastAsia"/>
            </w:rPr>
            <w:delText xml:space="preserve">     戶 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 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9999999</w:delText>
          </w:r>
        </w:del>
      </w:ins>
    </w:p>
    <w:p w14:paraId="3E88B81D" w14:textId="590999DF" w:rsidR="00F655ED" w:rsidRPr="00904DBC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880" w:author="ST1" w:date="2020-05-19T18:16:00Z"/>
          <w:del w:id="4881" w:author="阿毛" w:date="2021-05-21T17:49:00Z"/>
          <w:rFonts w:ascii="標楷體" w:eastAsia="標楷體" w:hAnsi="標楷體"/>
        </w:rPr>
      </w:pPr>
    </w:p>
    <w:p w14:paraId="1E0BF89E" w14:textId="6060E64A" w:rsidR="00F655ED" w:rsidDel="007154E3" w:rsidRDefault="00F655ED" w:rsidP="00F655ED">
      <w:pPr>
        <w:autoSpaceDE w:val="0"/>
        <w:autoSpaceDN w:val="0"/>
        <w:adjustRightInd w:val="0"/>
        <w:rPr>
          <w:ins w:id="4882" w:author="ST1" w:date="2020-05-19T18:16:00Z"/>
          <w:del w:id="4883" w:author="阿毛" w:date="2021-05-21T17:49:00Z"/>
          <w:rFonts w:ascii="標楷體" w:hAnsi="標楷體"/>
        </w:rPr>
      </w:pPr>
    </w:p>
    <w:p w14:paraId="4C4D9532" w14:textId="500434E3" w:rsidR="00F655ED" w:rsidRPr="00AB69BA" w:rsidDel="007154E3" w:rsidRDefault="00F655ED" w:rsidP="00F655ED">
      <w:pPr>
        <w:pStyle w:val="a"/>
        <w:rPr>
          <w:ins w:id="4884" w:author="ST1" w:date="2020-05-19T18:16:00Z"/>
          <w:del w:id="4885" w:author="阿毛" w:date="2021-05-21T17:49:00Z"/>
        </w:rPr>
      </w:pPr>
      <w:ins w:id="4886" w:author="ST1" w:date="2020-05-19T18:16:00Z">
        <w:del w:id="4887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F655ED" w:rsidRPr="00CA6569" w:rsidDel="007154E3" w14:paraId="55182703" w14:textId="79A671C2" w:rsidTr="00BD0166">
        <w:trPr>
          <w:trHeight w:val="388"/>
          <w:jc w:val="center"/>
          <w:ins w:id="4888" w:author="ST1" w:date="2020-05-19T18:16:00Z"/>
          <w:del w:id="4889" w:author="阿毛" w:date="2021-05-21T17:49:00Z"/>
        </w:trPr>
        <w:tc>
          <w:tcPr>
            <w:tcW w:w="482" w:type="dxa"/>
            <w:vMerge w:val="restart"/>
          </w:tcPr>
          <w:p w14:paraId="57618A29" w14:textId="2B989265" w:rsidR="00F655ED" w:rsidRPr="00CA6569" w:rsidDel="007154E3" w:rsidRDefault="00F655ED" w:rsidP="00BD0166">
            <w:pPr>
              <w:rPr>
                <w:ins w:id="4890" w:author="ST1" w:date="2020-05-19T18:16:00Z"/>
                <w:del w:id="4891" w:author="阿毛" w:date="2021-05-21T17:49:00Z"/>
                <w:rFonts w:ascii="標楷體" w:eastAsia="標楷體" w:hAnsi="標楷體"/>
              </w:rPr>
            </w:pPr>
            <w:ins w:id="4892" w:author="ST1" w:date="2020-05-19T18:16:00Z">
              <w:del w:id="4893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3FE2F6B" w14:textId="64155172" w:rsidR="00F655ED" w:rsidRPr="00CA6569" w:rsidDel="007154E3" w:rsidRDefault="00F655ED" w:rsidP="00BD0166">
            <w:pPr>
              <w:rPr>
                <w:ins w:id="4894" w:author="ST1" w:date="2020-05-19T18:16:00Z"/>
                <w:del w:id="4895" w:author="阿毛" w:date="2021-05-21T17:49:00Z"/>
                <w:rFonts w:ascii="標楷體" w:eastAsia="標楷體" w:hAnsi="標楷體"/>
              </w:rPr>
            </w:pPr>
            <w:ins w:id="4896" w:author="ST1" w:date="2020-05-19T18:16:00Z">
              <w:del w:id="489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596E049F" w14:textId="27EB706C" w:rsidR="00F655ED" w:rsidRPr="00CA6569" w:rsidDel="007154E3" w:rsidRDefault="00F655ED" w:rsidP="00BD0166">
            <w:pPr>
              <w:jc w:val="center"/>
              <w:rPr>
                <w:ins w:id="4898" w:author="ST1" w:date="2020-05-19T18:16:00Z"/>
                <w:del w:id="4899" w:author="阿毛" w:date="2021-05-21T17:49:00Z"/>
                <w:rFonts w:ascii="標楷體" w:eastAsia="標楷體" w:hAnsi="標楷體"/>
              </w:rPr>
            </w:pPr>
            <w:ins w:id="4900" w:author="ST1" w:date="2020-05-19T18:16:00Z">
              <w:del w:id="490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6CB41F0D" w14:textId="7D4921E6" w:rsidR="00F655ED" w:rsidRPr="00CA6569" w:rsidDel="007154E3" w:rsidRDefault="00F655ED" w:rsidP="00BD0166">
            <w:pPr>
              <w:rPr>
                <w:ins w:id="4902" w:author="ST1" w:date="2020-05-19T18:16:00Z"/>
                <w:del w:id="4903" w:author="阿毛" w:date="2021-05-21T17:49:00Z"/>
                <w:rFonts w:ascii="標楷體" w:eastAsia="標楷體" w:hAnsi="標楷體"/>
              </w:rPr>
            </w:pPr>
            <w:ins w:id="4904" w:author="ST1" w:date="2020-05-19T18:16:00Z">
              <w:del w:id="4905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F655ED" w:rsidRPr="00CA6569" w:rsidDel="007154E3" w14:paraId="1F954293" w14:textId="0A542CCF" w:rsidTr="00BD0166">
        <w:trPr>
          <w:trHeight w:val="244"/>
          <w:jc w:val="center"/>
          <w:ins w:id="4906" w:author="ST1" w:date="2020-05-19T18:16:00Z"/>
          <w:del w:id="4907" w:author="阿毛" w:date="2021-05-21T17:49:00Z"/>
        </w:trPr>
        <w:tc>
          <w:tcPr>
            <w:tcW w:w="482" w:type="dxa"/>
            <w:vMerge/>
          </w:tcPr>
          <w:p w14:paraId="1A9D9082" w14:textId="01670D67" w:rsidR="00F655ED" w:rsidRPr="00CA6569" w:rsidDel="007154E3" w:rsidRDefault="00F655ED" w:rsidP="00BD0166">
            <w:pPr>
              <w:rPr>
                <w:ins w:id="4908" w:author="ST1" w:date="2020-05-19T18:16:00Z"/>
                <w:del w:id="4909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29BD8CB7" w14:textId="6979C783" w:rsidR="00F655ED" w:rsidRPr="00CA6569" w:rsidDel="007154E3" w:rsidRDefault="00F655ED" w:rsidP="00BD0166">
            <w:pPr>
              <w:rPr>
                <w:ins w:id="4910" w:author="ST1" w:date="2020-05-19T18:16:00Z"/>
                <w:del w:id="4911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67CC18E0" w14:textId="7BE4CDE0" w:rsidR="00F655ED" w:rsidRPr="00CA6569" w:rsidDel="007154E3" w:rsidRDefault="00F655ED" w:rsidP="00BD0166">
            <w:pPr>
              <w:rPr>
                <w:ins w:id="4912" w:author="ST1" w:date="2020-05-19T18:16:00Z"/>
                <w:del w:id="4913" w:author="阿毛" w:date="2021-05-21T17:49:00Z"/>
                <w:rFonts w:ascii="標楷體" w:eastAsia="標楷體" w:hAnsi="標楷體"/>
              </w:rPr>
            </w:pPr>
            <w:ins w:id="4914" w:author="ST1" w:date="2020-05-19T18:16:00Z">
              <w:del w:id="4915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BE345C2" w14:textId="08A02C61" w:rsidR="00F655ED" w:rsidRPr="00CA6569" w:rsidDel="007154E3" w:rsidRDefault="00F655ED" w:rsidP="00BD0166">
            <w:pPr>
              <w:rPr>
                <w:ins w:id="4916" w:author="ST1" w:date="2020-05-19T18:16:00Z"/>
                <w:del w:id="4917" w:author="阿毛" w:date="2021-05-21T17:49:00Z"/>
                <w:rFonts w:ascii="標楷體" w:eastAsia="標楷體" w:hAnsi="標楷體"/>
              </w:rPr>
            </w:pPr>
            <w:ins w:id="4918" w:author="ST1" w:date="2020-05-19T18:16:00Z">
              <w:del w:id="4919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78F7EB08" w14:textId="5A502959" w:rsidR="00F655ED" w:rsidRPr="00CA6569" w:rsidDel="007154E3" w:rsidRDefault="00F655ED" w:rsidP="00BD0166">
            <w:pPr>
              <w:rPr>
                <w:ins w:id="4920" w:author="ST1" w:date="2020-05-19T18:16:00Z"/>
                <w:del w:id="4921" w:author="阿毛" w:date="2021-05-21T17:49:00Z"/>
                <w:rFonts w:ascii="標楷體" w:eastAsia="標楷體" w:hAnsi="標楷體"/>
              </w:rPr>
            </w:pPr>
            <w:ins w:id="4922" w:author="ST1" w:date="2020-05-19T18:16:00Z">
              <w:del w:id="4923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5A007DA7" w14:textId="06F45341" w:rsidR="00F655ED" w:rsidRPr="00CA6569" w:rsidDel="007154E3" w:rsidRDefault="00F655ED" w:rsidP="00BD0166">
            <w:pPr>
              <w:rPr>
                <w:ins w:id="4924" w:author="ST1" w:date="2020-05-19T18:16:00Z"/>
                <w:del w:id="4925" w:author="阿毛" w:date="2021-05-21T17:49:00Z"/>
                <w:rFonts w:ascii="標楷體" w:eastAsia="標楷體" w:hAnsi="標楷體"/>
              </w:rPr>
            </w:pPr>
            <w:ins w:id="4926" w:author="ST1" w:date="2020-05-19T18:16:00Z">
              <w:del w:id="492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5FE1514C" w14:textId="087BBA2A" w:rsidR="00F655ED" w:rsidRPr="00CA6569" w:rsidDel="007154E3" w:rsidRDefault="00F655ED" w:rsidP="00BD0166">
            <w:pPr>
              <w:rPr>
                <w:ins w:id="4928" w:author="ST1" w:date="2020-05-19T18:16:00Z"/>
                <w:del w:id="4929" w:author="阿毛" w:date="2021-05-21T17:49:00Z"/>
                <w:rFonts w:ascii="標楷體" w:eastAsia="標楷體" w:hAnsi="標楷體"/>
              </w:rPr>
            </w:pPr>
            <w:ins w:id="4930" w:author="ST1" w:date="2020-05-19T18:16:00Z">
              <w:del w:id="493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F8C472" w14:textId="0DA19169" w:rsidR="00F655ED" w:rsidRPr="00CA6569" w:rsidDel="007154E3" w:rsidRDefault="00F655ED" w:rsidP="00BD0166">
            <w:pPr>
              <w:rPr>
                <w:ins w:id="4932" w:author="ST1" w:date="2020-05-19T18:16:00Z"/>
                <w:del w:id="4933" w:author="阿毛" w:date="2021-05-21T17:49:00Z"/>
                <w:rFonts w:ascii="標楷體" w:eastAsia="標楷體" w:hAnsi="標楷體"/>
              </w:rPr>
            </w:pPr>
          </w:p>
        </w:tc>
      </w:tr>
      <w:tr w:rsidR="00F655ED" w:rsidRPr="00CA6569" w:rsidDel="007154E3" w14:paraId="27EEF096" w14:textId="53FDE13E" w:rsidTr="00BD0166">
        <w:trPr>
          <w:trHeight w:val="291"/>
          <w:jc w:val="center"/>
          <w:ins w:id="4934" w:author="ST1" w:date="2020-05-19T18:16:00Z"/>
          <w:del w:id="4935" w:author="阿毛" w:date="2021-05-21T17:49:00Z"/>
        </w:trPr>
        <w:tc>
          <w:tcPr>
            <w:tcW w:w="482" w:type="dxa"/>
          </w:tcPr>
          <w:p w14:paraId="3C27D03A" w14:textId="0C0AC11A" w:rsidR="00F655ED" w:rsidRPr="00CA6569" w:rsidDel="007154E3" w:rsidRDefault="00F655ED" w:rsidP="00BD0166">
            <w:pPr>
              <w:rPr>
                <w:ins w:id="4936" w:author="ST1" w:date="2020-05-19T18:16:00Z"/>
                <w:del w:id="4937" w:author="阿毛" w:date="2021-05-21T17:49:00Z"/>
                <w:rFonts w:ascii="標楷體" w:eastAsia="標楷體" w:hAnsi="標楷體"/>
              </w:rPr>
            </w:pPr>
            <w:ins w:id="4938" w:author="ST1" w:date="2020-05-19T18:16:00Z">
              <w:del w:id="4939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5E6C1E34" w14:textId="49995D36" w:rsidR="00F655ED" w:rsidRPr="00CA6569" w:rsidDel="007154E3" w:rsidRDefault="00F655ED" w:rsidP="00BD0166">
            <w:pPr>
              <w:rPr>
                <w:ins w:id="4940" w:author="ST1" w:date="2020-05-19T18:16:00Z"/>
                <w:del w:id="4941" w:author="阿毛" w:date="2021-05-21T17:49:00Z"/>
                <w:rFonts w:ascii="標楷體" w:eastAsia="標楷體" w:hAnsi="標楷體"/>
              </w:rPr>
            </w:pPr>
            <w:ins w:id="4942" w:author="ST1" w:date="2020-05-19T18:16:00Z">
              <w:del w:id="4943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到期起日</w:delText>
                </w:r>
              </w:del>
            </w:ins>
          </w:p>
        </w:tc>
        <w:tc>
          <w:tcPr>
            <w:tcW w:w="1296" w:type="dxa"/>
          </w:tcPr>
          <w:p w14:paraId="74CFA8A0" w14:textId="71682522" w:rsidR="00F655ED" w:rsidRPr="00CA6569" w:rsidDel="007154E3" w:rsidRDefault="00F655ED" w:rsidP="00BD0166">
            <w:pPr>
              <w:rPr>
                <w:ins w:id="4944" w:author="ST1" w:date="2020-05-19T18:16:00Z"/>
                <w:del w:id="4945" w:author="阿毛" w:date="2021-05-21T17:49:00Z"/>
                <w:rFonts w:ascii="標楷體" w:eastAsia="標楷體" w:hAnsi="標楷體" w:cs="新細明體"/>
              </w:rPr>
            </w:pPr>
            <w:ins w:id="4946" w:author="ST1" w:date="2020-05-19T18:16:00Z">
              <w:del w:id="4947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D84E601" w14:textId="27BFD0C1" w:rsidR="00F655ED" w:rsidRPr="00CA6569" w:rsidDel="007154E3" w:rsidRDefault="00F655ED" w:rsidP="00BD0166">
            <w:pPr>
              <w:rPr>
                <w:ins w:id="4948" w:author="ST1" w:date="2020-05-19T18:16:00Z"/>
                <w:del w:id="4949" w:author="阿毛" w:date="2021-05-21T17:49:00Z"/>
                <w:rFonts w:ascii="標楷體" w:eastAsia="標楷體" w:hAnsi="標楷體"/>
              </w:rPr>
            </w:pPr>
            <w:ins w:id="4950" w:author="ST1" w:date="2020-05-19T18:16:00Z">
              <w:del w:id="4951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E789326" w14:textId="04B83D01" w:rsidR="00F655ED" w:rsidRPr="00CA6569" w:rsidDel="007154E3" w:rsidRDefault="00F655ED" w:rsidP="00BD0166">
            <w:pPr>
              <w:rPr>
                <w:ins w:id="4952" w:author="ST1" w:date="2020-05-19T18:16:00Z"/>
                <w:del w:id="4953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2B1EA08" w14:textId="15796FDD" w:rsidR="00F655ED" w:rsidRPr="00CA6569" w:rsidDel="007154E3" w:rsidRDefault="00F655ED" w:rsidP="00BD0166">
            <w:pPr>
              <w:rPr>
                <w:ins w:id="4954" w:author="ST1" w:date="2020-05-19T18:16:00Z"/>
                <w:del w:id="4955" w:author="阿毛" w:date="2021-05-21T17:49:00Z"/>
                <w:rFonts w:ascii="標楷體" w:eastAsia="標楷體" w:hAnsi="標楷體"/>
              </w:rPr>
            </w:pPr>
            <w:ins w:id="4956" w:author="ST1" w:date="2020-05-19T18:16:00Z">
              <w:del w:id="495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E6BE47B" w14:textId="6EC535D8" w:rsidR="00F655ED" w:rsidRPr="00CA6569" w:rsidDel="007154E3" w:rsidRDefault="00F655ED" w:rsidP="00BD0166">
            <w:pPr>
              <w:rPr>
                <w:ins w:id="4958" w:author="ST1" w:date="2020-05-19T18:16:00Z"/>
                <w:del w:id="4959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C295001" w14:textId="3214689B" w:rsidR="00F655ED" w:rsidRPr="00CA6569" w:rsidDel="007154E3" w:rsidRDefault="00F655ED" w:rsidP="00BD0166">
            <w:pPr>
              <w:rPr>
                <w:ins w:id="4960" w:author="ST1" w:date="2020-05-19T18:16:00Z"/>
                <w:del w:id="4961" w:author="阿毛" w:date="2021-05-21T17:49:00Z"/>
                <w:rFonts w:ascii="標楷體" w:eastAsia="標楷體" w:hAnsi="標楷體"/>
              </w:rPr>
            </w:pPr>
            <w:ins w:id="4962" w:author="ST1" w:date="2020-05-19T18:16:00Z">
              <w:del w:id="496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F655ED" w:rsidRPr="00E058D3" w:rsidDel="007154E3" w14:paraId="668FA3ED" w14:textId="42C5DBD2" w:rsidTr="00BD0166">
        <w:trPr>
          <w:trHeight w:val="291"/>
          <w:jc w:val="center"/>
          <w:ins w:id="4964" w:author="ST1" w:date="2020-05-19T18:16:00Z"/>
          <w:del w:id="4965" w:author="阿毛" w:date="2021-05-21T17:49:00Z"/>
        </w:trPr>
        <w:tc>
          <w:tcPr>
            <w:tcW w:w="482" w:type="dxa"/>
          </w:tcPr>
          <w:p w14:paraId="14906324" w14:textId="7CBC9545" w:rsidR="00F655ED" w:rsidRPr="00CA6569" w:rsidDel="007154E3" w:rsidRDefault="00F655ED" w:rsidP="00BD0166">
            <w:pPr>
              <w:rPr>
                <w:ins w:id="4966" w:author="ST1" w:date="2020-05-19T18:16:00Z"/>
                <w:del w:id="4967" w:author="阿毛" w:date="2021-05-21T17:49:00Z"/>
                <w:rFonts w:ascii="標楷體" w:eastAsia="標楷體" w:hAnsi="標楷體"/>
              </w:rPr>
            </w:pPr>
            <w:ins w:id="4968" w:author="ST1" w:date="2020-05-19T18:16:00Z">
              <w:del w:id="4969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02381BD9" w14:textId="40A188D0" w:rsidR="00F655ED" w:rsidRPr="00CA6569" w:rsidDel="007154E3" w:rsidRDefault="00F655ED" w:rsidP="00BD0166">
            <w:pPr>
              <w:rPr>
                <w:ins w:id="4970" w:author="ST1" w:date="2020-05-19T18:16:00Z"/>
                <w:del w:id="4971" w:author="阿毛" w:date="2021-05-21T17:49:00Z"/>
                <w:rFonts w:ascii="標楷體" w:eastAsia="標楷體" w:hAnsi="標楷體"/>
              </w:rPr>
            </w:pPr>
            <w:ins w:id="4972" w:author="ST1" w:date="2020-05-19T18:16:00Z">
              <w:del w:id="4973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到期訖日</w:delText>
                </w:r>
              </w:del>
            </w:ins>
          </w:p>
        </w:tc>
        <w:tc>
          <w:tcPr>
            <w:tcW w:w="1296" w:type="dxa"/>
          </w:tcPr>
          <w:p w14:paraId="3D90F70C" w14:textId="7BBD7275" w:rsidR="00F655ED" w:rsidRPr="00CA6569" w:rsidDel="007154E3" w:rsidRDefault="00F655ED" w:rsidP="00BD0166">
            <w:pPr>
              <w:rPr>
                <w:ins w:id="4974" w:author="ST1" w:date="2020-05-19T18:16:00Z"/>
                <w:del w:id="4975" w:author="阿毛" w:date="2021-05-21T17:49:00Z"/>
                <w:rFonts w:ascii="標楷體" w:eastAsia="標楷體" w:hAnsi="標楷體" w:cs="新細明體"/>
              </w:rPr>
            </w:pPr>
            <w:ins w:id="4976" w:author="ST1" w:date="2020-05-19T18:16:00Z">
              <w:del w:id="4977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7D626F6F" w14:textId="0E555294" w:rsidR="00F655ED" w:rsidRPr="00CA6569" w:rsidDel="007154E3" w:rsidRDefault="00F655ED" w:rsidP="00BD0166">
            <w:pPr>
              <w:rPr>
                <w:ins w:id="4978" w:author="ST1" w:date="2020-05-19T18:16:00Z"/>
                <w:del w:id="4979" w:author="阿毛" w:date="2021-05-21T17:49:00Z"/>
                <w:rFonts w:ascii="標楷體" w:eastAsia="標楷體" w:hAnsi="標楷體" w:cs="新細明體"/>
              </w:rPr>
            </w:pPr>
            <w:ins w:id="4980" w:author="ST1" w:date="2020-05-19T18:16:00Z">
              <w:del w:id="4981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459F1A1" w14:textId="7A4DB38E" w:rsidR="00F655ED" w:rsidRPr="00CA6569" w:rsidDel="007154E3" w:rsidRDefault="00F655ED" w:rsidP="00BD0166">
            <w:pPr>
              <w:rPr>
                <w:ins w:id="4982" w:author="ST1" w:date="2020-05-19T18:16:00Z"/>
                <w:del w:id="4983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9979484" w14:textId="7E06B07D" w:rsidR="00F655ED" w:rsidRPr="00CA6569" w:rsidDel="007154E3" w:rsidRDefault="00F655ED" w:rsidP="00BD0166">
            <w:pPr>
              <w:rPr>
                <w:ins w:id="4984" w:author="ST1" w:date="2020-05-19T18:16:00Z"/>
                <w:del w:id="4985" w:author="阿毛" w:date="2021-05-21T17:49:00Z"/>
                <w:rFonts w:ascii="標楷體" w:eastAsia="標楷體" w:hAnsi="標楷體"/>
              </w:rPr>
            </w:pPr>
            <w:ins w:id="4986" w:author="ST1" w:date="2020-05-19T18:16:00Z">
              <w:del w:id="498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7295C6D" w14:textId="61ADAA30" w:rsidR="00F655ED" w:rsidRPr="00CA6569" w:rsidDel="007154E3" w:rsidRDefault="00F655ED" w:rsidP="00BD0166">
            <w:pPr>
              <w:rPr>
                <w:ins w:id="4988" w:author="ST1" w:date="2020-05-19T18:16:00Z"/>
                <w:del w:id="4989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8CB9E95" w14:textId="567ADEE5" w:rsidR="00F655ED" w:rsidRPr="00CA6569" w:rsidDel="007154E3" w:rsidRDefault="00F655ED" w:rsidP="00BD0166">
            <w:pPr>
              <w:rPr>
                <w:ins w:id="4990" w:author="ST1" w:date="2020-05-19T18:16:00Z"/>
                <w:del w:id="4991" w:author="阿毛" w:date="2021-05-21T17:49:00Z"/>
                <w:rFonts w:ascii="標楷體" w:eastAsia="標楷體" w:hAnsi="標楷體"/>
              </w:rPr>
            </w:pPr>
            <w:ins w:id="4992" w:author="ST1" w:date="2020-05-19T18:16:00Z">
              <w:del w:id="499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  <w:r w:rsidRPr="00E058D3" w:rsidDel="007154E3">
                  <w:rPr>
                    <w:rFonts w:ascii="標楷體" w:eastAsia="標楷體" w:hAnsi="標楷體" w:hint="eastAsia"/>
                  </w:rPr>
                  <w:delText>到期起日</w:delText>
                </w:r>
              </w:del>
            </w:ins>
          </w:p>
        </w:tc>
      </w:tr>
      <w:tr w:rsidR="00F655ED" w:rsidRPr="00CA6569" w:rsidDel="007154E3" w14:paraId="659DF608" w14:textId="6DE5BEDD" w:rsidTr="00BD0166">
        <w:trPr>
          <w:trHeight w:val="291"/>
          <w:jc w:val="center"/>
          <w:ins w:id="4994" w:author="ST1" w:date="2020-05-19T18:16:00Z"/>
          <w:del w:id="4995" w:author="阿毛" w:date="2021-05-21T17:49:00Z"/>
        </w:trPr>
        <w:tc>
          <w:tcPr>
            <w:tcW w:w="482" w:type="dxa"/>
          </w:tcPr>
          <w:p w14:paraId="2F90A738" w14:textId="730C2468" w:rsidR="00F655ED" w:rsidRPr="00CA6569" w:rsidDel="007154E3" w:rsidRDefault="00F655ED" w:rsidP="00BD0166">
            <w:pPr>
              <w:rPr>
                <w:ins w:id="4996" w:author="ST1" w:date="2020-05-19T18:16:00Z"/>
                <w:del w:id="4997" w:author="阿毛" w:date="2021-05-21T17:49:00Z"/>
                <w:rFonts w:ascii="標楷體" w:eastAsia="標楷體" w:hAnsi="標楷體"/>
              </w:rPr>
            </w:pPr>
            <w:ins w:id="4998" w:author="ST1" w:date="2020-05-19T18:16:00Z">
              <w:del w:id="4999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5B6BED4D" w14:textId="5A67535D" w:rsidR="00F655ED" w:rsidRPr="00CA6569" w:rsidDel="007154E3" w:rsidRDefault="00F655ED" w:rsidP="00BD0166">
            <w:pPr>
              <w:rPr>
                <w:ins w:id="5000" w:author="ST1" w:date="2020-05-19T18:16:00Z"/>
                <w:del w:id="5001" w:author="阿毛" w:date="2021-05-21T17:49:00Z"/>
                <w:rFonts w:ascii="標楷體" w:eastAsia="標楷體" w:hAnsi="標楷體"/>
              </w:rPr>
            </w:pPr>
            <w:ins w:id="5002" w:author="ST1" w:date="2020-05-19T18:16:00Z">
              <w:del w:id="5003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567B9AA2" w14:textId="1FCF0845" w:rsidR="00F655ED" w:rsidRPr="00CA6569" w:rsidDel="007154E3" w:rsidRDefault="00F655ED" w:rsidP="00BD0166">
            <w:pPr>
              <w:rPr>
                <w:ins w:id="5004" w:author="ST1" w:date="2020-05-19T18:16:00Z"/>
                <w:del w:id="5005" w:author="阿毛" w:date="2021-05-21T17:49:00Z"/>
                <w:rFonts w:ascii="標楷體" w:eastAsia="標楷體" w:hAnsi="標楷體"/>
              </w:rPr>
            </w:pPr>
            <w:ins w:id="5006" w:author="ST1" w:date="2020-05-19T18:16:00Z">
              <w:del w:id="5007" w:author="阿毛" w:date="2021-05-21T17:49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5EE815C3" w14:textId="647D0FFD" w:rsidR="00F655ED" w:rsidRPr="00CA6569" w:rsidDel="007154E3" w:rsidRDefault="00F655ED" w:rsidP="00BD0166">
            <w:pPr>
              <w:rPr>
                <w:ins w:id="5008" w:author="ST1" w:date="2020-05-19T18:16:00Z"/>
                <w:del w:id="5009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0897BCAD" w14:textId="2CDB3D58" w:rsidR="00F655ED" w:rsidRPr="00CA6569" w:rsidDel="007154E3" w:rsidRDefault="00F655ED" w:rsidP="00BD0166">
            <w:pPr>
              <w:rPr>
                <w:ins w:id="5010" w:author="ST1" w:date="2020-05-19T18:16:00Z"/>
                <w:del w:id="5011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02DDC5D" w14:textId="66D2B000" w:rsidR="00F655ED" w:rsidRPr="00CA6569" w:rsidDel="007154E3" w:rsidRDefault="00F655ED" w:rsidP="00BD0166">
            <w:pPr>
              <w:rPr>
                <w:ins w:id="5012" w:author="ST1" w:date="2020-05-19T18:16:00Z"/>
                <w:del w:id="5013" w:author="阿毛" w:date="2021-05-21T17:49:00Z"/>
                <w:rFonts w:ascii="標楷體" w:eastAsia="標楷體" w:hAnsi="標楷體"/>
              </w:rPr>
            </w:pPr>
            <w:ins w:id="5014" w:author="ST1" w:date="2020-05-19T18:16:00Z">
              <w:del w:id="5015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A6BB95F" w14:textId="3BB6DF45" w:rsidR="00F655ED" w:rsidRPr="00CA6569" w:rsidDel="007154E3" w:rsidRDefault="00F655ED" w:rsidP="00BD0166">
            <w:pPr>
              <w:rPr>
                <w:ins w:id="5016" w:author="ST1" w:date="2020-05-19T18:16:00Z"/>
                <w:del w:id="5017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1B34654" w14:textId="28700E6A" w:rsidR="00F655ED" w:rsidRPr="00CA6569" w:rsidDel="007154E3" w:rsidRDefault="00F655ED" w:rsidP="00BD0166">
            <w:pPr>
              <w:rPr>
                <w:ins w:id="5018" w:author="ST1" w:date="2020-05-19T18:16:00Z"/>
                <w:del w:id="5019" w:author="阿毛" w:date="2021-05-21T17:49:00Z"/>
                <w:rFonts w:ascii="標楷體" w:eastAsia="標楷體" w:hAnsi="標楷體"/>
              </w:rPr>
            </w:pPr>
            <w:ins w:id="5020" w:author="ST1" w:date="2020-05-19T18:16:00Z">
              <w:del w:id="5021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</w:tbl>
    <w:p w14:paraId="77F471DC" w14:textId="21D813A1" w:rsidR="00F655ED" w:rsidDel="007154E3" w:rsidRDefault="00F655ED" w:rsidP="00F655ED">
      <w:pPr>
        <w:rPr>
          <w:ins w:id="5022" w:author="ST1" w:date="2020-05-19T18:16:00Z"/>
          <w:del w:id="5023" w:author="阿毛" w:date="2021-05-21T17:49:00Z"/>
        </w:rPr>
      </w:pPr>
    </w:p>
    <w:p w14:paraId="77C106C5" w14:textId="4168F05A" w:rsidR="00F655ED" w:rsidRPr="00BB5548" w:rsidDel="007154E3" w:rsidRDefault="00F655ED" w:rsidP="00F655ED">
      <w:pPr>
        <w:pStyle w:val="42"/>
        <w:spacing w:after="72"/>
        <w:ind w:leftChars="0" w:left="0"/>
        <w:rPr>
          <w:ins w:id="5024" w:author="ST1" w:date="2020-05-19T18:16:00Z"/>
          <w:del w:id="5025" w:author="阿毛" w:date="2021-05-21T17:49:00Z"/>
          <w:rFonts w:ascii="標楷體" w:hAnsi="標楷體"/>
        </w:rPr>
      </w:pPr>
      <w:ins w:id="5026" w:author="ST1" w:date="2020-05-19T18:16:00Z">
        <w:del w:id="5027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028" w:author="ST1" w:date="2020-05-19T18:22:00Z">
        <w:del w:id="5029" w:author="阿毛" w:date="2021-05-21T17:49:00Z">
          <w:r w:rsidRPr="00F655ED" w:rsidDel="007154E3">
            <w:rPr>
              <w:rFonts w:ascii="標楷體" w:hAnsi="標楷體" w:hint="eastAsia"/>
              <w:lang w:eastAsia="zh-HK"/>
            </w:rPr>
            <w:delText>放款到期明細表及通知單</w:delText>
          </w:r>
        </w:del>
      </w:ins>
    </w:p>
    <w:p w14:paraId="432DAB87" w14:textId="2A15780B" w:rsidR="00F655ED" w:rsidDel="007154E3" w:rsidRDefault="00F655ED" w:rsidP="00F655ED">
      <w:pPr>
        <w:rPr>
          <w:ins w:id="5030" w:author="ST1" w:date="2020-05-19T18:16:00Z"/>
          <w:del w:id="5031" w:author="阿毛" w:date="2021-05-21T17:49:00Z"/>
          <w:rFonts w:ascii="標楷體" w:eastAsia="標楷體" w:hAnsi="標楷體"/>
        </w:rPr>
      </w:pPr>
      <w:ins w:id="5032" w:author="ST1" w:date="2020-05-19T18:16:00Z">
        <w:del w:id="5033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034" w:author="ST1" w:date="2020-05-19T18:23:00Z">
        <w:del w:id="5035" w:author="阿毛" w:date="2021-05-21T17:49:00Z">
          <w:r w:rsidR="00C002BF" w:rsidDel="007154E3">
            <w:rPr>
              <w:rFonts w:ascii="標楷體" w:eastAsia="標楷體" w:hAnsi="標楷體"/>
            </w:rPr>
            <w:object w:dxaOrig="1508" w:dyaOrig="1024" w14:anchorId="62D3C4EF">
              <v:shape id="_x0000_i1043" type="#_x0000_t75" style="width:75pt;height:51.5pt" o:ole="">
                <v:imagedata r:id="rId75" o:title=""/>
              </v:shape>
              <o:OLEObject Type="Embed" ProgID="AcroExch.Document.DC" ShapeID="_x0000_i1043" DrawAspect="Icon" ObjectID="_1701160132" r:id="rId76"/>
            </w:object>
          </w:r>
        </w:del>
      </w:ins>
      <w:ins w:id="5036" w:author="ST1" w:date="2020-05-19T18:16:00Z">
        <w:del w:id="5037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4A1A2C8A" w14:textId="14AAF7FE" w:rsidR="00F655ED" w:rsidRPr="00BB5548" w:rsidDel="007154E3" w:rsidRDefault="00F655ED" w:rsidP="00F655ED">
      <w:pPr>
        <w:rPr>
          <w:ins w:id="5038" w:author="ST1" w:date="2020-05-19T18:16:00Z"/>
          <w:del w:id="5039" w:author="阿毛" w:date="2021-05-21T17:49:00Z"/>
          <w:rFonts w:ascii="標楷體" w:eastAsia="標楷體" w:hAnsi="標楷體"/>
        </w:rPr>
      </w:pPr>
    </w:p>
    <w:p w14:paraId="692B8372" w14:textId="7DF89560" w:rsidR="00F655ED" w:rsidDel="007154E3" w:rsidRDefault="00F655ED" w:rsidP="00F655ED">
      <w:pPr>
        <w:rPr>
          <w:ins w:id="5040" w:author="ST1" w:date="2020-05-19T18:16:00Z"/>
          <w:del w:id="5041" w:author="阿毛" w:date="2021-05-21T17:49:00Z"/>
        </w:rPr>
      </w:pPr>
    </w:p>
    <w:p w14:paraId="455E9A09" w14:textId="4487765E" w:rsidR="00F655ED" w:rsidDel="007154E3" w:rsidRDefault="00F655ED" w:rsidP="00F655ED">
      <w:pPr>
        <w:rPr>
          <w:ins w:id="5042" w:author="ST1" w:date="2020-05-19T18:16:00Z"/>
          <w:del w:id="5043" w:author="阿毛" w:date="2021-05-21T17:49:00Z"/>
        </w:rPr>
      </w:pPr>
    </w:p>
    <w:p w14:paraId="59481B24" w14:textId="4B545296" w:rsidR="0086715A" w:rsidDel="007154E3" w:rsidRDefault="0086715A">
      <w:pPr>
        <w:widowControl/>
        <w:rPr>
          <w:ins w:id="5044" w:author="ST1" w:date="2020-05-20T18:49:00Z"/>
          <w:del w:id="5045" w:author="阿毛" w:date="2021-05-21T17:49:00Z"/>
        </w:rPr>
      </w:pPr>
      <w:ins w:id="5046" w:author="ST1" w:date="2020-05-20T18:49:00Z">
        <w:del w:id="5047" w:author="阿毛" w:date="2021-05-21T17:49:00Z">
          <w:r w:rsidDel="007154E3">
            <w:br w:type="page"/>
          </w:r>
        </w:del>
      </w:ins>
    </w:p>
    <w:p w14:paraId="6CFBA8EC" w14:textId="2A074409" w:rsidR="0086715A" w:rsidRPr="00D545F1" w:rsidDel="007154E3" w:rsidRDefault="0086715A" w:rsidP="0086715A">
      <w:pPr>
        <w:pStyle w:val="3"/>
        <w:numPr>
          <w:ilvl w:val="2"/>
          <w:numId w:val="6"/>
        </w:numPr>
        <w:rPr>
          <w:ins w:id="5048" w:author="ST1" w:date="2020-05-20T18:49:00Z"/>
          <w:del w:id="5049" w:author="阿毛" w:date="2021-05-21T17:49:00Z"/>
          <w:rFonts w:ascii="標楷體" w:hAnsi="標楷體"/>
        </w:rPr>
      </w:pPr>
      <w:ins w:id="5050" w:author="ST1" w:date="2020-05-20T18:49:00Z">
        <w:del w:id="5051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</w:delText>
          </w:r>
          <w:r w:rsidDel="007154E3">
            <w:rPr>
              <w:rFonts w:ascii="標楷體" w:hAnsi="標楷體"/>
            </w:rPr>
            <w:delText>2</w:delText>
          </w:r>
          <w:r w:rsidRPr="0086715A" w:rsidDel="007154E3">
            <w:rPr>
              <w:rFonts w:ascii="標楷體" w:hAnsi="標楷體" w:hint="eastAsia"/>
            </w:rPr>
            <w:delText>利息違約金減免明細表</w:delText>
          </w:r>
        </w:del>
      </w:ins>
    </w:p>
    <w:p w14:paraId="0D8C4C9D" w14:textId="232FB4CB" w:rsidR="0086715A" w:rsidRPr="00AB69BA" w:rsidDel="007154E3" w:rsidRDefault="0086715A" w:rsidP="0086715A">
      <w:pPr>
        <w:pStyle w:val="a"/>
        <w:rPr>
          <w:ins w:id="5052" w:author="ST1" w:date="2020-05-20T18:49:00Z"/>
          <w:del w:id="5053" w:author="阿毛" w:date="2021-05-21T17:49:00Z"/>
        </w:rPr>
      </w:pPr>
      <w:ins w:id="5054" w:author="ST1" w:date="2020-05-20T18:49:00Z">
        <w:del w:id="5055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6715A" w:rsidRPr="00AB69BA" w:rsidDel="007154E3" w14:paraId="0A31A59F" w14:textId="04512113" w:rsidTr="00BD0166">
        <w:trPr>
          <w:trHeight w:val="277"/>
          <w:ins w:id="5056" w:author="ST1" w:date="2020-05-20T18:49:00Z"/>
          <w:del w:id="505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63E5A5" w14:textId="44BF8DBC" w:rsidR="0086715A" w:rsidRPr="00AB69BA" w:rsidDel="007154E3" w:rsidRDefault="0086715A" w:rsidP="00BD0166">
            <w:pPr>
              <w:rPr>
                <w:ins w:id="5058" w:author="ST1" w:date="2020-05-20T18:49:00Z"/>
                <w:del w:id="5059" w:author="阿毛" w:date="2021-05-21T17:49:00Z"/>
                <w:rFonts w:ascii="標楷體" w:eastAsia="標楷體" w:hAnsi="標楷體"/>
              </w:rPr>
            </w:pPr>
            <w:ins w:id="5060" w:author="ST1" w:date="2020-05-20T18:49:00Z">
              <w:del w:id="506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6DD723" w14:textId="26AFA6A8" w:rsidR="0086715A" w:rsidDel="007154E3" w:rsidRDefault="0086715A" w:rsidP="00BD0166">
            <w:pPr>
              <w:rPr>
                <w:ins w:id="5062" w:author="ST1" w:date="2020-05-20T18:49:00Z"/>
                <w:del w:id="5063" w:author="阿毛" w:date="2021-05-21T17:49:00Z"/>
                <w:rFonts w:ascii="標楷體" w:eastAsia="標楷體" w:hAnsi="標楷體"/>
              </w:rPr>
            </w:pPr>
            <w:ins w:id="5064" w:author="ST1" w:date="2020-05-20T18:49:00Z">
              <w:del w:id="5065" w:author="阿毛" w:date="2021-05-21T17:49:00Z">
                <w:r w:rsidRPr="0086715A" w:rsidDel="007154E3">
                  <w:rPr>
                    <w:rFonts w:ascii="標楷體" w:eastAsia="標楷體" w:hAnsi="標楷體" w:hint="eastAsia"/>
                    <w:lang w:eastAsia="zh-HK"/>
                  </w:rPr>
                  <w:delText>利息違約金減免明細表</w:delText>
                </w:r>
              </w:del>
            </w:ins>
          </w:p>
          <w:p w14:paraId="124C0A3E" w14:textId="3B9954A5" w:rsidR="0086715A" w:rsidRPr="003E2496" w:rsidDel="007154E3" w:rsidRDefault="0086715A" w:rsidP="00BD0166">
            <w:pPr>
              <w:rPr>
                <w:ins w:id="5066" w:author="ST1" w:date="2020-05-20T18:49:00Z"/>
                <w:del w:id="5067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580DACF" w14:textId="1A0282BD" w:rsidTr="00BD0166">
        <w:trPr>
          <w:trHeight w:val="277"/>
          <w:ins w:id="5068" w:author="ST1" w:date="2020-05-20T18:49:00Z"/>
          <w:del w:id="506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AB87F9" w14:textId="28622B59" w:rsidR="0086715A" w:rsidRPr="00AB69BA" w:rsidDel="007154E3" w:rsidRDefault="0086715A" w:rsidP="00BD0166">
            <w:pPr>
              <w:rPr>
                <w:ins w:id="5070" w:author="ST1" w:date="2020-05-20T18:49:00Z"/>
                <w:del w:id="5071" w:author="阿毛" w:date="2021-05-21T17:49:00Z"/>
                <w:rFonts w:ascii="標楷體" w:eastAsia="標楷體" w:hAnsi="標楷體"/>
              </w:rPr>
            </w:pPr>
            <w:ins w:id="5072" w:author="ST1" w:date="2020-05-20T18:49:00Z">
              <w:del w:id="507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8C32AD" w14:textId="5925CBA6" w:rsidR="0086715A" w:rsidRPr="00AB69BA" w:rsidDel="007154E3" w:rsidRDefault="0086715A" w:rsidP="00BD0166">
            <w:pPr>
              <w:rPr>
                <w:ins w:id="5074" w:author="ST1" w:date="2020-05-20T18:49:00Z"/>
                <w:del w:id="5075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BBFF3D5" w14:textId="202B262E" w:rsidTr="00BD0166">
        <w:trPr>
          <w:trHeight w:val="773"/>
          <w:ins w:id="5076" w:author="ST1" w:date="2020-05-20T18:49:00Z"/>
          <w:del w:id="507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57075F" w14:textId="02859B5B" w:rsidR="0086715A" w:rsidRPr="00AB69BA" w:rsidDel="007154E3" w:rsidRDefault="0086715A" w:rsidP="00BD0166">
            <w:pPr>
              <w:rPr>
                <w:ins w:id="5078" w:author="ST1" w:date="2020-05-20T18:49:00Z"/>
                <w:del w:id="5079" w:author="阿毛" w:date="2021-05-21T17:49:00Z"/>
                <w:rFonts w:ascii="標楷體" w:eastAsia="標楷體" w:hAnsi="標楷體"/>
              </w:rPr>
            </w:pPr>
            <w:ins w:id="5080" w:author="ST1" w:date="2020-05-20T18:49:00Z">
              <w:del w:id="508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C2AEFD" w14:textId="5AA5A801" w:rsidR="0086715A" w:rsidRPr="00AB69BA" w:rsidDel="007154E3" w:rsidRDefault="0086715A" w:rsidP="00BD0166">
            <w:pPr>
              <w:rPr>
                <w:ins w:id="5082" w:author="ST1" w:date="2020-05-20T18:49:00Z"/>
                <w:del w:id="5083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00BE5C7C" w14:textId="04179F01" w:rsidTr="00BD0166">
        <w:trPr>
          <w:trHeight w:val="321"/>
          <w:ins w:id="5084" w:author="ST1" w:date="2020-05-20T18:49:00Z"/>
          <w:del w:id="508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F9F6A3" w14:textId="50F04E43" w:rsidR="0086715A" w:rsidRPr="00AB69BA" w:rsidDel="007154E3" w:rsidRDefault="0086715A" w:rsidP="00BD0166">
            <w:pPr>
              <w:rPr>
                <w:ins w:id="5086" w:author="ST1" w:date="2020-05-20T18:49:00Z"/>
                <w:del w:id="5087" w:author="阿毛" w:date="2021-05-21T17:49:00Z"/>
                <w:rFonts w:ascii="標楷體" w:eastAsia="標楷體" w:hAnsi="標楷體"/>
              </w:rPr>
            </w:pPr>
            <w:ins w:id="5088" w:author="ST1" w:date="2020-05-20T18:49:00Z">
              <w:del w:id="5089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7B742" w14:textId="2DF75228" w:rsidR="0086715A" w:rsidRPr="00AB69BA" w:rsidDel="007154E3" w:rsidRDefault="0086715A" w:rsidP="00BD0166">
            <w:pPr>
              <w:rPr>
                <w:ins w:id="5090" w:author="ST1" w:date="2020-05-20T18:49:00Z"/>
                <w:del w:id="5091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6B63598" w14:textId="330E3BA7" w:rsidTr="00BD0166">
        <w:trPr>
          <w:trHeight w:val="1311"/>
          <w:ins w:id="5092" w:author="ST1" w:date="2020-05-20T18:49:00Z"/>
          <w:del w:id="509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EEBE1E" w14:textId="1CC38F63" w:rsidR="0086715A" w:rsidRPr="00AB69BA" w:rsidDel="007154E3" w:rsidRDefault="0086715A" w:rsidP="00BD0166">
            <w:pPr>
              <w:rPr>
                <w:ins w:id="5094" w:author="ST1" w:date="2020-05-20T18:49:00Z"/>
                <w:del w:id="5095" w:author="阿毛" w:date="2021-05-21T17:49:00Z"/>
                <w:rFonts w:ascii="標楷體" w:eastAsia="標楷體" w:hAnsi="標楷體"/>
              </w:rPr>
            </w:pPr>
            <w:ins w:id="5096" w:author="ST1" w:date="2020-05-20T18:49:00Z">
              <w:del w:id="509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039CC" w14:textId="15608656" w:rsidR="0086715A" w:rsidRPr="00AB69BA" w:rsidDel="007154E3" w:rsidRDefault="0086715A" w:rsidP="00BD0166">
            <w:pPr>
              <w:rPr>
                <w:ins w:id="5098" w:author="ST1" w:date="2020-05-20T18:49:00Z"/>
                <w:del w:id="5099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71863D27" w14:textId="50C313AB" w:rsidTr="00BD0166">
        <w:trPr>
          <w:trHeight w:val="278"/>
          <w:ins w:id="5100" w:author="ST1" w:date="2020-05-20T18:49:00Z"/>
          <w:del w:id="510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32C85C" w14:textId="2FBA6AA9" w:rsidR="0086715A" w:rsidRPr="00AB69BA" w:rsidDel="007154E3" w:rsidRDefault="0086715A" w:rsidP="00BD0166">
            <w:pPr>
              <w:rPr>
                <w:ins w:id="5102" w:author="ST1" w:date="2020-05-20T18:49:00Z"/>
                <w:del w:id="5103" w:author="阿毛" w:date="2021-05-21T17:49:00Z"/>
                <w:rFonts w:ascii="標楷體" w:eastAsia="標楷體" w:hAnsi="標楷體"/>
              </w:rPr>
            </w:pPr>
            <w:ins w:id="5104" w:author="ST1" w:date="2020-05-20T18:49:00Z">
              <w:del w:id="510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3D377B" w14:textId="1D9AA545" w:rsidR="0086715A" w:rsidRPr="00AB69BA" w:rsidDel="007154E3" w:rsidRDefault="0086715A" w:rsidP="00BD0166">
            <w:pPr>
              <w:rPr>
                <w:ins w:id="5106" w:author="ST1" w:date="2020-05-20T18:49:00Z"/>
                <w:del w:id="5107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49AB7BDA" w14:textId="17E77CFF" w:rsidTr="00BD0166">
        <w:trPr>
          <w:trHeight w:val="358"/>
          <w:ins w:id="5108" w:author="ST1" w:date="2020-05-20T18:49:00Z"/>
          <w:del w:id="510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4E858" w14:textId="4AE7DCCE" w:rsidR="0086715A" w:rsidRPr="00AB69BA" w:rsidDel="007154E3" w:rsidRDefault="0086715A" w:rsidP="00BD0166">
            <w:pPr>
              <w:rPr>
                <w:ins w:id="5110" w:author="ST1" w:date="2020-05-20T18:49:00Z"/>
                <w:del w:id="5111" w:author="阿毛" w:date="2021-05-21T17:49:00Z"/>
                <w:rFonts w:ascii="標楷體" w:eastAsia="標楷體" w:hAnsi="標楷體"/>
              </w:rPr>
            </w:pPr>
            <w:ins w:id="5112" w:author="ST1" w:date="2020-05-20T18:49:00Z">
              <w:del w:id="511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B25673" w14:textId="3C0E9E9B" w:rsidR="0086715A" w:rsidRPr="00AB69BA" w:rsidDel="007154E3" w:rsidRDefault="0086715A" w:rsidP="00BD0166">
            <w:pPr>
              <w:rPr>
                <w:ins w:id="5114" w:author="ST1" w:date="2020-05-20T18:49:00Z"/>
                <w:del w:id="5115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5E278A92" w14:textId="675DE0A1" w:rsidTr="00BD0166">
        <w:trPr>
          <w:trHeight w:val="278"/>
          <w:ins w:id="5116" w:author="ST1" w:date="2020-05-20T18:49:00Z"/>
          <w:del w:id="511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BB409F" w14:textId="17C6360D" w:rsidR="0086715A" w:rsidRPr="00AB69BA" w:rsidDel="007154E3" w:rsidRDefault="0086715A" w:rsidP="00BD0166">
            <w:pPr>
              <w:rPr>
                <w:ins w:id="5118" w:author="ST1" w:date="2020-05-20T18:49:00Z"/>
                <w:del w:id="5119" w:author="阿毛" w:date="2021-05-21T17:49:00Z"/>
                <w:rFonts w:ascii="標楷體" w:eastAsia="標楷體" w:hAnsi="標楷體"/>
              </w:rPr>
            </w:pPr>
            <w:ins w:id="5120" w:author="ST1" w:date="2020-05-20T18:49:00Z">
              <w:del w:id="512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AAF936" w14:textId="2A1449BF" w:rsidR="0086715A" w:rsidRPr="00AB69BA" w:rsidDel="007154E3" w:rsidRDefault="0086715A" w:rsidP="00BD0166">
            <w:pPr>
              <w:rPr>
                <w:ins w:id="5122" w:author="ST1" w:date="2020-05-20T18:49:00Z"/>
                <w:del w:id="5123" w:author="阿毛" w:date="2021-05-21T17:49:00Z"/>
                <w:rFonts w:ascii="標楷體" w:eastAsia="標楷體" w:hAnsi="標楷體"/>
              </w:rPr>
            </w:pPr>
          </w:p>
        </w:tc>
      </w:tr>
    </w:tbl>
    <w:p w14:paraId="2DFBE9EB" w14:textId="177F5BD4" w:rsidR="0086715A" w:rsidDel="007154E3" w:rsidRDefault="0086715A" w:rsidP="0086715A">
      <w:pPr>
        <w:rPr>
          <w:ins w:id="5124" w:author="ST1" w:date="2020-05-20T18:49:00Z"/>
          <w:del w:id="5125" w:author="阿毛" w:date="2021-05-21T17:49:00Z"/>
          <w:rFonts w:ascii="標楷體" w:eastAsia="標楷體" w:hAnsi="標楷體"/>
        </w:rPr>
      </w:pPr>
    </w:p>
    <w:p w14:paraId="34499EE9" w14:textId="74AEC2A3" w:rsidR="0086715A" w:rsidDel="007154E3" w:rsidRDefault="0086715A" w:rsidP="0086715A">
      <w:pPr>
        <w:widowControl/>
        <w:rPr>
          <w:ins w:id="5126" w:author="ST1" w:date="2020-05-20T18:49:00Z"/>
          <w:del w:id="5127" w:author="阿毛" w:date="2021-05-21T17:49:00Z"/>
          <w:rFonts w:ascii="標楷體" w:eastAsia="標楷體" w:hAnsi="標楷體"/>
        </w:rPr>
      </w:pPr>
      <w:ins w:id="5128" w:author="ST1" w:date="2020-05-20T18:49:00Z">
        <w:del w:id="5129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07620F83" w14:textId="6F6DE34B" w:rsidR="0086715A" w:rsidRPr="00AB69BA" w:rsidDel="007154E3" w:rsidRDefault="0086715A" w:rsidP="0086715A">
      <w:pPr>
        <w:rPr>
          <w:ins w:id="5130" w:author="ST1" w:date="2020-05-20T18:49:00Z"/>
          <w:del w:id="5131" w:author="阿毛" w:date="2021-05-21T17:49:00Z"/>
          <w:rFonts w:ascii="標楷體" w:eastAsia="標楷體" w:hAnsi="標楷體"/>
        </w:rPr>
      </w:pPr>
    </w:p>
    <w:p w14:paraId="57F9D746" w14:textId="6BECFD68" w:rsidR="0086715A" w:rsidRPr="00AB69BA" w:rsidDel="007154E3" w:rsidRDefault="0086715A" w:rsidP="0086715A">
      <w:pPr>
        <w:pStyle w:val="a"/>
        <w:rPr>
          <w:ins w:id="5132" w:author="ST1" w:date="2020-05-20T18:49:00Z"/>
          <w:del w:id="5133" w:author="阿毛" w:date="2021-05-21T17:49:00Z"/>
        </w:rPr>
      </w:pPr>
      <w:ins w:id="5134" w:author="ST1" w:date="2020-05-20T18:49:00Z">
        <w:del w:id="5135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26C48B99" w14:textId="271BB77D" w:rsidR="0086715A" w:rsidDel="007154E3" w:rsidRDefault="0086715A" w:rsidP="0086715A">
      <w:pPr>
        <w:adjustRightInd w:val="0"/>
        <w:spacing w:afterLines="20" w:after="72"/>
        <w:ind w:leftChars="472" w:left="1133" w:firstLineChars="200" w:firstLine="480"/>
        <w:rPr>
          <w:ins w:id="5136" w:author="ST1" w:date="2020-05-20T18:49:00Z"/>
          <w:del w:id="5137" w:author="阿毛" w:date="2021-05-21T17:49:00Z"/>
          <w:rFonts w:ascii="標楷體" w:eastAsia="標楷體" w:hAnsi="標楷體" w:cs="標楷體"/>
          <w:kern w:val="0"/>
          <w:szCs w:val="28"/>
        </w:rPr>
      </w:pPr>
      <w:ins w:id="5138" w:author="ST1" w:date="2020-05-20T18:49:00Z">
        <w:del w:id="5139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9C31125" w14:textId="572F9414" w:rsidR="0086715A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140" w:author="ST1" w:date="2020-05-20T18:50:00Z"/>
          <w:del w:id="5141" w:author="阿毛" w:date="2021-05-21T17:49:00Z"/>
          <w:rFonts w:ascii="標楷體" w:eastAsia="標楷體" w:hAnsi="標楷體"/>
        </w:rPr>
      </w:pPr>
      <w:ins w:id="5142" w:author="ST1" w:date="2020-05-20T18:49:00Z">
        <w:del w:id="5143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5D2C2706" w14:textId="399068CE" w:rsidR="0086715A" w:rsidRPr="006E3B5B" w:rsidDel="007154E3" w:rsidRDefault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144" w:author="ST1" w:date="2020-05-20T18:49:00Z"/>
          <w:del w:id="5145" w:author="阿毛" w:date="2021-05-21T17:49:00Z"/>
          <w:rFonts w:ascii="標楷體" w:eastAsia="標楷體" w:hAnsi="標楷體"/>
        </w:rPr>
        <w:pPrChange w:id="5146" w:author="ST1" w:date="2020-05-20T18:50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147" w:author="ST1" w:date="2020-05-20T18:49:00Z">
        <w:del w:id="5148" w:author="阿毛" w:date="2021-05-21T17:49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5149" w:author="ST1" w:date="2020-05-20T18:50:00Z">
        <w:del w:id="5150" w:author="阿毛" w:date="2021-05-21T17:49:00Z">
          <w:r w:rsidDel="007154E3">
            <w:rPr>
              <w:rFonts w:ascii="標楷體" w:eastAsia="標楷體" w:hAnsi="標楷體"/>
            </w:rPr>
            <w:delText>2</w:delText>
          </w:r>
        </w:del>
      </w:ins>
      <w:ins w:id="5151" w:author="ST1" w:date="2020-05-20T18:49:00Z">
        <w:del w:id="5152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5153" w:author="ST1" w:date="2020-05-20T18:50:00Z">
        <w:del w:id="5154" w:author="阿毛" w:date="2021-05-21T17:49:00Z">
          <w:r w:rsidRPr="0086715A" w:rsidDel="007154E3">
            <w:rPr>
              <w:rFonts w:ascii="標楷體" w:eastAsia="標楷體" w:hAnsi="標楷體" w:hint="eastAsia"/>
              <w:lang w:eastAsia="zh-HK"/>
            </w:rPr>
            <w:delText>利息違約金減免明細表</w:delText>
          </w:r>
        </w:del>
      </w:ins>
    </w:p>
    <w:p w14:paraId="01E20519" w14:textId="74117B21" w:rsidR="0086715A" w:rsidRPr="006E3B5B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155" w:author="ST1" w:date="2020-05-20T18:49:00Z"/>
          <w:del w:id="5156" w:author="阿毛" w:date="2021-05-21T17:49:00Z"/>
          <w:rFonts w:ascii="標楷體" w:eastAsia="標楷體" w:hAnsi="標楷體"/>
        </w:rPr>
      </w:pPr>
    </w:p>
    <w:p w14:paraId="4C0ED843" w14:textId="5BF97D94" w:rsidR="0086715A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157" w:author="ST1" w:date="2020-05-20T18:51:00Z"/>
          <w:del w:id="5158" w:author="阿毛" w:date="2021-05-21T17:49:00Z"/>
          <w:rFonts w:ascii="標楷體" w:eastAsia="標楷體" w:hAnsi="標楷體"/>
        </w:rPr>
      </w:pPr>
      <w:ins w:id="5159" w:author="ST1" w:date="2020-05-20T18:49:00Z">
        <w:del w:id="5160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5161" w:author="ST1" w:date="2020-05-20T18:51:00Z">
        <w:del w:id="5162" w:author="阿毛" w:date="2021-05-21T17:49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</w:del>
      </w:ins>
      <w:ins w:id="5163" w:author="ST1" w:date="2020-05-20T18:49:00Z">
        <w:del w:id="5164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3D0E76B8" w14:textId="0D538C2F" w:rsidR="0086715A" w:rsidRPr="00904DBC" w:rsidDel="007154E3" w:rsidRDefault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165" w:author="ST1" w:date="2020-05-20T18:49:00Z"/>
          <w:del w:id="5166" w:author="阿毛" w:date="2021-05-21T17:49:00Z"/>
          <w:rFonts w:ascii="標楷體" w:eastAsia="標楷體" w:hAnsi="標楷體"/>
        </w:rPr>
      </w:pPr>
    </w:p>
    <w:p w14:paraId="708B6D8F" w14:textId="59358C63" w:rsidR="0086715A" w:rsidDel="007154E3" w:rsidRDefault="0086715A" w:rsidP="0086715A">
      <w:pPr>
        <w:autoSpaceDE w:val="0"/>
        <w:autoSpaceDN w:val="0"/>
        <w:adjustRightInd w:val="0"/>
        <w:rPr>
          <w:ins w:id="5167" w:author="ST1" w:date="2020-05-20T18:49:00Z"/>
          <w:del w:id="5168" w:author="阿毛" w:date="2021-05-21T17:49:00Z"/>
          <w:rFonts w:ascii="標楷體" w:hAnsi="標楷體"/>
        </w:rPr>
      </w:pPr>
    </w:p>
    <w:p w14:paraId="2FF70461" w14:textId="1A3BD140" w:rsidR="0086715A" w:rsidRPr="00AB69BA" w:rsidDel="007154E3" w:rsidRDefault="0086715A" w:rsidP="0086715A">
      <w:pPr>
        <w:pStyle w:val="a"/>
        <w:rPr>
          <w:ins w:id="5169" w:author="ST1" w:date="2020-05-20T18:49:00Z"/>
          <w:del w:id="5170" w:author="阿毛" w:date="2021-05-21T17:49:00Z"/>
        </w:rPr>
      </w:pPr>
      <w:ins w:id="5171" w:author="ST1" w:date="2020-05-20T18:49:00Z">
        <w:del w:id="5172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86715A" w:rsidRPr="00CA6569" w:rsidDel="007154E3" w14:paraId="084A3B50" w14:textId="61E5E1AC" w:rsidTr="00BD0166">
        <w:trPr>
          <w:trHeight w:val="388"/>
          <w:jc w:val="center"/>
          <w:ins w:id="5173" w:author="ST1" w:date="2020-05-20T18:49:00Z"/>
          <w:del w:id="5174" w:author="阿毛" w:date="2021-05-21T17:49:00Z"/>
        </w:trPr>
        <w:tc>
          <w:tcPr>
            <w:tcW w:w="482" w:type="dxa"/>
            <w:vMerge w:val="restart"/>
          </w:tcPr>
          <w:p w14:paraId="326FD9C7" w14:textId="71A73611" w:rsidR="0086715A" w:rsidRPr="00CA6569" w:rsidDel="007154E3" w:rsidRDefault="0086715A" w:rsidP="00BD0166">
            <w:pPr>
              <w:rPr>
                <w:ins w:id="5175" w:author="ST1" w:date="2020-05-20T18:49:00Z"/>
                <w:del w:id="5176" w:author="阿毛" w:date="2021-05-21T17:49:00Z"/>
                <w:rFonts w:ascii="標楷體" w:eastAsia="標楷體" w:hAnsi="標楷體"/>
              </w:rPr>
            </w:pPr>
            <w:ins w:id="5177" w:author="ST1" w:date="2020-05-20T18:49:00Z">
              <w:del w:id="517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08026749" w14:textId="3890D2E6" w:rsidR="0086715A" w:rsidRPr="00CA6569" w:rsidDel="007154E3" w:rsidRDefault="0086715A" w:rsidP="00BD0166">
            <w:pPr>
              <w:rPr>
                <w:ins w:id="5179" w:author="ST1" w:date="2020-05-20T18:49:00Z"/>
                <w:del w:id="5180" w:author="阿毛" w:date="2021-05-21T17:49:00Z"/>
                <w:rFonts w:ascii="標楷體" w:eastAsia="標楷體" w:hAnsi="標楷體"/>
              </w:rPr>
            </w:pPr>
            <w:ins w:id="5181" w:author="ST1" w:date="2020-05-20T18:49:00Z">
              <w:del w:id="518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5F4113A4" w14:textId="02DDB135" w:rsidR="0086715A" w:rsidRPr="00CA6569" w:rsidDel="007154E3" w:rsidRDefault="0086715A" w:rsidP="00BD0166">
            <w:pPr>
              <w:jc w:val="center"/>
              <w:rPr>
                <w:ins w:id="5183" w:author="ST1" w:date="2020-05-20T18:49:00Z"/>
                <w:del w:id="5184" w:author="阿毛" w:date="2021-05-21T17:49:00Z"/>
                <w:rFonts w:ascii="標楷體" w:eastAsia="標楷體" w:hAnsi="標楷體"/>
              </w:rPr>
            </w:pPr>
            <w:ins w:id="5185" w:author="ST1" w:date="2020-05-20T18:49:00Z">
              <w:del w:id="518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5E9B564A" w14:textId="79C3A6E0" w:rsidR="0086715A" w:rsidRPr="00CA6569" w:rsidDel="007154E3" w:rsidRDefault="0086715A" w:rsidP="00BD0166">
            <w:pPr>
              <w:rPr>
                <w:ins w:id="5187" w:author="ST1" w:date="2020-05-20T18:49:00Z"/>
                <w:del w:id="5188" w:author="阿毛" w:date="2021-05-21T17:49:00Z"/>
                <w:rFonts w:ascii="標楷體" w:eastAsia="標楷體" w:hAnsi="標楷體"/>
              </w:rPr>
            </w:pPr>
            <w:ins w:id="5189" w:author="ST1" w:date="2020-05-20T18:49:00Z">
              <w:del w:id="519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86715A" w:rsidRPr="00CA6569" w:rsidDel="007154E3" w14:paraId="0C062CE1" w14:textId="231BED75" w:rsidTr="00BD0166">
        <w:trPr>
          <w:trHeight w:val="244"/>
          <w:jc w:val="center"/>
          <w:ins w:id="5191" w:author="ST1" w:date="2020-05-20T18:49:00Z"/>
          <w:del w:id="5192" w:author="阿毛" w:date="2021-05-21T17:49:00Z"/>
        </w:trPr>
        <w:tc>
          <w:tcPr>
            <w:tcW w:w="482" w:type="dxa"/>
            <w:vMerge/>
          </w:tcPr>
          <w:p w14:paraId="22D22B27" w14:textId="4B0F7EE4" w:rsidR="0086715A" w:rsidRPr="00CA6569" w:rsidDel="007154E3" w:rsidRDefault="0086715A" w:rsidP="00BD0166">
            <w:pPr>
              <w:rPr>
                <w:ins w:id="5193" w:author="ST1" w:date="2020-05-20T18:49:00Z"/>
                <w:del w:id="5194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73CE4EC2" w14:textId="2C83D0E3" w:rsidR="0086715A" w:rsidRPr="00CA6569" w:rsidDel="007154E3" w:rsidRDefault="0086715A" w:rsidP="00BD0166">
            <w:pPr>
              <w:rPr>
                <w:ins w:id="5195" w:author="ST1" w:date="2020-05-20T18:49:00Z"/>
                <w:del w:id="5196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CB04F47" w14:textId="6358410F" w:rsidR="0086715A" w:rsidRPr="00CA6569" w:rsidDel="007154E3" w:rsidRDefault="0086715A" w:rsidP="00BD0166">
            <w:pPr>
              <w:rPr>
                <w:ins w:id="5197" w:author="ST1" w:date="2020-05-20T18:49:00Z"/>
                <w:del w:id="5198" w:author="阿毛" w:date="2021-05-21T17:49:00Z"/>
                <w:rFonts w:ascii="標楷體" w:eastAsia="標楷體" w:hAnsi="標楷體"/>
              </w:rPr>
            </w:pPr>
            <w:ins w:id="5199" w:author="ST1" w:date="2020-05-20T18:49:00Z">
              <w:del w:id="5200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22DE38BA" w14:textId="577D64EE" w:rsidR="0086715A" w:rsidRPr="00CA6569" w:rsidDel="007154E3" w:rsidRDefault="0086715A" w:rsidP="00BD0166">
            <w:pPr>
              <w:rPr>
                <w:ins w:id="5201" w:author="ST1" w:date="2020-05-20T18:49:00Z"/>
                <w:del w:id="5202" w:author="阿毛" w:date="2021-05-21T17:49:00Z"/>
                <w:rFonts w:ascii="標楷體" w:eastAsia="標楷體" w:hAnsi="標楷體"/>
              </w:rPr>
            </w:pPr>
            <w:ins w:id="5203" w:author="ST1" w:date="2020-05-20T18:49:00Z">
              <w:del w:id="520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4232FA8E" w14:textId="0FEE0FC5" w:rsidR="0086715A" w:rsidRPr="00CA6569" w:rsidDel="007154E3" w:rsidRDefault="0086715A" w:rsidP="00BD0166">
            <w:pPr>
              <w:rPr>
                <w:ins w:id="5205" w:author="ST1" w:date="2020-05-20T18:49:00Z"/>
                <w:del w:id="5206" w:author="阿毛" w:date="2021-05-21T17:49:00Z"/>
                <w:rFonts w:ascii="標楷體" w:eastAsia="標楷體" w:hAnsi="標楷體"/>
              </w:rPr>
            </w:pPr>
            <w:ins w:id="5207" w:author="ST1" w:date="2020-05-20T18:49:00Z">
              <w:del w:id="520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38C30243" w14:textId="307F0EB1" w:rsidR="0086715A" w:rsidRPr="00CA6569" w:rsidDel="007154E3" w:rsidRDefault="0086715A" w:rsidP="00BD0166">
            <w:pPr>
              <w:rPr>
                <w:ins w:id="5209" w:author="ST1" w:date="2020-05-20T18:49:00Z"/>
                <w:del w:id="5210" w:author="阿毛" w:date="2021-05-21T17:49:00Z"/>
                <w:rFonts w:ascii="標楷體" w:eastAsia="標楷體" w:hAnsi="標楷體"/>
              </w:rPr>
            </w:pPr>
            <w:ins w:id="5211" w:author="ST1" w:date="2020-05-20T18:49:00Z">
              <w:del w:id="521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2C3A94AA" w14:textId="1F76A5C4" w:rsidR="0086715A" w:rsidRPr="00CA6569" w:rsidDel="007154E3" w:rsidRDefault="0086715A" w:rsidP="00BD0166">
            <w:pPr>
              <w:rPr>
                <w:ins w:id="5213" w:author="ST1" w:date="2020-05-20T18:49:00Z"/>
                <w:del w:id="5214" w:author="阿毛" w:date="2021-05-21T17:49:00Z"/>
                <w:rFonts w:ascii="標楷體" w:eastAsia="標楷體" w:hAnsi="標楷體"/>
              </w:rPr>
            </w:pPr>
            <w:ins w:id="5215" w:author="ST1" w:date="2020-05-20T18:49:00Z">
              <w:del w:id="521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5E660CCE" w14:textId="25C21E94" w:rsidR="0086715A" w:rsidRPr="00CA6569" w:rsidDel="007154E3" w:rsidRDefault="0086715A" w:rsidP="00BD0166">
            <w:pPr>
              <w:rPr>
                <w:ins w:id="5217" w:author="ST1" w:date="2020-05-20T18:49:00Z"/>
                <w:del w:id="5218" w:author="阿毛" w:date="2021-05-21T17:49:00Z"/>
                <w:rFonts w:ascii="標楷體" w:eastAsia="標楷體" w:hAnsi="標楷體"/>
              </w:rPr>
            </w:pPr>
          </w:p>
        </w:tc>
      </w:tr>
      <w:tr w:rsidR="0086715A" w:rsidRPr="00CA6569" w:rsidDel="007154E3" w14:paraId="51DF22DB" w14:textId="4B07002B" w:rsidTr="00BD0166">
        <w:trPr>
          <w:trHeight w:val="291"/>
          <w:jc w:val="center"/>
          <w:ins w:id="5219" w:author="ST1" w:date="2020-05-20T18:49:00Z"/>
          <w:del w:id="5220" w:author="阿毛" w:date="2021-05-21T17:49:00Z"/>
        </w:trPr>
        <w:tc>
          <w:tcPr>
            <w:tcW w:w="482" w:type="dxa"/>
          </w:tcPr>
          <w:p w14:paraId="63F478BF" w14:textId="7645B6CA" w:rsidR="0086715A" w:rsidRPr="00CA6569" w:rsidDel="007154E3" w:rsidRDefault="0086715A" w:rsidP="0086715A">
            <w:pPr>
              <w:rPr>
                <w:ins w:id="5221" w:author="ST1" w:date="2020-05-20T18:49:00Z"/>
                <w:del w:id="5222" w:author="阿毛" w:date="2021-05-21T17:49:00Z"/>
                <w:rFonts w:ascii="標楷體" w:eastAsia="標楷體" w:hAnsi="標楷體"/>
              </w:rPr>
            </w:pPr>
            <w:ins w:id="5223" w:author="ST1" w:date="2020-05-20T18:49:00Z">
              <w:del w:id="5224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34C91C64" w14:textId="0259040C" w:rsidR="0086715A" w:rsidRPr="00CA6569" w:rsidDel="007154E3" w:rsidRDefault="0086715A" w:rsidP="0086715A">
            <w:pPr>
              <w:rPr>
                <w:ins w:id="5225" w:author="ST1" w:date="2020-05-20T18:49:00Z"/>
                <w:del w:id="5226" w:author="阿毛" w:date="2021-05-21T17:49:00Z"/>
                <w:rFonts w:ascii="標楷體" w:eastAsia="標楷體" w:hAnsi="標楷體"/>
              </w:rPr>
            </w:pPr>
            <w:ins w:id="5227" w:author="ST1" w:date="2020-05-20T18:50:00Z">
              <w:del w:id="5228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2252FC7A" w14:textId="20573F1C" w:rsidR="0086715A" w:rsidRPr="00CA6569" w:rsidDel="007154E3" w:rsidRDefault="0086715A" w:rsidP="0086715A">
            <w:pPr>
              <w:rPr>
                <w:ins w:id="5229" w:author="ST1" w:date="2020-05-20T18:49:00Z"/>
                <w:del w:id="5230" w:author="阿毛" w:date="2021-05-21T17:49:00Z"/>
                <w:rFonts w:ascii="標楷體" w:eastAsia="標楷體" w:hAnsi="標楷體" w:cs="新細明體"/>
              </w:rPr>
            </w:pPr>
            <w:ins w:id="5231" w:author="ST1" w:date="2020-05-20T18:50:00Z">
              <w:del w:id="5232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64AC871F" w14:textId="45BF86A2" w:rsidR="0086715A" w:rsidRPr="00CA6569" w:rsidDel="007154E3" w:rsidRDefault="0086715A" w:rsidP="0086715A">
            <w:pPr>
              <w:rPr>
                <w:ins w:id="5233" w:author="ST1" w:date="2020-05-20T18:49:00Z"/>
                <w:del w:id="5234" w:author="阿毛" w:date="2021-05-21T17:49:00Z"/>
                <w:rFonts w:ascii="標楷體" w:eastAsia="標楷體" w:hAnsi="標楷體"/>
              </w:rPr>
            </w:pPr>
            <w:ins w:id="5235" w:author="ST1" w:date="2020-05-20T18:50:00Z">
              <w:del w:id="5236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9C88FF2" w14:textId="5F9CDBCD" w:rsidR="0086715A" w:rsidRPr="00CA6569" w:rsidDel="007154E3" w:rsidRDefault="0086715A" w:rsidP="0086715A">
            <w:pPr>
              <w:rPr>
                <w:ins w:id="5237" w:author="ST1" w:date="2020-05-20T18:49:00Z"/>
                <w:del w:id="5238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E470F08" w14:textId="39BCE5B7" w:rsidR="0086715A" w:rsidRPr="00CA6569" w:rsidDel="007154E3" w:rsidRDefault="0086715A" w:rsidP="0086715A">
            <w:pPr>
              <w:rPr>
                <w:ins w:id="5239" w:author="ST1" w:date="2020-05-20T18:49:00Z"/>
                <w:del w:id="5240" w:author="阿毛" w:date="2021-05-21T17:49:00Z"/>
                <w:rFonts w:ascii="標楷體" w:eastAsia="標楷體" w:hAnsi="標楷體"/>
              </w:rPr>
            </w:pPr>
            <w:ins w:id="5241" w:author="ST1" w:date="2020-05-20T18:50:00Z">
              <w:del w:id="5242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71870C2" w14:textId="1EC5608B" w:rsidR="0086715A" w:rsidRPr="00CA6569" w:rsidDel="007154E3" w:rsidRDefault="0086715A" w:rsidP="0086715A">
            <w:pPr>
              <w:rPr>
                <w:ins w:id="5243" w:author="ST1" w:date="2020-05-20T18:49:00Z"/>
                <w:del w:id="5244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FAAADEC" w14:textId="5018306F" w:rsidR="0086715A" w:rsidRPr="00CA6569" w:rsidDel="007154E3" w:rsidRDefault="0086715A" w:rsidP="0086715A">
            <w:pPr>
              <w:rPr>
                <w:ins w:id="5245" w:author="ST1" w:date="2020-05-20T18:49:00Z"/>
                <w:del w:id="5246" w:author="阿毛" w:date="2021-05-21T17:49:00Z"/>
                <w:rFonts w:ascii="標楷體" w:eastAsia="標楷體" w:hAnsi="標楷體"/>
              </w:rPr>
            </w:pPr>
            <w:ins w:id="5247" w:author="ST1" w:date="2020-05-20T18:50:00Z">
              <w:del w:id="5248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86715A" w:rsidRPr="00E058D3" w:rsidDel="007154E3" w14:paraId="3576FE90" w14:textId="5623DAB4" w:rsidTr="00BD0166">
        <w:trPr>
          <w:trHeight w:val="291"/>
          <w:jc w:val="center"/>
          <w:ins w:id="5249" w:author="ST1" w:date="2020-05-20T18:49:00Z"/>
          <w:del w:id="5250" w:author="阿毛" w:date="2021-05-21T17:49:00Z"/>
        </w:trPr>
        <w:tc>
          <w:tcPr>
            <w:tcW w:w="482" w:type="dxa"/>
          </w:tcPr>
          <w:p w14:paraId="78490997" w14:textId="63656CA8" w:rsidR="0086715A" w:rsidRPr="00CA6569" w:rsidDel="007154E3" w:rsidRDefault="0086715A" w:rsidP="00BD0166">
            <w:pPr>
              <w:rPr>
                <w:ins w:id="5251" w:author="ST1" w:date="2020-05-20T18:49:00Z"/>
                <w:del w:id="5252" w:author="阿毛" w:date="2021-05-21T17:49:00Z"/>
                <w:rFonts w:ascii="標楷體" w:eastAsia="標楷體" w:hAnsi="標楷體"/>
              </w:rPr>
            </w:pPr>
            <w:ins w:id="5253" w:author="ST1" w:date="2020-05-20T18:49:00Z">
              <w:del w:id="5254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501E47C" w14:textId="45064E8F" w:rsidR="0086715A" w:rsidRPr="00CA6569" w:rsidDel="007154E3" w:rsidRDefault="0086715A" w:rsidP="00BD0166">
            <w:pPr>
              <w:rPr>
                <w:ins w:id="5255" w:author="ST1" w:date="2020-05-20T18:49:00Z"/>
                <w:del w:id="5256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54A741FC" w14:textId="1E00A283" w:rsidR="0086715A" w:rsidRPr="00CA6569" w:rsidDel="007154E3" w:rsidRDefault="0086715A" w:rsidP="00BD0166">
            <w:pPr>
              <w:rPr>
                <w:ins w:id="5257" w:author="ST1" w:date="2020-05-20T18:49:00Z"/>
                <w:del w:id="5258" w:author="阿毛" w:date="2021-05-21T17:49:00Z"/>
                <w:rFonts w:ascii="標楷體" w:eastAsia="標楷體" w:hAnsi="標楷體" w:cs="新細明體"/>
              </w:rPr>
            </w:pPr>
          </w:p>
        </w:tc>
        <w:tc>
          <w:tcPr>
            <w:tcW w:w="897" w:type="dxa"/>
          </w:tcPr>
          <w:p w14:paraId="2F9B51B1" w14:textId="196737E9" w:rsidR="0086715A" w:rsidRPr="00CA6569" w:rsidDel="007154E3" w:rsidRDefault="0086715A" w:rsidP="00BD0166">
            <w:pPr>
              <w:rPr>
                <w:ins w:id="5259" w:author="ST1" w:date="2020-05-20T18:49:00Z"/>
                <w:del w:id="5260" w:author="阿毛" w:date="2021-05-21T17:49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7499B16A" w14:textId="27D8A197" w:rsidR="0086715A" w:rsidRPr="00CA6569" w:rsidDel="007154E3" w:rsidRDefault="0086715A" w:rsidP="00BD0166">
            <w:pPr>
              <w:rPr>
                <w:ins w:id="5261" w:author="ST1" w:date="2020-05-20T18:49:00Z"/>
                <w:del w:id="5262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7381F9A" w14:textId="3CBBDD52" w:rsidR="0086715A" w:rsidRPr="00CA6569" w:rsidDel="007154E3" w:rsidRDefault="0086715A" w:rsidP="00BD0166">
            <w:pPr>
              <w:rPr>
                <w:ins w:id="5263" w:author="ST1" w:date="2020-05-20T18:49:00Z"/>
                <w:del w:id="5264" w:author="阿毛" w:date="2021-05-21T17:49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F212698" w14:textId="0E2666DD" w:rsidR="0086715A" w:rsidRPr="00CA6569" w:rsidDel="007154E3" w:rsidRDefault="0086715A" w:rsidP="00BD0166">
            <w:pPr>
              <w:rPr>
                <w:ins w:id="5265" w:author="ST1" w:date="2020-05-20T18:49:00Z"/>
                <w:del w:id="5266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5D27248" w14:textId="7244D81E" w:rsidR="0086715A" w:rsidRPr="00CA6569" w:rsidDel="007154E3" w:rsidRDefault="0086715A" w:rsidP="00BD0166">
            <w:pPr>
              <w:rPr>
                <w:ins w:id="5267" w:author="ST1" w:date="2020-05-20T18:49:00Z"/>
                <w:del w:id="5268" w:author="阿毛" w:date="2021-05-21T17:49:00Z"/>
                <w:rFonts w:ascii="標楷體" w:eastAsia="標楷體" w:hAnsi="標楷體"/>
              </w:rPr>
            </w:pPr>
          </w:p>
        </w:tc>
      </w:tr>
      <w:tr w:rsidR="0086715A" w:rsidRPr="00CA6569" w:rsidDel="007154E3" w14:paraId="7EE60840" w14:textId="1FFD648B" w:rsidTr="00BD0166">
        <w:trPr>
          <w:trHeight w:val="291"/>
          <w:jc w:val="center"/>
          <w:ins w:id="5269" w:author="ST1" w:date="2020-05-20T18:49:00Z"/>
          <w:del w:id="5270" w:author="阿毛" w:date="2021-05-21T17:49:00Z"/>
        </w:trPr>
        <w:tc>
          <w:tcPr>
            <w:tcW w:w="482" w:type="dxa"/>
          </w:tcPr>
          <w:p w14:paraId="31109BF3" w14:textId="21A6FDBB" w:rsidR="0086715A" w:rsidRPr="00CA6569" w:rsidDel="007154E3" w:rsidRDefault="0086715A" w:rsidP="00BD0166">
            <w:pPr>
              <w:rPr>
                <w:ins w:id="5271" w:author="ST1" w:date="2020-05-20T18:49:00Z"/>
                <w:del w:id="5272" w:author="阿毛" w:date="2021-05-21T17:49:00Z"/>
                <w:rFonts w:ascii="標楷體" w:eastAsia="標楷體" w:hAnsi="標楷體"/>
              </w:rPr>
            </w:pPr>
            <w:ins w:id="5273" w:author="ST1" w:date="2020-05-20T18:49:00Z">
              <w:del w:id="5274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653B979C" w14:textId="1E60A243" w:rsidR="0086715A" w:rsidRPr="00CA6569" w:rsidDel="007154E3" w:rsidRDefault="0086715A" w:rsidP="00BD0166">
            <w:pPr>
              <w:rPr>
                <w:ins w:id="5275" w:author="ST1" w:date="2020-05-20T18:49:00Z"/>
                <w:del w:id="5276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A342FD0" w14:textId="7C3DA812" w:rsidR="0086715A" w:rsidRPr="00CA6569" w:rsidDel="007154E3" w:rsidRDefault="0086715A" w:rsidP="00BD0166">
            <w:pPr>
              <w:rPr>
                <w:ins w:id="5277" w:author="ST1" w:date="2020-05-20T18:49:00Z"/>
                <w:del w:id="5278" w:author="阿毛" w:date="2021-05-21T17:49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7F1B06DD" w14:textId="6465C288" w:rsidR="0086715A" w:rsidRPr="00CA6569" w:rsidDel="007154E3" w:rsidRDefault="0086715A" w:rsidP="00BD0166">
            <w:pPr>
              <w:rPr>
                <w:ins w:id="5279" w:author="ST1" w:date="2020-05-20T18:49:00Z"/>
                <w:del w:id="5280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AE3575A" w14:textId="2EE4CF52" w:rsidR="0086715A" w:rsidRPr="00CA6569" w:rsidDel="007154E3" w:rsidRDefault="0086715A" w:rsidP="00BD0166">
            <w:pPr>
              <w:rPr>
                <w:ins w:id="5281" w:author="ST1" w:date="2020-05-20T18:49:00Z"/>
                <w:del w:id="5282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E9AF655" w14:textId="1AF2568E" w:rsidR="0086715A" w:rsidRPr="00CA6569" w:rsidDel="007154E3" w:rsidRDefault="0086715A" w:rsidP="00BD0166">
            <w:pPr>
              <w:rPr>
                <w:ins w:id="5283" w:author="ST1" w:date="2020-05-20T18:49:00Z"/>
                <w:del w:id="5284" w:author="阿毛" w:date="2021-05-21T17:49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9E8DE2A" w14:textId="5DEF504A" w:rsidR="0086715A" w:rsidRPr="00CA6569" w:rsidDel="007154E3" w:rsidRDefault="0086715A" w:rsidP="00BD0166">
            <w:pPr>
              <w:rPr>
                <w:ins w:id="5285" w:author="ST1" w:date="2020-05-20T18:49:00Z"/>
                <w:del w:id="5286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59FCF72" w14:textId="40E80465" w:rsidR="0086715A" w:rsidRPr="00CA6569" w:rsidDel="007154E3" w:rsidRDefault="0086715A" w:rsidP="00BD0166">
            <w:pPr>
              <w:rPr>
                <w:ins w:id="5287" w:author="ST1" w:date="2020-05-20T18:49:00Z"/>
                <w:del w:id="5288" w:author="阿毛" w:date="2021-05-21T17:49:00Z"/>
                <w:rFonts w:ascii="標楷體" w:eastAsia="標楷體" w:hAnsi="標楷體"/>
              </w:rPr>
            </w:pPr>
          </w:p>
        </w:tc>
      </w:tr>
    </w:tbl>
    <w:p w14:paraId="59D77629" w14:textId="5706F7C5" w:rsidR="0086715A" w:rsidDel="007154E3" w:rsidRDefault="0086715A" w:rsidP="0086715A">
      <w:pPr>
        <w:rPr>
          <w:ins w:id="5289" w:author="ST1" w:date="2020-05-20T18:49:00Z"/>
          <w:del w:id="5290" w:author="阿毛" w:date="2021-05-21T17:49:00Z"/>
        </w:rPr>
      </w:pPr>
    </w:p>
    <w:p w14:paraId="39DCE6ED" w14:textId="26FD4AB1" w:rsidR="0086715A" w:rsidRPr="00BB5548" w:rsidDel="007154E3" w:rsidRDefault="0086715A" w:rsidP="0086715A">
      <w:pPr>
        <w:pStyle w:val="42"/>
        <w:spacing w:after="72"/>
        <w:ind w:leftChars="0" w:left="0"/>
        <w:rPr>
          <w:ins w:id="5291" w:author="ST1" w:date="2020-05-20T18:49:00Z"/>
          <w:del w:id="5292" w:author="阿毛" w:date="2021-05-21T17:49:00Z"/>
          <w:rFonts w:ascii="標楷體" w:hAnsi="標楷體"/>
        </w:rPr>
      </w:pPr>
      <w:ins w:id="5293" w:author="ST1" w:date="2020-05-20T18:49:00Z">
        <w:del w:id="5294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295" w:author="ST1" w:date="2020-05-20T18:51:00Z">
        <w:del w:id="5296" w:author="阿毛" w:date="2021-05-21T17:49:00Z">
          <w:r w:rsidRPr="0086715A" w:rsidDel="007154E3">
            <w:rPr>
              <w:rFonts w:ascii="標楷體" w:hAnsi="標楷體" w:hint="eastAsia"/>
              <w:lang w:eastAsia="zh-HK"/>
            </w:rPr>
            <w:delText>利息違約金減免明細表</w:delText>
          </w:r>
        </w:del>
      </w:ins>
    </w:p>
    <w:p w14:paraId="6A93D861" w14:textId="07CD8CF7" w:rsidR="0086715A" w:rsidDel="007154E3" w:rsidRDefault="0086715A" w:rsidP="0086715A">
      <w:pPr>
        <w:rPr>
          <w:ins w:id="5297" w:author="ST1" w:date="2020-05-20T18:49:00Z"/>
          <w:del w:id="5298" w:author="阿毛" w:date="2021-05-21T17:49:00Z"/>
          <w:rFonts w:ascii="標楷體" w:eastAsia="標楷體" w:hAnsi="標楷體"/>
        </w:rPr>
      </w:pPr>
      <w:ins w:id="5299" w:author="ST1" w:date="2020-05-20T18:49:00Z">
        <w:del w:id="5300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301" w:author="ST1" w:date="2020-05-20T18:53:00Z">
        <w:del w:id="5302" w:author="阿毛" w:date="2021-05-21T17:49:00Z">
          <w:r w:rsidDel="007154E3">
            <w:rPr>
              <w:rFonts w:ascii="標楷體" w:eastAsia="標楷體" w:hAnsi="標楷體"/>
            </w:rPr>
            <w:object w:dxaOrig="1508" w:dyaOrig="1024" w14:anchorId="243B82CF">
              <v:shape id="_x0000_i1044" type="#_x0000_t75" style="width:75.5pt;height:51pt" o:ole="">
                <v:imagedata r:id="rId77" o:title=""/>
              </v:shape>
              <o:OLEObject Type="Embed" ProgID="AcroExch.Document.DC" ShapeID="_x0000_i1044" DrawAspect="Icon" ObjectID="_1701160133" r:id="rId78"/>
            </w:object>
          </w:r>
        </w:del>
      </w:ins>
      <w:ins w:id="5303" w:author="ST1" w:date="2020-05-20T18:49:00Z">
        <w:del w:id="5304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44E0E99D" w14:textId="73A58F4F" w:rsidR="0086715A" w:rsidRPr="00BB5548" w:rsidDel="007154E3" w:rsidRDefault="0086715A" w:rsidP="0086715A">
      <w:pPr>
        <w:rPr>
          <w:ins w:id="5305" w:author="ST1" w:date="2020-05-20T18:49:00Z"/>
          <w:del w:id="5306" w:author="阿毛" w:date="2021-05-21T17:49:00Z"/>
          <w:rFonts w:ascii="標楷體" w:eastAsia="標楷體" w:hAnsi="標楷體"/>
        </w:rPr>
      </w:pPr>
    </w:p>
    <w:p w14:paraId="036F06DA" w14:textId="3177B0A7" w:rsidR="0086715A" w:rsidDel="007154E3" w:rsidRDefault="0086715A" w:rsidP="0086715A">
      <w:pPr>
        <w:rPr>
          <w:ins w:id="5307" w:author="ST1" w:date="2020-05-20T18:49:00Z"/>
          <w:del w:id="5308" w:author="阿毛" w:date="2021-05-21T17:49:00Z"/>
        </w:rPr>
      </w:pPr>
    </w:p>
    <w:p w14:paraId="32D1EC3A" w14:textId="57C0C052" w:rsidR="00F655ED" w:rsidDel="007154E3" w:rsidRDefault="00F655ED" w:rsidP="00F655ED">
      <w:pPr>
        <w:rPr>
          <w:ins w:id="5309" w:author="ST1" w:date="2020-05-19T18:16:00Z"/>
          <w:del w:id="5310" w:author="阿毛" w:date="2021-05-21T17:49:00Z"/>
        </w:rPr>
      </w:pPr>
    </w:p>
    <w:p w14:paraId="3E46260B" w14:textId="189EF8D6" w:rsidR="00F655ED" w:rsidDel="007154E3" w:rsidRDefault="00F655ED" w:rsidP="00F655ED">
      <w:pPr>
        <w:rPr>
          <w:ins w:id="5311" w:author="ST1" w:date="2020-05-25T12:05:00Z"/>
          <w:del w:id="5312" w:author="阿毛" w:date="2021-05-21T17:49:00Z"/>
        </w:rPr>
      </w:pPr>
    </w:p>
    <w:p w14:paraId="40270BFC" w14:textId="5A993257" w:rsidR="00FB52FE" w:rsidDel="007154E3" w:rsidRDefault="00FB52FE">
      <w:pPr>
        <w:widowControl/>
        <w:rPr>
          <w:ins w:id="5313" w:author="ST1" w:date="2020-05-25T12:05:00Z"/>
          <w:del w:id="5314" w:author="阿毛" w:date="2021-05-21T17:49:00Z"/>
        </w:rPr>
      </w:pPr>
      <w:ins w:id="5315" w:author="ST1" w:date="2020-05-25T12:05:00Z">
        <w:del w:id="5316" w:author="阿毛" w:date="2021-05-21T17:49:00Z">
          <w:r w:rsidDel="007154E3">
            <w:br w:type="page"/>
          </w:r>
        </w:del>
      </w:ins>
    </w:p>
    <w:p w14:paraId="299058F9" w14:textId="07E2D373" w:rsidR="00FB52FE" w:rsidRPr="00D545F1" w:rsidDel="007154E3" w:rsidRDefault="00FB52FE" w:rsidP="00FB52FE">
      <w:pPr>
        <w:pStyle w:val="3"/>
        <w:numPr>
          <w:ilvl w:val="2"/>
          <w:numId w:val="6"/>
        </w:numPr>
        <w:rPr>
          <w:ins w:id="5317" w:author="ST1" w:date="2020-05-25T12:05:00Z"/>
          <w:del w:id="5318" w:author="阿毛" w:date="2021-05-21T17:50:00Z"/>
          <w:rFonts w:ascii="標楷體" w:hAnsi="標楷體"/>
        </w:rPr>
      </w:pPr>
      <w:ins w:id="5319" w:author="ST1" w:date="2020-05-25T12:05:00Z">
        <w:del w:id="5320" w:author="阿毛" w:date="2021-05-21T17:50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</w:delText>
          </w:r>
          <w:r w:rsidDel="007154E3">
            <w:rPr>
              <w:rFonts w:ascii="標楷體" w:hAnsi="標楷體"/>
            </w:rPr>
            <w:delText>3</w:delText>
          </w:r>
        </w:del>
      </w:ins>
      <w:ins w:id="5321" w:author="ST1" w:date="2020-05-25T12:06:00Z">
        <w:del w:id="5322" w:author="阿毛" w:date="2021-05-21T17:50:00Z">
          <w:r w:rsidRPr="00FB52FE" w:rsidDel="007154E3">
            <w:rPr>
              <w:rFonts w:ascii="標楷體" w:hAnsi="標楷體" w:hint="eastAsia"/>
            </w:rPr>
            <w:delText>應收票據之帳齡分析表</w:delText>
          </w:r>
        </w:del>
      </w:ins>
    </w:p>
    <w:p w14:paraId="21B20719" w14:textId="7A99C9EB" w:rsidR="00FB52FE" w:rsidRPr="00AB69BA" w:rsidDel="007154E3" w:rsidRDefault="00FB52FE" w:rsidP="00FB52FE">
      <w:pPr>
        <w:pStyle w:val="a"/>
        <w:rPr>
          <w:ins w:id="5323" w:author="ST1" w:date="2020-05-25T12:05:00Z"/>
          <w:del w:id="5324" w:author="阿毛" w:date="2021-05-21T17:50:00Z"/>
        </w:rPr>
      </w:pPr>
      <w:ins w:id="5325" w:author="ST1" w:date="2020-05-25T12:05:00Z">
        <w:del w:id="5326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B52FE" w:rsidRPr="00AB69BA" w:rsidDel="007154E3" w14:paraId="77FD7FCC" w14:textId="6AD58C52" w:rsidTr="00BD0166">
        <w:trPr>
          <w:trHeight w:val="277"/>
          <w:ins w:id="5327" w:author="ST1" w:date="2020-05-25T12:05:00Z"/>
          <w:del w:id="532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C71E3A" w14:textId="65F1E04D" w:rsidR="00FB52FE" w:rsidRPr="00AB69BA" w:rsidDel="007154E3" w:rsidRDefault="00FB52FE" w:rsidP="00BD0166">
            <w:pPr>
              <w:rPr>
                <w:ins w:id="5329" w:author="ST1" w:date="2020-05-25T12:05:00Z"/>
                <w:del w:id="5330" w:author="阿毛" w:date="2021-05-21T17:50:00Z"/>
                <w:rFonts w:ascii="標楷體" w:eastAsia="標楷體" w:hAnsi="標楷體"/>
              </w:rPr>
            </w:pPr>
            <w:ins w:id="5331" w:author="ST1" w:date="2020-05-25T12:05:00Z">
              <w:del w:id="533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DF703D" w14:textId="534FC2B4" w:rsidR="00FB52FE" w:rsidDel="007154E3" w:rsidRDefault="00FB52FE" w:rsidP="00BD0166">
            <w:pPr>
              <w:rPr>
                <w:ins w:id="5333" w:author="ST1" w:date="2020-05-25T12:05:00Z"/>
                <w:del w:id="5334" w:author="阿毛" w:date="2021-05-21T17:50:00Z"/>
                <w:rFonts w:ascii="標楷體" w:eastAsia="標楷體" w:hAnsi="標楷體"/>
              </w:rPr>
            </w:pPr>
            <w:ins w:id="5335" w:author="ST1" w:date="2020-05-25T12:06:00Z">
              <w:del w:id="5336" w:author="阿毛" w:date="2021-05-21T17:50:00Z">
                <w:r w:rsidRPr="00FB52FE" w:rsidDel="007154E3">
                  <w:rPr>
                    <w:rFonts w:ascii="標楷體" w:eastAsia="標楷體" w:hAnsi="標楷體" w:hint="eastAsia"/>
                    <w:lang w:eastAsia="zh-HK"/>
                  </w:rPr>
                  <w:delText>應收票據之帳齡分析表</w:delText>
                </w:r>
              </w:del>
            </w:ins>
          </w:p>
          <w:p w14:paraId="50E18D7B" w14:textId="35ED4750" w:rsidR="00FB52FE" w:rsidRPr="003E2496" w:rsidDel="007154E3" w:rsidRDefault="00FB52FE" w:rsidP="00BD0166">
            <w:pPr>
              <w:rPr>
                <w:ins w:id="5337" w:author="ST1" w:date="2020-05-25T12:05:00Z"/>
                <w:del w:id="5338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375EFABB" w14:textId="0CDBF6CD" w:rsidTr="00BD0166">
        <w:trPr>
          <w:trHeight w:val="277"/>
          <w:ins w:id="5339" w:author="ST1" w:date="2020-05-25T12:05:00Z"/>
          <w:del w:id="534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1CBD54" w14:textId="2F3A15E3" w:rsidR="00FB52FE" w:rsidRPr="00AB69BA" w:rsidDel="007154E3" w:rsidRDefault="00FB52FE" w:rsidP="00BD0166">
            <w:pPr>
              <w:rPr>
                <w:ins w:id="5341" w:author="ST1" w:date="2020-05-25T12:05:00Z"/>
                <w:del w:id="5342" w:author="阿毛" w:date="2021-05-21T17:50:00Z"/>
                <w:rFonts w:ascii="標楷體" w:eastAsia="標楷體" w:hAnsi="標楷體"/>
              </w:rPr>
            </w:pPr>
            <w:ins w:id="5343" w:author="ST1" w:date="2020-05-25T12:05:00Z">
              <w:del w:id="534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98220D" w14:textId="62666274" w:rsidR="00FB52FE" w:rsidRPr="00AB69BA" w:rsidDel="007154E3" w:rsidRDefault="00FB52FE" w:rsidP="00BD0166">
            <w:pPr>
              <w:rPr>
                <w:ins w:id="5345" w:author="ST1" w:date="2020-05-25T12:05:00Z"/>
                <w:del w:id="5346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407635CB" w14:textId="2EDF2529" w:rsidTr="00BD0166">
        <w:trPr>
          <w:trHeight w:val="773"/>
          <w:ins w:id="5347" w:author="ST1" w:date="2020-05-25T12:05:00Z"/>
          <w:del w:id="534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C59FA4" w14:textId="1C16BA64" w:rsidR="00FB52FE" w:rsidRPr="00AB69BA" w:rsidDel="007154E3" w:rsidRDefault="00FB52FE" w:rsidP="00BD0166">
            <w:pPr>
              <w:rPr>
                <w:ins w:id="5349" w:author="ST1" w:date="2020-05-25T12:05:00Z"/>
                <w:del w:id="5350" w:author="阿毛" w:date="2021-05-21T17:50:00Z"/>
                <w:rFonts w:ascii="標楷體" w:eastAsia="標楷體" w:hAnsi="標楷體"/>
              </w:rPr>
            </w:pPr>
            <w:ins w:id="5351" w:author="ST1" w:date="2020-05-25T12:05:00Z">
              <w:del w:id="535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8A29E6" w14:textId="2EF9592F" w:rsidR="00FB52FE" w:rsidRPr="00AB69BA" w:rsidDel="007154E3" w:rsidRDefault="00FB52FE" w:rsidP="00BD0166">
            <w:pPr>
              <w:rPr>
                <w:ins w:id="5353" w:author="ST1" w:date="2020-05-25T12:05:00Z"/>
                <w:del w:id="5354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9D7B1F3" w14:textId="2B16B387" w:rsidTr="00BD0166">
        <w:trPr>
          <w:trHeight w:val="321"/>
          <w:ins w:id="5355" w:author="ST1" w:date="2020-05-25T12:05:00Z"/>
          <w:del w:id="535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A9367" w14:textId="664033E2" w:rsidR="00FB52FE" w:rsidRPr="00AB69BA" w:rsidDel="007154E3" w:rsidRDefault="00FB52FE" w:rsidP="00BD0166">
            <w:pPr>
              <w:rPr>
                <w:ins w:id="5357" w:author="ST1" w:date="2020-05-25T12:05:00Z"/>
                <w:del w:id="5358" w:author="阿毛" w:date="2021-05-21T17:50:00Z"/>
                <w:rFonts w:ascii="標楷體" w:eastAsia="標楷體" w:hAnsi="標楷體"/>
              </w:rPr>
            </w:pPr>
            <w:ins w:id="5359" w:author="ST1" w:date="2020-05-25T12:05:00Z">
              <w:del w:id="536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5840C" w14:textId="48136501" w:rsidR="00FB52FE" w:rsidRPr="00AB69BA" w:rsidDel="007154E3" w:rsidRDefault="00FB52FE" w:rsidP="00BD0166">
            <w:pPr>
              <w:rPr>
                <w:ins w:id="5361" w:author="ST1" w:date="2020-05-25T12:05:00Z"/>
                <w:del w:id="5362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96366DF" w14:textId="5D20FAAA" w:rsidTr="00BD0166">
        <w:trPr>
          <w:trHeight w:val="1311"/>
          <w:ins w:id="5363" w:author="ST1" w:date="2020-05-25T12:05:00Z"/>
          <w:del w:id="536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D29F35" w14:textId="7FCBE54F" w:rsidR="00FB52FE" w:rsidRPr="00AB69BA" w:rsidDel="007154E3" w:rsidRDefault="00FB52FE" w:rsidP="00BD0166">
            <w:pPr>
              <w:rPr>
                <w:ins w:id="5365" w:author="ST1" w:date="2020-05-25T12:05:00Z"/>
                <w:del w:id="5366" w:author="阿毛" w:date="2021-05-21T17:50:00Z"/>
                <w:rFonts w:ascii="標楷體" w:eastAsia="標楷體" w:hAnsi="標楷體"/>
              </w:rPr>
            </w:pPr>
            <w:ins w:id="5367" w:author="ST1" w:date="2020-05-25T12:05:00Z">
              <w:del w:id="536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326542" w14:textId="4C2907E7" w:rsidR="00FB52FE" w:rsidRPr="00AB69BA" w:rsidDel="007154E3" w:rsidRDefault="00FB52FE" w:rsidP="00BD0166">
            <w:pPr>
              <w:rPr>
                <w:ins w:id="5369" w:author="ST1" w:date="2020-05-25T12:05:00Z"/>
                <w:del w:id="5370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585B7830" w14:textId="69A9C0C9" w:rsidTr="00BD0166">
        <w:trPr>
          <w:trHeight w:val="278"/>
          <w:ins w:id="5371" w:author="ST1" w:date="2020-05-25T12:05:00Z"/>
          <w:del w:id="537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6E674F" w14:textId="6BAE037D" w:rsidR="00FB52FE" w:rsidRPr="00AB69BA" w:rsidDel="007154E3" w:rsidRDefault="00FB52FE" w:rsidP="00BD0166">
            <w:pPr>
              <w:rPr>
                <w:ins w:id="5373" w:author="ST1" w:date="2020-05-25T12:05:00Z"/>
                <w:del w:id="5374" w:author="阿毛" w:date="2021-05-21T17:50:00Z"/>
                <w:rFonts w:ascii="標楷體" w:eastAsia="標楷體" w:hAnsi="標楷體"/>
              </w:rPr>
            </w:pPr>
            <w:ins w:id="5375" w:author="ST1" w:date="2020-05-25T12:05:00Z">
              <w:del w:id="537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7E0390" w14:textId="0DC8C13C" w:rsidR="00FB52FE" w:rsidRPr="00AB69BA" w:rsidDel="007154E3" w:rsidRDefault="00FB52FE" w:rsidP="00BD0166">
            <w:pPr>
              <w:rPr>
                <w:ins w:id="5377" w:author="ST1" w:date="2020-05-25T12:05:00Z"/>
                <w:del w:id="5378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8901A48" w14:textId="089C716E" w:rsidTr="00BD0166">
        <w:trPr>
          <w:trHeight w:val="358"/>
          <w:ins w:id="5379" w:author="ST1" w:date="2020-05-25T12:05:00Z"/>
          <w:del w:id="538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1EB137" w14:textId="6428BB83" w:rsidR="00FB52FE" w:rsidRPr="00AB69BA" w:rsidDel="007154E3" w:rsidRDefault="00FB52FE" w:rsidP="00BD0166">
            <w:pPr>
              <w:rPr>
                <w:ins w:id="5381" w:author="ST1" w:date="2020-05-25T12:05:00Z"/>
                <w:del w:id="5382" w:author="阿毛" w:date="2021-05-21T17:50:00Z"/>
                <w:rFonts w:ascii="標楷體" w:eastAsia="標楷體" w:hAnsi="標楷體"/>
              </w:rPr>
            </w:pPr>
            <w:ins w:id="5383" w:author="ST1" w:date="2020-05-25T12:05:00Z">
              <w:del w:id="538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815469" w14:textId="09AE8E79" w:rsidR="00FB52FE" w:rsidRPr="00AB69BA" w:rsidDel="007154E3" w:rsidRDefault="00FB52FE" w:rsidP="00BD0166">
            <w:pPr>
              <w:rPr>
                <w:ins w:id="5385" w:author="ST1" w:date="2020-05-25T12:05:00Z"/>
                <w:del w:id="5386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3D2FDE69" w14:textId="77BE412B" w:rsidTr="00BD0166">
        <w:trPr>
          <w:trHeight w:val="278"/>
          <w:ins w:id="5387" w:author="ST1" w:date="2020-05-25T12:05:00Z"/>
          <w:del w:id="538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4D29B3" w14:textId="7D801D10" w:rsidR="00FB52FE" w:rsidRPr="00AB69BA" w:rsidDel="007154E3" w:rsidRDefault="00FB52FE" w:rsidP="00BD0166">
            <w:pPr>
              <w:rPr>
                <w:ins w:id="5389" w:author="ST1" w:date="2020-05-25T12:05:00Z"/>
                <w:del w:id="5390" w:author="阿毛" w:date="2021-05-21T17:50:00Z"/>
                <w:rFonts w:ascii="標楷體" w:eastAsia="標楷體" w:hAnsi="標楷體"/>
              </w:rPr>
            </w:pPr>
            <w:ins w:id="5391" w:author="ST1" w:date="2020-05-25T12:05:00Z">
              <w:del w:id="539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45A74B" w14:textId="36E7DAB6" w:rsidR="00FB52FE" w:rsidRPr="00AB69BA" w:rsidDel="007154E3" w:rsidRDefault="00FB52FE" w:rsidP="00BD0166">
            <w:pPr>
              <w:rPr>
                <w:ins w:id="5393" w:author="ST1" w:date="2020-05-25T12:05:00Z"/>
                <w:del w:id="5394" w:author="阿毛" w:date="2021-05-21T17:50:00Z"/>
                <w:rFonts w:ascii="標楷體" w:eastAsia="標楷體" w:hAnsi="標楷體"/>
              </w:rPr>
            </w:pPr>
          </w:p>
        </w:tc>
      </w:tr>
    </w:tbl>
    <w:p w14:paraId="707426C7" w14:textId="58D712A5" w:rsidR="00FB52FE" w:rsidDel="007154E3" w:rsidRDefault="00FB52FE" w:rsidP="00FB52FE">
      <w:pPr>
        <w:rPr>
          <w:ins w:id="5395" w:author="ST1" w:date="2020-05-25T12:05:00Z"/>
          <w:del w:id="5396" w:author="阿毛" w:date="2021-05-21T17:50:00Z"/>
          <w:rFonts w:ascii="標楷體" w:eastAsia="標楷體" w:hAnsi="標楷體"/>
        </w:rPr>
      </w:pPr>
    </w:p>
    <w:p w14:paraId="330088D2" w14:textId="031ACFB6" w:rsidR="00FB52FE" w:rsidDel="007154E3" w:rsidRDefault="00FB52FE" w:rsidP="00FB52FE">
      <w:pPr>
        <w:widowControl/>
        <w:rPr>
          <w:ins w:id="5397" w:author="ST1" w:date="2020-05-25T12:05:00Z"/>
          <w:del w:id="5398" w:author="阿毛" w:date="2021-05-21T17:50:00Z"/>
          <w:rFonts w:ascii="標楷體" w:eastAsia="標楷體" w:hAnsi="標楷體"/>
        </w:rPr>
      </w:pPr>
      <w:ins w:id="5399" w:author="ST1" w:date="2020-05-25T12:05:00Z">
        <w:del w:id="5400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368DA2C0" w14:textId="369F2BD8" w:rsidR="00FB52FE" w:rsidRPr="00AB69BA" w:rsidDel="007154E3" w:rsidRDefault="00FB52FE" w:rsidP="00FB52FE">
      <w:pPr>
        <w:rPr>
          <w:ins w:id="5401" w:author="ST1" w:date="2020-05-25T12:05:00Z"/>
          <w:del w:id="5402" w:author="阿毛" w:date="2021-05-21T17:50:00Z"/>
          <w:rFonts w:ascii="標楷體" w:eastAsia="標楷體" w:hAnsi="標楷體"/>
        </w:rPr>
      </w:pPr>
    </w:p>
    <w:p w14:paraId="72A97E02" w14:textId="05DF30D8" w:rsidR="00FB52FE" w:rsidRPr="00AB69BA" w:rsidDel="007154E3" w:rsidRDefault="00FB52FE" w:rsidP="00FB52FE">
      <w:pPr>
        <w:pStyle w:val="a"/>
        <w:rPr>
          <w:ins w:id="5403" w:author="ST1" w:date="2020-05-25T12:05:00Z"/>
          <w:del w:id="5404" w:author="阿毛" w:date="2021-05-21T17:50:00Z"/>
        </w:rPr>
      </w:pPr>
      <w:ins w:id="5405" w:author="ST1" w:date="2020-05-25T12:05:00Z">
        <w:del w:id="5406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6B53FFE5" w14:textId="5B4D6EE8" w:rsidR="00FB52FE" w:rsidDel="007154E3" w:rsidRDefault="00FB52FE" w:rsidP="00FB52FE">
      <w:pPr>
        <w:adjustRightInd w:val="0"/>
        <w:spacing w:afterLines="20" w:after="72"/>
        <w:ind w:leftChars="472" w:left="1133" w:firstLineChars="200" w:firstLine="480"/>
        <w:rPr>
          <w:ins w:id="5407" w:author="ST1" w:date="2020-05-25T12:05:00Z"/>
          <w:del w:id="5408" w:author="阿毛" w:date="2021-05-21T17:50:00Z"/>
          <w:rFonts w:ascii="標楷體" w:eastAsia="標楷體" w:hAnsi="標楷體" w:cs="標楷體"/>
          <w:kern w:val="0"/>
          <w:szCs w:val="28"/>
        </w:rPr>
      </w:pPr>
      <w:ins w:id="5409" w:author="ST1" w:date="2020-05-25T12:05:00Z">
        <w:del w:id="5410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08CE70F" w14:textId="7BC738EB" w:rsidR="00FB52FE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411" w:author="ST1" w:date="2020-05-25T12:05:00Z"/>
          <w:del w:id="5412" w:author="阿毛" w:date="2021-05-21T17:50:00Z"/>
          <w:rFonts w:ascii="標楷體" w:eastAsia="標楷體" w:hAnsi="標楷體"/>
        </w:rPr>
      </w:pPr>
      <w:ins w:id="5413" w:author="ST1" w:date="2020-05-25T12:05:00Z">
        <w:del w:id="5414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0888EF76" w14:textId="68C08BB9" w:rsidR="00FB52FE" w:rsidRPr="006E3B5B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415" w:author="ST1" w:date="2020-05-25T12:05:00Z"/>
          <w:del w:id="5416" w:author="阿毛" w:date="2021-05-21T17:50:00Z"/>
          <w:rFonts w:ascii="標楷體" w:eastAsia="標楷體" w:hAnsi="標楷體"/>
        </w:rPr>
      </w:pPr>
      <w:ins w:id="5417" w:author="ST1" w:date="2020-05-25T12:05:00Z">
        <w:del w:id="5418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  <w:r w:rsidDel="007154E3">
            <w:rPr>
              <w:rFonts w:ascii="標楷體" w:eastAsia="標楷體" w:hAnsi="標楷體"/>
            </w:rPr>
            <w:delText>3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5419" w:author="ST1" w:date="2020-05-25T12:06:00Z">
        <w:del w:id="5420" w:author="阿毛" w:date="2021-05-21T17:50:00Z">
          <w:r w:rsidRPr="00FB52FE" w:rsidDel="007154E3">
            <w:rPr>
              <w:rFonts w:ascii="標楷體" w:eastAsia="標楷體" w:hAnsi="標楷體" w:hint="eastAsia"/>
              <w:lang w:eastAsia="zh-HK"/>
            </w:rPr>
            <w:delText>應收票據之帳齡分析表</w:delText>
          </w:r>
        </w:del>
      </w:ins>
    </w:p>
    <w:p w14:paraId="08574083" w14:textId="3DBD28C0" w:rsidR="00FB52FE" w:rsidRPr="006E3B5B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421" w:author="ST1" w:date="2020-05-25T12:05:00Z"/>
          <w:del w:id="5422" w:author="阿毛" w:date="2021-05-21T17:50:00Z"/>
          <w:rFonts w:ascii="標楷體" w:eastAsia="標楷體" w:hAnsi="標楷體"/>
        </w:rPr>
      </w:pPr>
    </w:p>
    <w:p w14:paraId="16528F60" w14:textId="6FBEFA37" w:rsidR="00FB52FE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423" w:author="ST1" w:date="2020-05-25T12:18:00Z"/>
          <w:del w:id="5424" w:author="阿毛" w:date="2021-05-21T17:50:00Z"/>
          <w:rFonts w:ascii="標楷體" w:eastAsia="標楷體" w:hAnsi="標楷體"/>
        </w:rPr>
      </w:pPr>
      <w:ins w:id="5425" w:author="ST1" w:date="2020-05-25T12:05:00Z">
        <w:del w:id="5426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5AC8678F" w14:textId="41D60C5C" w:rsidR="00BD0166" w:rsidDel="007154E3" w:rsidRDefault="00BD0166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427" w:author="ST1" w:date="2020-05-25T12:19:00Z"/>
          <w:del w:id="5428" w:author="阿毛" w:date="2021-05-21T17:50:00Z"/>
          <w:rFonts w:ascii="標楷體" w:eastAsia="標楷體" w:hAnsi="標楷體"/>
        </w:rPr>
      </w:pPr>
      <w:ins w:id="5429" w:author="ST1" w:date="2020-05-25T12:18:00Z">
        <w:del w:id="5430" w:author="阿毛" w:date="2021-05-21T17:50:00Z"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>上傳目錄 :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_______________</w:delText>
          </w:r>
        </w:del>
      </w:ins>
      <w:ins w:id="5431" w:author="ST1" w:date="2020-05-25T12:19:00Z">
        <w:del w:id="5432" w:author="阿毛" w:date="2021-05-21T17:50:00Z">
          <w:r w:rsidDel="007154E3">
            <w:rPr>
              <w:rFonts w:ascii="標楷體" w:eastAsia="標楷體" w:hAnsi="標楷體" w:hint="eastAsia"/>
            </w:rPr>
            <w:delText>__</w:delText>
          </w:r>
          <w:r w:rsidDel="007154E3">
            <w:rPr>
              <w:rFonts w:ascii="標楷體" w:eastAsia="標楷體" w:hAnsi="標楷體"/>
            </w:rPr>
            <w:delText xml:space="preserve">  </w:delText>
          </w:r>
          <w:r w:rsidRPr="00BD0166" w:rsidDel="007154E3">
            <w:rPr>
              <w:rFonts w:ascii="標楷體" w:eastAsia="標楷體" w:hAnsi="標楷體" w:hint="eastAsia"/>
              <w:bdr w:val="single" w:sz="4" w:space="0" w:color="auto"/>
              <w:rPrChange w:id="5433" w:author="ST1" w:date="2020-05-25T12:19:00Z">
                <w:rPr>
                  <w:rFonts w:ascii="標楷體" w:eastAsia="標楷體" w:hAnsi="標楷體" w:hint="eastAsia"/>
                </w:rPr>
              </w:rPrChange>
            </w:rPr>
            <w:delText>瀏覽</w:delText>
          </w:r>
        </w:del>
      </w:ins>
    </w:p>
    <w:p w14:paraId="1DDCA8BD" w14:textId="7349C9F1" w:rsidR="00BD0166" w:rsidDel="007154E3" w:rsidRDefault="00BD0166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434" w:author="ST1" w:date="2020-05-25T12:05:00Z"/>
          <w:del w:id="5435" w:author="阿毛" w:date="2021-05-21T17:50:00Z"/>
          <w:rFonts w:ascii="標楷體" w:eastAsia="標楷體" w:hAnsi="標楷體"/>
        </w:rPr>
      </w:pPr>
      <w:ins w:id="5436" w:author="ST1" w:date="2020-05-25T12:19:00Z">
        <w:del w:id="5437" w:author="阿毛" w:date="2021-05-21T17:50:00Z"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>上傳檔案 :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_________________</w:delText>
          </w:r>
        </w:del>
      </w:ins>
    </w:p>
    <w:p w14:paraId="785308AC" w14:textId="70D50527" w:rsidR="00FB52FE" w:rsidRPr="00904DBC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438" w:author="ST1" w:date="2020-05-25T12:05:00Z"/>
          <w:del w:id="5439" w:author="阿毛" w:date="2021-05-21T17:50:00Z"/>
          <w:rFonts w:ascii="標楷體" w:eastAsia="標楷體" w:hAnsi="標楷體"/>
        </w:rPr>
      </w:pPr>
    </w:p>
    <w:p w14:paraId="2480B488" w14:textId="3733AADF" w:rsidR="00FB52FE" w:rsidDel="007154E3" w:rsidRDefault="00FB52FE" w:rsidP="00FB52FE">
      <w:pPr>
        <w:autoSpaceDE w:val="0"/>
        <w:autoSpaceDN w:val="0"/>
        <w:adjustRightInd w:val="0"/>
        <w:rPr>
          <w:ins w:id="5440" w:author="ST1" w:date="2020-05-25T12:05:00Z"/>
          <w:del w:id="5441" w:author="阿毛" w:date="2021-05-21T17:50:00Z"/>
          <w:rFonts w:ascii="標楷體" w:hAnsi="標楷體"/>
        </w:rPr>
      </w:pPr>
    </w:p>
    <w:p w14:paraId="789A9D98" w14:textId="27D3D126" w:rsidR="00FB52FE" w:rsidRPr="00AB69BA" w:rsidDel="007154E3" w:rsidRDefault="00FB52FE" w:rsidP="00FB52FE">
      <w:pPr>
        <w:pStyle w:val="a"/>
        <w:rPr>
          <w:ins w:id="5442" w:author="ST1" w:date="2020-05-25T12:05:00Z"/>
          <w:del w:id="5443" w:author="阿毛" w:date="2021-05-21T17:50:00Z"/>
        </w:rPr>
      </w:pPr>
      <w:ins w:id="5444" w:author="ST1" w:date="2020-05-25T12:05:00Z">
        <w:del w:id="5445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FB52FE" w:rsidRPr="00CA6569" w:rsidDel="007154E3" w14:paraId="147BE664" w14:textId="1B7F1E6F" w:rsidTr="00BD0166">
        <w:trPr>
          <w:trHeight w:val="388"/>
          <w:jc w:val="center"/>
          <w:ins w:id="5446" w:author="ST1" w:date="2020-05-25T12:05:00Z"/>
          <w:del w:id="5447" w:author="阿毛" w:date="2021-05-21T17:50:00Z"/>
        </w:trPr>
        <w:tc>
          <w:tcPr>
            <w:tcW w:w="482" w:type="dxa"/>
            <w:vMerge w:val="restart"/>
          </w:tcPr>
          <w:p w14:paraId="5E9CC867" w14:textId="45E3F1D7" w:rsidR="00FB52FE" w:rsidRPr="00CA6569" w:rsidDel="007154E3" w:rsidRDefault="00FB52FE" w:rsidP="00BD0166">
            <w:pPr>
              <w:rPr>
                <w:ins w:id="5448" w:author="ST1" w:date="2020-05-25T12:05:00Z"/>
                <w:del w:id="5449" w:author="阿毛" w:date="2021-05-21T17:50:00Z"/>
                <w:rFonts w:ascii="標楷體" w:eastAsia="標楷體" w:hAnsi="標楷體"/>
              </w:rPr>
            </w:pPr>
            <w:ins w:id="5450" w:author="ST1" w:date="2020-05-25T12:05:00Z">
              <w:del w:id="545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3FC0FEBF" w14:textId="21DC0885" w:rsidR="00FB52FE" w:rsidRPr="00CA6569" w:rsidDel="007154E3" w:rsidRDefault="00FB52FE" w:rsidP="00BD0166">
            <w:pPr>
              <w:rPr>
                <w:ins w:id="5452" w:author="ST1" w:date="2020-05-25T12:05:00Z"/>
                <w:del w:id="5453" w:author="阿毛" w:date="2021-05-21T17:50:00Z"/>
                <w:rFonts w:ascii="標楷體" w:eastAsia="標楷體" w:hAnsi="標楷體"/>
              </w:rPr>
            </w:pPr>
            <w:ins w:id="5454" w:author="ST1" w:date="2020-05-25T12:05:00Z">
              <w:del w:id="545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69F9AB5E" w14:textId="51C9120D" w:rsidR="00FB52FE" w:rsidRPr="00CA6569" w:rsidDel="007154E3" w:rsidRDefault="00FB52FE" w:rsidP="00BD0166">
            <w:pPr>
              <w:jc w:val="center"/>
              <w:rPr>
                <w:ins w:id="5456" w:author="ST1" w:date="2020-05-25T12:05:00Z"/>
                <w:del w:id="5457" w:author="阿毛" w:date="2021-05-21T17:50:00Z"/>
                <w:rFonts w:ascii="標楷體" w:eastAsia="標楷體" w:hAnsi="標楷體"/>
              </w:rPr>
            </w:pPr>
            <w:ins w:id="5458" w:author="ST1" w:date="2020-05-25T12:05:00Z">
              <w:del w:id="545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2A302804" w14:textId="37DFB067" w:rsidR="00FB52FE" w:rsidRPr="00CA6569" w:rsidDel="007154E3" w:rsidRDefault="00FB52FE" w:rsidP="00BD0166">
            <w:pPr>
              <w:rPr>
                <w:ins w:id="5460" w:author="ST1" w:date="2020-05-25T12:05:00Z"/>
                <w:del w:id="5461" w:author="阿毛" w:date="2021-05-21T17:50:00Z"/>
                <w:rFonts w:ascii="標楷體" w:eastAsia="標楷體" w:hAnsi="標楷體"/>
              </w:rPr>
            </w:pPr>
            <w:ins w:id="5462" w:author="ST1" w:date="2020-05-25T12:05:00Z">
              <w:del w:id="546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FB52FE" w:rsidRPr="00CA6569" w:rsidDel="007154E3" w14:paraId="24F337F8" w14:textId="5156D7E0" w:rsidTr="00BD0166">
        <w:trPr>
          <w:trHeight w:val="244"/>
          <w:jc w:val="center"/>
          <w:ins w:id="5464" w:author="ST1" w:date="2020-05-25T12:05:00Z"/>
          <w:del w:id="5465" w:author="阿毛" w:date="2021-05-21T17:50:00Z"/>
        </w:trPr>
        <w:tc>
          <w:tcPr>
            <w:tcW w:w="482" w:type="dxa"/>
            <w:vMerge/>
          </w:tcPr>
          <w:p w14:paraId="704241FF" w14:textId="76BF58F2" w:rsidR="00FB52FE" w:rsidRPr="00CA6569" w:rsidDel="007154E3" w:rsidRDefault="00FB52FE" w:rsidP="00BD0166">
            <w:pPr>
              <w:rPr>
                <w:ins w:id="5466" w:author="ST1" w:date="2020-05-25T12:05:00Z"/>
                <w:del w:id="5467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38EAD244" w14:textId="25C426D7" w:rsidR="00FB52FE" w:rsidRPr="00CA6569" w:rsidDel="007154E3" w:rsidRDefault="00FB52FE" w:rsidP="00BD0166">
            <w:pPr>
              <w:rPr>
                <w:ins w:id="5468" w:author="ST1" w:date="2020-05-25T12:05:00Z"/>
                <w:del w:id="5469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239153A5" w14:textId="77914D59" w:rsidR="00FB52FE" w:rsidRPr="00CA6569" w:rsidDel="007154E3" w:rsidRDefault="00FB52FE" w:rsidP="00BD0166">
            <w:pPr>
              <w:rPr>
                <w:ins w:id="5470" w:author="ST1" w:date="2020-05-25T12:05:00Z"/>
                <w:del w:id="5471" w:author="阿毛" w:date="2021-05-21T17:50:00Z"/>
                <w:rFonts w:ascii="標楷體" w:eastAsia="標楷體" w:hAnsi="標楷體"/>
              </w:rPr>
            </w:pPr>
            <w:ins w:id="5472" w:author="ST1" w:date="2020-05-25T12:05:00Z">
              <w:del w:id="5473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942ABB9" w14:textId="755C9869" w:rsidR="00FB52FE" w:rsidRPr="00CA6569" w:rsidDel="007154E3" w:rsidRDefault="00FB52FE" w:rsidP="00BD0166">
            <w:pPr>
              <w:rPr>
                <w:ins w:id="5474" w:author="ST1" w:date="2020-05-25T12:05:00Z"/>
                <w:del w:id="5475" w:author="阿毛" w:date="2021-05-21T17:50:00Z"/>
                <w:rFonts w:ascii="標楷體" w:eastAsia="標楷體" w:hAnsi="標楷體"/>
              </w:rPr>
            </w:pPr>
            <w:ins w:id="5476" w:author="ST1" w:date="2020-05-25T12:05:00Z">
              <w:del w:id="547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2DC29653" w14:textId="22AB68AA" w:rsidR="00FB52FE" w:rsidRPr="00CA6569" w:rsidDel="007154E3" w:rsidRDefault="00FB52FE" w:rsidP="00BD0166">
            <w:pPr>
              <w:rPr>
                <w:ins w:id="5478" w:author="ST1" w:date="2020-05-25T12:05:00Z"/>
                <w:del w:id="5479" w:author="阿毛" w:date="2021-05-21T17:50:00Z"/>
                <w:rFonts w:ascii="標楷體" w:eastAsia="標楷體" w:hAnsi="標楷體"/>
              </w:rPr>
            </w:pPr>
            <w:ins w:id="5480" w:author="ST1" w:date="2020-05-25T12:05:00Z">
              <w:del w:id="548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1D0DB7E2" w14:textId="0199B278" w:rsidR="00FB52FE" w:rsidRPr="00CA6569" w:rsidDel="007154E3" w:rsidRDefault="00FB52FE" w:rsidP="00BD0166">
            <w:pPr>
              <w:rPr>
                <w:ins w:id="5482" w:author="ST1" w:date="2020-05-25T12:05:00Z"/>
                <w:del w:id="5483" w:author="阿毛" w:date="2021-05-21T17:50:00Z"/>
                <w:rFonts w:ascii="標楷體" w:eastAsia="標楷體" w:hAnsi="標楷體"/>
              </w:rPr>
            </w:pPr>
            <w:ins w:id="5484" w:author="ST1" w:date="2020-05-25T12:05:00Z">
              <w:del w:id="548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325428C0" w14:textId="0BA794D2" w:rsidR="00FB52FE" w:rsidRPr="00CA6569" w:rsidDel="007154E3" w:rsidRDefault="00FB52FE" w:rsidP="00BD0166">
            <w:pPr>
              <w:rPr>
                <w:ins w:id="5486" w:author="ST1" w:date="2020-05-25T12:05:00Z"/>
                <w:del w:id="5487" w:author="阿毛" w:date="2021-05-21T17:50:00Z"/>
                <w:rFonts w:ascii="標楷體" w:eastAsia="標楷體" w:hAnsi="標楷體"/>
              </w:rPr>
            </w:pPr>
            <w:ins w:id="5488" w:author="ST1" w:date="2020-05-25T12:05:00Z">
              <w:del w:id="548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AC2ACF" w14:textId="3704E1CA" w:rsidR="00FB52FE" w:rsidRPr="00CA6569" w:rsidDel="007154E3" w:rsidRDefault="00FB52FE" w:rsidP="00BD0166">
            <w:pPr>
              <w:rPr>
                <w:ins w:id="5490" w:author="ST1" w:date="2020-05-25T12:05:00Z"/>
                <w:del w:id="5491" w:author="阿毛" w:date="2021-05-21T17:50:00Z"/>
                <w:rFonts w:ascii="標楷體" w:eastAsia="標楷體" w:hAnsi="標楷體"/>
              </w:rPr>
            </w:pPr>
          </w:p>
        </w:tc>
      </w:tr>
      <w:tr w:rsidR="00FB52FE" w:rsidRPr="00CA6569" w:rsidDel="007154E3" w14:paraId="578CF336" w14:textId="0830AE05" w:rsidTr="00BD0166">
        <w:trPr>
          <w:trHeight w:val="291"/>
          <w:jc w:val="center"/>
          <w:ins w:id="5492" w:author="ST1" w:date="2020-05-25T12:05:00Z"/>
          <w:del w:id="5493" w:author="阿毛" w:date="2021-05-21T17:50:00Z"/>
        </w:trPr>
        <w:tc>
          <w:tcPr>
            <w:tcW w:w="482" w:type="dxa"/>
          </w:tcPr>
          <w:p w14:paraId="21B6E6BC" w14:textId="43308CF8" w:rsidR="00FB52FE" w:rsidRPr="00CA6569" w:rsidDel="007154E3" w:rsidRDefault="00FB52FE" w:rsidP="00BD0166">
            <w:pPr>
              <w:rPr>
                <w:ins w:id="5494" w:author="ST1" w:date="2020-05-25T12:05:00Z"/>
                <w:del w:id="5495" w:author="阿毛" w:date="2021-05-21T17:50:00Z"/>
                <w:rFonts w:ascii="標楷體" w:eastAsia="標楷體" w:hAnsi="標楷體"/>
              </w:rPr>
            </w:pPr>
            <w:ins w:id="5496" w:author="ST1" w:date="2020-05-25T12:05:00Z">
              <w:del w:id="549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00BE7246" w14:textId="76083CD4" w:rsidR="00FB52FE" w:rsidRPr="00CA6569" w:rsidDel="007154E3" w:rsidRDefault="00FB52FE" w:rsidP="00BD0166">
            <w:pPr>
              <w:rPr>
                <w:ins w:id="5498" w:author="ST1" w:date="2020-05-25T12:05:00Z"/>
                <w:del w:id="5499" w:author="阿毛" w:date="2021-05-21T17:50:00Z"/>
                <w:rFonts w:ascii="標楷體" w:eastAsia="標楷體" w:hAnsi="標楷體"/>
              </w:rPr>
            </w:pPr>
            <w:ins w:id="5500" w:author="ST1" w:date="2020-05-25T12:05:00Z">
              <w:del w:id="550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25328ED8" w14:textId="232650DB" w:rsidR="00FB52FE" w:rsidRPr="00CA6569" w:rsidDel="007154E3" w:rsidRDefault="00FB52FE" w:rsidP="00BD0166">
            <w:pPr>
              <w:rPr>
                <w:ins w:id="5502" w:author="ST1" w:date="2020-05-25T12:05:00Z"/>
                <w:del w:id="5503" w:author="阿毛" w:date="2021-05-21T17:50:00Z"/>
                <w:rFonts w:ascii="標楷體" w:eastAsia="標楷體" w:hAnsi="標楷體" w:cs="新細明體"/>
              </w:rPr>
            </w:pPr>
            <w:ins w:id="5504" w:author="ST1" w:date="2020-05-25T12:05:00Z">
              <w:del w:id="5505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F9EBCC7" w14:textId="51404BFF" w:rsidR="00FB52FE" w:rsidRPr="00CA6569" w:rsidDel="007154E3" w:rsidRDefault="00FB52FE" w:rsidP="00BD0166">
            <w:pPr>
              <w:rPr>
                <w:ins w:id="5506" w:author="ST1" w:date="2020-05-25T12:05:00Z"/>
                <w:del w:id="5507" w:author="阿毛" w:date="2021-05-21T17:50:00Z"/>
                <w:rFonts w:ascii="標楷體" w:eastAsia="標楷體" w:hAnsi="標楷體"/>
              </w:rPr>
            </w:pPr>
            <w:ins w:id="5508" w:author="ST1" w:date="2020-05-25T12:05:00Z">
              <w:del w:id="5509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27BCE823" w14:textId="2AB060F0" w:rsidR="00FB52FE" w:rsidRPr="00CA6569" w:rsidDel="007154E3" w:rsidRDefault="00FB52FE" w:rsidP="00BD0166">
            <w:pPr>
              <w:rPr>
                <w:ins w:id="5510" w:author="ST1" w:date="2020-05-25T12:05:00Z"/>
                <w:del w:id="551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5224DA3" w14:textId="110C6631" w:rsidR="00FB52FE" w:rsidRPr="00CA6569" w:rsidDel="007154E3" w:rsidRDefault="00FB52FE" w:rsidP="00BD0166">
            <w:pPr>
              <w:rPr>
                <w:ins w:id="5512" w:author="ST1" w:date="2020-05-25T12:05:00Z"/>
                <w:del w:id="5513" w:author="阿毛" w:date="2021-05-21T17:50:00Z"/>
                <w:rFonts w:ascii="標楷體" w:eastAsia="標楷體" w:hAnsi="標楷體"/>
              </w:rPr>
            </w:pPr>
            <w:ins w:id="5514" w:author="ST1" w:date="2020-05-25T12:05:00Z">
              <w:del w:id="551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600929E9" w14:textId="23B9183B" w:rsidR="00FB52FE" w:rsidRPr="00CA6569" w:rsidDel="007154E3" w:rsidRDefault="00FB52FE" w:rsidP="00BD0166">
            <w:pPr>
              <w:rPr>
                <w:ins w:id="5516" w:author="ST1" w:date="2020-05-25T12:05:00Z"/>
                <w:del w:id="5517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A99C0F9" w14:textId="1DF2D70C" w:rsidR="00FB52FE" w:rsidRPr="00CA6569" w:rsidDel="007154E3" w:rsidRDefault="00FB52FE" w:rsidP="00BD0166">
            <w:pPr>
              <w:rPr>
                <w:ins w:id="5518" w:author="ST1" w:date="2020-05-25T12:05:00Z"/>
                <w:del w:id="5519" w:author="阿毛" w:date="2021-05-21T17:50:00Z"/>
                <w:rFonts w:ascii="標楷體" w:eastAsia="標楷體" w:hAnsi="標楷體"/>
              </w:rPr>
            </w:pPr>
            <w:ins w:id="5520" w:author="ST1" w:date="2020-05-25T12:05:00Z">
              <w:del w:id="552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FB52FE" w:rsidRPr="00E058D3" w:rsidDel="007154E3" w14:paraId="7DC6388F" w14:textId="51AB49B1" w:rsidTr="00BD0166">
        <w:trPr>
          <w:trHeight w:val="291"/>
          <w:jc w:val="center"/>
          <w:ins w:id="5522" w:author="ST1" w:date="2020-05-25T12:05:00Z"/>
          <w:del w:id="5523" w:author="阿毛" w:date="2021-05-21T17:50:00Z"/>
        </w:trPr>
        <w:tc>
          <w:tcPr>
            <w:tcW w:w="482" w:type="dxa"/>
          </w:tcPr>
          <w:p w14:paraId="555B47E4" w14:textId="206200E9" w:rsidR="00FB52FE" w:rsidRPr="00CA6569" w:rsidDel="007154E3" w:rsidRDefault="00FB52FE" w:rsidP="00BD0166">
            <w:pPr>
              <w:rPr>
                <w:ins w:id="5524" w:author="ST1" w:date="2020-05-25T12:05:00Z"/>
                <w:del w:id="5525" w:author="阿毛" w:date="2021-05-21T17:50:00Z"/>
                <w:rFonts w:ascii="標楷體" w:eastAsia="標楷體" w:hAnsi="標楷體"/>
              </w:rPr>
            </w:pPr>
            <w:ins w:id="5526" w:author="ST1" w:date="2020-05-25T12:05:00Z">
              <w:del w:id="552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9E1D789" w14:textId="54E62FDF" w:rsidR="00FB52FE" w:rsidRPr="00CA6569" w:rsidDel="007154E3" w:rsidRDefault="00BD0166" w:rsidP="00BD0166">
            <w:pPr>
              <w:rPr>
                <w:ins w:id="5528" w:author="ST1" w:date="2020-05-25T12:05:00Z"/>
                <w:del w:id="5529" w:author="阿毛" w:date="2021-05-21T17:50:00Z"/>
                <w:rFonts w:ascii="標楷體" w:eastAsia="標楷體" w:hAnsi="標楷體"/>
              </w:rPr>
            </w:pPr>
            <w:ins w:id="5530" w:author="ST1" w:date="2020-05-25T12:19:00Z">
              <w:del w:id="553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上傳目錄</w:delText>
                </w:r>
              </w:del>
            </w:ins>
          </w:p>
        </w:tc>
        <w:tc>
          <w:tcPr>
            <w:tcW w:w="1296" w:type="dxa"/>
          </w:tcPr>
          <w:p w14:paraId="58167736" w14:textId="1DC75D3F" w:rsidR="00FB52FE" w:rsidRPr="00CA6569" w:rsidDel="007154E3" w:rsidRDefault="00FB52FE" w:rsidP="00BD0166">
            <w:pPr>
              <w:rPr>
                <w:ins w:id="5532" w:author="ST1" w:date="2020-05-25T12:05:00Z"/>
                <w:del w:id="5533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897" w:type="dxa"/>
          </w:tcPr>
          <w:p w14:paraId="70E847A7" w14:textId="04510E8F" w:rsidR="00FB52FE" w:rsidRPr="00CA6569" w:rsidDel="007154E3" w:rsidRDefault="00FB52FE" w:rsidP="00BD0166">
            <w:pPr>
              <w:rPr>
                <w:ins w:id="5534" w:author="ST1" w:date="2020-05-25T12:05:00Z"/>
                <w:del w:id="5535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1A11C73C" w14:textId="34A8412B" w:rsidR="00FB52FE" w:rsidRPr="00CA6569" w:rsidDel="007154E3" w:rsidRDefault="00FB52FE" w:rsidP="00BD0166">
            <w:pPr>
              <w:rPr>
                <w:ins w:id="5536" w:author="ST1" w:date="2020-05-25T12:05:00Z"/>
                <w:del w:id="553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714FC20" w14:textId="35D8D175" w:rsidR="00FB52FE" w:rsidRPr="00CA6569" w:rsidDel="007154E3" w:rsidRDefault="00FB52FE" w:rsidP="00BD0166">
            <w:pPr>
              <w:rPr>
                <w:ins w:id="5538" w:author="ST1" w:date="2020-05-25T12:05:00Z"/>
                <w:del w:id="553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3B191B5C" w14:textId="59E8503E" w:rsidR="00FB52FE" w:rsidRPr="00CA6569" w:rsidDel="007154E3" w:rsidRDefault="00FB52FE" w:rsidP="00BD0166">
            <w:pPr>
              <w:rPr>
                <w:ins w:id="5540" w:author="ST1" w:date="2020-05-25T12:05:00Z"/>
                <w:del w:id="554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D3B7A0E" w14:textId="5E4D2C59" w:rsidR="00FB52FE" w:rsidRPr="00CA6569" w:rsidDel="007154E3" w:rsidRDefault="002A615C" w:rsidP="00BD0166">
            <w:pPr>
              <w:rPr>
                <w:ins w:id="5542" w:author="ST1" w:date="2020-05-25T12:05:00Z"/>
                <w:del w:id="5543" w:author="阿毛" w:date="2021-05-21T17:50:00Z"/>
                <w:rFonts w:ascii="標楷體" w:eastAsia="標楷體" w:hAnsi="標楷體"/>
              </w:rPr>
            </w:pPr>
            <w:ins w:id="5544" w:author="ST1" w:date="2020-05-25T12:20:00Z">
              <w:del w:id="5545" w:author="阿毛" w:date="2021-05-21T17:50:00Z">
                <w:r w:rsidRPr="002A615C" w:rsidDel="007154E3">
                  <w:rPr>
                    <w:rFonts w:ascii="標楷體" w:eastAsia="標楷體" w:hAnsi="標楷體" w:hint="eastAsia"/>
                    <w:rPrChange w:id="5546" w:author="ST1" w:date="2020-05-25T12:20:00Z">
                      <w:rPr>
                        <w:rFonts w:ascii="標楷體" w:eastAsia="標楷體" w:hAnsi="標楷體" w:hint="eastAsia"/>
                        <w:bdr w:val="single" w:sz="4" w:space="0" w:color="auto"/>
                      </w:rPr>
                    </w:rPrChange>
                  </w:rPr>
                  <w:delText>點選</w:delText>
                </w:r>
              </w:del>
            </w:ins>
            <w:ins w:id="5547" w:author="ST1" w:date="2020-05-25T12:19:00Z">
              <w:del w:id="5548" w:author="阿毛" w:date="2021-05-21T17:50:00Z">
                <w:r w:rsidR="00BD0166" w:rsidRPr="00E50E44" w:rsidDel="007154E3">
                  <w:rPr>
                    <w:rFonts w:ascii="標楷體" w:eastAsia="標楷體" w:hAnsi="標楷體" w:hint="eastAsia"/>
                    <w:bdr w:val="single" w:sz="4" w:space="0" w:color="auto"/>
                  </w:rPr>
                  <w:delText>瀏覽</w:delText>
                </w:r>
              </w:del>
            </w:ins>
            <w:ins w:id="5549" w:author="ST1" w:date="2020-05-25T12:20:00Z">
              <w:del w:id="5550" w:author="阿毛" w:date="2021-05-21T17:50:00Z">
                <w:r w:rsidRPr="002A615C" w:rsidDel="007154E3">
                  <w:rPr>
                    <w:rFonts w:ascii="標楷體" w:eastAsia="標楷體" w:hAnsi="標楷體" w:hint="eastAsia"/>
                    <w:rPrChange w:id="5551" w:author="ST1" w:date="2020-05-25T12:20:00Z">
                      <w:rPr>
                        <w:rFonts w:ascii="標楷體" w:eastAsia="標楷體" w:hAnsi="標楷體" w:hint="eastAsia"/>
                        <w:bdr w:val="single" w:sz="4" w:space="0" w:color="auto"/>
                      </w:rPr>
                    </w:rPrChange>
                  </w:rPr>
                  <w:delText>後顯示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FB52FE" w:rsidRPr="00CA6569" w:rsidDel="007154E3" w14:paraId="72CF6E3F" w14:textId="242F5945" w:rsidTr="00BD0166">
        <w:trPr>
          <w:trHeight w:val="291"/>
          <w:jc w:val="center"/>
          <w:ins w:id="5552" w:author="ST1" w:date="2020-05-25T12:05:00Z"/>
          <w:del w:id="5553" w:author="阿毛" w:date="2021-05-21T17:50:00Z"/>
        </w:trPr>
        <w:tc>
          <w:tcPr>
            <w:tcW w:w="482" w:type="dxa"/>
          </w:tcPr>
          <w:p w14:paraId="3874BF1C" w14:textId="5E09B057" w:rsidR="00FB52FE" w:rsidRPr="00CA6569" w:rsidDel="007154E3" w:rsidRDefault="00FB52FE" w:rsidP="00BD0166">
            <w:pPr>
              <w:rPr>
                <w:ins w:id="5554" w:author="ST1" w:date="2020-05-25T12:05:00Z"/>
                <w:del w:id="5555" w:author="阿毛" w:date="2021-05-21T17:50:00Z"/>
                <w:rFonts w:ascii="標楷體" w:eastAsia="標楷體" w:hAnsi="標楷體"/>
              </w:rPr>
            </w:pPr>
            <w:ins w:id="5556" w:author="ST1" w:date="2020-05-25T12:05:00Z">
              <w:del w:id="555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71D46412" w14:textId="1AE48A02" w:rsidR="00FB52FE" w:rsidRPr="00CA6569" w:rsidDel="007154E3" w:rsidRDefault="00BD0166" w:rsidP="00BD0166">
            <w:pPr>
              <w:rPr>
                <w:ins w:id="5558" w:author="ST1" w:date="2020-05-25T12:05:00Z"/>
                <w:del w:id="5559" w:author="阿毛" w:date="2021-05-21T17:50:00Z"/>
                <w:rFonts w:ascii="標楷體" w:eastAsia="標楷體" w:hAnsi="標楷體"/>
              </w:rPr>
            </w:pPr>
            <w:ins w:id="5560" w:author="ST1" w:date="2020-05-25T12:19:00Z">
              <w:del w:id="556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上傳檔案</w:delText>
                </w:r>
              </w:del>
            </w:ins>
          </w:p>
        </w:tc>
        <w:tc>
          <w:tcPr>
            <w:tcW w:w="1296" w:type="dxa"/>
          </w:tcPr>
          <w:p w14:paraId="7C0FEAA4" w14:textId="4C8F22E0" w:rsidR="00FB52FE" w:rsidRPr="00CA6569" w:rsidDel="007154E3" w:rsidRDefault="00FB52FE" w:rsidP="00BD0166">
            <w:pPr>
              <w:rPr>
                <w:ins w:id="5562" w:author="ST1" w:date="2020-05-25T12:05:00Z"/>
                <w:del w:id="5563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09A98932" w14:textId="2A39D566" w:rsidR="00FB52FE" w:rsidRPr="00CA6569" w:rsidDel="007154E3" w:rsidRDefault="00FB52FE" w:rsidP="00BD0166">
            <w:pPr>
              <w:rPr>
                <w:ins w:id="5564" w:author="ST1" w:date="2020-05-25T12:05:00Z"/>
                <w:del w:id="5565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8010121" w14:textId="07BC84B9" w:rsidR="00FB52FE" w:rsidRPr="00CA6569" w:rsidDel="007154E3" w:rsidRDefault="00FB52FE" w:rsidP="00BD0166">
            <w:pPr>
              <w:rPr>
                <w:ins w:id="5566" w:author="ST1" w:date="2020-05-25T12:05:00Z"/>
                <w:del w:id="556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9953124" w14:textId="663C5870" w:rsidR="00FB52FE" w:rsidRPr="00CA6569" w:rsidDel="007154E3" w:rsidRDefault="00FB52FE" w:rsidP="00BD0166">
            <w:pPr>
              <w:rPr>
                <w:ins w:id="5568" w:author="ST1" w:date="2020-05-25T12:05:00Z"/>
                <w:del w:id="556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1B8B3056" w14:textId="3419B979" w:rsidR="00FB52FE" w:rsidRPr="00CA6569" w:rsidDel="007154E3" w:rsidRDefault="00FB52FE" w:rsidP="00BD0166">
            <w:pPr>
              <w:rPr>
                <w:ins w:id="5570" w:author="ST1" w:date="2020-05-25T12:05:00Z"/>
                <w:del w:id="557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99531F1" w14:textId="0249F838" w:rsidR="00FB52FE" w:rsidDel="007154E3" w:rsidRDefault="002A615C" w:rsidP="00BD0166">
            <w:pPr>
              <w:rPr>
                <w:ins w:id="5572" w:author="ST1" w:date="2020-05-25T12:21:00Z"/>
                <w:del w:id="5573" w:author="阿毛" w:date="2021-05-21T17:50:00Z"/>
                <w:rFonts w:ascii="標楷體" w:eastAsia="標楷體" w:hAnsi="標楷體" w:cs="新細明體"/>
              </w:rPr>
            </w:pPr>
            <w:ins w:id="5574" w:author="ST1" w:date="2020-05-25T12:21:00Z">
              <w:del w:id="5575" w:author="阿毛" w:date="2021-05-21T17:50:00Z">
                <w:r w:rsidRPr="00E50E44" w:rsidDel="007154E3">
                  <w:rPr>
                    <w:rFonts w:ascii="標楷體" w:eastAsia="標楷體" w:hAnsi="標楷體" w:hint="eastAsia"/>
                  </w:rPr>
                  <w:delText>點選</w:delText>
                </w:r>
                <w:r w:rsidRPr="00E50E44" w:rsidDel="007154E3">
                  <w:rPr>
                    <w:rFonts w:ascii="標楷體" w:eastAsia="標楷體" w:hAnsi="標楷體" w:hint="eastAsia"/>
                    <w:bdr w:val="single" w:sz="4" w:space="0" w:color="auto"/>
                  </w:rPr>
                  <w:delText>瀏覽</w:delText>
                </w:r>
                <w:r w:rsidRPr="00E50E44" w:rsidDel="007154E3">
                  <w:rPr>
                    <w:rFonts w:ascii="標楷體" w:eastAsia="標楷體" w:hAnsi="標楷體" w:hint="eastAsia"/>
                  </w:rPr>
                  <w:delText>後顯示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  <w:p w14:paraId="45CA0931" w14:textId="2F9C8F39" w:rsidR="002A615C" w:rsidRPr="00CA6569" w:rsidDel="007154E3" w:rsidRDefault="002A615C" w:rsidP="00BD0166">
            <w:pPr>
              <w:rPr>
                <w:ins w:id="5576" w:author="ST1" w:date="2020-05-25T12:05:00Z"/>
                <w:del w:id="5577" w:author="阿毛" w:date="2021-05-21T17:50:00Z"/>
                <w:rFonts w:ascii="標楷體" w:eastAsia="標楷體" w:hAnsi="標楷體"/>
              </w:rPr>
            </w:pPr>
            <w:ins w:id="5578" w:author="ST1" w:date="2020-05-25T12:21:00Z">
              <w:del w:id="5579" w:author="阿毛" w:date="2021-05-21T17:50:00Z">
                <w:r w:rsidDel="007154E3">
                  <w:rPr>
                    <w:rFonts w:ascii="標楷體" w:eastAsia="標楷體" w:hAnsi="標楷體" w:cs="新細明體" w:hint="eastAsia"/>
                  </w:rPr>
                  <w:delText>例:</w:delText>
                </w:r>
                <w:r w:rsidDel="007154E3">
                  <w:delText xml:space="preserve"> </w:delText>
                </w:r>
                <w:r w:rsidRPr="002A615C" w:rsidDel="007154E3">
                  <w:rPr>
                    <w:rFonts w:ascii="標楷體" w:eastAsia="標楷體" w:hAnsi="標楷體" w:cs="新細明體"/>
                  </w:rPr>
                  <w:delText>20200430_mortgage.csv</w:delText>
                </w:r>
              </w:del>
            </w:ins>
          </w:p>
        </w:tc>
      </w:tr>
    </w:tbl>
    <w:p w14:paraId="1AC551BD" w14:textId="4780848E" w:rsidR="00FB52FE" w:rsidDel="007154E3" w:rsidRDefault="00FB52FE" w:rsidP="00FB52FE">
      <w:pPr>
        <w:rPr>
          <w:ins w:id="5580" w:author="ST1" w:date="2020-05-25T12:05:00Z"/>
          <w:del w:id="5581" w:author="阿毛" w:date="2021-05-21T17:50:00Z"/>
        </w:rPr>
      </w:pPr>
    </w:p>
    <w:p w14:paraId="1EDD740A" w14:textId="2727757C" w:rsidR="00FB52FE" w:rsidRPr="00BB5548" w:rsidDel="007154E3" w:rsidRDefault="00FB52FE" w:rsidP="00FB52FE">
      <w:pPr>
        <w:pStyle w:val="42"/>
        <w:spacing w:after="72"/>
        <w:ind w:leftChars="0" w:left="0"/>
        <w:rPr>
          <w:ins w:id="5582" w:author="ST1" w:date="2020-05-25T12:05:00Z"/>
          <w:del w:id="5583" w:author="阿毛" w:date="2021-05-21T17:50:00Z"/>
          <w:rFonts w:ascii="標楷體" w:hAnsi="標楷體"/>
        </w:rPr>
      </w:pPr>
      <w:ins w:id="5584" w:author="ST1" w:date="2020-05-25T12:05:00Z">
        <w:del w:id="5585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586" w:author="ST1" w:date="2020-05-25T12:06:00Z">
        <w:del w:id="5587" w:author="阿毛" w:date="2021-05-21T17:50:00Z">
          <w:r w:rsidRPr="00FB52FE" w:rsidDel="007154E3">
            <w:rPr>
              <w:rFonts w:ascii="標楷體" w:hAnsi="標楷體" w:hint="eastAsia"/>
              <w:lang w:eastAsia="zh-HK"/>
            </w:rPr>
            <w:delText>應收票據之帳齡分析表</w:delText>
          </w:r>
        </w:del>
      </w:ins>
    </w:p>
    <w:p w14:paraId="30B955D6" w14:textId="4BB41636" w:rsidR="00FB52FE" w:rsidDel="007154E3" w:rsidRDefault="00FB52FE" w:rsidP="00FB52FE">
      <w:pPr>
        <w:rPr>
          <w:ins w:id="5588" w:author="ST1" w:date="2020-05-25T12:05:00Z"/>
          <w:del w:id="5589" w:author="阿毛" w:date="2021-05-21T17:50:00Z"/>
          <w:rFonts w:ascii="標楷體" w:eastAsia="標楷體" w:hAnsi="標楷體"/>
        </w:rPr>
      </w:pPr>
      <w:ins w:id="5590" w:author="ST1" w:date="2020-05-25T12:05:00Z">
        <w:del w:id="5591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592" w:author="ST1" w:date="2020-05-25T12:09:00Z">
        <w:del w:id="5593" w:author="阿毛" w:date="2021-05-21T17:50:00Z">
          <w:r w:rsidDel="007154E3">
            <w:rPr>
              <w:rFonts w:ascii="標楷體" w:eastAsia="標楷體" w:hAnsi="標楷體"/>
            </w:rPr>
            <w:object w:dxaOrig="1508" w:dyaOrig="1024" w14:anchorId="2A97888A">
              <v:shape id="_x0000_i1045" type="#_x0000_t75" style="width:75.5pt;height:51pt" o:ole="">
                <v:imagedata r:id="rId79" o:title=""/>
              </v:shape>
              <o:OLEObject Type="Embed" ProgID="AcroExch.Document.DC" ShapeID="_x0000_i1045" DrawAspect="Icon" ObjectID="_1701160134" r:id="rId80"/>
            </w:object>
          </w:r>
        </w:del>
      </w:ins>
      <w:ins w:id="5594" w:author="ST1" w:date="2020-05-25T12:05:00Z">
        <w:del w:id="5595" w:author="阿毛" w:date="2021-05-21T17:50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596" w:author="ST1" w:date="2020-05-25T12:10:00Z">
        <w:del w:id="5597" w:author="阿毛" w:date="2021-05-21T17:50:00Z">
          <w:r w:rsidR="00BD0166" w:rsidDel="007154E3">
            <w:rPr>
              <w:rFonts w:ascii="標楷體" w:eastAsia="標楷體" w:hAnsi="標楷體"/>
            </w:rPr>
            <w:delText xml:space="preserve">  </w:delText>
          </w:r>
        </w:del>
      </w:ins>
      <w:ins w:id="5598" w:author="ST1" w:date="2020-05-25T12:11:00Z">
        <w:del w:id="5599" w:author="阿毛" w:date="2021-05-21T17:50:00Z">
          <w:r w:rsidR="00BD0166" w:rsidDel="007154E3">
            <w:rPr>
              <w:rFonts w:ascii="標楷體" w:eastAsia="標楷體" w:hAnsi="標楷體"/>
            </w:rPr>
            <w:object w:dxaOrig="1508" w:dyaOrig="1024" w14:anchorId="038366D0">
              <v:shape id="_x0000_i1046" type="#_x0000_t75" style="width:75.5pt;height:51pt" o:ole="">
                <v:imagedata r:id="rId81" o:title=""/>
              </v:shape>
              <o:OLEObject Type="Embed" ProgID="Excel.SheetMacroEnabled.12" ShapeID="_x0000_i1046" DrawAspect="Icon" ObjectID="_1701160135" r:id="rId82"/>
            </w:object>
          </w:r>
        </w:del>
      </w:ins>
    </w:p>
    <w:p w14:paraId="511EC10B" w14:textId="56C4F2C1" w:rsidR="00FB52FE" w:rsidRPr="00BB5548" w:rsidDel="007154E3" w:rsidRDefault="00FB52FE" w:rsidP="00FB52FE">
      <w:pPr>
        <w:rPr>
          <w:ins w:id="5600" w:author="ST1" w:date="2020-05-25T12:05:00Z"/>
          <w:del w:id="5601" w:author="阿毛" w:date="2021-05-21T17:50:00Z"/>
          <w:rFonts w:ascii="標楷體" w:eastAsia="標楷體" w:hAnsi="標楷體"/>
        </w:rPr>
      </w:pPr>
    </w:p>
    <w:p w14:paraId="35305854" w14:textId="5CA1A77C" w:rsidR="00FB52FE" w:rsidDel="007154E3" w:rsidRDefault="00FB52FE" w:rsidP="00F655ED">
      <w:pPr>
        <w:rPr>
          <w:ins w:id="5602" w:author="ST1" w:date="2020-05-19T18:16:00Z"/>
          <w:del w:id="5603" w:author="阿毛" w:date="2021-05-21T17:50:00Z"/>
        </w:rPr>
      </w:pPr>
    </w:p>
    <w:p w14:paraId="242E5867" w14:textId="4DA619CE" w:rsidR="00542689" w:rsidDel="007154E3" w:rsidRDefault="00542689">
      <w:pPr>
        <w:widowControl/>
        <w:rPr>
          <w:ins w:id="5604" w:author="ST1" w:date="2020-05-27T14:32:00Z"/>
          <w:del w:id="5605" w:author="阿毛" w:date="2021-05-21T17:50:00Z"/>
        </w:rPr>
      </w:pPr>
      <w:ins w:id="5606" w:author="ST1" w:date="2020-05-27T14:32:00Z">
        <w:del w:id="5607" w:author="阿毛" w:date="2021-05-21T17:50:00Z">
          <w:r w:rsidDel="007154E3">
            <w:br w:type="page"/>
          </w:r>
        </w:del>
      </w:ins>
    </w:p>
    <w:p w14:paraId="1E1106AE" w14:textId="1D90EA0F" w:rsidR="00542689" w:rsidRPr="00D545F1" w:rsidDel="007154E3" w:rsidRDefault="005E4D4E" w:rsidP="00542689">
      <w:pPr>
        <w:pStyle w:val="3"/>
        <w:numPr>
          <w:ilvl w:val="2"/>
          <w:numId w:val="6"/>
        </w:numPr>
        <w:rPr>
          <w:ins w:id="5608" w:author="ST1" w:date="2020-05-27T14:32:00Z"/>
          <w:del w:id="5609" w:author="阿毛" w:date="2021-05-21T17:50:00Z"/>
          <w:rFonts w:ascii="標楷體" w:hAnsi="標楷體"/>
        </w:rPr>
      </w:pPr>
      <w:ins w:id="5610" w:author="ST1" w:date="2020-06-09T18:41:00Z">
        <w:del w:id="5611" w:author="阿毛" w:date="2021-05-21T17:50:00Z">
          <w:r w:rsidDel="007154E3">
            <w:rPr>
              <w:rFonts w:ascii="標楷體" w:hAnsi="標楷體"/>
            </w:rPr>
            <w:delText>L971</w:delText>
          </w:r>
        </w:del>
      </w:ins>
      <w:ins w:id="5612" w:author="ST1" w:date="2020-06-09T18:48:00Z">
        <w:del w:id="5613" w:author="阿毛" w:date="2021-05-21T17:50:00Z">
          <w:r w:rsidDel="007154E3">
            <w:rPr>
              <w:rFonts w:ascii="標楷體" w:hAnsi="標楷體"/>
            </w:rPr>
            <w:delText>4</w:delText>
          </w:r>
          <w:r w:rsidRPr="005E4D4E" w:rsidDel="007154E3">
            <w:rPr>
              <w:rFonts w:ascii="標楷體" w:hAnsi="標楷體" w:hint="eastAsia"/>
              <w:rPrChange w:id="5614" w:author="ST1" w:date="2020-06-09T18:49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繳息證明單</w:delText>
          </w:r>
        </w:del>
      </w:ins>
    </w:p>
    <w:p w14:paraId="0E3A118A" w14:textId="71F9EF6C" w:rsidR="00542689" w:rsidRPr="00AB69BA" w:rsidDel="007154E3" w:rsidRDefault="00542689" w:rsidP="00542689">
      <w:pPr>
        <w:pStyle w:val="a"/>
        <w:rPr>
          <w:ins w:id="5615" w:author="ST1" w:date="2020-05-27T14:32:00Z"/>
          <w:del w:id="5616" w:author="阿毛" w:date="2021-05-21T17:50:00Z"/>
        </w:rPr>
      </w:pPr>
      <w:ins w:id="5617" w:author="ST1" w:date="2020-05-27T14:32:00Z">
        <w:del w:id="5618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42689" w:rsidRPr="00AB69BA" w:rsidDel="007154E3" w14:paraId="74FBC772" w14:textId="24F497F3" w:rsidTr="00542689">
        <w:trPr>
          <w:trHeight w:val="277"/>
          <w:ins w:id="5619" w:author="ST1" w:date="2020-05-27T14:32:00Z"/>
          <w:del w:id="562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BF83D1" w14:textId="30ACCC94" w:rsidR="00542689" w:rsidRPr="00AB69BA" w:rsidDel="007154E3" w:rsidRDefault="00542689" w:rsidP="00542689">
            <w:pPr>
              <w:rPr>
                <w:ins w:id="5621" w:author="ST1" w:date="2020-05-27T14:32:00Z"/>
                <w:del w:id="5622" w:author="阿毛" w:date="2021-05-21T17:50:00Z"/>
                <w:rFonts w:ascii="標楷體" w:eastAsia="標楷體" w:hAnsi="標楷體"/>
              </w:rPr>
            </w:pPr>
            <w:ins w:id="5623" w:author="ST1" w:date="2020-05-27T14:32:00Z">
              <w:del w:id="562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30DAF8" w14:textId="25ABDFF4" w:rsidR="00542689" w:rsidRPr="005E4D4E" w:rsidDel="007154E3" w:rsidRDefault="005E4D4E" w:rsidP="00542689">
            <w:pPr>
              <w:rPr>
                <w:ins w:id="5625" w:author="ST1" w:date="2020-05-27T14:32:00Z"/>
                <w:del w:id="5626" w:author="阿毛" w:date="2021-05-21T17:50:00Z"/>
                <w:rFonts w:ascii="標楷體" w:eastAsia="標楷體" w:hAnsi="標楷體"/>
              </w:rPr>
            </w:pPr>
            <w:ins w:id="5627" w:author="ST1" w:date="2020-06-09T18:49:00Z">
              <w:del w:id="5628" w:author="阿毛" w:date="2021-05-21T17:50:00Z">
                <w:r w:rsidRPr="005E4D4E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  <w:rPrChange w:id="5629" w:author="ST1" w:date="2020-06-09T18:49:00Z">
                      <w:rPr>
                        <w:rFonts w:ascii="新細明體" w:cs="新細明體" w:hint="eastAsia"/>
                        <w:kern w:val="0"/>
                        <w:sz w:val="22"/>
                        <w:lang w:val="zh-TW"/>
                      </w:rPr>
                    </w:rPrChange>
                  </w:rPr>
                  <w:delText>繳息證明單</w:delText>
                </w:r>
              </w:del>
            </w:ins>
          </w:p>
          <w:p w14:paraId="474D211A" w14:textId="4DBB4937" w:rsidR="00542689" w:rsidRPr="005E4D4E" w:rsidDel="007154E3" w:rsidRDefault="00542689" w:rsidP="00542689">
            <w:pPr>
              <w:rPr>
                <w:ins w:id="5630" w:author="ST1" w:date="2020-05-27T14:32:00Z"/>
                <w:del w:id="5631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51C97F2F" w14:textId="3B8A2529" w:rsidTr="00542689">
        <w:trPr>
          <w:trHeight w:val="277"/>
          <w:ins w:id="5632" w:author="ST1" w:date="2020-05-27T14:32:00Z"/>
          <w:del w:id="563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1F5AEB" w14:textId="0C77D4DE" w:rsidR="00542689" w:rsidRPr="00AB69BA" w:rsidDel="007154E3" w:rsidRDefault="00542689" w:rsidP="00542689">
            <w:pPr>
              <w:rPr>
                <w:ins w:id="5634" w:author="ST1" w:date="2020-05-27T14:32:00Z"/>
                <w:del w:id="5635" w:author="阿毛" w:date="2021-05-21T17:50:00Z"/>
                <w:rFonts w:ascii="標楷體" w:eastAsia="標楷體" w:hAnsi="標楷體"/>
              </w:rPr>
            </w:pPr>
            <w:ins w:id="5636" w:author="ST1" w:date="2020-05-27T14:32:00Z">
              <w:del w:id="563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FE8FA" w14:textId="6C2DFE85" w:rsidR="00542689" w:rsidRPr="00AB69BA" w:rsidDel="007154E3" w:rsidRDefault="00542689" w:rsidP="00542689">
            <w:pPr>
              <w:rPr>
                <w:ins w:id="5638" w:author="ST1" w:date="2020-05-27T14:32:00Z"/>
                <w:del w:id="5639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C51B9F6" w14:textId="05A45B0E" w:rsidTr="00542689">
        <w:trPr>
          <w:trHeight w:val="773"/>
          <w:ins w:id="5640" w:author="ST1" w:date="2020-05-27T14:32:00Z"/>
          <w:del w:id="564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21090A" w14:textId="36F7C46A" w:rsidR="00542689" w:rsidRPr="00AB69BA" w:rsidDel="007154E3" w:rsidRDefault="00542689" w:rsidP="00542689">
            <w:pPr>
              <w:rPr>
                <w:ins w:id="5642" w:author="ST1" w:date="2020-05-27T14:32:00Z"/>
                <w:del w:id="5643" w:author="阿毛" w:date="2021-05-21T17:50:00Z"/>
                <w:rFonts w:ascii="標楷體" w:eastAsia="標楷體" w:hAnsi="標楷體"/>
              </w:rPr>
            </w:pPr>
            <w:ins w:id="5644" w:author="ST1" w:date="2020-05-27T14:32:00Z">
              <w:del w:id="564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648BBE" w14:textId="5A36DC0A" w:rsidR="00542689" w:rsidRPr="00AB69BA" w:rsidDel="007154E3" w:rsidRDefault="00542689" w:rsidP="00542689">
            <w:pPr>
              <w:rPr>
                <w:ins w:id="5646" w:author="ST1" w:date="2020-05-27T14:32:00Z"/>
                <w:del w:id="5647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78CA0C61" w14:textId="0BF6FFC2" w:rsidTr="00542689">
        <w:trPr>
          <w:trHeight w:val="321"/>
          <w:ins w:id="5648" w:author="ST1" w:date="2020-05-27T14:32:00Z"/>
          <w:del w:id="564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7E635" w14:textId="4C978E63" w:rsidR="00542689" w:rsidRPr="00AB69BA" w:rsidDel="007154E3" w:rsidRDefault="00542689" w:rsidP="00542689">
            <w:pPr>
              <w:rPr>
                <w:ins w:id="5650" w:author="ST1" w:date="2020-05-27T14:32:00Z"/>
                <w:del w:id="5651" w:author="阿毛" w:date="2021-05-21T17:50:00Z"/>
                <w:rFonts w:ascii="標楷體" w:eastAsia="標楷體" w:hAnsi="標楷體"/>
              </w:rPr>
            </w:pPr>
            <w:ins w:id="5652" w:author="ST1" w:date="2020-05-27T14:32:00Z">
              <w:del w:id="565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278946" w14:textId="6D3E595C" w:rsidR="00542689" w:rsidRPr="00AB69BA" w:rsidDel="007154E3" w:rsidRDefault="00542689" w:rsidP="00542689">
            <w:pPr>
              <w:rPr>
                <w:ins w:id="5654" w:author="ST1" w:date="2020-05-27T14:32:00Z"/>
                <w:del w:id="5655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65E805C7" w14:textId="4ED86380" w:rsidTr="00542689">
        <w:trPr>
          <w:trHeight w:val="1311"/>
          <w:ins w:id="5656" w:author="ST1" w:date="2020-05-27T14:32:00Z"/>
          <w:del w:id="565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9F027" w14:textId="2C882D6B" w:rsidR="00542689" w:rsidRPr="00AB69BA" w:rsidDel="007154E3" w:rsidRDefault="00542689" w:rsidP="00542689">
            <w:pPr>
              <w:rPr>
                <w:ins w:id="5658" w:author="ST1" w:date="2020-05-27T14:32:00Z"/>
                <w:del w:id="5659" w:author="阿毛" w:date="2021-05-21T17:50:00Z"/>
                <w:rFonts w:ascii="標楷體" w:eastAsia="標楷體" w:hAnsi="標楷體"/>
              </w:rPr>
            </w:pPr>
            <w:ins w:id="5660" w:author="ST1" w:date="2020-05-27T14:32:00Z">
              <w:del w:id="566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8EFF62" w14:textId="7F432B13" w:rsidR="00542689" w:rsidRPr="00AB69BA" w:rsidDel="007154E3" w:rsidRDefault="00542689" w:rsidP="00542689">
            <w:pPr>
              <w:rPr>
                <w:ins w:id="5662" w:author="ST1" w:date="2020-05-27T14:32:00Z"/>
                <w:del w:id="5663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7F778564" w14:textId="0B771ABC" w:rsidTr="00542689">
        <w:trPr>
          <w:trHeight w:val="278"/>
          <w:ins w:id="5664" w:author="ST1" w:date="2020-05-27T14:32:00Z"/>
          <w:del w:id="566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327F76" w14:textId="3583845E" w:rsidR="00542689" w:rsidRPr="00AB69BA" w:rsidDel="007154E3" w:rsidRDefault="00542689" w:rsidP="00542689">
            <w:pPr>
              <w:rPr>
                <w:ins w:id="5666" w:author="ST1" w:date="2020-05-27T14:32:00Z"/>
                <w:del w:id="5667" w:author="阿毛" w:date="2021-05-21T17:50:00Z"/>
                <w:rFonts w:ascii="標楷體" w:eastAsia="標楷體" w:hAnsi="標楷體"/>
              </w:rPr>
            </w:pPr>
            <w:ins w:id="5668" w:author="ST1" w:date="2020-05-27T14:32:00Z">
              <w:del w:id="566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507A7A" w14:textId="1179DF45" w:rsidR="00542689" w:rsidRPr="00AB69BA" w:rsidDel="007154E3" w:rsidRDefault="00542689" w:rsidP="00542689">
            <w:pPr>
              <w:rPr>
                <w:ins w:id="5670" w:author="ST1" w:date="2020-05-27T14:32:00Z"/>
                <w:del w:id="5671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69D970A" w14:textId="70703AFD" w:rsidTr="00542689">
        <w:trPr>
          <w:trHeight w:val="358"/>
          <w:ins w:id="5672" w:author="ST1" w:date="2020-05-27T14:32:00Z"/>
          <w:del w:id="567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53CD3" w14:textId="5D6B9AC4" w:rsidR="00542689" w:rsidRPr="00AB69BA" w:rsidDel="007154E3" w:rsidRDefault="00542689" w:rsidP="00542689">
            <w:pPr>
              <w:rPr>
                <w:ins w:id="5674" w:author="ST1" w:date="2020-05-27T14:32:00Z"/>
                <w:del w:id="5675" w:author="阿毛" w:date="2021-05-21T17:50:00Z"/>
                <w:rFonts w:ascii="標楷體" w:eastAsia="標楷體" w:hAnsi="標楷體"/>
              </w:rPr>
            </w:pPr>
            <w:ins w:id="5676" w:author="ST1" w:date="2020-05-27T14:32:00Z">
              <w:del w:id="567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3B28EB" w14:textId="041D3B15" w:rsidR="00542689" w:rsidRPr="00AB69BA" w:rsidDel="007154E3" w:rsidRDefault="00542689" w:rsidP="00542689">
            <w:pPr>
              <w:rPr>
                <w:ins w:id="5678" w:author="ST1" w:date="2020-05-27T14:32:00Z"/>
                <w:del w:id="5679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6D053C6" w14:textId="4D06DD51" w:rsidTr="00542689">
        <w:trPr>
          <w:trHeight w:val="278"/>
          <w:ins w:id="5680" w:author="ST1" w:date="2020-05-27T14:32:00Z"/>
          <w:del w:id="568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B8220B" w14:textId="31CCC884" w:rsidR="00542689" w:rsidRPr="00AB69BA" w:rsidDel="007154E3" w:rsidRDefault="00542689" w:rsidP="00542689">
            <w:pPr>
              <w:rPr>
                <w:ins w:id="5682" w:author="ST1" w:date="2020-05-27T14:32:00Z"/>
                <w:del w:id="5683" w:author="阿毛" w:date="2021-05-21T17:50:00Z"/>
                <w:rFonts w:ascii="標楷體" w:eastAsia="標楷體" w:hAnsi="標楷體"/>
              </w:rPr>
            </w:pPr>
            <w:ins w:id="5684" w:author="ST1" w:date="2020-05-27T14:32:00Z">
              <w:del w:id="568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EB772" w14:textId="18353A36" w:rsidR="00542689" w:rsidRPr="00AB69BA" w:rsidDel="007154E3" w:rsidRDefault="00542689" w:rsidP="00542689">
            <w:pPr>
              <w:rPr>
                <w:ins w:id="5686" w:author="ST1" w:date="2020-05-27T14:32:00Z"/>
                <w:del w:id="5687" w:author="阿毛" w:date="2021-05-21T17:50:00Z"/>
                <w:rFonts w:ascii="標楷體" w:eastAsia="標楷體" w:hAnsi="標楷體"/>
              </w:rPr>
            </w:pPr>
          </w:p>
        </w:tc>
      </w:tr>
    </w:tbl>
    <w:p w14:paraId="412AB816" w14:textId="1B655301" w:rsidR="00542689" w:rsidDel="007154E3" w:rsidRDefault="00542689" w:rsidP="00542689">
      <w:pPr>
        <w:rPr>
          <w:ins w:id="5688" w:author="ST1" w:date="2020-05-27T14:32:00Z"/>
          <w:del w:id="5689" w:author="阿毛" w:date="2021-05-21T17:50:00Z"/>
          <w:rFonts w:ascii="標楷體" w:eastAsia="標楷體" w:hAnsi="標楷體"/>
        </w:rPr>
      </w:pPr>
    </w:p>
    <w:p w14:paraId="1EE4EB2D" w14:textId="18B73DAE" w:rsidR="00542689" w:rsidDel="007154E3" w:rsidRDefault="00542689" w:rsidP="00542689">
      <w:pPr>
        <w:widowControl/>
        <w:rPr>
          <w:ins w:id="5690" w:author="ST1" w:date="2020-05-27T14:32:00Z"/>
          <w:del w:id="5691" w:author="阿毛" w:date="2021-05-21T17:50:00Z"/>
          <w:rFonts w:ascii="標楷體" w:eastAsia="標楷體" w:hAnsi="標楷體"/>
        </w:rPr>
      </w:pPr>
      <w:ins w:id="5692" w:author="ST1" w:date="2020-05-27T14:32:00Z">
        <w:del w:id="5693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4F1EE641" w14:textId="48C5FD66" w:rsidR="00542689" w:rsidRPr="00AB69BA" w:rsidDel="007154E3" w:rsidRDefault="00542689" w:rsidP="00542689">
      <w:pPr>
        <w:rPr>
          <w:ins w:id="5694" w:author="ST1" w:date="2020-05-27T14:32:00Z"/>
          <w:del w:id="5695" w:author="阿毛" w:date="2021-05-21T17:50:00Z"/>
          <w:rFonts w:ascii="標楷體" w:eastAsia="標楷體" w:hAnsi="標楷體"/>
        </w:rPr>
      </w:pPr>
    </w:p>
    <w:p w14:paraId="6F741B56" w14:textId="0EE9BF26" w:rsidR="00542689" w:rsidRPr="00AB69BA" w:rsidDel="007154E3" w:rsidRDefault="00542689" w:rsidP="00542689">
      <w:pPr>
        <w:pStyle w:val="a"/>
        <w:rPr>
          <w:ins w:id="5696" w:author="ST1" w:date="2020-05-27T14:32:00Z"/>
          <w:del w:id="5697" w:author="阿毛" w:date="2021-05-21T17:50:00Z"/>
        </w:rPr>
      </w:pPr>
      <w:ins w:id="5698" w:author="ST1" w:date="2020-05-27T14:32:00Z">
        <w:del w:id="5699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54499645" w14:textId="7359EED1" w:rsidR="00542689" w:rsidDel="007154E3" w:rsidRDefault="00542689" w:rsidP="00542689">
      <w:pPr>
        <w:adjustRightInd w:val="0"/>
        <w:spacing w:afterLines="20" w:after="72"/>
        <w:ind w:leftChars="472" w:left="1133" w:firstLineChars="200" w:firstLine="480"/>
        <w:rPr>
          <w:ins w:id="5700" w:author="ST1" w:date="2020-05-27T14:32:00Z"/>
          <w:del w:id="5701" w:author="阿毛" w:date="2021-05-21T17:50:00Z"/>
          <w:rFonts w:ascii="標楷體" w:eastAsia="標楷體" w:hAnsi="標楷體" w:cs="標楷體"/>
          <w:kern w:val="0"/>
          <w:szCs w:val="28"/>
        </w:rPr>
      </w:pPr>
      <w:ins w:id="5702" w:author="ST1" w:date="2020-05-27T14:32:00Z">
        <w:del w:id="5703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2616C1CA" w14:textId="1758C3C6" w:rsidR="00542689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704" w:author="ST1" w:date="2020-05-27T14:32:00Z"/>
          <w:del w:id="5705" w:author="阿毛" w:date="2021-05-21T17:50:00Z"/>
          <w:rFonts w:ascii="標楷體" w:eastAsia="標楷體" w:hAnsi="標楷體"/>
        </w:rPr>
      </w:pPr>
      <w:ins w:id="5706" w:author="ST1" w:date="2020-05-27T14:32:00Z">
        <w:del w:id="5707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52152B5D" w14:textId="2885FB6D" w:rsidR="00542689" w:rsidRPr="00D30A8F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708" w:author="ST1" w:date="2020-05-27T14:32:00Z"/>
          <w:del w:id="5709" w:author="阿毛" w:date="2021-05-21T17:50:00Z"/>
          <w:rFonts w:ascii="標楷體" w:eastAsia="標楷體" w:hAnsi="標楷體"/>
        </w:rPr>
      </w:pPr>
      <w:ins w:id="5710" w:author="ST1" w:date="2020-05-27T14:32:00Z">
        <w:del w:id="5711" w:author="阿毛" w:date="2021-05-21T17:50:00Z">
          <w:r w:rsidRPr="00D30A8F" w:rsidDel="007154E3">
            <w:rPr>
              <w:rFonts w:ascii="標楷體" w:eastAsia="標楷體" w:hAnsi="標楷體"/>
            </w:rPr>
            <w:delText>[</w:delText>
          </w:r>
        </w:del>
      </w:ins>
      <w:ins w:id="5712" w:author="ST1" w:date="2020-06-09T18:41:00Z">
        <w:del w:id="5713" w:author="阿毛" w:date="2021-05-21T17:50:00Z">
          <w:r w:rsidR="005E4D4E" w:rsidRPr="00D30A8F" w:rsidDel="007154E3">
            <w:rPr>
              <w:rFonts w:ascii="標楷體" w:eastAsia="標楷體" w:hAnsi="標楷體"/>
            </w:rPr>
            <w:delText>L971</w:delText>
          </w:r>
        </w:del>
      </w:ins>
      <w:ins w:id="5714" w:author="ST1" w:date="2020-06-09T18:49:00Z">
        <w:del w:id="5715" w:author="阿毛" w:date="2021-05-21T17:50:00Z">
          <w:r w:rsidR="005E4D4E" w:rsidRPr="00D30A8F" w:rsidDel="007154E3">
            <w:rPr>
              <w:rFonts w:ascii="標楷體" w:eastAsia="標楷體" w:hAnsi="標楷體"/>
            </w:rPr>
            <w:delText>4</w:delText>
          </w:r>
        </w:del>
      </w:ins>
      <w:ins w:id="5716" w:author="ST1" w:date="2020-05-27T14:32:00Z">
        <w:del w:id="5717" w:author="阿毛" w:date="2021-05-21T17:50:00Z">
          <w:r w:rsidRPr="00D30A8F" w:rsidDel="007154E3">
            <w:rPr>
              <w:rFonts w:ascii="標楷體" w:eastAsia="標楷體" w:hAnsi="標楷體"/>
            </w:rPr>
            <w:delText xml:space="preserve">]          </w:delText>
          </w:r>
        </w:del>
      </w:ins>
      <w:ins w:id="5718" w:author="ST1" w:date="2020-06-09T18:49:00Z">
        <w:del w:id="5719" w:author="阿毛" w:date="2021-05-21T17:50:00Z">
          <w:r w:rsidR="005E4D4E" w:rsidRPr="00D30A8F" w:rsidDel="007154E3">
            <w:rPr>
              <w:rFonts w:ascii="標楷體" w:eastAsia="標楷體" w:hAnsi="標楷體" w:cs="新細明體" w:hint="eastAsia"/>
              <w:kern w:val="0"/>
              <w:lang w:val="zh-TW"/>
              <w:rPrChange w:id="5720" w:author="ST1" w:date="2020-06-09T19:0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繳息證明單</w:delText>
          </w:r>
        </w:del>
      </w:ins>
    </w:p>
    <w:p w14:paraId="112D657B" w14:textId="370B4650" w:rsidR="00542689" w:rsidRPr="00D30A8F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721" w:author="ST1" w:date="2020-05-27T14:32:00Z"/>
          <w:del w:id="5722" w:author="阿毛" w:date="2021-05-21T17:50:00Z"/>
          <w:rFonts w:ascii="標楷體" w:eastAsia="標楷體" w:hAnsi="標楷體"/>
        </w:rPr>
      </w:pPr>
    </w:p>
    <w:p w14:paraId="007C5872" w14:textId="63F69DF6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723" w:author="ST1" w:date="2020-05-27T14:39:00Z"/>
          <w:del w:id="5724" w:author="阿毛" w:date="2021-05-21T17:50:00Z"/>
          <w:rFonts w:ascii="標楷體" w:eastAsia="標楷體" w:hAnsi="標楷體"/>
          <w:rPrChange w:id="5725" w:author="ST1" w:date="2020-06-09T19:03:00Z">
            <w:rPr>
              <w:ins w:id="5726" w:author="ST1" w:date="2020-05-27T14:39:00Z"/>
              <w:del w:id="5727" w:author="阿毛" w:date="2021-05-21T17:50:00Z"/>
              <w:rFonts w:ascii="新細明體" w:cs="新細明體"/>
              <w:kern w:val="0"/>
              <w:sz w:val="22"/>
              <w:u w:val="single"/>
              <w:lang w:val="zh-TW"/>
            </w:rPr>
          </w:rPrChange>
        </w:rPr>
        <w:pPrChange w:id="5728" w:author="ST1" w:date="2020-05-27T14:39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729" w:author="ST1" w:date="2020-06-09T18:51:00Z">
        <w:del w:id="5730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</w:del>
      </w:ins>
      <w:ins w:id="5731" w:author="ST1" w:date="2020-06-09T19:02:00Z">
        <w:del w:id="5732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733" w:author="ST1" w:date="2020-06-09T19:03:00Z">
        <w:del w:id="5734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 </w:delText>
          </w:r>
        </w:del>
      </w:ins>
      <w:ins w:id="5735" w:author="ST1" w:date="2020-06-09T19:02:00Z">
        <w:del w:id="5736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737" w:author="ST1" w:date="2020-06-09T18:51:00Z">
        <w:del w:id="5738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號</w:delText>
          </w:r>
        </w:del>
      </w:ins>
      <w:ins w:id="5739" w:author="ST1" w:date="2020-05-27T14:39:00Z">
        <w:del w:id="5740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</w:delText>
          </w:r>
        </w:del>
      </w:ins>
      <w:ins w:id="5741" w:author="ST1" w:date="2020-06-09T18:56:00Z">
        <w:del w:id="5742" w:author="阿毛" w:date="2021-05-21T17:50:00Z"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27AD15A1" w14:textId="03FF14FB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743" w:author="ST1" w:date="2020-05-27T14:37:00Z"/>
          <w:del w:id="5744" w:author="阿毛" w:date="2021-05-21T17:50:00Z"/>
          <w:rFonts w:ascii="標楷體" w:eastAsia="標楷體" w:hAnsi="標楷體"/>
        </w:rPr>
        <w:pPrChange w:id="5745" w:author="ST1" w:date="2020-05-27T14:39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746" w:author="ST1" w:date="2020-06-09T18:52:00Z">
        <w:del w:id="5747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額</w:delText>
          </w:r>
        </w:del>
      </w:ins>
      <w:ins w:id="5748" w:author="ST1" w:date="2020-06-09T19:03:00Z">
        <w:del w:id="5749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   </w:delText>
          </w:r>
        </w:del>
      </w:ins>
      <w:ins w:id="5750" w:author="ST1" w:date="2020-06-09T18:52:00Z">
        <w:del w:id="5751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度</w:delText>
          </w:r>
        </w:del>
      </w:ins>
      <w:ins w:id="5752" w:author="ST1" w:date="2020-05-27T14:39:00Z">
        <w:del w:id="5753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</w:delText>
          </w:r>
          <w:r w:rsidR="00542689" w:rsidRPr="00D30A8F" w:rsidDel="007154E3">
            <w:rPr>
              <w:rFonts w:ascii="標楷體" w:eastAsia="標楷體" w:hAnsi="標楷體"/>
              <w:rPrChange w:id="5754" w:author="ST1" w:date="2020-06-09T19:03:00Z">
                <w:rPr>
                  <w:rFonts w:ascii="新細明體" w:cs="新細明體"/>
                  <w:kern w:val="0"/>
                  <w:sz w:val="22"/>
                  <w:u w:val="single"/>
                  <w:lang w:val="zh-TW"/>
                </w:rPr>
              </w:rPrChange>
            </w:rPr>
            <w:delText>999</w:delText>
          </w:r>
        </w:del>
      </w:ins>
    </w:p>
    <w:p w14:paraId="159AD93B" w14:textId="602AD72F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755" w:author="ST1" w:date="2020-05-27T14:40:00Z"/>
          <w:del w:id="5756" w:author="阿毛" w:date="2021-05-21T17:50:00Z"/>
          <w:rFonts w:ascii="標楷體" w:eastAsia="標楷體" w:hAnsi="標楷體"/>
        </w:rPr>
      </w:pPr>
      <w:ins w:id="5757" w:author="ST1" w:date="2020-06-09T18:59:00Z">
        <w:del w:id="5758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用</w:delText>
          </w:r>
        </w:del>
      </w:ins>
      <w:ins w:id="5759" w:author="ST1" w:date="2020-06-09T19:03:00Z">
        <w:del w:id="5760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761" w:author="ST1" w:date="2020-06-09T18:59:00Z">
        <w:del w:id="5762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途</w:delText>
          </w:r>
        </w:del>
      </w:ins>
      <w:ins w:id="5763" w:author="ST1" w:date="2020-06-09T19:03:00Z">
        <w:del w:id="5764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765" w:author="ST1" w:date="2020-06-09T18:59:00Z">
        <w:del w:id="5766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別</w:delText>
          </w:r>
        </w:del>
      </w:ins>
      <w:ins w:id="5767" w:author="ST1" w:date="2020-05-27T14:32:00Z">
        <w:del w:id="5768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99</w:delText>
          </w:r>
        </w:del>
      </w:ins>
      <w:ins w:id="5769" w:author="ST1" w:date="2020-06-09T18:59:00Z">
        <w:del w:id="5770" w:author="阿毛" w:date="2021-05-21T17:50:00Z">
          <w:r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2DED3B63" w14:textId="4491D3B6" w:rsidR="00542689" w:rsidRPr="00D30A8F" w:rsidDel="007154E3" w:rsidRDefault="00D30A8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771" w:author="ST1" w:date="2020-05-27T14:40:00Z"/>
          <w:del w:id="5772" w:author="阿毛" w:date="2021-05-21T17:50:00Z"/>
          <w:rFonts w:ascii="標楷體" w:eastAsia="標楷體" w:hAnsi="標楷體"/>
        </w:rPr>
      </w:pPr>
      <w:ins w:id="5773" w:author="ST1" w:date="2020-06-09T19:02:00Z">
        <w:del w:id="5774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繳息期間</w:delText>
          </w:r>
        </w:del>
      </w:ins>
      <w:ins w:id="5775" w:author="ST1" w:date="2020-06-09T19:01:00Z">
        <w:del w:id="5776" w:author="阿毛" w:date="2021-05-21T17:50:00Z">
          <w:r w:rsidR="005336A6" w:rsidRPr="00D30A8F" w:rsidDel="007154E3">
            <w:rPr>
              <w:rFonts w:ascii="標楷體" w:eastAsia="標楷體" w:hAnsi="標楷體"/>
            </w:rPr>
            <w:delText xml:space="preserve"> : 999/99/99 ~ 999/99/99</w:delText>
          </w:r>
        </w:del>
      </w:ins>
    </w:p>
    <w:p w14:paraId="1CF4FF50" w14:textId="2973BAF8" w:rsidR="005E4D4E" w:rsidRPr="00D30A8F" w:rsidDel="007154E3" w:rsidRDefault="005E4D4E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777" w:author="ST1" w:date="2020-05-27T14:32:00Z"/>
          <w:del w:id="5778" w:author="阿毛" w:date="2021-05-21T17:50:00Z"/>
          <w:rFonts w:ascii="標楷體" w:eastAsia="標楷體" w:hAnsi="標楷體"/>
        </w:rPr>
      </w:pPr>
    </w:p>
    <w:p w14:paraId="793A16CC" w14:textId="57D88B5E" w:rsidR="00542689" w:rsidDel="007154E3" w:rsidRDefault="00542689" w:rsidP="00542689">
      <w:pPr>
        <w:autoSpaceDE w:val="0"/>
        <w:autoSpaceDN w:val="0"/>
        <w:adjustRightInd w:val="0"/>
        <w:rPr>
          <w:ins w:id="5779" w:author="ST1" w:date="2020-05-27T14:36:00Z"/>
          <w:del w:id="5780" w:author="阿毛" w:date="2021-05-21T17:50:00Z"/>
          <w:rFonts w:ascii="標楷體" w:hAnsi="標楷體"/>
        </w:rPr>
      </w:pPr>
    </w:p>
    <w:p w14:paraId="44898D2A" w14:textId="011C65F2" w:rsidR="00542689" w:rsidRPr="00AB69BA" w:rsidDel="007154E3" w:rsidRDefault="00542689" w:rsidP="00542689">
      <w:pPr>
        <w:pStyle w:val="a"/>
        <w:rPr>
          <w:ins w:id="5781" w:author="ST1" w:date="2020-05-27T14:32:00Z"/>
          <w:del w:id="5782" w:author="阿毛" w:date="2021-05-21T17:50:00Z"/>
        </w:rPr>
      </w:pPr>
      <w:ins w:id="5783" w:author="ST1" w:date="2020-05-27T14:32:00Z">
        <w:del w:id="5784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542689" w:rsidRPr="00CA6569" w:rsidDel="007154E3" w14:paraId="62EB2C5D" w14:textId="368376F9" w:rsidTr="00542689">
        <w:trPr>
          <w:trHeight w:val="388"/>
          <w:jc w:val="center"/>
          <w:ins w:id="5785" w:author="ST1" w:date="2020-05-27T14:32:00Z"/>
          <w:del w:id="5786" w:author="阿毛" w:date="2021-05-21T17:50:00Z"/>
        </w:trPr>
        <w:tc>
          <w:tcPr>
            <w:tcW w:w="482" w:type="dxa"/>
            <w:vMerge w:val="restart"/>
          </w:tcPr>
          <w:p w14:paraId="6BF9643D" w14:textId="734340CA" w:rsidR="00542689" w:rsidRPr="00CA6569" w:rsidDel="007154E3" w:rsidRDefault="00542689" w:rsidP="00542689">
            <w:pPr>
              <w:rPr>
                <w:ins w:id="5787" w:author="ST1" w:date="2020-05-27T14:32:00Z"/>
                <w:del w:id="5788" w:author="阿毛" w:date="2021-05-21T17:50:00Z"/>
                <w:rFonts w:ascii="標楷體" w:eastAsia="標楷體" w:hAnsi="標楷體"/>
              </w:rPr>
            </w:pPr>
            <w:ins w:id="5789" w:author="ST1" w:date="2020-05-27T14:32:00Z">
              <w:del w:id="579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9876C26" w14:textId="4A40D32B" w:rsidR="00542689" w:rsidRPr="00CA6569" w:rsidDel="007154E3" w:rsidRDefault="00542689" w:rsidP="00542689">
            <w:pPr>
              <w:rPr>
                <w:ins w:id="5791" w:author="ST1" w:date="2020-05-27T14:32:00Z"/>
                <w:del w:id="5792" w:author="阿毛" w:date="2021-05-21T17:50:00Z"/>
                <w:rFonts w:ascii="標楷體" w:eastAsia="標楷體" w:hAnsi="標楷體"/>
              </w:rPr>
            </w:pPr>
            <w:ins w:id="5793" w:author="ST1" w:date="2020-05-27T14:32:00Z">
              <w:del w:id="579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3B4CCE8A" w14:textId="66DAC8EA" w:rsidR="00542689" w:rsidRPr="00CA6569" w:rsidDel="007154E3" w:rsidRDefault="00542689" w:rsidP="00542689">
            <w:pPr>
              <w:jc w:val="center"/>
              <w:rPr>
                <w:ins w:id="5795" w:author="ST1" w:date="2020-05-27T14:32:00Z"/>
                <w:del w:id="5796" w:author="阿毛" w:date="2021-05-21T17:50:00Z"/>
                <w:rFonts w:ascii="標楷體" w:eastAsia="標楷體" w:hAnsi="標楷體"/>
              </w:rPr>
            </w:pPr>
            <w:ins w:id="5797" w:author="ST1" w:date="2020-05-27T14:32:00Z">
              <w:del w:id="579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0C9C4AB8" w14:textId="18169CA0" w:rsidR="00542689" w:rsidRPr="00CA6569" w:rsidDel="007154E3" w:rsidRDefault="00542689" w:rsidP="00542689">
            <w:pPr>
              <w:rPr>
                <w:ins w:id="5799" w:author="ST1" w:date="2020-05-27T14:32:00Z"/>
                <w:del w:id="5800" w:author="阿毛" w:date="2021-05-21T17:50:00Z"/>
                <w:rFonts w:ascii="標楷體" w:eastAsia="標楷體" w:hAnsi="標楷體"/>
              </w:rPr>
            </w:pPr>
            <w:ins w:id="5801" w:author="ST1" w:date="2020-05-27T14:32:00Z">
              <w:del w:id="580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542689" w:rsidRPr="00CA6569" w:rsidDel="007154E3" w14:paraId="6159968A" w14:textId="73447BC9" w:rsidTr="00542689">
        <w:trPr>
          <w:trHeight w:val="244"/>
          <w:jc w:val="center"/>
          <w:ins w:id="5803" w:author="ST1" w:date="2020-05-27T14:32:00Z"/>
          <w:del w:id="5804" w:author="阿毛" w:date="2021-05-21T17:50:00Z"/>
        </w:trPr>
        <w:tc>
          <w:tcPr>
            <w:tcW w:w="482" w:type="dxa"/>
            <w:vMerge/>
          </w:tcPr>
          <w:p w14:paraId="7311DC79" w14:textId="6C7807EB" w:rsidR="00542689" w:rsidRPr="00CA6569" w:rsidDel="007154E3" w:rsidRDefault="00542689" w:rsidP="00542689">
            <w:pPr>
              <w:rPr>
                <w:ins w:id="5805" w:author="ST1" w:date="2020-05-27T14:32:00Z"/>
                <w:del w:id="5806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0F44155B" w14:textId="53D4BDED" w:rsidR="00542689" w:rsidRPr="00CA6569" w:rsidDel="007154E3" w:rsidRDefault="00542689" w:rsidP="00542689">
            <w:pPr>
              <w:rPr>
                <w:ins w:id="5807" w:author="ST1" w:date="2020-05-27T14:32:00Z"/>
                <w:del w:id="5808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1F4003A" w14:textId="112A13F2" w:rsidR="00542689" w:rsidRPr="00CA6569" w:rsidDel="007154E3" w:rsidRDefault="00542689" w:rsidP="00542689">
            <w:pPr>
              <w:rPr>
                <w:ins w:id="5809" w:author="ST1" w:date="2020-05-27T14:32:00Z"/>
                <w:del w:id="5810" w:author="阿毛" w:date="2021-05-21T17:50:00Z"/>
                <w:rFonts w:ascii="標楷體" w:eastAsia="標楷體" w:hAnsi="標楷體"/>
              </w:rPr>
            </w:pPr>
            <w:ins w:id="5811" w:author="ST1" w:date="2020-05-27T14:32:00Z">
              <w:del w:id="5812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48B98570" w14:textId="77887508" w:rsidR="00542689" w:rsidRPr="00CA6569" w:rsidDel="007154E3" w:rsidRDefault="00542689" w:rsidP="00542689">
            <w:pPr>
              <w:rPr>
                <w:ins w:id="5813" w:author="ST1" w:date="2020-05-27T14:32:00Z"/>
                <w:del w:id="5814" w:author="阿毛" w:date="2021-05-21T17:50:00Z"/>
                <w:rFonts w:ascii="標楷體" w:eastAsia="標楷體" w:hAnsi="標楷體"/>
              </w:rPr>
            </w:pPr>
            <w:ins w:id="5815" w:author="ST1" w:date="2020-05-27T14:32:00Z">
              <w:del w:id="581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104107C3" w14:textId="6D703201" w:rsidR="00542689" w:rsidRPr="00CA6569" w:rsidDel="007154E3" w:rsidRDefault="00542689" w:rsidP="00542689">
            <w:pPr>
              <w:rPr>
                <w:ins w:id="5817" w:author="ST1" w:date="2020-05-27T14:32:00Z"/>
                <w:del w:id="5818" w:author="阿毛" w:date="2021-05-21T17:50:00Z"/>
                <w:rFonts w:ascii="標楷體" w:eastAsia="標楷體" w:hAnsi="標楷體"/>
              </w:rPr>
            </w:pPr>
            <w:ins w:id="5819" w:author="ST1" w:date="2020-05-27T14:32:00Z">
              <w:del w:id="582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29D370CC" w14:textId="6FF69A38" w:rsidR="00542689" w:rsidRPr="00CA6569" w:rsidDel="007154E3" w:rsidRDefault="00542689" w:rsidP="00542689">
            <w:pPr>
              <w:rPr>
                <w:ins w:id="5821" w:author="ST1" w:date="2020-05-27T14:32:00Z"/>
                <w:del w:id="5822" w:author="阿毛" w:date="2021-05-21T17:50:00Z"/>
                <w:rFonts w:ascii="標楷體" w:eastAsia="標楷體" w:hAnsi="標楷體"/>
              </w:rPr>
            </w:pPr>
            <w:ins w:id="5823" w:author="ST1" w:date="2020-05-27T14:32:00Z">
              <w:del w:id="582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2F9B1B5A" w14:textId="7BEDB7BD" w:rsidR="00542689" w:rsidRPr="00CA6569" w:rsidDel="007154E3" w:rsidRDefault="00542689" w:rsidP="00542689">
            <w:pPr>
              <w:rPr>
                <w:ins w:id="5825" w:author="ST1" w:date="2020-05-27T14:32:00Z"/>
                <w:del w:id="5826" w:author="阿毛" w:date="2021-05-21T17:50:00Z"/>
                <w:rFonts w:ascii="標楷體" w:eastAsia="標楷體" w:hAnsi="標楷體"/>
              </w:rPr>
            </w:pPr>
            <w:ins w:id="5827" w:author="ST1" w:date="2020-05-27T14:32:00Z">
              <w:del w:id="582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C750BFB" w14:textId="69AED594" w:rsidR="00542689" w:rsidRPr="00CA6569" w:rsidDel="007154E3" w:rsidRDefault="00542689" w:rsidP="00542689">
            <w:pPr>
              <w:rPr>
                <w:ins w:id="5829" w:author="ST1" w:date="2020-05-27T14:32:00Z"/>
                <w:del w:id="5830" w:author="阿毛" w:date="2021-05-21T17:50:00Z"/>
                <w:rFonts w:ascii="標楷體" w:eastAsia="標楷體" w:hAnsi="標楷體"/>
              </w:rPr>
            </w:pPr>
          </w:p>
        </w:tc>
      </w:tr>
      <w:tr w:rsidR="005336A6" w:rsidRPr="00CA6569" w:rsidDel="007154E3" w14:paraId="6D0654A3" w14:textId="058E6E78" w:rsidTr="00542689">
        <w:trPr>
          <w:trHeight w:val="291"/>
          <w:jc w:val="center"/>
          <w:ins w:id="5831" w:author="ST1" w:date="2020-05-27T14:32:00Z"/>
          <w:del w:id="5832" w:author="阿毛" w:date="2021-05-21T17:50:00Z"/>
        </w:trPr>
        <w:tc>
          <w:tcPr>
            <w:tcW w:w="482" w:type="dxa"/>
          </w:tcPr>
          <w:p w14:paraId="44F11DCD" w14:textId="30D401BC" w:rsidR="005336A6" w:rsidRPr="00CA6569" w:rsidDel="007154E3" w:rsidRDefault="005336A6" w:rsidP="005336A6">
            <w:pPr>
              <w:rPr>
                <w:ins w:id="5833" w:author="ST1" w:date="2020-05-27T14:32:00Z"/>
                <w:del w:id="5834" w:author="阿毛" w:date="2021-05-21T17:50:00Z"/>
                <w:rFonts w:ascii="標楷體" w:eastAsia="標楷體" w:hAnsi="標楷體"/>
              </w:rPr>
            </w:pPr>
            <w:ins w:id="5835" w:author="ST1" w:date="2020-05-27T14:32:00Z">
              <w:del w:id="583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71110A00" w14:textId="2788447D" w:rsidR="005336A6" w:rsidRPr="00CA6569" w:rsidDel="007154E3" w:rsidRDefault="005336A6" w:rsidP="005336A6">
            <w:pPr>
              <w:rPr>
                <w:ins w:id="5837" w:author="ST1" w:date="2020-05-27T14:32:00Z"/>
                <w:del w:id="5838" w:author="阿毛" w:date="2021-05-21T17:50:00Z"/>
                <w:rFonts w:ascii="標楷體" w:eastAsia="標楷體" w:hAnsi="標楷體"/>
              </w:rPr>
            </w:pPr>
            <w:ins w:id="5839" w:author="ST1" w:date="2020-06-09T18:54:00Z">
              <w:del w:id="5840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35B99B9C" w14:textId="010805AA" w:rsidR="005336A6" w:rsidRPr="00CA6569" w:rsidDel="007154E3" w:rsidRDefault="005336A6" w:rsidP="005336A6">
            <w:pPr>
              <w:rPr>
                <w:ins w:id="5841" w:author="ST1" w:date="2020-05-27T14:32:00Z"/>
                <w:del w:id="5842" w:author="阿毛" w:date="2021-05-21T17:50:00Z"/>
                <w:rFonts w:ascii="標楷體" w:eastAsia="標楷體" w:hAnsi="標楷體" w:cs="新細明體"/>
              </w:rPr>
            </w:pPr>
            <w:ins w:id="5843" w:author="ST1" w:date="2020-06-09T18:54:00Z">
              <w:del w:id="5844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2C938205" w14:textId="2BCE0940" w:rsidR="005336A6" w:rsidRPr="00CA6569" w:rsidDel="007154E3" w:rsidRDefault="005336A6" w:rsidP="005336A6">
            <w:pPr>
              <w:rPr>
                <w:ins w:id="5845" w:author="ST1" w:date="2020-05-27T14:32:00Z"/>
                <w:del w:id="5846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31EFC532" w14:textId="1A45A276" w:rsidR="005336A6" w:rsidRPr="00CA6569" w:rsidDel="007154E3" w:rsidRDefault="005336A6" w:rsidP="005336A6">
            <w:pPr>
              <w:rPr>
                <w:ins w:id="5847" w:author="ST1" w:date="2020-05-27T14:32:00Z"/>
                <w:del w:id="584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566CDEA9" w14:textId="61D15CBA" w:rsidR="005336A6" w:rsidRPr="00CA6569" w:rsidDel="007154E3" w:rsidRDefault="005336A6" w:rsidP="005336A6">
            <w:pPr>
              <w:rPr>
                <w:ins w:id="5849" w:author="ST1" w:date="2020-05-27T14:32:00Z"/>
                <w:del w:id="5850" w:author="阿毛" w:date="2021-05-21T17:50:00Z"/>
                <w:rFonts w:ascii="標楷體" w:eastAsia="標楷體" w:hAnsi="標楷體"/>
              </w:rPr>
            </w:pPr>
            <w:ins w:id="5851" w:author="ST1" w:date="2020-06-09T18:54:00Z">
              <w:del w:id="585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9A6EEE2" w14:textId="37DF2B41" w:rsidR="005336A6" w:rsidRPr="00CA6569" w:rsidDel="007154E3" w:rsidRDefault="005336A6" w:rsidP="005336A6">
            <w:pPr>
              <w:rPr>
                <w:ins w:id="5853" w:author="ST1" w:date="2020-05-27T14:32:00Z"/>
                <w:del w:id="585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42726C0" w14:textId="0272B4CB" w:rsidR="005336A6" w:rsidRPr="00CA6569" w:rsidDel="007154E3" w:rsidRDefault="005336A6" w:rsidP="005336A6">
            <w:pPr>
              <w:rPr>
                <w:ins w:id="5855" w:author="ST1" w:date="2020-05-27T14:32:00Z"/>
                <w:del w:id="5856" w:author="阿毛" w:date="2021-05-21T17:50:00Z"/>
                <w:rFonts w:ascii="標楷體" w:eastAsia="標楷體" w:hAnsi="標楷體"/>
              </w:rPr>
            </w:pPr>
            <w:ins w:id="5857" w:author="ST1" w:date="2020-06-09T18:54:00Z">
              <w:del w:id="585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  <w:tr w:rsidR="005336A6" w:rsidRPr="00E058D3" w:rsidDel="007154E3" w14:paraId="67373204" w14:textId="23BC6B8F" w:rsidTr="00542689">
        <w:trPr>
          <w:trHeight w:val="291"/>
          <w:jc w:val="center"/>
          <w:ins w:id="5859" w:author="ST1" w:date="2020-05-27T14:32:00Z"/>
          <w:del w:id="5860" w:author="阿毛" w:date="2021-05-21T17:50:00Z"/>
        </w:trPr>
        <w:tc>
          <w:tcPr>
            <w:tcW w:w="482" w:type="dxa"/>
          </w:tcPr>
          <w:p w14:paraId="26E9D698" w14:textId="1BF12CE9" w:rsidR="005336A6" w:rsidRPr="00CA6569" w:rsidDel="007154E3" w:rsidRDefault="005336A6" w:rsidP="005336A6">
            <w:pPr>
              <w:rPr>
                <w:ins w:id="5861" w:author="ST1" w:date="2020-05-27T14:32:00Z"/>
                <w:del w:id="5862" w:author="阿毛" w:date="2021-05-21T17:50:00Z"/>
                <w:rFonts w:ascii="標楷體" w:eastAsia="標楷體" w:hAnsi="標楷體"/>
              </w:rPr>
            </w:pPr>
            <w:ins w:id="5863" w:author="ST1" w:date="2020-05-27T14:32:00Z">
              <w:del w:id="586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73DA55EA" w14:textId="60B77144" w:rsidR="005336A6" w:rsidRPr="00CA6569" w:rsidDel="007154E3" w:rsidRDefault="005336A6" w:rsidP="005336A6">
            <w:pPr>
              <w:rPr>
                <w:ins w:id="5865" w:author="ST1" w:date="2020-05-27T14:32:00Z"/>
                <w:del w:id="5866" w:author="阿毛" w:date="2021-05-21T17:50:00Z"/>
                <w:rFonts w:ascii="標楷體" w:eastAsia="標楷體" w:hAnsi="標楷體"/>
              </w:rPr>
            </w:pPr>
            <w:ins w:id="5867" w:author="ST1" w:date="2020-06-09T18:56:00Z">
              <w:del w:id="5868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額度</w:delText>
                </w:r>
              </w:del>
            </w:ins>
          </w:p>
        </w:tc>
        <w:tc>
          <w:tcPr>
            <w:tcW w:w="1296" w:type="dxa"/>
          </w:tcPr>
          <w:p w14:paraId="1A1EE3E7" w14:textId="55C28F9B" w:rsidR="005336A6" w:rsidRPr="00CA6569" w:rsidDel="007154E3" w:rsidRDefault="005336A6" w:rsidP="005336A6">
            <w:pPr>
              <w:rPr>
                <w:ins w:id="5869" w:author="ST1" w:date="2020-05-27T14:32:00Z"/>
                <w:del w:id="5870" w:author="阿毛" w:date="2021-05-21T17:50:00Z"/>
                <w:rFonts w:ascii="標楷體" w:eastAsia="標楷體" w:hAnsi="標楷體" w:cs="新細明體"/>
              </w:rPr>
            </w:pPr>
            <w:ins w:id="5871" w:author="ST1" w:date="2020-05-27T14:40:00Z">
              <w:del w:id="5872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  <w:ins w:id="5873" w:author="ST1" w:date="2020-06-09T18:56:00Z">
              <w:del w:id="5874" w:author="阿毛" w:date="2021-05-21T17:50:00Z">
                <w:r w:rsidDel="007154E3">
                  <w:rPr>
                    <w:rFonts w:ascii="標楷體" w:eastAsia="標楷體" w:hAnsi="標楷體"/>
                  </w:rPr>
                  <w:delText>9</w:delText>
                </w:r>
              </w:del>
            </w:ins>
          </w:p>
        </w:tc>
        <w:tc>
          <w:tcPr>
            <w:tcW w:w="897" w:type="dxa"/>
          </w:tcPr>
          <w:p w14:paraId="2E19CBFE" w14:textId="240C1B75" w:rsidR="005336A6" w:rsidRPr="00CA6569" w:rsidDel="007154E3" w:rsidRDefault="005336A6" w:rsidP="005336A6">
            <w:pPr>
              <w:rPr>
                <w:ins w:id="5875" w:author="ST1" w:date="2020-05-27T14:32:00Z"/>
                <w:del w:id="5876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2EB39628" w14:textId="7F860B6D" w:rsidR="005336A6" w:rsidRPr="00CA6569" w:rsidDel="007154E3" w:rsidRDefault="005336A6" w:rsidP="005336A6">
            <w:pPr>
              <w:rPr>
                <w:ins w:id="5877" w:author="ST1" w:date="2020-05-27T14:32:00Z"/>
                <w:del w:id="587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A944FED" w14:textId="54715014" w:rsidR="005336A6" w:rsidRPr="00CA6569" w:rsidDel="007154E3" w:rsidRDefault="005336A6" w:rsidP="005336A6">
            <w:pPr>
              <w:rPr>
                <w:ins w:id="5879" w:author="ST1" w:date="2020-05-27T14:32:00Z"/>
                <w:del w:id="588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6CB174E" w14:textId="1A19F64B" w:rsidR="005336A6" w:rsidRPr="00CA6569" w:rsidDel="007154E3" w:rsidRDefault="005336A6" w:rsidP="005336A6">
            <w:pPr>
              <w:rPr>
                <w:ins w:id="5881" w:author="ST1" w:date="2020-05-27T14:32:00Z"/>
                <w:del w:id="588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1849EDDF" w14:textId="408404E4" w:rsidR="005336A6" w:rsidRPr="00CA6569" w:rsidDel="007154E3" w:rsidRDefault="005336A6" w:rsidP="005336A6">
            <w:pPr>
              <w:rPr>
                <w:ins w:id="5883" w:author="ST1" w:date="2020-05-27T14:32:00Z"/>
                <w:del w:id="5884" w:author="阿毛" w:date="2021-05-21T17:50:00Z"/>
                <w:rFonts w:ascii="標楷體" w:eastAsia="標楷體" w:hAnsi="標楷體"/>
              </w:rPr>
            </w:pPr>
            <w:ins w:id="5885" w:author="ST1" w:date="2020-06-09T18:56:00Z">
              <w:del w:id="5886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可為</w:delText>
                </w:r>
                <w:r w:rsidRPr="0090056F" w:rsidDel="007154E3">
                  <w:rPr>
                    <w:rFonts w:ascii="標楷體" w:eastAsia="標楷體" w:hAnsi="標楷體"/>
                  </w:rPr>
                  <w:delText>0</w:delText>
                </w:r>
              </w:del>
            </w:ins>
          </w:p>
        </w:tc>
      </w:tr>
      <w:tr w:rsidR="005336A6" w:rsidRPr="00E058D3" w:rsidDel="007154E3" w14:paraId="0F6CE828" w14:textId="4130BBA5" w:rsidTr="00542689">
        <w:trPr>
          <w:trHeight w:val="291"/>
          <w:jc w:val="center"/>
          <w:ins w:id="5887" w:author="ST1" w:date="2020-05-27T14:42:00Z"/>
          <w:del w:id="5888" w:author="阿毛" w:date="2021-05-21T17:50:00Z"/>
        </w:trPr>
        <w:tc>
          <w:tcPr>
            <w:tcW w:w="482" w:type="dxa"/>
          </w:tcPr>
          <w:p w14:paraId="0CFD20E8" w14:textId="06582746" w:rsidR="005336A6" w:rsidRPr="00CA6569" w:rsidDel="007154E3" w:rsidRDefault="005336A6" w:rsidP="005336A6">
            <w:pPr>
              <w:rPr>
                <w:ins w:id="5889" w:author="ST1" w:date="2020-05-27T14:42:00Z"/>
                <w:del w:id="5890" w:author="阿毛" w:date="2021-05-21T17:50:00Z"/>
                <w:rFonts w:ascii="標楷體" w:eastAsia="標楷體" w:hAnsi="標楷體"/>
              </w:rPr>
            </w:pPr>
            <w:ins w:id="5891" w:author="ST1" w:date="2020-05-27T14:42:00Z">
              <w:del w:id="589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65E41B34" w14:textId="0CAC65BC" w:rsidR="005336A6" w:rsidRPr="00502E05" w:rsidDel="007154E3" w:rsidRDefault="005336A6" w:rsidP="005336A6">
            <w:pPr>
              <w:rPr>
                <w:ins w:id="5893" w:author="ST1" w:date="2020-05-27T14:42:00Z"/>
                <w:del w:id="5894" w:author="阿毛" w:date="2021-05-21T17:50:00Z"/>
                <w:rFonts w:ascii="標楷體" w:eastAsia="標楷體" w:hAnsi="標楷體"/>
              </w:rPr>
            </w:pPr>
            <w:ins w:id="5895" w:author="ST1" w:date="2020-06-09T18:59:00Z">
              <w:del w:id="5896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用途別</w:delText>
                </w:r>
              </w:del>
            </w:ins>
          </w:p>
        </w:tc>
        <w:tc>
          <w:tcPr>
            <w:tcW w:w="1296" w:type="dxa"/>
          </w:tcPr>
          <w:p w14:paraId="7AF47932" w14:textId="1CED65EB" w:rsidR="005336A6" w:rsidRPr="00362205" w:rsidDel="007154E3" w:rsidRDefault="005336A6" w:rsidP="005336A6">
            <w:pPr>
              <w:rPr>
                <w:ins w:id="5897" w:author="ST1" w:date="2020-05-27T14:42:00Z"/>
                <w:del w:id="5898" w:author="阿毛" w:date="2021-05-21T17:50:00Z"/>
                <w:rFonts w:ascii="標楷體" w:eastAsia="標楷體" w:hAnsi="標楷體"/>
              </w:rPr>
            </w:pPr>
            <w:ins w:id="5899" w:author="ST1" w:date="2020-05-27T14:43:00Z">
              <w:del w:id="5900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0FDA752B" w14:textId="5A6BA2E4" w:rsidR="005336A6" w:rsidRPr="00CA6569" w:rsidDel="007154E3" w:rsidRDefault="005336A6" w:rsidP="005336A6">
            <w:pPr>
              <w:rPr>
                <w:ins w:id="5901" w:author="ST1" w:date="2020-05-27T14:42:00Z"/>
                <w:del w:id="5902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4ACDABCB" w14:textId="6E54D958" w:rsidR="005336A6" w:rsidRPr="00CA6569" w:rsidDel="007154E3" w:rsidRDefault="005336A6" w:rsidP="005336A6">
            <w:pPr>
              <w:rPr>
                <w:ins w:id="5903" w:author="ST1" w:date="2020-05-27T14:42:00Z"/>
                <w:del w:id="590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F4454ED" w14:textId="482300FA" w:rsidR="005336A6" w:rsidRPr="00CA6569" w:rsidDel="007154E3" w:rsidRDefault="005336A6" w:rsidP="005336A6">
            <w:pPr>
              <w:rPr>
                <w:ins w:id="5905" w:author="ST1" w:date="2020-05-27T14:42:00Z"/>
                <w:del w:id="590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B7ADB32" w14:textId="01E941FA" w:rsidR="005336A6" w:rsidRPr="00CA6569" w:rsidDel="007154E3" w:rsidRDefault="005336A6" w:rsidP="005336A6">
            <w:pPr>
              <w:rPr>
                <w:ins w:id="5907" w:author="ST1" w:date="2020-05-27T14:42:00Z"/>
                <w:del w:id="590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337D181" w14:textId="079D862A" w:rsidR="005336A6" w:rsidRPr="00CA6569" w:rsidDel="007154E3" w:rsidRDefault="005336A6" w:rsidP="005336A6">
            <w:pPr>
              <w:rPr>
                <w:ins w:id="5909" w:author="ST1" w:date="2020-05-27T14:42:00Z"/>
                <w:del w:id="5910" w:author="阿毛" w:date="2021-05-21T17:50:00Z"/>
                <w:rFonts w:ascii="標楷體" w:eastAsia="標楷體" w:hAnsi="標楷體"/>
              </w:rPr>
            </w:pPr>
            <w:ins w:id="5911" w:author="ST1" w:date="2020-06-09T18:59:00Z">
              <w:del w:id="5912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可為</w:delText>
                </w:r>
                <w:r w:rsidRPr="0090056F" w:rsidDel="007154E3">
                  <w:rPr>
                    <w:rFonts w:ascii="標楷體" w:eastAsia="標楷體" w:hAnsi="標楷體"/>
                  </w:rPr>
                  <w:delText>0</w:delText>
                </w:r>
              </w:del>
            </w:ins>
          </w:p>
        </w:tc>
      </w:tr>
      <w:tr w:rsidR="005336A6" w:rsidRPr="00E058D3" w:rsidDel="007154E3" w14:paraId="6B54C551" w14:textId="3192ACED" w:rsidTr="00542689">
        <w:trPr>
          <w:trHeight w:val="291"/>
          <w:jc w:val="center"/>
          <w:ins w:id="5913" w:author="ST1" w:date="2020-05-27T14:42:00Z"/>
          <w:del w:id="5914" w:author="阿毛" w:date="2021-05-21T17:50:00Z"/>
        </w:trPr>
        <w:tc>
          <w:tcPr>
            <w:tcW w:w="482" w:type="dxa"/>
          </w:tcPr>
          <w:p w14:paraId="0065C0C9" w14:textId="399348BA" w:rsidR="005336A6" w:rsidRPr="00CA6569" w:rsidDel="007154E3" w:rsidRDefault="005336A6" w:rsidP="005336A6">
            <w:pPr>
              <w:rPr>
                <w:ins w:id="5915" w:author="ST1" w:date="2020-05-27T14:42:00Z"/>
                <w:del w:id="5916" w:author="阿毛" w:date="2021-05-21T17:50:00Z"/>
                <w:rFonts w:ascii="標楷體" w:eastAsia="標楷體" w:hAnsi="標楷體"/>
              </w:rPr>
            </w:pPr>
            <w:ins w:id="5917" w:author="ST1" w:date="2020-05-27T14:42:00Z">
              <w:del w:id="5918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1829" w:type="dxa"/>
          </w:tcPr>
          <w:p w14:paraId="5AA19711" w14:textId="50BA0557" w:rsidR="005336A6" w:rsidRPr="00502E05" w:rsidDel="007154E3" w:rsidRDefault="00D30A8F" w:rsidP="005336A6">
            <w:pPr>
              <w:rPr>
                <w:ins w:id="5919" w:author="ST1" w:date="2020-05-27T14:42:00Z"/>
                <w:del w:id="5920" w:author="阿毛" w:date="2021-05-21T17:50:00Z"/>
                <w:rFonts w:ascii="標楷體" w:eastAsia="標楷體" w:hAnsi="標楷體"/>
              </w:rPr>
            </w:pPr>
            <w:ins w:id="5921" w:author="ST1" w:date="2020-06-09T19:02:00Z">
              <w:del w:id="5922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="005336A6" w:rsidRPr="00E058D3" w:rsidDel="007154E3">
                  <w:rPr>
                    <w:rFonts w:ascii="標楷體" w:eastAsia="標楷體" w:hAnsi="標楷體" w:hint="eastAsia"/>
                  </w:rPr>
                  <w:delText>起日</w:delText>
                </w:r>
              </w:del>
            </w:ins>
          </w:p>
        </w:tc>
        <w:tc>
          <w:tcPr>
            <w:tcW w:w="1296" w:type="dxa"/>
          </w:tcPr>
          <w:p w14:paraId="042D3BED" w14:textId="40F8A86D" w:rsidR="005336A6" w:rsidRPr="00362205" w:rsidDel="007154E3" w:rsidRDefault="005336A6" w:rsidP="005336A6">
            <w:pPr>
              <w:rPr>
                <w:ins w:id="5923" w:author="ST1" w:date="2020-05-27T14:42:00Z"/>
                <w:del w:id="5924" w:author="阿毛" w:date="2021-05-21T17:50:00Z"/>
                <w:rFonts w:ascii="標楷體" w:eastAsia="標楷體" w:hAnsi="標楷體"/>
              </w:rPr>
            </w:pPr>
            <w:ins w:id="5925" w:author="ST1" w:date="2020-06-09T19:02:00Z">
              <w:del w:id="5926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6609F4E" w14:textId="3A1AC82B" w:rsidR="005336A6" w:rsidRPr="00CA6569" w:rsidDel="007154E3" w:rsidRDefault="005336A6" w:rsidP="005336A6">
            <w:pPr>
              <w:rPr>
                <w:ins w:id="5927" w:author="ST1" w:date="2020-05-27T14:42:00Z"/>
                <w:del w:id="5928" w:author="阿毛" w:date="2021-05-21T17:50:00Z"/>
                <w:rFonts w:ascii="標楷體" w:eastAsia="標楷體" w:hAnsi="標楷體" w:cs="新細明體"/>
              </w:rPr>
            </w:pPr>
            <w:ins w:id="5929" w:author="ST1" w:date="2020-06-09T19:02:00Z">
              <w:del w:id="5930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53CC539E" w14:textId="307DF4A9" w:rsidR="005336A6" w:rsidRPr="00CA6569" w:rsidDel="007154E3" w:rsidRDefault="005336A6" w:rsidP="005336A6">
            <w:pPr>
              <w:rPr>
                <w:ins w:id="5931" w:author="ST1" w:date="2020-05-27T14:42:00Z"/>
                <w:del w:id="593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0B0BDE5" w14:textId="3CE770C6" w:rsidR="005336A6" w:rsidRPr="00CA6569" w:rsidDel="007154E3" w:rsidRDefault="005336A6" w:rsidP="005336A6">
            <w:pPr>
              <w:rPr>
                <w:ins w:id="5933" w:author="ST1" w:date="2020-05-27T14:42:00Z"/>
                <w:del w:id="5934" w:author="阿毛" w:date="2021-05-21T17:50:00Z"/>
                <w:rFonts w:ascii="標楷體" w:eastAsia="標楷體" w:hAnsi="標楷體"/>
              </w:rPr>
            </w:pPr>
            <w:ins w:id="5935" w:author="ST1" w:date="2020-06-09T19:02:00Z">
              <w:del w:id="593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771F0CD" w14:textId="15DE303A" w:rsidR="005336A6" w:rsidRPr="00CA6569" w:rsidDel="007154E3" w:rsidRDefault="005336A6" w:rsidP="005336A6">
            <w:pPr>
              <w:rPr>
                <w:ins w:id="5937" w:author="ST1" w:date="2020-05-27T14:42:00Z"/>
                <w:del w:id="593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92FD6EA" w14:textId="6EE71161" w:rsidR="005336A6" w:rsidRPr="00CA6569" w:rsidDel="007154E3" w:rsidRDefault="005336A6" w:rsidP="005336A6">
            <w:pPr>
              <w:rPr>
                <w:ins w:id="5939" w:author="ST1" w:date="2020-05-27T14:42:00Z"/>
                <w:del w:id="5940" w:author="阿毛" w:date="2021-05-21T17:50:00Z"/>
                <w:rFonts w:ascii="標楷體" w:eastAsia="標楷體" w:hAnsi="標楷體"/>
              </w:rPr>
            </w:pPr>
            <w:ins w:id="5941" w:author="ST1" w:date="2020-06-09T19:02:00Z">
              <w:del w:id="594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336A6" w:rsidRPr="00CA6569" w:rsidDel="007154E3" w14:paraId="29CEBC8D" w14:textId="6A4AF180" w:rsidTr="00542689">
        <w:trPr>
          <w:trHeight w:val="291"/>
          <w:jc w:val="center"/>
          <w:ins w:id="5943" w:author="ST1" w:date="2020-05-27T14:32:00Z"/>
          <w:del w:id="5944" w:author="阿毛" w:date="2021-05-21T17:50:00Z"/>
        </w:trPr>
        <w:tc>
          <w:tcPr>
            <w:tcW w:w="482" w:type="dxa"/>
          </w:tcPr>
          <w:p w14:paraId="4B86B186" w14:textId="3117B07C" w:rsidR="005336A6" w:rsidRPr="00CA6569" w:rsidDel="007154E3" w:rsidRDefault="005336A6" w:rsidP="005336A6">
            <w:pPr>
              <w:rPr>
                <w:ins w:id="5945" w:author="ST1" w:date="2020-05-27T14:32:00Z"/>
                <w:del w:id="5946" w:author="阿毛" w:date="2021-05-21T17:50:00Z"/>
                <w:rFonts w:ascii="標楷體" w:eastAsia="標楷體" w:hAnsi="標楷體"/>
              </w:rPr>
            </w:pPr>
            <w:ins w:id="5947" w:author="ST1" w:date="2020-05-27T14:42:00Z">
              <w:del w:id="5948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829" w:type="dxa"/>
          </w:tcPr>
          <w:p w14:paraId="09553501" w14:textId="7CCC55BC" w:rsidR="005336A6" w:rsidRPr="00CA6569" w:rsidDel="007154E3" w:rsidRDefault="00D30A8F" w:rsidP="005336A6">
            <w:pPr>
              <w:rPr>
                <w:ins w:id="5949" w:author="ST1" w:date="2020-05-27T14:32:00Z"/>
                <w:del w:id="5950" w:author="阿毛" w:date="2021-05-21T17:50:00Z"/>
                <w:rFonts w:ascii="標楷體" w:eastAsia="標楷體" w:hAnsi="標楷體"/>
              </w:rPr>
            </w:pPr>
            <w:ins w:id="5951" w:author="ST1" w:date="2020-06-09T19:02:00Z">
              <w:del w:id="5952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Del="007154E3">
                  <w:rPr>
                    <w:rFonts w:ascii="標楷體" w:eastAsia="標楷體" w:hAnsi="標楷體"/>
                  </w:rPr>
                  <w:delText>-</w:delText>
                </w:r>
                <w:r w:rsidR="005336A6" w:rsidRPr="00E058D3" w:rsidDel="007154E3">
                  <w:rPr>
                    <w:rFonts w:ascii="標楷體" w:eastAsia="標楷體" w:hAnsi="標楷體" w:hint="eastAsia"/>
                  </w:rPr>
                  <w:delText>訖日</w:delText>
                </w:r>
              </w:del>
            </w:ins>
          </w:p>
        </w:tc>
        <w:tc>
          <w:tcPr>
            <w:tcW w:w="1296" w:type="dxa"/>
          </w:tcPr>
          <w:p w14:paraId="24DF1A3E" w14:textId="59B84335" w:rsidR="005336A6" w:rsidRPr="00CA6569" w:rsidDel="007154E3" w:rsidRDefault="005336A6" w:rsidP="005336A6">
            <w:pPr>
              <w:rPr>
                <w:ins w:id="5953" w:author="ST1" w:date="2020-05-27T14:32:00Z"/>
                <w:del w:id="5954" w:author="阿毛" w:date="2021-05-21T17:50:00Z"/>
                <w:rFonts w:ascii="標楷體" w:eastAsia="標楷體" w:hAnsi="標楷體"/>
              </w:rPr>
            </w:pPr>
            <w:ins w:id="5955" w:author="ST1" w:date="2020-06-09T19:02:00Z">
              <w:del w:id="5956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DFE7CD0" w14:textId="7FC9E58D" w:rsidR="005336A6" w:rsidRPr="00CA6569" w:rsidDel="007154E3" w:rsidRDefault="005336A6" w:rsidP="005336A6">
            <w:pPr>
              <w:rPr>
                <w:ins w:id="5957" w:author="ST1" w:date="2020-05-27T14:32:00Z"/>
                <w:del w:id="5958" w:author="阿毛" w:date="2021-05-21T17:50:00Z"/>
                <w:rFonts w:ascii="標楷體" w:eastAsia="標楷體" w:hAnsi="標楷體"/>
              </w:rPr>
            </w:pPr>
            <w:ins w:id="5959" w:author="ST1" w:date="2020-06-09T19:02:00Z">
              <w:del w:id="5960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7070B8F" w14:textId="7F7850B3" w:rsidR="005336A6" w:rsidRPr="00CA6569" w:rsidDel="007154E3" w:rsidRDefault="005336A6" w:rsidP="005336A6">
            <w:pPr>
              <w:rPr>
                <w:ins w:id="5961" w:author="ST1" w:date="2020-05-27T14:32:00Z"/>
                <w:del w:id="596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453382D" w14:textId="78273A0B" w:rsidR="005336A6" w:rsidRPr="00CA6569" w:rsidDel="007154E3" w:rsidRDefault="005336A6" w:rsidP="005336A6">
            <w:pPr>
              <w:rPr>
                <w:ins w:id="5963" w:author="ST1" w:date="2020-05-27T14:32:00Z"/>
                <w:del w:id="5964" w:author="阿毛" w:date="2021-05-21T17:50:00Z"/>
                <w:rFonts w:ascii="標楷體" w:eastAsia="標楷體" w:hAnsi="標楷體"/>
              </w:rPr>
            </w:pPr>
            <w:ins w:id="5965" w:author="ST1" w:date="2020-06-09T19:02:00Z">
              <w:del w:id="596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79EFE46" w14:textId="13EAAAF0" w:rsidR="005336A6" w:rsidRPr="00CA6569" w:rsidDel="007154E3" w:rsidRDefault="005336A6" w:rsidP="005336A6">
            <w:pPr>
              <w:rPr>
                <w:ins w:id="5967" w:author="ST1" w:date="2020-05-27T14:32:00Z"/>
                <w:del w:id="596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87B35E0" w14:textId="50550FC6" w:rsidR="005336A6" w:rsidRPr="00CA6569" w:rsidDel="007154E3" w:rsidRDefault="005336A6" w:rsidP="005336A6">
            <w:pPr>
              <w:rPr>
                <w:ins w:id="5969" w:author="ST1" w:date="2020-05-27T14:32:00Z"/>
                <w:del w:id="5970" w:author="阿毛" w:date="2021-05-21T17:50:00Z"/>
                <w:rFonts w:ascii="標楷體" w:eastAsia="標楷體" w:hAnsi="標楷體"/>
              </w:rPr>
            </w:pPr>
            <w:ins w:id="5971" w:author="ST1" w:date="2020-06-09T19:02:00Z">
              <w:del w:id="597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</w:del>
            </w:ins>
            <w:ins w:id="5973" w:author="ST1" w:date="2020-06-09T19:04:00Z">
              <w:del w:id="5974" w:author="阿毛" w:date="2021-05-21T17:50:00Z">
                <w:r w:rsidR="00D30A8F"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R="00D30A8F"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="00D30A8F" w:rsidRPr="00E058D3" w:rsidDel="007154E3">
                  <w:rPr>
                    <w:rFonts w:ascii="標楷體" w:eastAsia="標楷體" w:hAnsi="標楷體" w:hint="eastAsia"/>
                  </w:rPr>
                  <w:delText>起日</w:delText>
                </w:r>
                <w:r w:rsidR="00D30A8F"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336A6" w:rsidRPr="00CA6569" w:rsidDel="007154E3" w14:paraId="7055B30D" w14:textId="5A2FD307" w:rsidTr="00542689">
        <w:trPr>
          <w:trHeight w:val="291"/>
          <w:jc w:val="center"/>
          <w:ins w:id="5975" w:author="ST1" w:date="2020-05-27T14:41:00Z"/>
          <w:del w:id="5976" w:author="阿毛" w:date="2021-05-21T17:50:00Z"/>
        </w:trPr>
        <w:tc>
          <w:tcPr>
            <w:tcW w:w="482" w:type="dxa"/>
          </w:tcPr>
          <w:p w14:paraId="788B9CED" w14:textId="4FA83128" w:rsidR="005336A6" w:rsidDel="007154E3" w:rsidRDefault="005336A6" w:rsidP="005336A6">
            <w:pPr>
              <w:rPr>
                <w:ins w:id="5977" w:author="ST1" w:date="2020-05-27T14:41:00Z"/>
                <w:del w:id="5978" w:author="阿毛" w:date="2021-05-21T17:50:00Z"/>
                <w:rFonts w:ascii="標楷體" w:eastAsia="標楷體" w:hAnsi="標楷體"/>
              </w:rPr>
            </w:pPr>
            <w:ins w:id="5979" w:author="ST1" w:date="2020-05-27T14:42:00Z">
              <w:del w:id="598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1829" w:type="dxa"/>
          </w:tcPr>
          <w:p w14:paraId="1F102C1B" w14:textId="02729BC9" w:rsidR="005336A6" w:rsidRPr="00CA6569" w:rsidDel="007154E3" w:rsidRDefault="005336A6" w:rsidP="005336A6">
            <w:pPr>
              <w:rPr>
                <w:ins w:id="5981" w:author="ST1" w:date="2020-05-27T14:41:00Z"/>
                <w:del w:id="598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A78D2F6" w14:textId="01CF0FBE" w:rsidR="005336A6" w:rsidRPr="00362205" w:rsidDel="007154E3" w:rsidRDefault="005336A6" w:rsidP="005336A6">
            <w:pPr>
              <w:rPr>
                <w:ins w:id="5983" w:author="ST1" w:date="2020-05-27T14:41:00Z"/>
                <w:del w:id="5984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18420854" w14:textId="7F9B9575" w:rsidR="005336A6" w:rsidRPr="00CA6569" w:rsidDel="007154E3" w:rsidRDefault="005336A6" w:rsidP="005336A6">
            <w:pPr>
              <w:rPr>
                <w:ins w:id="5985" w:author="ST1" w:date="2020-05-27T14:41:00Z"/>
                <w:del w:id="5986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384633A4" w14:textId="0EC1AB81" w:rsidR="005336A6" w:rsidRPr="00CA6569" w:rsidDel="007154E3" w:rsidRDefault="005336A6" w:rsidP="005336A6">
            <w:pPr>
              <w:rPr>
                <w:ins w:id="5987" w:author="ST1" w:date="2020-05-27T14:41:00Z"/>
                <w:del w:id="598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837EC19" w14:textId="36DD2564" w:rsidR="005336A6" w:rsidRPr="00CA6569" w:rsidDel="007154E3" w:rsidRDefault="005336A6" w:rsidP="005336A6">
            <w:pPr>
              <w:rPr>
                <w:ins w:id="5989" w:author="ST1" w:date="2020-05-27T14:41:00Z"/>
                <w:del w:id="599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14696CE7" w14:textId="5CF049A3" w:rsidR="005336A6" w:rsidRPr="00CA6569" w:rsidDel="007154E3" w:rsidRDefault="005336A6" w:rsidP="005336A6">
            <w:pPr>
              <w:rPr>
                <w:ins w:id="5991" w:author="ST1" w:date="2020-05-27T14:41:00Z"/>
                <w:del w:id="599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B838A19" w14:textId="0945EA07" w:rsidR="005336A6" w:rsidRPr="00CA6569" w:rsidDel="007154E3" w:rsidRDefault="005336A6" w:rsidP="005336A6">
            <w:pPr>
              <w:rPr>
                <w:ins w:id="5993" w:author="ST1" w:date="2020-05-27T14:41:00Z"/>
                <w:del w:id="5994" w:author="阿毛" w:date="2021-05-21T17:50:00Z"/>
                <w:rFonts w:ascii="標楷體" w:eastAsia="標楷體" w:hAnsi="標楷體"/>
              </w:rPr>
            </w:pPr>
          </w:p>
        </w:tc>
      </w:tr>
    </w:tbl>
    <w:p w14:paraId="7B242F88" w14:textId="77BF8E21" w:rsidR="00542689" w:rsidDel="007154E3" w:rsidRDefault="00542689" w:rsidP="00542689">
      <w:pPr>
        <w:rPr>
          <w:ins w:id="5995" w:author="ST1" w:date="2020-05-27T14:32:00Z"/>
          <w:del w:id="5996" w:author="阿毛" w:date="2021-05-21T17:50:00Z"/>
        </w:rPr>
      </w:pPr>
    </w:p>
    <w:p w14:paraId="36406B18" w14:textId="4521938C" w:rsidR="00542689" w:rsidRPr="00BB5548" w:rsidDel="007154E3" w:rsidRDefault="00542689" w:rsidP="00542689">
      <w:pPr>
        <w:pStyle w:val="42"/>
        <w:spacing w:after="72"/>
        <w:ind w:leftChars="0" w:left="0"/>
        <w:rPr>
          <w:ins w:id="5997" w:author="ST1" w:date="2020-05-27T14:32:00Z"/>
          <w:del w:id="5998" w:author="阿毛" w:date="2021-05-21T17:50:00Z"/>
          <w:rFonts w:ascii="標楷體" w:hAnsi="標楷體"/>
        </w:rPr>
      </w:pPr>
      <w:ins w:id="5999" w:author="ST1" w:date="2020-05-27T14:32:00Z">
        <w:del w:id="6000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6001" w:author="ST1" w:date="2020-06-09T19:05:00Z">
        <w:del w:id="6002" w:author="阿毛" w:date="2021-05-21T17:50:00Z">
          <w:r w:rsidR="00D30A8F" w:rsidRPr="00D30A8F" w:rsidDel="007154E3">
            <w:rPr>
              <w:rFonts w:ascii="標楷體" w:hAnsi="標楷體" w:hint="eastAsia"/>
              <w:rPrChange w:id="6003" w:author="ST1" w:date="2020-06-09T19:05:00Z">
                <w:rPr>
                  <w:rFonts w:ascii="新細明體" w:cs="新細明體" w:hint="eastAsia"/>
                  <w:sz w:val="22"/>
                  <w:lang w:val="zh-TW"/>
                </w:rPr>
              </w:rPrChange>
            </w:rPr>
            <w:delText>房屋擔保借款繳息</w:delText>
          </w:r>
          <w:r w:rsidR="00D30A8F" w:rsidRPr="00D30A8F" w:rsidDel="007154E3">
            <w:rPr>
              <w:rFonts w:ascii="標楷體" w:hAnsi="標楷體" w:hint="eastAsia"/>
              <w:rPrChange w:id="6004" w:author="ST1" w:date="2020-06-09T19:05:00Z">
                <w:rPr>
                  <w:rFonts w:ascii="新細明體" w:cs="新細明體" w:hint="eastAsia"/>
                  <w:color w:val="FF0000"/>
                  <w:sz w:val="22"/>
                  <w:lang w:val="zh-TW"/>
                </w:rPr>
              </w:rPrChange>
            </w:rPr>
            <w:delText>證明</w:delText>
          </w:r>
        </w:del>
      </w:ins>
    </w:p>
    <w:p w14:paraId="605946C4" w14:textId="40992421" w:rsidR="00542689" w:rsidDel="007154E3" w:rsidRDefault="00542689" w:rsidP="00542689">
      <w:pPr>
        <w:rPr>
          <w:ins w:id="6005" w:author="ST1" w:date="2020-05-27T14:32:00Z"/>
          <w:del w:id="6006" w:author="阿毛" w:date="2021-05-21T17:50:00Z"/>
          <w:rFonts w:ascii="標楷體" w:eastAsia="標楷體" w:hAnsi="標楷體"/>
        </w:rPr>
      </w:pPr>
      <w:ins w:id="6007" w:author="ST1" w:date="2020-05-27T14:32:00Z">
        <w:del w:id="6008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  <w:r w:rsidDel="007154E3">
            <w:rPr>
              <w:rFonts w:ascii="標楷體" w:eastAsia="標楷體" w:hAnsi="標楷體"/>
            </w:rPr>
            <w:delText xml:space="preserve">   </w:delText>
          </w:r>
        </w:del>
      </w:ins>
      <w:del w:id="6009" w:author="阿毛" w:date="2021-05-21T17:50:00Z">
        <w:r w:rsidDel="007154E3">
          <w:rPr>
            <w:rFonts w:ascii="標楷體" w:eastAsia="標楷體" w:hAnsi="標楷體"/>
          </w:rPr>
          <w:fldChar w:fldCharType="begin"/>
        </w:r>
        <w:r w:rsidDel="007154E3">
          <w:rPr>
            <w:rFonts w:ascii="標楷體" w:eastAsia="標楷體" w:hAnsi="標楷體"/>
          </w:rPr>
          <w:fldChar w:fldCharType="end"/>
        </w:r>
      </w:del>
      <w:ins w:id="6010" w:author="ST1" w:date="2020-06-09T19:06:00Z">
        <w:del w:id="6011" w:author="阿毛" w:date="2021-05-21T17:50:00Z">
          <w:r w:rsidR="007A1A27" w:rsidDel="007154E3">
            <w:rPr>
              <w:rFonts w:ascii="標楷體" w:eastAsia="標楷體" w:hAnsi="標楷體"/>
            </w:rPr>
            <w:object w:dxaOrig="1534" w:dyaOrig="1057" w14:anchorId="0FEC9A7B">
              <v:shape id="_x0000_i1047" type="#_x0000_t75" style="width:76pt;height:52pt" o:ole="">
                <v:imagedata r:id="rId83" o:title=""/>
              </v:shape>
              <o:OLEObject Type="Embed" ProgID="AcroExch.Document.DC" ShapeID="_x0000_i1047" DrawAspect="Icon" ObjectID="_1701160136" r:id="rId84"/>
            </w:object>
          </w:r>
        </w:del>
      </w:ins>
    </w:p>
    <w:p w14:paraId="5BFCBF3E" w14:textId="4E0BDE08" w:rsidR="00542689" w:rsidRPr="00BB5548" w:rsidDel="007154E3" w:rsidRDefault="00542689" w:rsidP="00542689">
      <w:pPr>
        <w:rPr>
          <w:ins w:id="6012" w:author="ST1" w:date="2020-05-27T14:32:00Z"/>
          <w:del w:id="6013" w:author="阿毛" w:date="2021-05-21T17:50:00Z"/>
          <w:rFonts w:ascii="標楷體" w:eastAsia="標楷體" w:hAnsi="標楷體"/>
        </w:rPr>
      </w:pPr>
    </w:p>
    <w:p w14:paraId="0A4198E6" w14:textId="2FB0AD2A" w:rsidR="005E4D4E" w:rsidDel="007154E3" w:rsidRDefault="005E4D4E">
      <w:pPr>
        <w:widowControl/>
        <w:rPr>
          <w:ins w:id="6014" w:author="ST1" w:date="2020-06-09T18:48:00Z"/>
          <w:del w:id="6015" w:author="阿毛" w:date="2021-05-21T17:50:00Z"/>
        </w:rPr>
      </w:pPr>
      <w:ins w:id="6016" w:author="ST1" w:date="2020-06-09T18:48:00Z">
        <w:del w:id="6017" w:author="阿毛" w:date="2021-05-21T17:50:00Z">
          <w:r w:rsidDel="007154E3">
            <w:br w:type="page"/>
          </w:r>
        </w:del>
      </w:ins>
    </w:p>
    <w:p w14:paraId="72D973EC" w14:textId="27EFFF26" w:rsidR="00542689" w:rsidDel="007154E3" w:rsidRDefault="00542689" w:rsidP="00542689">
      <w:pPr>
        <w:rPr>
          <w:ins w:id="6018" w:author="ST1" w:date="2020-05-27T14:32:00Z"/>
          <w:del w:id="6019" w:author="阿毛" w:date="2021-05-21T17:50:00Z"/>
        </w:rPr>
      </w:pPr>
    </w:p>
    <w:p w14:paraId="060F4909" w14:textId="01B6CB0F" w:rsidR="005E4D4E" w:rsidRPr="00D545F1" w:rsidDel="007154E3" w:rsidRDefault="005E4D4E" w:rsidP="005E4D4E">
      <w:pPr>
        <w:pStyle w:val="3"/>
        <w:numPr>
          <w:ilvl w:val="2"/>
          <w:numId w:val="6"/>
        </w:numPr>
        <w:rPr>
          <w:ins w:id="6020" w:author="ST1" w:date="2020-06-09T18:48:00Z"/>
          <w:del w:id="6021" w:author="阿毛" w:date="2021-05-21T17:50:00Z"/>
          <w:rFonts w:ascii="標楷體" w:hAnsi="標楷體"/>
        </w:rPr>
      </w:pPr>
      <w:ins w:id="6022" w:author="ST1" w:date="2020-06-09T18:48:00Z">
        <w:del w:id="6023" w:author="阿毛" w:date="2021-05-21T17:50:00Z">
          <w:r w:rsidDel="007154E3">
            <w:rPr>
              <w:rFonts w:ascii="標楷體" w:hAnsi="標楷體"/>
            </w:rPr>
            <w:delText>L9715</w:delText>
          </w:r>
          <w:r w:rsidRPr="00542689" w:rsidDel="007154E3">
            <w:rPr>
              <w:rFonts w:ascii="標楷體" w:hAnsi="標楷體" w:hint="eastAsia"/>
            </w:rPr>
            <w:delText>業務專辦照顧十八個月明細表</w:delText>
          </w:r>
        </w:del>
      </w:ins>
    </w:p>
    <w:p w14:paraId="137193EC" w14:textId="6A27F4AC" w:rsidR="005E4D4E" w:rsidRPr="00AB69BA" w:rsidDel="007154E3" w:rsidRDefault="005E4D4E" w:rsidP="005E4D4E">
      <w:pPr>
        <w:pStyle w:val="a"/>
        <w:rPr>
          <w:ins w:id="6024" w:author="ST1" w:date="2020-06-09T18:48:00Z"/>
          <w:del w:id="6025" w:author="阿毛" w:date="2021-05-21T17:50:00Z"/>
        </w:rPr>
      </w:pPr>
      <w:ins w:id="6026" w:author="ST1" w:date="2020-06-09T18:48:00Z">
        <w:del w:id="6027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E4D4E" w:rsidRPr="00AB69BA" w:rsidDel="007154E3" w14:paraId="71488A54" w14:textId="0807E9DC" w:rsidTr="005E4D4E">
        <w:trPr>
          <w:trHeight w:val="277"/>
          <w:ins w:id="6028" w:author="ST1" w:date="2020-06-09T18:48:00Z"/>
          <w:del w:id="602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447A50" w14:textId="25A09BD8" w:rsidR="005E4D4E" w:rsidRPr="00AB69BA" w:rsidDel="007154E3" w:rsidRDefault="005E4D4E" w:rsidP="005E4D4E">
            <w:pPr>
              <w:rPr>
                <w:ins w:id="6030" w:author="ST1" w:date="2020-06-09T18:48:00Z"/>
                <w:del w:id="6031" w:author="阿毛" w:date="2021-05-21T17:50:00Z"/>
                <w:rFonts w:ascii="標楷體" w:eastAsia="標楷體" w:hAnsi="標楷體"/>
              </w:rPr>
            </w:pPr>
            <w:ins w:id="6032" w:author="ST1" w:date="2020-06-09T18:48:00Z">
              <w:del w:id="603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4FDAA" w14:textId="6E260F81" w:rsidR="005E4D4E" w:rsidDel="007154E3" w:rsidRDefault="005E4D4E" w:rsidP="005E4D4E">
            <w:pPr>
              <w:rPr>
                <w:ins w:id="6034" w:author="ST1" w:date="2020-06-09T18:48:00Z"/>
                <w:del w:id="6035" w:author="阿毛" w:date="2021-05-21T17:50:00Z"/>
                <w:rFonts w:ascii="標楷體" w:eastAsia="標楷體" w:hAnsi="標楷體"/>
              </w:rPr>
            </w:pPr>
            <w:ins w:id="6036" w:author="ST1" w:date="2020-06-09T18:48:00Z">
              <w:del w:id="6037" w:author="阿毛" w:date="2021-05-21T17:50:00Z">
                <w:r w:rsidRPr="00542689" w:rsidDel="007154E3">
                  <w:rPr>
                    <w:rFonts w:ascii="標楷體" w:eastAsia="標楷體" w:hAnsi="標楷體" w:hint="eastAsia"/>
                    <w:lang w:eastAsia="zh-HK"/>
                  </w:rPr>
                  <w:delText>業務專辦照顧十八個月明細表</w:delText>
                </w:r>
              </w:del>
            </w:ins>
          </w:p>
          <w:p w14:paraId="65546235" w14:textId="452DC5BE" w:rsidR="005E4D4E" w:rsidRPr="003E2496" w:rsidDel="007154E3" w:rsidRDefault="005E4D4E" w:rsidP="005E4D4E">
            <w:pPr>
              <w:rPr>
                <w:ins w:id="6038" w:author="ST1" w:date="2020-06-09T18:48:00Z"/>
                <w:del w:id="6039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758489B6" w14:textId="0FD68EA6" w:rsidTr="005E4D4E">
        <w:trPr>
          <w:trHeight w:val="277"/>
          <w:ins w:id="6040" w:author="ST1" w:date="2020-06-09T18:48:00Z"/>
          <w:del w:id="604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EFBB1F" w14:textId="4024B5A6" w:rsidR="005E4D4E" w:rsidRPr="00AB69BA" w:rsidDel="007154E3" w:rsidRDefault="005E4D4E" w:rsidP="005E4D4E">
            <w:pPr>
              <w:rPr>
                <w:ins w:id="6042" w:author="ST1" w:date="2020-06-09T18:48:00Z"/>
                <w:del w:id="6043" w:author="阿毛" w:date="2021-05-21T17:50:00Z"/>
                <w:rFonts w:ascii="標楷體" w:eastAsia="標楷體" w:hAnsi="標楷體"/>
              </w:rPr>
            </w:pPr>
            <w:ins w:id="6044" w:author="ST1" w:date="2020-06-09T18:48:00Z">
              <w:del w:id="604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A3874" w14:textId="5B596723" w:rsidR="005E4D4E" w:rsidRPr="00AB69BA" w:rsidDel="007154E3" w:rsidRDefault="005E4D4E" w:rsidP="005E4D4E">
            <w:pPr>
              <w:rPr>
                <w:ins w:id="6046" w:author="ST1" w:date="2020-06-09T18:48:00Z"/>
                <w:del w:id="6047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2D6D2BAC" w14:textId="6332B59E" w:rsidTr="005E4D4E">
        <w:trPr>
          <w:trHeight w:val="773"/>
          <w:ins w:id="6048" w:author="ST1" w:date="2020-06-09T18:48:00Z"/>
          <w:del w:id="604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A40792" w14:textId="3A4D1B62" w:rsidR="005E4D4E" w:rsidRPr="00AB69BA" w:rsidDel="007154E3" w:rsidRDefault="005E4D4E" w:rsidP="005E4D4E">
            <w:pPr>
              <w:rPr>
                <w:ins w:id="6050" w:author="ST1" w:date="2020-06-09T18:48:00Z"/>
                <w:del w:id="6051" w:author="阿毛" w:date="2021-05-21T17:50:00Z"/>
                <w:rFonts w:ascii="標楷體" w:eastAsia="標楷體" w:hAnsi="標楷體"/>
              </w:rPr>
            </w:pPr>
            <w:ins w:id="6052" w:author="ST1" w:date="2020-06-09T18:48:00Z">
              <w:del w:id="605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C36101" w14:textId="3B205A3D" w:rsidR="005E4D4E" w:rsidRPr="00AB69BA" w:rsidDel="007154E3" w:rsidRDefault="005E4D4E" w:rsidP="005E4D4E">
            <w:pPr>
              <w:rPr>
                <w:ins w:id="6054" w:author="ST1" w:date="2020-06-09T18:48:00Z"/>
                <w:del w:id="6055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6F3ABE2A" w14:textId="72A5175F" w:rsidTr="005E4D4E">
        <w:trPr>
          <w:trHeight w:val="321"/>
          <w:ins w:id="6056" w:author="ST1" w:date="2020-06-09T18:48:00Z"/>
          <w:del w:id="605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3123D3" w14:textId="4331C2AC" w:rsidR="005E4D4E" w:rsidRPr="00AB69BA" w:rsidDel="007154E3" w:rsidRDefault="005E4D4E" w:rsidP="005E4D4E">
            <w:pPr>
              <w:rPr>
                <w:ins w:id="6058" w:author="ST1" w:date="2020-06-09T18:48:00Z"/>
                <w:del w:id="6059" w:author="阿毛" w:date="2021-05-21T17:50:00Z"/>
                <w:rFonts w:ascii="標楷體" w:eastAsia="標楷體" w:hAnsi="標楷體"/>
              </w:rPr>
            </w:pPr>
            <w:ins w:id="6060" w:author="ST1" w:date="2020-06-09T18:48:00Z">
              <w:del w:id="606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38344A" w14:textId="67062ACE" w:rsidR="005E4D4E" w:rsidRPr="00AB69BA" w:rsidDel="007154E3" w:rsidRDefault="005E4D4E" w:rsidP="005E4D4E">
            <w:pPr>
              <w:rPr>
                <w:ins w:id="6062" w:author="ST1" w:date="2020-06-09T18:48:00Z"/>
                <w:del w:id="6063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8477E0E" w14:textId="56E93127" w:rsidTr="005E4D4E">
        <w:trPr>
          <w:trHeight w:val="1311"/>
          <w:ins w:id="6064" w:author="ST1" w:date="2020-06-09T18:48:00Z"/>
          <w:del w:id="606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9E55CE" w14:textId="09DA83E9" w:rsidR="005E4D4E" w:rsidRPr="00AB69BA" w:rsidDel="007154E3" w:rsidRDefault="005E4D4E" w:rsidP="005E4D4E">
            <w:pPr>
              <w:rPr>
                <w:ins w:id="6066" w:author="ST1" w:date="2020-06-09T18:48:00Z"/>
                <w:del w:id="6067" w:author="阿毛" w:date="2021-05-21T17:50:00Z"/>
                <w:rFonts w:ascii="標楷體" w:eastAsia="標楷體" w:hAnsi="標楷體"/>
              </w:rPr>
            </w:pPr>
            <w:ins w:id="6068" w:author="ST1" w:date="2020-06-09T18:48:00Z">
              <w:del w:id="606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4EA61D" w14:textId="1F032683" w:rsidR="005E4D4E" w:rsidRPr="00AB69BA" w:rsidDel="007154E3" w:rsidRDefault="005E4D4E" w:rsidP="005E4D4E">
            <w:pPr>
              <w:rPr>
                <w:ins w:id="6070" w:author="ST1" w:date="2020-06-09T18:48:00Z"/>
                <w:del w:id="6071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4C00731" w14:textId="5A990A27" w:rsidTr="005E4D4E">
        <w:trPr>
          <w:trHeight w:val="278"/>
          <w:ins w:id="6072" w:author="ST1" w:date="2020-06-09T18:48:00Z"/>
          <w:del w:id="607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BB988F" w14:textId="4B2E190D" w:rsidR="005E4D4E" w:rsidRPr="00AB69BA" w:rsidDel="007154E3" w:rsidRDefault="005E4D4E" w:rsidP="005E4D4E">
            <w:pPr>
              <w:rPr>
                <w:ins w:id="6074" w:author="ST1" w:date="2020-06-09T18:48:00Z"/>
                <w:del w:id="6075" w:author="阿毛" w:date="2021-05-21T17:50:00Z"/>
                <w:rFonts w:ascii="標楷體" w:eastAsia="標楷體" w:hAnsi="標楷體"/>
              </w:rPr>
            </w:pPr>
            <w:ins w:id="6076" w:author="ST1" w:date="2020-06-09T18:48:00Z">
              <w:del w:id="607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D865A3" w14:textId="4283EFF3" w:rsidR="005E4D4E" w:rsidRPr="00AB69BA" w:rsidDel="007154E3" w:rsidRDefault="005E4D4E" w:rsidP="005E4D4E">
            <w:pPr>
              <w:rPr>
                <w:ins w:id="6078" w:author="ST1" w:date="2020-06-09T18:48:00Z"/>
                <w:del w:id="6079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5BBFB6B9" w14:textId="77ABB55A" w:rsidTr="005E4D4E">
        <w:trPr>
          <w:trHeight w:val="358"/>
          <w:ins w:id="6080" w:author="ST1" w:date="2020-06-09T18:48:00Z"/>
          <w:del w:id="608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E0A8B6" w14:textId="4DE54A58" w:rsidR="005E4D4E" w:rsidRPr="00AB69BA" w:rsidDel="007154E3" w:rsidRDefault="005E4D4E" w:rsidP="005E4D4E">
            <w:pPr>
              <w:rPr>
                <w:ins w:id="6082" w:author="ST1" w:date="2020-06-09T18:48:00Z"/>
                <w:del w:id="6083" w:author="阿毛" w:date="2021-05-21T17:50:00Z"/>
                <w:rFonts w:ascii="標楷體" w:eastAsia="標楷體" w:hAnsi="標楷體"/>
              </w:rPr>
            </w:pPr>
            <w:ins w:id="6084" w:author="ST1" w:date="2020-06-09T18:48:00Z">
              <w:del w:id="608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B513A7" w14:textId="7061EC1B" w:rsidR="005E4D4E" w:rsidRPr="00AB69BA" w:rsidDel="007154E3" w:rsidRDefault="005E4D4E" w:rsidP="005E4D4E">
            <w:pPr>
              <w:rPr>
                <w:ins w:id="6086" w:author="ST1" w:date="2020-06-09T18:48:00Z"/>
                <w:del w:id="6087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A2983B9" w14:textId="28673F05" w:rsidTr="005E4D4E">
        <w:trPr>
          <w:trHeight w:val="278"/>
          <w:ins w:id="6088" w:author="ST1" w:date="2020-06-09T18:48:00Z"/>
          <w:del w:id="608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D1B4DE" w14:textId="06992CD3" w:rsidR="005E4D4E" w:rsidRPr="00AB69BA" w:rsidDel="007154E3" w:rsidRDefault="005E4D4E" w:rsidP="005E4D4E">
            <w:pPr>
              <w:rPr>
                <w:ins w:id="6090" w:author="ST1" w:date="2020-06-09T18:48:00Z"/>
                <w:del w:id="6091" w:author="阿毛" w:date="2021-05-21T17:50:00Z"/>
                <w:rFonts w:ascii="標楷體" w:eastAsia="標楷體" w:hAnsi="標楷體"/>
              </w:rPr>
            </w:pPr>
            <w:ins w:id="6092" w:author="ST1" w:date="2020-06-09T18:48:00Z">
              <w:del w:id="609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14846F" w14:textId="3D595D90" w:rsidR="005E4D4E" w:rsidRPr="00AB69BA" w:rsidDel="007154E3" w:rsidRDefault="005E4D4E" w:rsidP="005E4D4E">
            <w:pPr>
              <w:rPr>
                <w:ins w:id="6094" w:author="ST1" w:date="2020-06-09T18:48:00Z"/>
                <w:del w:id="6095" w:author="阿毛" w:date="2021-05-21T17:50:00Z"/>
                <w:rFonts w:ascii="標楷體" w:eastAsia="標楷體" w:hAnsi="標楷體"/>
              </w:rPr>
            </w:pPr>
          </w:p>
        </w:tc>
      </w:tr>
    </w:tbl>
    <w:p w14:paraId="45AF0B2D" w14:textId="1BE97743" w:rsidR="005E4D4E" w:rsidDel="007154E3" w:rsidRDefault="005E4D4E" w:rsidP="005E4D4E">
      <w:pPr>
        <w:rPr>
          <w:ins w:id="6096" w:author="ST1" w:date="2020-06-09T18:48:00Z"/>
          <w:del w:id="6097" w:author="阿毛" w:date="2021-05-21T17:50:00Z"/>
          <w:rFonts w:ascii="標楷體" w:eastAsia="標楷體" w:hAnsi="標楷體"/>
        </w:rPr>
      </w:pPr>
    </w:p>
    <w:p w14:paraId="674C9550" w14:textId="66B9ACA6" w:rsidR="005E4D4E" w:rsidDel="007154E3" w:rsidRDefault="005E4D4E" w:rsidP="005E4D4E">
      <w:pPr>
        <w:widowControl/>
        <w:rPr>
          <w:ins w:id="6098" w:author="ST1" w:date="2020-06-09T18:48:00Z"/>
          <w:del w:id="6099" w:author="阿毛" w:date="2021-05-21T17:50:00Z"/>
          <w:rFonts w:ascii="標楷體" w:eastAsia="標楷體" w:hAnsi="標楷體"/>
        </w:rPr>
      </w:pPr>
      <w:ins w:id="6100" w:author="ST1" w:date="2020-06-09T18:48:00Z">
        <w:del w:id="6101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00090159" w14:textId="7C215C47" w:rsidR="005E4D4E" w:rsidRPr="00AB69BA" w:rsidDel="007154E3" w:rsidRDefault="005E4D4E" w:rsidP="005E4D4E">
      <w:pPr>
        <w:rPr>
          <w:ins w:id="6102" w:author="ST1" w:date="2020-06-09T18:48:00Z"/>
          <w:del w:id="6103" w:author="阿毛" w:date="2021-05-21T17:50:00Z"/>
          <w:rFonts w:ascii="標楷體" w:eastAsia="標楷體" w:hAnsi="標楷體"/>
        </w:rPr>
      </w:pPr>
    </w:p>
    <w:p w14:paraId="74855A4B" w14:textId="205D8967" w:rsidR="005E4D4E" w:rsidRPr="00AB69BA" w:rsidDel="007154E3" w:rsidRDefault="005E4D4E" w:rsidP="005E4D4E">
      <w:pPr>
        <w:pStyle w:val="a"/>
        <w:rPr>
          <w:ins w:id="6104" w:author="ST1" w:date="2020-06-09T18:48:00Z"/>
          <w:del w:id="6105" w:author="阿毛" w:date="2021-05-21T17:50:00Z"/>
        </w:rPr>
      </w:pPr>
      <w:ins w:id="6106" w:author="ST1" w:date="2020-06-09T18:48:00Z">
        <w:del w:id="6107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3AE5DA78" w14:textId="54A398D7" w:rsidR="005E4D4E" w:rsidDel="007154E3" w:rsidRDefault="005E4D4E" w:rsidP="005E4D4E">
      <w:pPr>
        <w:adjustRightInd w:val="0"/>
        <w:spacing w:afterLines="20" w:after="72"/>
        <w:ind w:leftChars="472" w:left="1133" w:firstLineChars="200" w:firstLine="480"/>
        <w:rPr>
          <w:ins w:id="6108" w:author="ST1" w:date="2020-06-09T18:48:00Z"/>
          <w:del w:id="6109" w:author="阿毛" w:date="2021-05-21T17:50:00Z"/>
          <w:rFonts w:ascii="標楷體" w:eastAsia="標楷體" w:hAnsi="標楷體" w:cs="標楷體"/>
          <w:kern w:val="0"/>
          <w:szCs w:val="28"/>
        </w:rPr>
      </w:pPr>
      <w:ins w:id="6110" w:author="ST1" w:date="2020-06-09T18:48:00Z">
        <w:del w:id="6111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EFB1260" w14:textId="4E701E35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112" w:author="ST1" w:date="2020-06-09T18:48:00Z"/>
          <w:del w:id="6113" w:author="阿毛" w:date="2021-05-21T17:50:00Z"/>
          <w:rFonts w:ascii="標楷體" w:eastAsia="標楷體" w:hAnsi="標楷體"/>
        </w:rPr>
      </w:pPr>
      <w:ins w:id="6114" w:author="ST1" w:date="2020-06-09T18:48:00Z">
        <w:del w:id="6115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20FCAC1E" w14:textId="1396DCB5" w:rsidR="005E4D4E" w:rsidRPr="006E3B5B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116" w:author="ST1" w:date="2020-06-09T18:48:00Z"/>
          <w:del w:id="6117" w:author="阿毛" w:date="2021-05-21T17:50:00Z"/>
          <w:rFonts w:ascii="標楷體" w:eastAsia="標楷體" w:hAnsi="標楷體"/>
        </w:rPr>
      </w:pPr>
      <w:ins w:id="6118" w:author="ST1" w:date="2020-06-09T18:48:00Z">
        <w:del w:id="6119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L9715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  <w:r w:rsidRPr="00542689" w:rsidDel="007154E3">
            <w:rPr>
              <w:rFonts w:ascii="標楷體" w:eastAsia="標楷體" w:hAnsi="標楷體" w:hint="eastAsia"/>
              <w:lang w:eastAsia="zh-HK"/>
            </w:rPr>
            <w:delText>業務專辦照顧十八個月明細表</w:delText>
          </w:r>
        </w:del>
      </w:ins>
    </w:p>
    <w:p w14:paraId="1863BA11" w14:textId="1D9DC228" w:rsidR="005E4D4E" w:rsidRPr="006E3B5B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120" w:author="ST1" w:date="2020-06-09T18:48:00Z"/>
          <w:del w:id="6121" w:author="阿毛" w:date="2021-05-21T17:50:00Z"/>
          <w:rFonts w:ascii="標楷體" w:eastAsia="標楷體" w:hAnsi="標楷體"/>
        </w:rPr>
      </w:pPr>
    </w:p>
    <w:p w14:paraId="44E5D65F" w14:textId="74B1C2EC" w:rsidR="005E4D4E" w:rsidRPr="0090056F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122" w:author="ST1" w:date="2020-06-09T18:48:00Z"/>
          <w:del w:id="6123" w:author="阿毛" w:date="2021-05-21T17:50:00Z"/>
          <w:rFonts w:ascii="標楷體" w:eastAsia="標楷體" w:hAnsi="標楷體"/>
        </w:rPr>
      </w:pPr>
      <w:ins w:id="6124" w:author="ST1" w:date="2020-06-09T18:48:00Z">
        <w:del w:id="6125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滯繳期數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: </w:delText>
          </w:r>
          <w:r w:rsidRPr="0090056F" w:rsidDel="007154E3">
            <w:rPr>
              <w:rFonts w:ascii="標楷體" w:eastAsia="標楷體" w:hAnsi="標楷體"/>
            </w:rPr>
            <w:delText>99 ~ 99</w:delText>
          </w:r>
        </w:del>
      </w:ins>
    </w:p>
    <w:p w14:paraId="405DDD31" w14:textId="2845DF6E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126" w:author="ST1" w:date="2020-06-09T18:48:00Z"/>
          <w:del w:id="6127" w:author="阿毛" w:date="2021-05-21T17:50:00Z"/>
          <w:rFonts w:ascii="標楷體" w:eastAsia="標楷體" w:hAnsi="標楷體"/>
        </w:rPr>
      </w:pPr>
      <w:ins w:id="6128" w:author="ST1" w:date="2020-06-09T18:48:00Z">
        <w:del w:id="6129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滯繳日數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: </w:delText>
          </w:r>
          <w:r w:rsidRPr="0090056F" w:rsidDel="007154E3">
            <w:rPr>
              <w:rFonts w:ascii="標楷體" w:eastAsia="標楷體" w:hAnsi="標楷體"/>
            </w:rPr>
            <w:delText>999</w:delText>
          </w:r>
          <w:r w:rsidRPr="00502E05" w:rsidDel="007154E3">
            <w:rPr>
              <w:rFonts w:ascii="標楷體" w:eastAsia="標楷體" w:hAnsi="標楷體"/>
            </w:rPr>
            <w:delText xml:space="preserve"> ~ </w:delText>
          </w:r>
          <w:r w:rsidRPr="0090056F" w:rsidDel="007154E3">
            <w:rPr>
              <w:rFonts w:ascii="標楷體" w:eastAsia="標楷體" w:hAnsi="標楷體"/>
            </w:rPr>
            <w:delText>999</w:delText>
          </w:r>
        </w:del>
      </w:ins>
    </w:p>
    <w:p w14:paraId="6BFB831B" w14:textId="7CE50FBF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130" w:author="ST1" w:date="2020-06-09T18:48:00Z"/>
          <w:del w:id="6131" w:author="阿毛" w:date="2021-05-21T17:50:00Z"/>
          <w:rFonts w:ascii="標楷體" w:eastAsia="標楷體" w:hAnsi="標楷體"/>
        </w:rPr>
      </w:pPr>
      <w:ins w:id="6132" w:author="ST1" w:date="2020-06-09T18:48:00Z">
        <w:del w:id="6133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撥款</w:delText>
          </w:r>
          <w:r w:rsidRPr="00CA6569" w:rsidDel="007154E3">
            <w:rPr>
              <w:rFonts w:ascii="標楷體" w:eastAsia="標楷體" w:hAnsi="標楷體" w:hint="eastAsia"/>
            </w:rPr>
            <w:delText>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RPr="0090056F" w:rsidDel="007154E3">
            <w:rPr>
              <w:rFonts w:ascii="標楷體" w:eastAsia="標楷體" w:hAnsi="標楷體" w:hint="eastAsia"/>
            </w:rPr>
            <w:delText>起</w:delText>
          </w:r>
        </w:del>
      </w:ins>
    </w:p>
    <w:p w14:paraId="2AE188A3" w14:textId="5AD99A52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134" w:author="ST1" w:date="2020-06-09T18:48:00Z"/>
          <w:del w:id="6135" w:author="阿毛" w:date="2021-05-21T17:50:00Z"/>
          <w:rFonts w:ascii="標楷體" w:eastAsia="標楷體" w:hAnsi="標楷體"/>
        </w:rPr>
      </w:pPr>
      <w:ins w:id="6136" w:author="ST1" w:date="2020-06-09T18:48:00Z">
        <w:del w:id="6137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基礎</w:delText>
          </w:r>
          <w:r w:rsidRPr="00CA6569" w:rsidDel="007154E3">
            <w:rPr>
              <w:rFonts w:ascii="標楷體" w:eastAsia="標楷體" w:hAnsi="標楷體" w:hint="eastAsia"/>
            </w:rPr>
            <w:delText>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2943A95C" w14:textId="69021627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138" w:author="ST1" w:date="2020-06-09T18:48:00Z"/>
          <w:del w:id="6139" w:author="阿毛" w:date="2021-05-21T17:50:00Z"/>
          <w:rFonts w:ascii="標楷體" w:eastAsia="標楷體" w:hAnsi="標楷體"/>
        </w:rPr>
      </w:pPr>
    </w:p>
    <w:p w14:paraId="23C50797" w14:textId="1018B242" w:rsidR="005E4D4E" w:rsidRPr="00904DBC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140" w:author="ST1" w:date="2020-06-09T18:48:00Z"/>
          <w:del w:id="6141" w:author="阿毛" w:date="2021-05-21T17:50:00Z"/>
          <w:rFonts w:ascii="標楷體" w:eastAsia="標楷體" w:hAnsi="標楷體"/>
        </w:rPr>
      </w:pPr>
    </w:p>
    <w:p w14:paraId="58C0E52D" w14:textId="1E7B4A85" w:rsidR="005E4D4E" w:rsidDel="007154E3" w:rsidRDefault="005E4D4E" w:rsidP="005E4D4E">
      <w:pPr>
        <w:autoSpaceDE w:val="0"/>
        <w:autoSpaceDN w:val="0"/>
        <w:adjustRightInd w:val="0"/>
        <w:rPr>
          <w:ins w:id="6142" w:author="ST1" w:date="2020-06-09T18:48:00Z"/>
          <w:del w:id="6143" w:author="阿毛" w:date="2021-05-21T17:50:00Z"/>
          <w:rFonts w:ascii="標楷體" w:hAnsi="標楷體"/>
        </w:rPr>
      </w:pPr>
    </w:p>
    <w:p w14:paraId="7B24C776" w14:textId="7CC1A1B8" w:rsidR="005E4D4E" w:rsidRPr="00AB69BA" w:rsidDel="007154E3" w:rsidRDefault="005E4D4E" w:rsidP="005E4D4E">
      <w:pPr>
        <w:pStyle w:val="a"/>
        <w:rPr>
          <w:ins w:id="6144" w:author="ST1" w:date="2020-06-09T18:48:00Z"/>
          <w:del w:id="6145" w:author="阿毛" w:date="2021-05-21T17:50:00Z"/>
        </w:rPr>
      </w:pPr>
      <w:ins w:id="6146" w:author="ST1" w:date="2020-06-09T18:48:00Z">
        <w:del w:id="6147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5E4D4E" w:rsidRPr="00CA6569" w:rsidDel="007154E3" w14:paraId="52E5C3CC" w14:textId="743AD886" w:rsidTr="005E4D4E">
        <w:trPr>
          <w:trHeight w:val="388"/>
          <w:jc w:val="center"/>
          <w:ins w:id="6148" w:author="ST1" w:date="2020-06-09T18:48:00Z"/>
          <w:del w:id="6149" w:author="阿毛" w:date="2021-05-21T17:50:00Z"/>
        </w:trPr>
        <w:tc>
          <w:tcPr>
            <w:tcW w:w="482" w:type="dxa"/>
            <w:vMerge w:val="restart"/>
          </w:tcPr>
          <w:p w14:paraId="4D04EB15" w14:textId="04D5F5DF" w:rsidR="005E4D4E" w:rsidRPr="00CA6569" w:rsidDel="007154E3" w:rsidRDefault="005E4D4E" w:rsidP="005E4D4E">
            <w:pPr>
              <w:rPr>
                <w:ins w:id="6150" w:author="ST1" w:date="2020-06-09T18:48:00Z"/>
                <w:del w:id="6151" w:author="阿毛" w:date="2021-05-21T17:50:00Z"/>
                <w:rFonts w:ascii="標楷體" w:eastAsia="標楷體" w:hAnsi="標楷體"/>
              </w:rPr>
            </w:pPr>
            <w:ins w:id="6152" w:author="ST1" w:date="2020-06-09T18:48:00Z">
              <w:del w:id="615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0BB7026" w14:textId="5DFC898F" w:rsidR="005E4D4E" w:rsidRPr="00CA6569" w:rsidDel="007154E3" w:rsidRDefault="005E4D4E" w:rsidP="005E4D4E">
            <w:pPr>
              <w:rPr>
                <w:ins w:id="6154" w:author="ST1" w:date="2020-06-09T18:48:00Z"/>
                <w:del w:id="6155" w:author="阿毛" w:date="2021-05-21T17:50:00Z"/>
                <w:rFonts w:ascii="標楷體" w:eastAsia="標楷體" w:hAnsi="標楷體"/>
              </w:rPr>
            </w:pPr>
            <w:ins w:id="6156" w:author="ST1" w:date="2020-06-09T18:48:00Z">
              <w:del w:id="615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41CA54BF" w14:textId="0172C91A" w:rsidR="005E4D4E" w:rsidRPr="00CA6569" w:rsidDel="007154E3" w:rsidRDefault="005E4D4E" w:rsidP="005E4D4E">
            <w:pPr>
              <w:jc w:val="center"/>
              <w:rPr>
                <w:ins w:id="6158" w:author="ST1" w:date="2020-06-09T18:48:00Z"/>
                <w:del w:id="6159" w:author="阿毛" w:date="2021-05-21T17:50:00Z"/>
                <w:rFonts w:ascii="標楷體" w:eastAsia="標楷體" w:hAnsi="標楷體"/>
              </w:rPr>
            </w:pPr>
            <w:ins w:id="6160" w:author="ST1" w:date="2020-06-09T18:48:00Z">
              <w:del w:id="616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0A21EF4B" w14:textId="3DAB6B29" w:rsidR="005E4D4E" w:rsidRPr="00CA6569" w:rsidDel="007154E3" w:rsidRDefault="005E4D4E" w:rsidP="005E4D4E">
            <w:pPr>
              <w:rPr>
                <w:ins w:id="6162" w:author="ST1" w:date="2020-06-09T18:48:00Z"/>
                <w:del w:id="6163" w:author="阿毛" w:date="2021-05-21T17:50:00Z"/>
                <w:rFonts w:ascii="標楷體" w:eastAsia="標楷體" w:hAnsi="標楷體"/>
              </w:rPr>
            </w:pPr>
            <w:ins w:id="6164" w:author="ST1" w:date="2020-06-09T18:48:00Z">
              <w:del w:id="616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5E4D4E" w:rsidRPr="00CA6569" w:rsidDel="007154E3" w14:paraId="205FDAB0" w14:textId="0CC0F8CC" w:rsidTr="005E4D4E">
        <w:trPr>
          <w:trHeight w:val="244"/>
          <w:jc w:val="center"/>
          <w:ins w:id="6166" w:author="ST1" w:date="2020-06-09T18:48:00Z"/>
          <w:del w:id="6167" w:author="阿毛" w:date="2021-05-21T17:50:00Z"/>
        </w:trPr>
        <w:tc>
          <w:tcPr>
            <w:tcW w:w="482" w:type="dxa"/>
            <w:vMerge/>
          </w:tcPr>
          <w:p w14:paraId="539541C0" w14:textId="10917FEC" w:rsidR="005E4D4E" w:rsidRPr="00CA6569" w:rsidDel="007154E3" w:rsidRDefault="005E4D4E" w:rsidP="005E4D4E">
            <w:pPr>
              <w:rPr>
                <w:ins w:id="6168" w:author="ST1" w:date="2020-06-09T18:48:00Z"/>
                <w:del w:id="6169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20083805" w14:textId="38E5424C" w:rsidR="005E4D4E" w:rsidRPr="00CA6569" w:rsidDel="007154E3" w:rsidRDefault="005E4D4E" w:rsidP="005E4D4E">
            <w:pPr>
              <w:rPr>
                <w:ins w:id="6170" w:author="ST1" w:date="2020-06-09T18:48:00Z"/>
                <w:del w:id="6171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659E66A" w14:textId="37562CB8" w:rsidR="005E4D4E" w:rsidRPr="00CA6569" w:rsidDel="007154E3" w:rsidRDefault="005E4D4E" w:rsidP="005E4D4E">
            <w:pPr>
              <w:rPr>
                <w:ins w:id="6172" w:author="ST1" w:date="2020-06-09T18:48:00Z"/>
                <w:del w:id="6173" w:author="阿毛" w:date="2021-05-21T17:50:00Z"/>
                <w:rFonts w:ascii="標楷體" w:eastAsia="標楷體" w:hAnsi="標楷體"/>
              </w:rPr>
            </w:pPr>
            <w:ins w:id="6174" w:author="ST1" w:date="2020-06-09T18:48:00Z">
              <w:del w:id="6175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71E95F19" w14:textId="5B53D227" w:rsidR="005E4D4E" w:rsidRPr="00CA6569" w:rsidDel="007154E3" w:rsidRDefault="005E4D4E" w:rsidP="005E4D4E">
            <w:pPr>
              <w:rPr>
                <w:ins w:id="6176" w:author="ST1" w:date="2020-06-09T18:48:00Z"/>
                <w:del w:id="6177" w:author="阿毛" w:date="2021-05-21T17:50:00Z"/>
                <w:rFonts w:ascii="標楷體" w:eastAsia="標楷體" w:hAnsi="標楷體"/>
              </w:rPr>
            </w:pPr>
            <w:ins w:id="6178" w:author="ST1" w:date="2020-06-09T18:48:00Z">
              <w:del w:id="617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20F2462F" w14:textId="7FEEFE6D" w:rsidR="005E4D4E" w:rsidRPr="00CA6569" w:rsidDel="007154E3" w:rsidRDefault="005E4D4E" w:rsidP="005E4D4E">
            <w:pPr>
              <w:rPr>
                <w:ins w:id="6180" w:author="ST1" w:date="2020-06-09T18:48:00Z"/>
                <w:del w:id="6181" w:author="阿毛" w:date="2021-05-21T17:50:00Z"/>
                <w:rFonts w:ascii="標楷體" w:eastAsia="標楷體" w:hAnsi="標楷體"/>
              </w:rPr>
            </w:pPr>
            <w:ins w:id="6182" w:author="ST1" w:date="2020-06-09T18:48:00Z">
              <w:del w:id="618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097B358C" w14:textId="32893CA8" w:rsidR="005E4D4E" w:rsidRPr="00CA6569" w:rsidDel="007154E3" w:rsidRDefault="005E4D4E" w:rsidP="005E4D4E">
            <w:pPr>
              <w:rPr>
                <w:ins w:id="6184" w:author="ST1" w:date="2020-06-09T18:48:00Z"/>
                <w:del w:id="6185" w:author="阿毛" w:date="2021-05-21T17:50:00Z"/>
                <w:rFonts w:ascii="標楷體" w:eastAsia="標楷體" w:hAnsi="標楷體"/>
              </w:rPr>
            </w:pPr>
            <w:ins w:id="6186" w:author="ST1" w:date="2020-06-09T18:48:00Z">
              <w:del w:id="618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56C1DF60" w14:textId="5DA700EF" w:rsidR="005E4D4E" w:rsidRPr="00CA6569" w:rsidDel="007154E3" w:rsidRDefault="005E4D4E" w:rsidP="005E4D4E">
            <w:pPr>
              <w:rPr>
                <w:ins w:id="6188" w:author="ST1" w:date="2020-06-09T18:48:00Z"/>
                <w:del w:id="6189" w:author="阿毛" w:date="2021-05-21T17:50:00Z"/>
                <w:rFonts w:ascii="標楷體" w:eastAsia="標楷體" w:hAnsi="標楷體"/>
              </w:rPr>
            </w:pPr>
            <w:ins w:id="6190" w:author="ST1" w:date="2020-06-09T18:48:00Z">
              <w:del w:id="619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6A34375" w14:textId="6ADBC928" w:rsidR="005E4D4E" w:rsidRPr="00CA6569" w:rsidDel="007154E3" w:rsidRDefault="005E4D4E" w:rsidP="005E4D4E">
            <w:pPr>
              <w:rPr>
                <w:ins w:id="6192" w:author="ST1" w:date="2020-06-09T18:48:00Z"/>
                <w:del w:id="6193" w:author="阿毛" w:date="2021-05-21T17:50:00Z"/>
                <w:rFonts w:ascii="標楷體" w:eastAsia="標楷體" w:hAnsi="標楷體"/>
              </w:rPr>
            </w:pPr>
          </w:p>
        </w:tc>
      </w:tr>
      <w:tr w:rsidR="005E4D4E" w:rsidRPr="00CA6569" w:rsidDel="007154E3" w14:paraId="38C56413" w14:textId="68072B58" w:rsidTr="005E4D4E">
        <w:trPr>
          <w:trHeight w:val="291"/>
          <w:jc w:val="center"/>
          <w:ins w:id="6194" w:author="ST1" w:date="2020-06-09T18:48:00Z"/>
          <w:del w:id="6195" w:author="阿毛" w:date="2021-05-21T17:50:00Z"/>
        </w:trPr>
        <w:tc>
          <w:tcPr>
            <w:tcW w:w="482" w:type="dxa"/>
          </w:tcPr>
          <w:p w14:paraId="18555D18" w14:textId="6A40C351" w:rsidR="005E4D4E" w:rsidRPr="00CA6569" w:rsidDel="007154E3" w:rsidRDefault="005E4D4E" w:rsidP="005E4D4E">
            <w:pPr>
              <w:rPr>
                <w:ins w:id="6196" w:author="ST1" w:date="2020-06-09T18:48:00Z"/>
                <w:del w:id="6197" w:author="阿毛" w:date="2021-05-21T17:50:00Z"/>
                <w:rFonts w:ascii="標楷體" w:eastAsia="標楷體" w:hAnsi="標楷體"/>
              </w:rPr>
            </w:pPr>
            <w:ins w:id="6198" w:author="ST1" w:date="2020-06-09T18:48:00Z">
              <w:del w:id="619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1DE11C51" w14:textId="14F1D1F7" w:rsidR="005E4D4E" w:rsidRPr="00CA6569" w:rsidDel="007154E3" w:rsidRDefault="005E4D4E" w:rsidP="005E4D4E">
            <w:pPr>
              <w:rPr>
                <w:ins w:id="6200" w:author="ST1" w:date="2020-06-09T18:48:00Z"/>
                <w:del w:id="6201" w:author="阿毛" w:date="2021-05-21T17:50:00Z"/>
                <w:rFonts w:ascii="標楷體" w:eastAsia="標楷體" w:hAnsi="標楷體"/>
              </w:rPr>
            </w:pPr>
            <w:ins w:id="6202" w:author="ST1" w:date="2020-06-09T18:48:00Z">
              <w:del w:id="6203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</w:del>
            </w:ins>
          </w:p>
        </w:tc>
        <w:tc>
          <w:tcPr>
            <w:tcW w:w="1296" w:type="dxa"/>
          </w:tcPr>
          <w:p w14:paraId="6008048C" w14:textId="45055C19" w:rsidR="005E4D4E" w:rsidRPr="00CA6569" w:rsidDel="007154E3" w:rsidRDefault="005E4D4E" w:rsidP="005E4D4E">
            <w:pPr>
              <w:rPr>
                <w:ins w:id="6204" w:author="ST1" w:date="2020-06-09T18:48:00Z"/>
                <w:del w:id="6205" w:author="阿毛" w:date="2021-05-21T17:50:00Z"/>
                <w:rFonts w:ascii="標楷體" w:eastAsia="標楷體" w:hAnsi="標楷體" w:cs="新細明體"/>
              </w:rPr>
            </w:pPr>
            <w:ins w:id="6206" w:author="ST1" w:date="2020-06-09T18:48:00Z">
              <w:del w:id="6207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2EA366BF" w14:textId="79AB0FDB" w:rsidR="005E4D4E" w:rsidRPr="00CA6569" w:rsidDel="007154E3" w:rsidRDefault="005E4D4E" w:rsidP="005E4D4E">
            <w:pPr>
              <w:rPr>
                <w:ins w:id="6208" w:author="ST1" w:date="2020-06-09T18:48:00Z"/>
                <w:del w:id="6209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DA978D7" w14:textId="328C5087" w:rsidR="005E4D4E" w:rsidRPr="00CA6569" w:rsidDel="007154E3" w:rsidRDefault="005E4D4E" w:rsidP="005E4D4E">
            <w:pPr>
              <w:rPr>
                <w:ins w:id="6210" w:author="ST1" w:date="2020-06-09T18:48:00Z"/>
                <w:del w:id="621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98DA692" w14:textId="4BFA0A35" w:rsidR="005E4D4E" w:rsidRPr="00CA6569" w:rsidDel="007154E3" w:rsidRDefault="005E4D4E" w:rsidP="005E4D4E">
            <w:pPr>
              <w:rPr>
                <w:ins w:id="6212" w:author="ST1" w:date="2020-06-09T18:48:00Z"/>
                <w:del w:id="621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A3C2068" w14:textId="526671D0" w:rsidR="005E4D4E" w:rsidRPr="00CA6569" w:rsidDel="007154E3" w:rsidRDefault="005E4D4E" w:rsidP="005E4D4E">
            <w:pPr>
              <w:rPr>
                <w:ins w:id="6214" w:author="ST1" w:date="2020-06-09T18:48:00Z"/>
                <w:del w:id="6215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FB408E0" w14:textId="00B62DC9" w:rsidR="005E4D4E" w:rsidRPr="00CA6569" w:rsidDel="007154E3" w:rsidRDefault="005E4D4E" w:rsidP="005E4D4E">
            <w:pPr>
              <w:rPr>
                <w:ins w:id="6216" w:author="ST1" w:date="2020-06-09T18:48:00Z"/>
                <w:del w:id="6217" w:author="阿毛" w:date="2021-05-21T17:50:00Z"/>
                <w:rFonts w:ascii="標楷體" w:eastAsia="標楷體" w:hAnsi="標楷體"/>
              </w:rPr>
            </w:pPr>
            <w:ins w:id="6218" w:author="ST1" w:date="2020-06-09T18:48:00Z">
              <w:del w:id="6219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與[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]2選1輸入</w:delText>
                </w:r>
              </w:del>
            </w:ins>
          </w:p>
        </w:tc>
      </w:tr>
      <w:tr w:rsidR="005E4D4E" w:rsidRPr="00E058D3" w:rsidDel="007154E3" w14:paraId="2C392948" w14:textId="2D1BAA9B" w:rsidTr="005E4D4E">
        <w:trPr>
          <w:trHeight w:val="291"/>
          <w:jc w:val="center"/>
          <w:ins w:id="6220" w:author="ST1" w:date="2020-06-09T18:48:00Z"/>
          <w:del w:id="6221" w:author="阿毛" w:date="2021-05-21T17:50:00Z"/>
        </w:trPr>
        <w:tc>
          <w:tcPr>
            <w:tcW w:w="482" w:type="dxa"/>
          </w:tcPr>
          <w:p w14:paraId="079CF98F" w14:textId="60C6AE45" w:rsidR="005E4D4E" w:rsidRPr="00CA6569" w:rsidDel="007154E3" w:rsidRDefault="005E4D4E" w:rsidP="005E4D4E">
            <w:pPr>
              <w:rPr>
                <w:ins w:id="6222" w:author="ST1" w:date="2020-06-09T18:48:00Z"/>
                <w:del w:id="6223" w:author="阿毛" w:date="2021-05-21T17:50:00Z"/>
                <w:rFonts w:ascii="標楷體" w:eastAsia="標楷體" w:hAnsi="標楷體"/>
              </w:rPr>
            </w:pPr>
            <w:ins w:id="6224" w:author="ST1" w:date="2020-06-09T18:48:00Z">
              <w:del w:id="622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C1E8F75" w14:textId="74CFAECB" w:rsidR="005E4D4E" w:rsidRPr="00CA6569" w:rsidDel="007154E3" w:rsidRDefault="005E4D4E" w:rsidP="005E4D4E">
            <w:pPr>
              <w:rPr>
                <w:ins w:id="6226" w:author="ST1" w:date="2020-06-09T18:48:00Z"/>
                <w:del w:id="6227" w:author="阿毛" w:date="2021-05-21T17:50:00Z"/>
                <w:rFonts w:ascii="標楷體" w:eastAsia="標楷體" w:hAnsi="標楷體"/>
              </w:rPr>
            </w:pPr>
            <w:ins w:id="6228" w:author="ST1" w:date="2020-06-09T18:48:00Z">
              <w:del w:id="6229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-止</w:delText>
                </w:r>
              </w:del>
            </w:ins>
          </w:p>
        </w:tc>
        <w:tc>
          <w:tcPr>
            <w:tcW w:w="1296" w:type="dxa"/>
          </w:tcPr>
          <w:p w14:paraId="2B72514C" w14:textId="46145368" w:rsidR="005E4D4E" w:rsidRPr="00CA6569" w:rsidDel="007154E3" w:rsidRDefault="005E4D4E" w:rsidP="005E4D4E">
            <w:pPr>
              <w:rPr>
                <w:ins w:id="6230" w:author="ST1" w:date="2020-06-09T18:48:00Z"/>
                <w:del w:id="6231" w:author="阿毛" w:date="2021-05-21T17:50:00Z"/>
                <w:rFonts w:ascii="標楷體" w:eastAsia="標楷體" w:hAnsi="標楷體" w:cs="新細明體"/>
              </w:rPr>
            </w:pPr>
            <w:ins w:id="6232" w:author="ST1" w:date="2020-06-09T18:48:00Z">
              <w:del w:id="6233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5BA5A99F" w14:textId="14D099D8" w:rsidR="005E4D4E" w:rsidRPr="00CA6569" w:rsidDel="007154E3" w:rsidRDefault="005E4D4E" w:rsidP="005E4D4E">
            <w:pPr>
              <w:rPr>
                <w:ins w:id="6234" w:author="ST1" w:date="2020-06-09T18:48:00Z"/>
                <w:del w:id="6235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7D6930DE" w14:textId="21AABDE0" w:rsidR="005E4D4E" w:rsidRPr="00CA6569" w:rsidDel="007154E3" w:rsidRDefault="005E4D4E" w:rsidP="005E4D4E">
            <w:pPr>
              <w:rPr>
                <w:ins w:id="6236" w:author="ST1" w:date="2020-06-09T18:48:00Z"/>
                <w:del w:id="623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784BB5F" w14:textId="2E42FC03" w:rsidR="005E4D4E" w:rsidRPr="00CA6569" w:rsidDel="007154E3" w:rsidRDefault="005E4D4E" w:rsidP="005E4D4E">
            <w:pPr>
              <w:rPr>
                <w:ins w:id="6238" w:author="ST1" w:date="2020-06-09T18:48:00Z"/>
                <w:del w:id="623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A14F5C4" w14:textId="5ACADD6C" w:rsidR="005E4D4E" w:rsidRPr="00CA6569" w:rsidDel="007154E3" w:rsidRDefault="005E4D4E" w:rsidP="005E4D4E">
            <w:pPr>
              <w:rPr>
                <w:ins w:id="6240" w:author="ST1" w:date="2020-06-09T18:48:00Z"/>
                <w:del w:id="624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1253A45" w14:textId="39AC96A2" w:rsidR="005E4D4E" w:rsidRPr="00CA6569" w:rsidDel="007154E3" w:rsidRDefault="005E4D4E" w:rsidP="005E4D4E">
            <w:pPr>
              <w:rPr>
                <w:ins w:id="6242" w:author="ST1" w:date="2020-06-09T18:48:00Z"/>
                <w:del w:id="6243" w:author="阿毛" w:date="2021-05-21T17:50:00Z"/>
                <w:rFonts w:ascii="標楷體" w:eastAsia="標楷體" w:hAnsi="標楷體"/>
              </w:rPr>
            </w:pPr>
            <w:ins w:id="6244" w:author="ST1" w:date="2020-06-09T18:48:00Z">
              <w:del w:id="6245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Del="007154E3">
                  <w:rPr>
                    <w:rFonts w:ascii="標楷體" w:eastAsia="標楷體" w:hAnsi="標楷體" w:hint="eastAsia"/>
                  </w:rPr>
                  <w:delText>]有值時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必須輸入，</w:delText>
                </w:r>
                <w:r w:rsidDel="007154E3">
                  <w:rPr>
                    <w:rFonts w:ascii="標楷體" w:eastAsia="標楷體" w:hAnsi="標楷體" w:hint="eastAsia"/>
                  </w:rPr>
                  <w:delText>不可小於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E058D3" w:rsidDel="007154E3" w14:paraId="2B87BB97" w14:textId="095D11EE" w:rsidTr="005E4D4E">
        <w:trPr>
          <w:trHeight w:val="291"/>
          <w:jc w:val="center"/>
          <w:ins w:id="6246" w:author="ST1" w:date="2020-06-09T18:48:00Z"/>
          <w:del w:id="6247" w:author="阿毛" w:date="2021-05-21T17:50:00Z"/>
        </w:trPr>
        <w:tc>
          <w:tcPr>
            <w:tcW w:w="482" w:type="dxa"/>
          </w:tcPr>
          <w:p w14:paraId="27F17C2F" w14:textId="7D779775" w:rsidR="005E4D4E" w:rsidRPr="00CA6569" w:rsidDel="007154E3" w:rsidRDefault="005E4D4E" w:rsidP="005E4D4E">
            <w:pPr>
              <w:rPr>
                <w:ins w:id="6248" w:author="ST1" w:date="2020-06-09T18:48:00Z"/>
                <w:del w:id="6249" w:author="阿毛" w:date="2021-05-21T17:50:00Z"/>
                <w:rFonts w:ascii="標楷體" w:eastAsia="標楷體" w:hAnsi="標楷體"/>
              </w:rPr>
            </w:pPr>
            <w:ins w:id="6250" w:author="ST1" w:date="2020-06-09T18:48:00Z">
              <w:del w:id="625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7635E66C" w14:textId="6296F9ED" w:rsidR="005E4D4E" w:rsidRPr="00502E05" w:rsidDel="007154E3" w:rsidRDefault="005E4D4E" w:rsidP="005E4D4E">
            <w:pPr>
              <w:rPr>
                <w:ins w:id="6252" w:author="ST1" w:date="2020-06-09T18:48:00Z"/>
                <w:del w:id="6253" w:author="阿毛" w:date="2021-05-21T17:50:00Z"/>
                <w:rFonts w:ascii="標楷體" w:eastAsia="標楷體" w:hAnsi="標楷體"/>
              </w:rPr>
            </w:pPr>
            <w:ins w:id="6254" w:author="ST1" w:date="2020-06-09T18:48:00Z">
              <w:del w:id="6255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</w:del>
            </w:ins>
          </w:p>
        </w:tc>
        <w:tc>
          <w:tcPr>
            <w:tcW w:w="1296" w:type="dxa"/>
          </w:tcPr>
          <w:p w14:paraId="0CD5A4CA" w14:textId="4EBE350F" w:rsidR="005E4D4E" w:rsidRPr="00362205" w:rsidDel="007154E3" w:rsidRDefault="005E4D4E" w:rsidP="005E4D4E">
            <w:pPr>
              <w:rPr>
                <w:ins w:id="6256" w:author="ST1" w:date="2020-06-09T18:48:00Z"/>
                <w:del w:id="6257" w:author="阿毛" w:date="2021-05-21T17:50:00Z"/>
                <w:rFonts w:ascii="標楷體" w:eastAsia="標楷體" w:hAnsi="標楷體"/>
              </w:rPr>
            </w:pPr>
            <w:ins w:id="6258" w:author="ST1" w:date="2020-06-09T18:48:00Z">
              <w:del w:id="6259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999</w:delText>
                </w:r>
              </w:del>
            </w:ins>
          </w:p>
        </w:tc>
        <w:tc>
          <w:tcPr>
            <w:tcW w:w="897" w:type="dxa"/>
          </w:tcPr>
          <w:p w14:paraId="7B1F8E0E" w14:textId="7206532B" w:rsidR="005E4D4E" w:rsidRPr="00CA6569" w:rsidDel="007154E3" w:rsidRDefault="005E4D4E" w:rsidP="005E4D4E">
            <w:pPr>
              <w:rPr>
                <w:ins w:id="6260" w:author="ST1" w:date="2020-06-09T18:48:00Z"/>
                <w:del w:id="6261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0499A387" w14:textId="77B186D6" w:rsidR="005E4D4E" w:rsidRPr="00CA6569" w:rsidDel="007154E3" w:rsidRDefault="005E4D4E" w:rsidP="005E4D4E">
            <w:pPr>
              <w:rPr>
                <w:ins w:id="6262" w:author="ST1" w:date="2020-06-09T18:48:00Z"/>
                <w:del w:id="626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5233003" w14:textId="708EC76F" w:rsidR="005E4D4E" w:rsidRPr="00CA6569" w:rsidDel="007154E3" w:rsidRDefault="005E4D4E" w:rsidP="005E4D4E">
            <w:pPr>
              <w:rPr>
                <w:ins w:id="6264" w:author="ST1" w:date="2020-06-09T18:48:00Z"/>
                <w:del w:id="626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1F59EE3" w14:textId="3085EBBB" w:rsidR="005E4D4E" w:rsidRPr="00CA6569" w:rsidDel="007154E3" w:rsidRDefault="005E4D4E" w:rsidP="005E4D4E">
            <w:pPr>
              <w:rPr>
                <w:ins w:id="6266" w:author="ST1" w:date="2020-06-09T18:48:00Z"/>
                <w:del w:id="6267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6DD1BFE" w14:textId="61F8302D" w:rsidR="005E4D4E" w:rsidRPr="00CA6569" w:rsidDel="007154E3" w:rsidRDefault="005E4D4E" w:rsidP="005E4D4E">
            <w:pPr>
              <w:rPr>
                <w:ins w:id="6268" w:author="ST1" w:date="2020-06-09T18:48:00Z"/>
                <w:del w:id="6269" w:author="阿毛" w:date="2021-05-21T17:50:00Z"/>
                <w:rFonts w:ascii="標楷體" w:eastAsia="標楷體" w:hAnsi="標楷體"/>
              </w:rPr>
            </w:pPr>
            <w:ins w:id="6270" w:author="ST1" w:date="2020-06-09T18:48:00Z">
              <w:del w:id="627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與[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]2選1輸入</w:delText>
                </w:r>
              </w:del>
            </w:ins>
          </w:p>
        </w:tc>
      </w:tr>
      <w:tr w:rsidR="005E4D4E" w:rsidRPr="00E058D3" w:rsidDel="007154E3" w14:paraId="21A17FDE" w14:textId="7CA416A6" w:rsidTr="005E4D4E">
        <w:trPr>
          <w:trHeight w:val="291"/>
          <w:jc w:val="center"/>
          <w:ins w:id="6272" w:author="ST1" w:date="2020-06-09T18:48:00Z"/>
          <w:del w:id="6273" w:author="阿毛" w:date="2021-05-21T17:50:00Z"/>
        </w:trPr>
        <w:tc>
          <w:tcPr>
            <w:tcW w:w="482" w:type="dxa"/>
          </w:tcPr>
          <w:p w14:paraId="113451F2" w14:textId="6A7D3058" w:rsidR="005E4D4E" w:rsidRPr="00CA6569" w:rsidDel="007154E3" w:rsidRDefault="005E4D4E" w:rsidP="005E4D4E">
            <w:pPr>
              <w:rPr>
                <w:ins w:id="6274" w:author="ST1" w:date="2020-06-09T18:48:00Z"/>
                <w:del w:id="6275" w:author="阿毛" w:date="2021-05-21T17:50:00Z"/>
                <w:rFonts w:ascii="標楷體" w:eastAsia="標楷體" w:hAnsi="標楷體"/>
              </w:rPr>
            </w:pPr>
            <w:ins w:id="6276" w:author="ST1" w:date="2020-06-09T18:48:00Z">
              <w:del w:id="627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1829" w:type="dxa"/>
          </w:tcPr>
          <w:p w14:paraId="1F386C56" w14:textId="2E096904" w:rsidR="005E4D4E" w:rsidRPr="00502E05" w:rsidDel="007154E3" w:rsidRDefault="005E4D4E" w:rsidP="005E4D4E">
            <w:pPr>
              <w:rPr>
                <w:ins w:id="6278" w:author="ST1" w:date="2020-06-09T18:48:00Z"/>
                <w:del w:id="6279" w:author="阿毛" w:date="2021-05-21T17:50:00Z"/>
                <w:rFonts w:ascii="標楷體" w:eastAsia="標楷體" w:hAnsi="標楷體"/>
              </w:rPr>
            </w:pPr>
            <w:ins w:id="6280" w:author="ST1" w:date="2020-06-09T18:48:00Z">
              <w:del w:id="6281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-止</w:delText>
                </w:r>
              </w:del>
            </w:ins>
          </w:p>
        </w:tc>
        <w:tc>
          <w:tcPr>
            <w:tcW w:w="1296" w:type="dxa"/>
          </w:tcPr>
          <w:p w14:paraId="52A0D44A" w14:textId="58521C54" w:rsidR="005E4D4E" w:rsidRPr="00362205" w:rsidDel="007154E3" w:rsidRDefault="005E4D4E" w:rsidP="005E4D4E">
            <w:pPr>
              <w:rPr>
                <w:ins w:id="6282" w:author="ST1" w:date="2020-06-09T18:48:00Z"/>
                <w:del w:id="6283" w:author="阿毛" w:date="2021-05-21T17:50:00Z"/>
                <w:rFonts w:ascii="標楷體" w:eastAsia="標楷體" w:hAnsi="標楷體"/>
              </w:rPr>
            </w:pPr>
            <w:ins w:id="6284" w:author="ST1" w:date="2020-06-09T18:48:00Z">
              <w:del w:id="6285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999</w:delText>
                </w:r>
              </w:del>
            </w:ins>
          </w:p>
        </w:tc>
        <w:tc>
          <w:tcPr>
            <w:tcW w:w="897" w:type="dxa"/>
          </w:tcPr>
          <w:p w14:paraId="7EFD0BCC" w14:textId="6115A9EA" w:rsidR="005E4D4E" w:rsidRPr="00CA6569" w:rsidDel="007154E3" w:rsidRDefault="005E4D4E" w:rsidP="005E4D4E">
            <w:pPr>
              <w:rPr>
                <w:ins w:id="6286" w:author="ST1" w:date="2020-06-09T18:48:00Z"/>
                <w:del w:id="6287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4CBA870C" w14:textId="17246953" w:rsidR="005E4D4E" w:rsidRPr="00CA6569" w:rsidDel="007154E3" w:rsidRDefault="005E4D4E" w:rsidP="005E4D4E">
            <w:pPr>
              <w:rPr>
                <w:ins w:id="6288" w:author="ST1" w:date="2020-06-09T18:48:00Z"/>
                <w:del w:id="628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ADBAD9A" w14:textId="6AE95D88" w:rsidR="005E4D4E" w:rsidRPr="00CA6569" w:rsidDel="007154E3" w:rsidRDefault="005E4D4E" w:rsidP="005E4D4E">
            <w:pPr>
              <w:rPr>
                <w:ins w:id="6290" w:author="ST1" w:date="2020-06-09T18:48:00Z"/>
                <w:del w:id="629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89FC968" w14:textId="15B61615" w:rsidR="005E4D4E" w:rsidRPr="00CA6569" w:rsidDel="007154E3" w:rsidRDefault="005E4D4E" w:rsidP="005E4D4E">
            <w:pPr>
              <w:rPr>
                <w:ins w:id="6292" w:author="ST1" w:date="2020-06-09T18:48:00Z"/>
                <w:del w:id="6293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34FE7A2A" w14:textId="362676B0" w:rsidR="005E4D4E" w:rsidRPr="00CA6569" w:rsidDel="007154E3" w:rsidRDefault="005E4D4E" w:rsidP="005E4D4E">
            <w:pPr>
              <w:rPr>
                <w:ins w:id="6294" w:author="ST1" w:date="2020-06-09T18:48:00Z"/>
                <w:del w:id="6295" w:author="阿毛" w:date="2021-05-21T17:50:00Z"/>
                <w:rFonts w:ascii="標楷體" w:eastAsia="標楷體" w:hAnsi="標楷體"/>
              </w:rPr>
            </w:pPr>
            <w:ins w:id="6296" w:author="ST1" w:date="2020-06-09T18:48:00Z">
              <w:del w:id="629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Del="007154E3">
                  <w:rPr>
                    <w:rFonts w:ascii="標楷體" w:eastAsia="標楷體" w:hAnsi="標楷體" w:hint="eastAsia"/>
                  </w:rPr>
                  <w:delText>]有值時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必須輸入，</w:delText>
                </w:r>
                <w:r w:rsidDel="007154E3">
                  <w:rPr>
                    <w:rFonts w:ascii="標楷體" w:eastAsia="標楷體" w:hAnsi="標楷體" w:hint="eastAsia"/>
                  </w:rPr>
                  <w:delText>不可小於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CA6569" w:rsidDel="007154E3" w14:paraId="3A809B4A" w14:textId="0633B522" w:rsidTr="005E4D4E">
        <w:trPr>
          <w:trHeight w:val="291"/>
          <w:jc w:val="center"/>
          <w:ins w:id="6298" w:author="ST1" w:date="2020-06-09T18:48:00Z"/>
          <w:del w:id="6299" w:author="阿毛" w:date="2021-05-21T17:50:00Z"/>
        </w:trPr>
        <w:tc>
          <w:tcPr>
            <w:tcW w:w="482" w:type="dxa"/>
          </w:tcPr>
          <w:p w14:paraId="4BB31C9F" w14:textId="0291EED7" w:rsidR="005E4D4E" w:rsidRPr="00CA6569" w:rsidDel="007154E3" w:rsidRDefault="005E4D4E" w:rsidP="005E4D4E">
            <w:pPr>
              <w:rPr>
                <w:ins w:id="6300" w:author="ST1" w:date="2020-06-09T18:48:00Z"/>
                <w:del w:id="6301" w:author="阿毛" w:date="2021-05-21T17:50:00Z"/>
                <w:rFonts w:ascii="標楷體" w:eastAsia="標楷體" w:hAnsi="標楷體"/>
              </w:rPr>
            </w:pPr>
            <w:ins w:id="6302" w:author="ST1" w:date="2020-06-09T18:48:00Z">
              <w:del w:id="630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829" w:type="dxa"/>
          </w:tcPr>
          <w:p w14:paraId="315DE9B6" w14:textId="384C97D8" w:rsidR="005E4D4E" w:rsidRPr="00CA6569" w:rsidDel="007154E3" w:rsidRDefault="005E4D4E" w:rsidP="005E4D4E">
            <w:pPr>
              <w:rPr>
                <w:ins w:id="6304" w:author="ST1" w:date="2020-06-09T18:48:00Z"/>
                <w:del w:id="6305" w:author="阿毛" w:date="2021-05-21T17:50:00Z"/>
                <w:rFonts w:ascii="標楷體" w:eastAsia="標楷體" w:hAnsi="標楷體"/>
              </w:rPr>
            </w:pPr>
            <w:ins w:id="6306" w:author="ST1" w:date="2020-06-09T18:48:00Z">
              <w:del w:id="6307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撥款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</w:tc>
        <w:tc>
          <w:tcPr>
            <w:tcW w:w="1296" w:type="dxa"/>
          </w:tcPr>
          <w:p w14:paraId="7ADBBECF" w14:textId="1A2B8719" w:rsidR="005E4D4E" w:rsidRPr="00CA6569" w:rsidDel="007154E3" w:rsidRDefault="005E4D4E" w:rsidP="005E4D4E">
            <w:pPr>
              <w:rPr>
                <w:ins w:id="6308" w:author="ST1" w:date="2020-06-09T18:48:00Z"/>
                <w:del w:id="6309" w:author="阿毛" w:date="2021-05-21T17:50:00Z"/>
                <w:rFonts w:ascii="標楷體" w:eastAsia="標楷體" w:hAnsi="標楷體"/>
              </w:rPr>
            </w:pPr>
            <w:ins w:id="6310" w:author="ST1" w:date="2020-06-09T18:48:00Z">
              <w:del w:id="6311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B340747" w14:textId="498C20DC" w:rsidR="005E4D4E" w:rsidRPr="00CA6569" w:rsidDel="007154E3" w:rsidRDefault="005E4D4E" w:rsidP="005E4D4E">
            <w:pPr>
              <w:rPr>
                <w:ins w:id="6312" w:author="ST1" w:date="2020-06-09T18:48:00Z"/>
                <w:del w:id="6313" w:author="阿毛" w:date="2021-05-21T17:50:00Z"/>
                <w:rFonts w:ascii="標楷體" w:eastAsia="標楷體" w:hAnsi="標楷體"/>
              </w:rPr>
            </w:pPr>
            <w:ins w:id="6314" w:author="ST1" w:date="2020-06-09T18:48:00Z">
              <w:del w:id="6315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76082733" w14:textId="1FD58698" w:rsidR="005E4D4E" w:rsidRPr="00CA6569" w:rsidDel="007154E3" w:rsidRDefault="005E4D4E" w:rsidP="005E4D4E">
            <w:pPr>
              <w:rPr>
                <w:ins w:id="6316" w:author="ST1" w:date="2020-06-09T18:48:00Z"/>
                <w:del w:id="631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1D4CBC2" w14:textId="595BD395" w:rsidR="005E4D4E" w:rsidRPr="00CA6569" w:rsidDel="007154E3" w:rsidRDefault="005E4D4E" w:rsidP="005E4D4E">
            <w:pPr>
              <w:rPr>
                <w:ins w:id="6318" w:author="ST1" w:date="2020-06-09T18:48:00Z"/>
                <w:del w:id="6319" w:author="阿毛" w:date="2021-05-21T17:50:00Z"/>
                <w:rFonts w:ascii="標楷體" w:eastAsia="標楷體" w:hAnsi="標楷體"/>
              </w:rPr>
            </w:pPr>
            <w:ins w:id="6320" w:author="ST1" w:date="2020-06-09T18:48:00Z">
              <w:del w:id="632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4B99B19C" w14:textId="32D0E4C7" w:rsidR="005E4D4E" w:rsidRPr="00CA6569" w:rsidDel="007154E3" w:rsidRDefault="005E4D4E" w:rsidP="005E4D4E">
            <w:pPr>
              <w:rPr>
                <w:ins w:id="6322" w:author="ST1" w:date="2020-06-09T18:48:00Z"/>
                <w:del w:id="6323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23F893C" w14:textId="29F063DC" w:rsidR="005E4D4E" w:rsidRPr="00CA6569" w:rsidDel="007154E3" w:rsidRDefault="005E4D4E" w:rsidP="005E4D4E">
            <w:pPr>
              <w:rPr>
                <w:ins w:id="6324" w:author="ST1" w:date="2020-06-09T18:48:00Z"/>
                <w:del w:id="6325" w:author="阿毛" w:date="2021-05-21T17:50:00Z"/>
                <w:rFonts w:ascii="標楷體" w:eastAsia="標楷體" w:hAnsi="標楷體"/>
              </w:rPr>
            </w:pPr>
            <w:ins w:id="6326" w:author="ST1" w:date="2020-06-09T18:48:00Z">
              <w:del w:id="632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CA6569" w:rsidDel="007154E3" w14:paraId="1F0EBD9B" w14:textId="17A3D5C0" w:rsidTr="005E4D4E">
        <w:trPr>
          <w:trHeight w:val="291"/>
          <w:jc w:val="center"/>
          <w:ins w:id="6328" w:author="ST1" w:date="2020-06-09T18:48:00Z"/>
          <w:del w:id="6329" w:author="阿毛" w:date="2021-05-21T17:50:00Z"/>
        </w:trPr>
        <w:tc>
          <w:tcPr>
            <w:tcW w:w="482" w:type="dxa"/>
          </w:tcPr>
          <w:p w14:paraId="72D22D36" w14:textId="2C21C5A1" w:rsidR="005E4D4E" w:rsidDel="007154E3" w:rsidRDefault="005E4D4E" w:rsidP="005E4D4E">
            <w:pPr>
              <w:rPr>
                <w:ins w:id="6330" w:author="ST1" w:date="2020-06-09T18:48:00Z"/>
                <w:del w:id="6331" w:author="阿毛" w:date="2021-05-21T17:50:00Z"/>
                <w:rFonts w:ascii="標楷體" w:eastAsia="標楷體" w:hAnsi="標楷體"/>
              </w:rPr>
            </w:pPr>
            <w:ins w:id="6332" w:author="ST1" w:date="2020-06-09T18:48:00Z">
              <w:del w:id="633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1829" w:type="dxa"/>
          </w:tcPr>
          <w:p w14:paraId="041D6DD4" w14:textId="019D8C0C" w:rsidR="005E4D4E" w:rsidRPr="00CA6569" w:rsidDel="007154E3" w:rsidRDefault="005E4D4E" w:rsidP="005E4D4E">
            <w:pPr>
              <w:rPr>
                <w:ins w:id="6334" w:author="ST1" w:date="2020-06-09T18:48:00Z"/>
                <w:del w:id="6335" w:author="阿毛" w:date="2021-05-21T17:50:00Z"/>
                <w:rFonts w:ascii="標楷體" w:eastAsia="標楷體" w:hAnsi="標楷體"/>
              </w:rPr>
            </w:pPr>
            <w:ins w:id="6336" w:author="ST1" w:date="2020-06-09T18:48:00Z">
              <w:del w:id="6337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基礎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</w:tc>
        <w:tc>
          <w:tcPr>
            <w:tcW w:w="1296" w:type="dxa"/>
          </w:tcPr>
          <w:p w14:paraId="780AFF35" w14:textId="2198D88D" w:rsidR="005E4D4E" w:rsidRPr="00362205" w:rsidDel="007154E3" w:rsidRDefault="005E4D4E" w:rsidP="005E4D4E">
            <w:pPr>
              <w:rPr>
                <w:ins w:id="6338" w:author="ST1" w:date="2020-06-09T18:48:00Z"/>
                <w:del w:id="6339" w:author="阿毛" w:date="2021-05-21T17:50:00Z"/>
                <w:rFonts w:ascii="標楷體" w:eastAsia="標楷體" w:hAnsi="標楷體"/>
              </w:rPr>
            </w:pPr>
            <w:ins w:id="6340" w:author="ST1" w:date="2020-06-09T18:48:00Z">
              <w:del w:id="6341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8ED8000" w14:textId="61021B7B" w:rsidR="005E4D4E" w:rsidRPr="00CA6569" w:rsidDel="007154E3" w:rsidRDefault="005E4D4E" w:rsidP="005E4D4E">
            <w:pPr>
              <w:rPr>
                <w:ins w:id="6342" w:author="ST1" w:date="2020-06-09T18:48:00Z"/>
                <w:del w:id="6343" w:author="阿毛" w:date="2021-05-21T17:50:00Z"/>
                <w:rFonts w:ascii="標楷體" w:eastAsia="標楷體" w:hAnsi="標楷體" w:cs="新細明體"/>
              </w:rPr>
            </w:pPr>
            <w:ins w:id="6344" w:author="ST1" w:date="2020-06-09T18:48:00Z">
              <w:del w:id="6345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2A5461A2" w14:textId="28E52277" w:rsidR="005E4D4E" w:rsidRPr="00CA6569" w:rsidDel="007154E3" w:rsidRDefault="005E4D4E" w:rsidP="005E4D4E">
            <w:pPr>
              <w:rPr>
                <w:ins w:id="6346" w:author="ST1" w:date="2020-06-09T18:48:00Z"/>
                <w:del w:id="634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2325155" w14:textId="23345720" w:rsidR="005E4D4E" w:rsidRPr="00CA6569" w:rsidDel="007154E3" w:rsidRDefault="005E4D4E" w:rsidP="005E4D4E">
            <w:pPr>
              <w:rPr>
                <w:ins w:id="6348" w:author="ST1" w:date="2020-06-09T18:48:00Z"/>
                <w:del w:id="6349" w:author="阿毛" w:date="2021-05-21T17:50:00Z"/>
                <w:rFonts w:ascii="標楷體" w:eastAsia="標楷體" w:hAnsi="標楷體"/>
              </w:rPr>
            </w:pPr>
            <w:ins w:id="6350" w:author="ST1" w:date="2020-06-09T18:48:00Z">
              <w:del w:id="635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F66D64F" w14:textId="29FF1EE6" w:rsidR="005E4D4E" w:rsidRPr="00CA6569" w:rsidDel="007154E3" w:rsidRDefault="005E4D4E" w:rsidP="005E4D4E">
            <w:pPr>
              <w:rPr>
                <w:ins w:id="6352" w:author="ST1" w:date="2020-06-09T18:48:00Z"/>
                <w:del w:id="6353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73889E5" w14:textId="06EEF118" w:rsidR="005E4D4E" w:rsidRPr="00CA6569" w:rsidDel="007154E3" w:rsidRDefault="005E4D4E" w:rsidP="005E4D4E">
            <w:pPr>
              <w:rPr>
                <w:ins w:id="6354" w:author="ST1" w:date="2020-06-09T18:48:00Z"/>
                <w:del w:id="6355" w:author="阿毛" w:date="2021-05-21T17:50:00Z"/>
                <w:rFonts w:ascii="標楷體" w:eastAsia="標楷體" w:hAnsi="標楷體"/>
              </w:rPr>
            </w:pPr>
            <w:ins w:id="6356" w:author="ST1" w:date="2020-06-09T18:48:00Z">
              <w:del w:id="635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</w:tbl>
    <w:p w14:paraId="138CAB9E" w14:textId="034BEACA" w:rsidR="005E4D4E" w:rsidDel="007154E3" w:rsidRDefault="005E4D4E" w:rsidP="005E4D4E">
      <w:pPr>
        <w:rPr>
          <w:ins w:id="6358" w:author="ST1" w:date="2020-06-09T18:48:00Z"/>
          <w:del w:id="6359" w:author="阿毛" w:date="2021-05-21T17:50:00Z"/>
        </w:rPr>
      </w:pPr>
    </w:p>
    <w:p w14:paraId="16A08ABE" w14:textId="17D5228D" w:rsidR="005E4D4E" w:rsidRPr="00BB5548" w:rsidDel="007154E3" w:rsidRDefault="005E4D4E" w:rsidP="005E4D4E">
      <w:pPr>
        <w:pStyle w:val="42"/>
        <w:spacing w:after="72"/>
        <w:ind w:leftChars="0" w:left="0"/>
        <w:rPr>
          <w:ins w:id="6360" w:author="ST1" w:date="2020-06-09T18:48:00Z"/>
          <w:del w:id="6361" w:author="阿毛" w:date="2021-05-21T17:50:00Z"/>
          <w:rFonts w:ascii="標楷體" w:hAnsi="標楷體"/>
        </w:rPr>
      </w:pPr>
      <w:ins w:id="6362" w:author="ST1" w:date="2020-06-09T18:48:00Z">
        <w:del w:id="6363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  <w:r w:rsidRPr="00542689" w:rsidDel="007154E3">
            <w:rPr>
              <w:rFonts w:ascii="標楷體" w:hAnsi="標楷體" w:hint="eastAsia"/>
              <w:lang w:eastAsia="zh-HK"/>
            </w:rPr>
            <w:delText>業務專辦照顧十八個月明細表</w:delText>
          </w:r>
        </w:del>
      </w:ins>
    </w:p>
    <w:p w14:paraId="27F7534C" w14:textId="6A1F27C3" w:rsidR="005E4D4E" w:rsidDel="007154E3" w:rsidRDefault="005E4D4E" w:rsidP="005E4D4E">
      <w:pPr>
        <w:rPr>
          <w:ins w:id="6364" w:author="ST1" w:date="2020-06-09T18:48:00Z"/>
          <w:del w:id="6365" w:author="阿毛" w:date="2021-05-21T17:50:00Z"/>
          <w:rFonts w:ascii="標楷體" w:eastAsia="標楷體" w:hAnsi="標楷體"/>
        </w:rPr>
      </w:pPr>
      <w:ins w:id="6366" w:author="ST1" w:date="2020-06-09T18:48:00Z">
        <w:del w:id="6367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  <w:r w:rsidDel="007154E3">
            <w:rPr>
              <w:rFonts w:ascii="標楷體" w:eastAsia="標楷體" w:hAnsi="標楷體"/>
            </w:rPr>
            <w:delText xml:space="preserve">   </w:delText>
          </w:r>
        </w:del>
      </w:ins>
      <w:ins w:id="6368" w:author="ST1" w:date="2020-06-09T18:48:00Z">
        <w:del w:id="6369" w:author="阿毛" w:date="2021-05-21T17:50:00Z">
          <w:r w:rsidDel="007154E3">
            <w:rPr>
              <w:rFonts w:ascii="標楷體" w:eastAsia="標楷體" w:hAnsi="標楷體"/>
            </w:rPr>
            <w:object w:dxaOrig="1508" w:dyaOrig="1024" w14:anchorId="14FE97B9">
              <v:shape id="_x0000_i1048" type="#_x0000_t75" style="width:75.5pt;height:51pt" o:ole="">
                <v:imagedata r:id="rId85" o:title=""/>
              </v:shape>
              <o:OLEObject Type="Embed" ProgID="AcroExch.Document.DC" ShapeID="_x0000_i1048" DrawAspect="Icon" ObjectID="_1701160137" r:id="rId86"/>
            </w:object>
          </w:r>
        </w:del>
      </w:ins>
    </w:p>
    <w:p w14:paraId="56434DE5" w14:textId="484540AD" w:rsidR="005E4D4E" w:rsidRPr="00BB5548" w:rsidDel="007154E3" w:rsidRDefault="005E4D4E" w:rsidP="005E4D4E">
      <w:pPr>
        <w:rPr>
          <w:ins w:id="6370" w:author="ST1" w:date="2020-06-09T18:48:00Z"/>
          <w:del w:id="6371" w:author="阿毛" w:date="2021-05-21T17:50:00Z"/>
          <w:rFonts w:ascii="標楷體" w:eastAsia="標楷體" w:hAnsi="標楷體"/>
        </w:rPr>
      </w:pPr>
    </w:p>
    <w:p w14:paraId="6F102860" w14:textId="23CF08B6" w:rsidR="005E4D4E" w:rsidDel="007154E3" w:rsidRDefault="005E4D4E" w:rsidP="005E4D4E">
      <w:pPr>
        <w:rPr>
          <w:ins w:id="6372" w:author="ST1" w:date="2020-06-09T18:48:00Z"/>
          <w:del w:id="6373" w:author="阿毛" w:date="2021-05-21T17:50:00Z"/>
        </w:rPr>
      </w:pPr>
    </w:p>
    <w:p w14:paraId="15654DB8" w14:textId="588DFC1E" w:rsidR="00F655ED" w:rsidDel="007154E3" w:rsidRDefault="00F655ED" w:rsidP="00F655ED">
      <w:pPr>
        <w:rPr>
          <w:ins w:id="6374" w:author="ST1" w:date="2020-05-19T18:16:00Z"/>
          <w:del w:id="6375" w:author="阿毛" w:date="2021-05-21T17:50:00Z"/>
        </w:rPr>
      </w:pPr>
    </w:p>
    <w:p w14:paraId="05577435" w14:textId="628E5283" w:rsidR="00A60685" w:rsidDel="007154E3" w:rsidRDefault="00A60685">
      <w:pPr>
        <w:widowControl/>
        <w:rPr>
          <w:ins w:id="6376" w:author="ST1" w:date="2020-09-23T15:24:00Z"/>
          <w:del w:id="6377" w:author="阿毛" w:date="2021-05-21T17:50:00Z"/>
        </w:rPr>
      </w:pPr>
      <w:ins w:id="6378" w:author="ST1" w:date="2020-09-23T15:24:00Z">
        <w:del w:id="6379" w:author="阿毛" w:date="2021-05-21T17:50:00Z">
          <w:r w:rsidDel="007154E3">
            <w:br w:type="page"/>
          </w:r>
        </w:del>
      </w:ins>
    </w:p>
    <w:p w14:paraId="6C6DB526" w14:textId="270E3B47" w:rsidR="00A60685" w:rsidRPr="00D545F1" w:rsidDel="007154E3" w:rsidRDefault="00A60685" w:rsidP="00A60685">
      <w:pPr>
        <w:pStyle w:val="3"/>
        <w:numPr>
          <w:ilvl w:val="2"/>
          <w:numId w:val="6"/>
        </w:numPr>
        <w:rPr>
          <w:ins w:id="6380" w:author="ST1" w:date="2020-09-23T15:24:00Z"/>
          <w:del w:id="6381" w:author="阿毛" w:date="2021-05-21T17:50:00Z"/>
          <w:rFonts w:ascii="標楷體" w:hAnsi="標楷體"/>
        </w:rPr>
      </w:pPr>
      <w:ins w:id="6382" w:author="ST1" w:date="2020-09-23T15:24:00Z">
        <w:del w:id="6383" w:author="阿毛" w:date="2021-05-21T17:50:00Z">
          <w:r w:rsidDel="007154E3">
            <w:rPr>
              <w:rFonts w:ascii="標楷體" w:hAnsi="標楷體"/>
            </w:rPr>
            <w:delText>L971</w:delText>
          </w:r>
          <w:r w:rsidDel="007154E3">
            <w:rPr>
              <w:rFonts w:ascii="標楷體" w:hAnsi="標楷體" w:hint="eastAsia"/>
            </w:rPr>
            <w:delText>6放款本息對帳單暨繳息</w:delText>
          </w:r>
          <w:r w:rsidRPr="00C76A83" w:rsidDel="007154E3">
            <w:rPr>
              <w:rFonts w:ascii="標楷體" w:hAnsi="標楷體" w:hint="eastAsia"/>
              <w:color w:val="000000"/>
            </w:rPr>
            <w:delText>通知</w:delText>
          </w:r>
          <w:r w:rsidDel="007154E3">
            <w:rPr>
              <w:rFonts w:ascii="標楷體" w:hAnsi="標楷體" w:hint="eastAsia"/>
            </w:rPr>
            <w:delText>單</w:delText>
          </w:r>
        </w:del>
      </w:ins>
    </w:p>
    <w:p w14:paraId="47CB53C3" w14:textId="1FC8D698" w:rsidR="00A60685" w:rsidRPr="00AB69BA" w:rsidDel="007154E3" w:rsidRDefault="00A60685" w:rsidP="00A60685">
      <w:pPr>
        <w:pStyle w:val="a"/>
        <w:rPr>
          <w:ins w:id="6384" w:author="ST1" w:date="2020-09-23T15:24:00Z"/>
          <w:del w:id="6385" w:author="阿毛" w:date="2021-05-21T17:50:00Z"/>
        </w:rPr>
      </w:pPr>
      <w:ins w:id="6386" w:author="ST1" w:date="2020-09-23T15:24:00Z">
        <w:del w:id="6387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A60685" w:rsidRPr="00AB69BA" w:rsidDel="007154E3" w14:paraId="648CD0DD" w14:textId="4804958B" w:rsidTr="008277A7">
        <w:trPr>
          <w:trHeight w:val="277"/>
          <w:ins w:id="6388" w:author="ST1" w:date="2020-09-23T15:24:00Z"/>
          <w:del w:id="638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593B7A" w14:textId="32C1370E" w:rsidR="00A60685" w:rsidRPr="00AB69BA" w:rsidDel="007154E3" w:rsidRDefault="00A60685" w:rsidP="008277A7">
            <w:pPr>
              <w:rPr>
                <w:ins w:id="6390" w:author="ST1" w:date="2020-09-23T15:24:00Z"/>
                <w:del w:id="6391" w:author="阿毛" w:date="2021-05-21T17:50:00Z"/>
                <w:rFonts w:ascii="標楷體" w:eastAsia="標楷體" w:hAnsi="標楷體"/>
              </w:rPr>
            </w:pPr>
            <w:ins w:id="6392" w:author="ST1" w:date="2020-09-23T15:24:00Z">
              <w:del w:id="639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4B96C8" w14:textId="5D4FE98A" w:rsidR="00A60685" w:rsidDel="007154E3" w:rsidRDefault="00A60685" w:rsidP="008277A7">
            <w:pPr>
              <w:rPr>
                <w:ins w:id="6394" w:author="ST1" w:date="2020-09-23T15:24:00Z"/>
                <w:del w:id="6395" w:author="阿毛" w:date="2021-05-21T17:50:00Z"/>
                <w:rFonts w:ascii="標楷體" w:eastAsia="標楷體" w:hAnsi="標楷體"/>
              </w:rPr>
            </w:pPr>
            <w:ins w:id="6396" w:author="ST1" w:date="2020-09-23T15:25:00Z">
              <w:del w:id="639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放款本息對帳單暨繳息</w:delText>
                </w:r>
                <w:r w:rsidRPr="00C76A83" w:rsidDel="007154E3">
                  <w:rPr>
                    <w:rFonts w:ascii="標楷體" w:eastAsia="標楷體" w:hAnsi="標楷體" w:hint="eastAsia"/>
                    <w:color w:val="000000"/>
                  </w:rPr>
                  <w:delText>通知</w:delText>
                </w:r>
                <w:r w:rsidDel="007154E3">
                  <w:rPr>
                    <w:rFonts w:ascii="標楷體" w:eastAsia="標楷體" w:hAnsi="標楷體" w:hint="eastAsia"/>
                  </w:rPr>
                  <w:delText>單</w:delText>
                </w:r>
              </w:del>
            </w:ins>
          </w:p>
          <w:p w14:paraId="0EE439DF" w14:textId="74D26F4B" w:rsidR="00A60685" w:rsidRPr="003E2496" w:rsidDel="007154E3" w:rsidRDefault="00A60685" w:rsidP="008277A7">
            <w:pPr>
              <w:rPr>
                <w:ins w:id="6398" w:author="ST1" w:date="2020-09-23T15:24:00Z"/>
                <w:del w:id="6399" w:author="阿毛" w:date="2021-05-21T17:50:00Z"/>
                <w:rFonts w:ascii="標楷體" w:eastAsia="標楷體" w:hAnsi="標楷體"/>
              </w:rPr>
            </w:pPr>
            <w:ins w:id="6400" w:author="ST1" w:date="2020-09-23T15:26:00Z">
              <w:del w:id="640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(配合利率</w:delText>
                </w:r>
              </w:del>
            </w:ins>
            <w:ins w:id="6402" w:author="ST1" w:date="2020-09-23T15:27:00Z">
              <w:del w:id="640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變更作業</w:delText>
                </w:r>
              </w:del>
            </w:ins>
            <w:ins w:id="6404" w:author="ST1" w:date="2020-09-23T15:26:00Z">
              <w:del w:id="6405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</w:p>
        </w:tc>
      </w:tr>
      <w:tr w:rsidR="00A60685" w:rsidRPr="00AB69BA" w:rsidDel="007154E3" w14:paraId="0ABF0DF3" w14:textId="1817C6A0" w:rsidTr="008277A7">
        <w:trPr>
          <w:trHeight w:val="277"/>
          <w:ins w:id="6406" w:author="ST1" w:date="2020-09-23T15:24:00Z"/>
          <w:del w:id="640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35989D" w14:textId="0F92DE9B" w:rsidR="00A60685" w:rsidRPr="00AB69BA" w:rsidDel="007154E3" w:rsidRDefault="00A60685" w:rsidP="008277A7">
            <w:pPr>
              <w:rPr>
                <w:ins w:id="6408" w:author="ST1" w:date="2020-09-23T15:24:00Z"/>
                <w:del w:id="6409" w:author="阿毛" w:date="2021-05-21T17:50:00Z"/>
                <w:rFonts w:ascii="標楷體" w:eastAsia="標楷體" w:hAnsi="標楷體"/>
              </w:rPr>
            </w:pPr>
            <w:ins w:id="6410" w:author="ST1" w:date="2020-09-23T15:24:00Z">
              <w:del w:id="641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2C68D8" w14:textId="10729DAE" w:rsidR="00A60685" w:rsidRPr="00AB69BA" w:rsidDel="007154E3" w:rsidRDefault="00A60685" w:rsidP="008277A7">
            <w:pPr>
              <w:rPr>
                <w:ins w:id="6412" w:author="ST1" w:date="2020-09-23T15:24:00Z"/>
                <w:del w:id="6413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1183FA0D" w14:textId="4936DB43" w:rsidTr="008277A7">
        <w:trPr>
          <w:trHeight w:val="773"/>
          <w:ins w:id="6414" w:author="ST1" w:date="2020-09-23T15:24:00Z"/>
          <w:del w:id="641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86D0D5" w14:textId="47E3E181" w:rsidR="00A60685" w:rsidRPr="00AB69BA" w:rsidDel="007154E3" w:rsidRDefault="00A60685" w:rsidP="008277A7">
            <w:pPr>
              <w:rPr>
                <w:ins w:id="6416" w:author="ST1" w:date="2020-09-23T15:24:00Z"/>
                <w:del w:id="6417" w:author="阿毛" w:date="2021-05-21T17:50:00Z"/>
                <w:rFonts w:ascii="標楷體" w:eastAsia="標楷體" w:hAnsi="標楷體"/>
              </w:rPr>
            </w:pPr>
            <w:ins w:id="6418" w:author="ST1" w:date="2020-09-23T15:24:00Z">
              <w:del w:id="641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066600" w14:textId="0C4EE1BE" w:rsidR="00A60685" w:rsidRPr="00AB69BA" w:rsidDel="007154E3" w:rsidRDefault="00A60685" w:rsidP="008277A7">
            <w:pPr>
              <w:rPr>
                <w:ins w:id="6420" w:author="ST1" w:date="2020-09-23T15:24:00Z"/>
                <w:del w:id="6421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6312AFDA" w14:textId="02BB9818" w:rsidTr="008277A7">
        <w:trPr>
          <w:trHeight w:val="321"/>
          <w:ins w:id="6422" w:author="ST1" w:date="2020-09-23T15:24:00Z"/>
          <w:del w:id="642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1C7581" w14:textId="3A92CB26" w:rsidR="00A60685" w:rsidRPr="00AB69BA" w:rsidDel="007154E3" w:rsidRDefault="00A60685" w:rsidP="008277A7">
            <w:pPr>
              <w:rPr>
                <w:ins w:id="6424" w:author="ST1" w:date="2020-09-23T15:24:00Z"/>
                <w:del w:id="6425" w:author="阿毛" w:date="2021-05-21T17:50:00Z"/>
                <w:rFonts w:ascii="標楷體" w:eastAsia="標楷體" w:hAnsi="標楷體"/>
              </w:rPr>
            </w:pPr>
            <w:ins w:id="6426" w:author="ST1" w:date="2020-09-23T15:24:00Z">
              <w:del w:id="642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D492DB" w14:textId="2C884493" w:rsidR="00A60685" w:rsidRPr="00AB69BA" w:rsidDel="007154E3" w:rsidRDefault="00A60685" w:rsidP="008277A7">
            <w:pPr>
              <w:rPr>
                <w:ins w:id="6428" w:author="ST1" w:date="2020-09-23T15:24:00Z"/>
                <w:del w:id="6429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3A454797" w14:textId="6A9788A2" w:rsidTr="008277A7">
        <w:trPr>
          <w:trHeight w:val="1311"/>
          <w:ins w:id="6430" w:author="ST1" w:date="2020-09-23T15:24:00Z"/>
          <w:del w:id="643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F1254C" w14:textId="66013866" w:rsidR="00A60685" w:rsidRPr="00AB69BA" w:rsidDel="007154E3" w:rsidRDefault="00A60685" w:rsidP="008277A7">
            <w:pPr>
              <w:rPr>
                <w:ins w:id="6432" w:author="ST1" w:date="2020-09-23T15:24:00Z"/>
                <w:del w:id="6433" w:author="阿毛" w:date="2021-05-21T17:50:00Z"/>
                <w:rFonts w:ascii="標楷體" w:eastAsia="標楷體" w:hAnsi="標楷體"/>
              </w:rPr>
            </w:pPr>
            <w:ins w:id="6434" w:author="ST1" w:date="2020-09-23T15:24:00Z">
              <w:del w:id="643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30AC0C" w14:textId="57DD9485" w:rsidR="00A60685" w:rsidRPr="00AB69BA" w:rsidDel="007154E3" w:rsidRDefault="00A60685" w:rsidP="008277A7">
            <w:pPr>
              <w:rPr>
                <w:ins w:id="6436" w:author="ST1" w:date="2020-09-23T15:24:00Z"/>
                <w:del w:id="6437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7E0813C6" w14:textId="76FFCD6E" w:rsidTr="008277A7">
        <w:trPr>
          <w:trHeight w:val="278"/>
          <w:ins w:id="6438" w:author="ST1" w:date="2020-09-23T15:24:00Z"/>
          <w:del w:id="643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D82FAB" w14:textId="1A977EDB" w:rsidR="00A60685" w:rsidRPr="00AB69BA" w:rsidDel="007154E3" w:rsidRDefault="00A60685" w:rsidP="008277A7">
            <w:pPr>
              <w:rPr>
                <w:ins w:id="6440" w:author="ST1" w:date="2020-09-23T15:24:00Z"/>
                <w:del w:id="6441" w:author="阿毛" w:date="2021-05-21T17:50:00Z"/>
                <w:rFonts w:ascii="標楷體" w:eastAsia="標楷體" w:hAnsi="標楷體"/>
              </w:rPr>
            </w:pPr>
            <w:ins w:id="6442" w:author="ST1" w:date="2020-09-23T15:24:00Z">
              <w:del w:id="644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A9755C" w14:textId="40EA4903" w:rsidR="00A60685" w:rsidRPr="00AB69BA" w:rsidDel="007154E3" w:rsidRDefault="00A60685" w:rsidP="008277A7">
            <w:pPr>
              <w:rPr>
                <w:ins w:id="6444" w:author="ST1" w:date="2020-09-23T15:24:00Z"/>
                <w:del w:id="6445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5A541C0A" w14:textId="083FCDA6" w:rsidTr="008277A7">
        <w:trPr>
          <w:trHeight w:val="358"/>
          <w:ins w:id="6446" w:author="ST1" w:date="2020-09-23T15:24:00Z"/>
          <w:del w:id="644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EB8C77" w14:textId="10BE4574" w:rsidR="00A60685" w:rsidRPr="00AB69BA" w:rsidDel="007154E3" w:rsidRDefault="00A60685" w:rsidP="008277A7">
            <w:pPr>
              <w:rPr>
                <w:ins w:id="6448" w:author="ST1" w:date="2020-09-23T15:24:00Z"/>
                <w:del w:id="6449" w:author="阿毛" w:date="2021-05-21T17:50:00Z"/>
                <w:rFonts w:ascii="標楷體" w:eastAsia="標楷體" w:hAnsi="標楷體"/>
              </w:rPr>
            </w:pPr>
            <w:ins w:id="6450" w:author="ST1" w:date="2020-09-23T15:24:00Z">
              <w:del w:id="645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787CAE" w14:textId="6E7B38D2" w:rsidR="00A60685" w:rsidRPr="00AB69BA" w:rsidDel="007154E3" w:rsidRDefault="00A60685" w:rsidP="008277A7">
            <w:pPr>
              <w:rPr>
                <w:ins w:id="6452" w:author="ST1" w:date="2020-09-23T15:24:00Z"/>
                <w:del w:id="6453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1A508F8C" w14:textId="58A36A93" w:rsidTr="008277A7">
        <w:trPr>
          <w:trHeight w:val="278"/>
          <w:ins w:id="6454" w:author="ST1" w:date="2020-09-23T15:24:00Z"/>
          <w:del w:id="645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C49CFF" w14:textId="0B1B4040" w:rsidR="00A60685" w:rsidRPr="00AB69BA" w:rsidDel="007154E3" w:rsidRDefault="00A60685" w:rsidP="008277A7">
            <w:pPr>
              <w:rPr>
                <w:ins w:id="6456" w:author="ST1" w:date="2020-09-23T15:24:00Z"/>
                <w:del w:id="6457" w:author="阿毛" w:date="2021-05-21T17:50:00Z"/>
                <w:rFonts w:ascii="標楷體" w:eastAsia="標楷體" w:hAnsi="標楷體"/>
              </w:rPr>
            </w:pPr>
            <w:ins w:id="6458" w:author="ST1" w:date="2020-09-23T15:24:00Z">
              <w:del w:id="645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C7DC04" w14:textId="2F7C8FBF" w:rsidR="00A60685" w:rsidRPr="00AB69BA" w:rsidDel="007154E3" w:rsidRDefault="00A60685" w:rsidP="008277A7">
            <w:pPr>
              <w:rPr>
                <w:ins w:id="6460" w:author="ST1" w:date="2020-09-23T15:24:00Z"/>
                <w:del w:id="6461" w:author="阿毛" w:date="2021-05-21T17:50:00Z"/>
                <w:rFonts w:ascii="標楷體" w:eastAsia="標楷體" w:hAnsi="標楷體"/>
              </w:rPr>
            </w:pPr>
          </w:p>
        </w:tc>
      </w:tr>
    </w:tbl>
    <w:p w14:paraId="1F9FBEB6" w14:textId="103C8197" w:rsidR="00A60685" w:rsidDel="007154E3" w:rsidRDefault="00A60685" w:rsidP="00A60685">
      <w:pPr>
        <w:rPr>
          <w:ins w:id="6462" w:author="ST1" w:date="2020-09-23T15:24:00Z"/>
          <w:del w:id="6463" w:author="阿毛" w:date="2021-05-21T17:50:00Z"/>
          <w:rFonts w:ascii="標楷體" w:eastAsia="標楷體" w:hAnsi="標楷體"/>
        </w:rPr>
      </w:pPr>
    </w:p>
    <w:p w14:paraId="4E63FF38" w14:textId="612AC445" w:rsidR="00A60685" w:rsidDel="007154E3" w:rsidRDefault="00A60685" w:rsidP="00A60685">
      <w:pPr>
        <w:widowControl/>
        <w:rPr>
          <w:ins w:id="6464" w:author="ST1" w:date="2020-09-23T15:24:00Z"/>
          <w:del w:id="6465" w:author="阿毛" w:date="2021-05-21T17:50:00Z"/>
          <w:rFonts w:ascii="標楷體" w:eastAsia="標楷體" w:hAnsi="標楷體"/>
        </w:rPr>
      </w:pPr>
      <w:ins w:id="6466" w:author="ST1" w:date="2020-09-23T15:24:00Z">
        <w:del w:id="6467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6D42DC89" w14:textId="40B87E15" w:rsidR="00A60685" w:rsidRPr="00AB69BA" w:rsidDel="007154E3" w:rsidRDefault="00A60685" w:rsidP="00A60685">
      <w:pPr>
        <w:rPr>
          <w:ins w:id="6468" w:author="ST1" w:date="2020-09-23T15:24:00Z"/>
          <w:del w:id="6469" w:author="阿毛" w:date="2021-05-21T17:50:00Z"/>
          <w:rFonts w:ascii="標楷體" w:eastAsia="標楷體" w:hAnsi="標楷體"/>
        </w:rPr>
      </w:pPr>
    </w:p>
    <w:p w14:paraId="391361C4" w14:textId="07FDB844" w:rsidR="00A60685" w:rsidRPr="00AB69BA" w:rsidDel="007154E3" w:rsidRDefault="00A60685" w:rsidP="00A60685">
      <w:pPr>
        <w:pStyle w:val="a"/>
        <w:rPr>
          <w:ins w:id="6470" w:author="ST1" w:date="2020-09-23T15:24:00Z"/>
          <w:del w:id="6471" w:author="阿毛" w:date="2021-05-21T17:50:00Z"/>
        </w:rPr>
      </w:pPr>
      <w:ins w:id="6472" w:author="ST1" w:date="2020-09-23T15:24:00Z">
        <w:del w:id="6473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379A688E" w14:textId="37CB5C90" w:rsidR="00A60685" w:rsidDel="007154E3" w:rsidRDefault="00A60685" w:rsidP="00A60685">
      <w:pPr>
        <w:adjustRightInd w:val="0"/>
        <w:spacing w:afterLines="20" w:after="72"/>
        <w:ind w:leftChars="472" w:left="1133" w:firstLineChars="200" w:firstLine="480"/>
        <w:rPr>
          <w:ins w:id="6474" w:author="ST1" w:date="2020-09-23T15:24:00Z"/>
          <w:del w:id="6475" w:author="阿毛" w:date="2021-05-21T17:50:00Z"/>
          <w:rFonts w:ascii="標楷體" w:eastAsia="標楷體" w:hAnsi="標楷體" w:cs="標楷體"/>
          <w:kern w:val="0"/>
          <w:szCs w:val="28"/>
        </w:rPr>
      </w:pPr>
      <w:ins w:id="6476" w:author="ST1" w:date="2020-09-23T15:24:00Z">
        <w:del w:id="6477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39A9ECF3" w14:textId="2962F1A0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478" w:author="ST1" w:date="2020-09-23T15:24:00Z"/>
          <w:del w:id="6479" w:author="阿毛" w:date="2021-05-21T17:50:00Z"/>
          <w:rFonts w:ascii="標楷體" w:eastAsia="標楷體" w:hAnsi="標楷體"/>
        </w:rPr>
      </w:pPr>
      <w:ins w:id="6480" w:author="ST1" w:date="2020-09-23T15:24:00Z">
        <w:del w:id="6481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46F3E631" w14:textId="02D31B48" w:rsidR="00A60685" w:rsidRPr="006E3B5B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482" w:author="ST1" w:date="2020-09-23T15:24:00Z"/>
          <w:del w:id="6483" w:author="阿毛" w:date="2021-05-21T17:50:00Z"/>
          <w:rFonts w:ascii="標楷體" w:eastAsia="標楷體" w:hAnsi="標楷體"/>
        </w:rPr>
      </w:pPr>
      <w:ins w:id="6484" w:author="ST1" w:date="2020-09-23T15:24:00Z">
        <w:del w:id="6485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6486" w:author="ST1" w:date="2020-09-23T15:25:00Z">
        <w:del w:id="6487" w:author="阿毛" w:date="2021-05-21T17:50:00Z">
          <w:r w:rsidDel="007154E3">
            <w:rPr>
              <w:rFonts w:ascii="標楷體" w:eastAsia="標楷體" w:hAnsi="標楷體" w:hint="eastAsia"/>
            </w:rPr>
            <w:delText>6</w:delText>
          </w:r>
        </w:del>
      </w:ins>
      <w:ins w:id="6488" w:author="ST1" w:date="2020-09-23T15:24:00Z">
        <w:del w:id="6489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6490" w:author="ST1" w:date="2020-09-23T15:25:00Z">
        <w:del w:id="6491" w:author="阿毛" w:date="2021-05-21T17:50:00Z">
          <w:r w:rsidDel="007154E3">
            <w:rPr>
              <w:rFonts w:ascii="標楷體" w:eastAsia="標楷體" w:hAnsi="標楷體" w:hint="eastAsia"/>
            </w:rPr>
            <w:delText>放款本息對帳單暨繳息</w:delText>
          </w:r>
          <w:r w:rsidRPr="00C76A83" w:rsidDel="007154E3">
            <w:rPr>
              <w:rFonts w:ascii="標楷體" w:eastAsia="標楷體" w:hAnsi="標楷體" w:hint="eastAsia"/>
              <w:color w:val="000000"/>
            </w:rPr>
            <w:delText>通知</w:delText>
          </w:r>
          <w:r w:rsidDel="007154E3">
            <w:rPr>
              <w:rFonts w:ascii="標楷體" w:eastAsia="標楷體" w:hAnsi="標楷體" w:hint="eastAsia"/>
            </w:rPr>
            <w:delText>單</w:delText>
          </w:r>
        </w:del>
      </w:ins>
    </w:p>
    <w:p w14:paraId="15D2BD52" w14:textId="77CA4151" w:rsidR="00A60685" w:rsidRPr="006E3B5B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492" w:author="ST1" w:date="2020-09-23T15:24:00Z"/>
          <w:del w:id="6493" w:author="阿毛" w:date="2021-05-21T17:50:00Z"/>
          <w:rFonts w:ascii="標楷體" w:eastAsia="標楷體" w:hAnsi="標楷體"/>
        </w:rPr>
      </w:pPr>
    </w:p>
    <w:p w14:paraId="50B5AC42" w14:textId="3C2400AC" w:rsidR="00A60685" w:rsidRPr="0090056F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494" w:author="ST1" w:date="2020-09-23T15:24:00Z"/>
          <w:del w:id="6495" w:author="阿毛" w:date="2021-05-21T17:50:00Z"/>
          <w:rFonts w:ascii="標楷體" w:eastAsia="標楷體" w:hAnsi="標楷體"/>
        </w:rPr>
      </w:pPr>
      <w:ins w:id="6496" w:author="ST1" w:date="2020-09-23T15:28:00Z">
        <w:del w:id="6497" w:author="阿毛" w:date="2021-05-21T17:50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1583AB27" w14:textId="6BA8936F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498" w:author="ST1" w:date="2020-09-23T15:24:00Z"/>
          <w:del w:id="6499" w:author="阿毛" w:date="2021-05-21T17:50:00Z"/>
          <w:rFonts w:ascii="標楷體" w:eastAsia="標楷體" w:hAnsi="標楷體"/>
        </w:rPr>
      </w:pPr>
      <w:ins w:id="6500" w:author="ST1" w:date="2020-09-23T15:28:00Z">
        <w:del w:id="6501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  <w:r w:rsidRPr="00D30A8F" w:rsidDel="007154E3">
            <w:rPr>
              <w:rFonts w:ascii="標楷體" w:eastAsia="標楷體" w:hAnsi="標楷體"/>
            </w:rPr>
            <w:delText xml:space="preserve">    </w:delText>
          </w:r>
          <w:r w:rsidRPr="00D30A8F" w:rsidDel="007154E3">
            <w:rPr>
              <w:rFonts w:ascii="標楷體" w:eastAsia="標楷體" w:hAnsi="標楷體" w:hint="eastAsia"/>
            </w:rPr>
            <w:delText>號</w:delText>
          </w:r>
          <w:r w:rsidRPr="00D30A8F" w:rsidDel="007154E3">
            <w:rPr>
              <w:rFonts w:ascii="標楷體" w:eastAsia="標楷體" w:hAnsi="標楷體"/>
            </w:rPr>
            <w:delText xml:space="preserve"> : </w:delText>
          </w:r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7749B5BB" w14:textId="3D2D0BA0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502" w:author="ST1" w:date="2020-09-23T15:24:00Z"/>
          <w:del w:id="6503" w:author="阿毛" w:date="2021-05-21T17:50:00Z"/>
          <w:rFonts w:ascii="標楷體" w:eastAsia="標楷體" w:hAnsi="標楷體"/>
        </w:rPr>
      </w:pPr>
    </w:p>
    <w:p w14:paraId="61CDBA79" w14:textId="0423CE2C" w:rsidR="00A60685" w:rsidRPr="00904DBC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504" w:author="ST1" w:date="2020-09-23T15:24:00Z"/>
          <w:del w:id="6505" w:author="阿毛" w:date="2021-05-21T17:50:00Z"/>
          <w:rFonts w:ascii="標楷體" w:eastAsia="標楷體" w:hAnsi="標楷體"/>
        </w:rPr>
      </w:pPr>
    </w:p>
    <w:p w14:paraId="2C779165" w14:textId="6CA927AD" w:rsidR="00A60685" w:rsidDel="007154E3" w:rsidRDefault="00A60685" w:rsidP="00A60685">
      <w:pPr>
        <w:autoSpaceDE w:val="0"/>
        <w:autoSpaceDN w:val="0"/>
        <w:adjustRightInd w:val="0"/>
        <w:rPr>
          <w:ins w:id="6506" w:author="ST1" w:date="2020-09-23T15:24:00Z"/>
          <w:del w:id="6507" w:author="阿毛" w:date="2021-05-21T17:50:00Z"/>
          <w:rFonts w:ascii="標楷體" w:hAnsi="標楷體"/>
        </w:rPr>
      </w:pPr>
    </w:p>
    <w:p w14:paraId="02119694" w14:textId="0A324587" w:rsidR="00A60685" w:rsidRPr="00AB69BA" w:rsidDel="007154E3" w:rsidRDefault="00A60685" w:rsidP="00A60685">
      <w:pPr>
        <w:pStyle w:val="a"/>
        <w:rPr>
          <w:ins w:id="6508" w:author="ST1" w:date="2020-09-23T15:24:00Z"/>
          <w:del w:id="6509" w:author="阿毛" w:date="2021-05-21T17:50:00Z"/>
        </w:rPr>
      </w:pPr>
      <w:ins w:id="6510" w:author="ST1" w:date="2020-09-23T15:24:00Z">
        <w:del w:id="6511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A60685" w:rsidRPr="00CA6569" w:rsidDel="007154E3" w14:paraId="224D0EE8" w14:textId="47DB7B07" w:rsidTr="008277A7">
        <w:trPr>
          <w:trHeight w:val="388"/>
          <w:jc w:val="center"/>
          <w:ins w:id="6512" w:author="ST1" w:date="2020-09-23T15:24:00Z"/>
          <w:del w:id="6513" w:author="阿毛" w:date="2021-05-21T17:50:00Z"/>
        </w:trPr>
        <w:tc>
          <w:tcPr>
            <w:tcW w:w="482" w:type="dxa"/>
            <w:vMerge w:val="restart"/>
          </w:tcPr>
          <w:p w14:paraId="77CA58CB" w14:textId="710B578C" w:rsidR="00A60685" w:rsidRPr="00CA6569" w:rsidDel="007154E3" w:rsidRDefault="00A60685" w:rsidP="008277A7">
            <w:pPr>
              <w:rPr>
                <w:ins w:id="6514" w:author="ST1" w:date="2020-09-23T15:24:00Z"/>
                <w:del w:id="6515" w:author="阿毛" w:date="2021-05-21T17:50:00Z"/>
                <w:rFonts w:ascii="標楷體" w:eastAsia="標楷體" w:hAnsi="標楷體"/>
              </w:rPr>
            </w:pPr>
            <w:ins w:id="6516" w:author="ST1" w:date="2020-09-23T15:24:00Z">
              <w:del w:id="651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28BD6A52" w14:textId="0C30511C" w:rsidR="00A60685" w:rsidRPr="00CA6569" w:rsidDel="007154E3" w:rsidRDefault="00A60685" w:rsidP="008277A7">
            <w:pPr>
              <w:rPr>
                <w:ins w:id="6518" w:author="ST1" w:date="2020-09-23T15:24:00Z"/>
                <w:del w:id="6519" w:author="阿毛" w:date="2021-05-21T17:50:00Z"/>
                <w:rFonts w:ascii="標楷體" w:eastAsia="標楷體" w:hAnsi="標楷體"/>
              </w:rPr>
            </w:pPr>
            <w:ins w:id="6520" w:author="ST1" w:date="2020-09-23T15:24:00Z">
              <w:del w:id="652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05A49F0A" w14:textId="226A74CB" w:rsidR="00A60685" w:rsidRPr="00CA6569" w:rsidDel="007154E3" w:rsidRDefault="00A60685" w:rsidP="008277A7">
            <w:pPr>
              <w:jc w:val="center"/>
              <w:rPr>
                <w:ins w:id="6522" w:author="ST1" w:date="2020-09-23T15:24:00Z"/>
                <w:del w:id="6523" w:author="阿毛" w:date="2021-05-21T17:50:00Z"/>
                <w:rFonts w:ascii="標楷體" w:eastAsia="標楷體" w:hAnsi="標楷體"/>
              </w:rPr>
            </w:pPr>
            <w:ins w:id="6524" w:author="ST1" w:date="2020-09-23T15:24:00Z">
              <w:del w:id="652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1775EE8B" w14:textId="0C197649" w:rsidR="00A60685" w:rsidRPr="00CA6569" w:rsidDel="007154E3" w:rsidRDefault="00A60685" w:rsidP="008277A7">
            <w:pPr>
              <w:rPr>
                <w:ins w:id="6526" w:author="ST1" w:date="2020-09-23T15:24:00Z"/>
                <w:del w:id="6527" w:author="阿毛" w:date="2021-05-21T17:50:00Z"/>
                <w:rFonts w:ascii="標楷體" w:eastAsia="標楷體" w:hAnsi="標楷體"/>
              </w:rPr>
            </w:pPr>
            <w:ins w:id="6528" w:author="ST1" w:date="2020-09-23T15:24:00Z">
              <w:del w:id="652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A60685" w:rsidRPr="00CA6569" w:rsidDel="007154E3" w14:paraId="671DC661" w14:textId="7FE02A2E" w:rsidTr="008277A7">
        <w:trPr>
          <w:trHeight w:val="244"/>
          <w:jc w:val="center"/>
          <w:ins w:id="6530" w:author="ST1" w:date="2020-09-23T15:24:00Z"/>
          <w:del w:id="6531" w:author="阿毛" w:date="2021-05-21T17:50:00Z"/>
        </w:trPr>
        <w:tc>
          <w:tcPr>
            <w:tcW w:w="482" w:type="dxa"/>
            <w:vMerge/>
          </w:tcPr>
          <w:p w14:paraId="0141ADE8" w14:textId="4A0B9156" w:rsidR="00A60685" w:rsidRPr="00CA6569" w:rsidDel="007154E3" w:rsidRDefault="00A60685" w:rsidP="008277A7">
            <w:pPr>
              <w:rPr>
                <w:ins w:id="6532" w:author="ST1" w:date="2020-09-23T15:24:00Z"/>
                <w:del w:id="6533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4FB945AB" w14:textId="38D36942" w:rsidR="00A60685" w:rsidRPr="00CA6569" w:rsidDel="007154E3" w:rsidRDefault="00A60685" w:rsidP="008277A7">
            <w:pPr>
              <w:rPr>
                <w:ins w:id="6534" w:author="ST1" w:date="2020-09-23T15:24:00Z"/>
                <w:del w:id="6535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1B2874B" w14:textId="5AC8CB90" w:rsidR="00A60685" w:rsidRPr="00CA6569" w:rsidDel="007154E3" w:rsidRDefault="00A60685" w:rsidP="008277A7">
            <w:pPr>
              <w:rPr>
                <w:ins w:id="6536" w:author="ST1" w:date="2020-09-23T15:24:00Z"/>
                <w:del w:id="6537" w:author="阿毛" w:date="2021-05-21T17:50:00Z"/>
                <w:rFonts w:ascii="標楷體" w:eastAsia="標楷體" w:hAnsi="標楷體"/>
              </w:rPr>
            </w:pPr>
            <w:ins w:id="6538" w:author="ST1" w:date="2020-09-23T15:24:00Z">
              <w:del w:id="6539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08FD02D8" w14:textId="10D31BC9" w:rsidR="00A60685" w:rsidRPr="00CA6569" w:rsidDel="007154E3" w:rsidRDefault="00A60685" w:rsidP="008277A7">
            <w:pPr>
              <w:rPr>
                <w:ins w:id="6540" w:author="ST1" w:date="2020-09-23T15:24:00Z"/>
                <w:del w:id="6541" w:author="阿毛" w:date="2021-05-21T17:50:00Z"/>
                <w:rFonts w:ascii="標楷體" w:eastAsia="標楷體" w:hAnsi="標楷體"/>
              </w:rPr>
            </w:pPr>
            <w:ins w:id="6542" w:author="ST1" w:date="2020-09-23T15:24:00Z">
              <w:del w:id="654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6D62CD97" w14:textId="0DAE329A" w:rsidR="00A60685" w:rsidRPr="00CA6569" w:rsidDel="007154E3" w:rsidRDefault="00A60685" w:rsidP="008277A7">
            <w:pPr>
              <w:rPr>
                <w:ins w:id="6544" w:author="ST1" w:date="2020-09-23T15:24:00Z"/>
                <w:del w:id="6545" w:author="阿毛" w:date="2021-05-21T17:50:00Z"/>
                <w:rFonts w:ascii="標楷體" w:eastAsia="標楷體" w:hAnsi="標楷體"/>
              </w:rPr>
            </w:pPr>
            <w:ins w:id="6546" w:author="ST1" w:date="2020-09-23T15:24:00Z">
              <w:del w:id="654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027611BF" w14:textId="6CD153DA" w:rsidR="00A60685" w:rsidRPr="00CA6569" w:rsidDel="007154E3" w:rsidRDefault="00A60685" w:rsidP="008277A7">
            <w:pPr>
              <w:rPr>
                <w:ins w:id="6548" w:author="ST1" w:date="2020-09-23T15:24:00Z"/>
                <w:del w:id="6549" w:author="阿毛" w:date="2021-05-21T17:50:00Z"/>
                <w:rFonts w:ascii="標楷體" w:eastAsia="標楷體" w:hAnsi="標楷體"/>
              </w:rPr>
            </w:pPr>
            <w:ins w:id="6550" w:author="ST1" w:date="2020-09-23T15:24:00Z">
              <w:del w:id="655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0693717B" w14:textId="294EE975" w:rsidR="00A60685" w:rsidRPr="00CA6569" w:rsidDel="007154E3" w:rsidRDefault="00A60685" w:rsidP="008277A7">
            <w:pPr>
              <w:rPr>
                <w:ins w:id="6552" w:author="ST1" w:date="2020-09-23T15:24:00Z"/>
                <w:del w:id="6553" w:author="阿毛" w:date="2021-05-21T17:50:00Z"/>
                <w:rFonts w:ascii="標楷體" w:eastAsia="標楷體" w:hAnsi="標楷體"/>
              </w:rPr>
            </w:pPr>
            <w:ins w:id="6554" w:author="ST1" w:date="2020-09-23T15:24:00Z">
              <w:del w:id="655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752BCA" w14:textId="535F08C4" w:rsidR="00A60685" w:rsidRPr="00CA6569" w:rsidDel="007154E3" w:rsidRDefault="00A60685" w:rsidP="008277A7">
            <w:pPr>
              <w:rPr>
                <w:ins w:id="6556" w:author="ST1" w:date="2020-09-23T15:24:00Z"/>
                <w:del w:id="6557" w:author="阿毛" w:date="2021-05-21T17:50:00Z"/>
                <w:rFonts w:ascii="標楷體" w:eastAsia="標楷體" w:hAnsi="標楷體"/>
              </w:rPr>
            </w:pPr>
          </w:p>
        </w:tc>
      </w:tr>
      <w:tr w:rsidR="00A60685" w:rsidRPr="00CA6569" w:rsidDel="007154E3" w14:paraId="619CFA13" w14:textId="0C81F213" w:rsidTr="008277A7">
        <w:trPr>
          <w:trHeight w:val="291"/>
          <w:jc w:val="center"/>
          <w:ins w:id="6558" w:author="ST1" w:date="2020-09-23T15:24:00Z"/>
          <w:del w:id="6559" w:author="阿毛" w:date="2021-05-21T17:50:00Z"/>
        </w:trPr>
        <w:tc>
          <w:tcPr>
            <w:tcW w:w="482" w:type="dxa"/>
          </w:tcPr>
          <w:p w14:paraId="7C505844" w14:textId="20F7142C" w:rsidR="00A60685" w:rsidRPr="00CA6569" w:rsidDel="007154E3" w:rsidRDefault="00A60685" w:rsidP="00A60685">
            <w:pPr>
              <w:rPr>
                <w:ins w:id="6560" w:author="ST1" w:date="2020-09-23T15:24:00Z"/>
                <w:del w:id="6561" w:author="阿毛" w:date="2021-05-21T17:50:00Z"/>
                <w:rFonts w:ascii="標楷體" w:eastAsia="標楷體" w:hAnsi="標楷體"/>
              </w:rPr>
            </w:pPr>
            <w:ins w:id="6562" w:author="ST1" w:date="2020-09-23T15:24:00Z">
              <w:del w:id="6563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31573186" w14:textId="0B2158B3" w:rsidR="00A60685" w:rsidRPr="00CA6569" w:rsidDel="007154E3" w:rsidRDefault="00A60685" w:rsidP="00A60685">
            <w:pPr>
              <w:rPr>
                <w:ins w:id="6564" w:author="ST1" w:date="2020-09-23T15:24:00Z"/>
                <w:del w:id="6565" w:author="阿毛" w:date="2021-05-21T17:50:00Z"/>
                <w:rFonts w:ascii="標楷體" w:eastAsia="標楷體" w:hAnsi="標楷體"/>
              </w:rPr>
            </w:pPr>
            <w:ins w:id="6566" w:author="ST1" w:date="2020-09-23T15:28:00Z">
              <w:del w:id="656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7913AF3A" w14:textId="5A29C52A" w:rsidR="00A60685" w:rsidRPr="00CA6569" w:rsidDel="007154E3" w:rsidRDefault="00A60685" w:rsidP="00A60685">
            <w:pPr>
              <w:rPr>
                <w:ins w:id="6568" w:author="ST1" w:date="2020-09-23T15:24:00Z"/>
                <w:del w:id="6569" w:author="阿毛" w:date="2021-05-21T17:50:00Z"/>
                <w:rFonts w:ascii="標楷體" w:eastAsia="標楷體" w:hAnsi="標楷體" w:cs="新細明體"/>
              </w:rPr>
            </w:pPr>
            <w:ins w:id="6570" w:author="ST1" w:date="2020-09-23T15:28:00Z">
              <w:del w:id="6571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03364434" w14:textId="63F957AD" w:rsidR="00A60685" w:rsidRPr="00CA6569" w:rsidDel="007154E3" w:rsidRDefault="00A60685" w:rsidP="00A60685">
            <w:pPr>
              <w:rPr>
                <w:ins w:id="6572" w:author="ST1" w:date="2020-09-23T15:24:00Z"/>
                <w:del w:id="6573" w:author="阿毛" w:date="2021-05-21T17:50:00Z"/>
                <w:rFonts w:ascii="標楷體" w:eastAsia="標楷體" w:hAnsi="標楷體"/>
              </w:rPr>
            </w:pPr>
            <w:ins w:id="6574" w:author="ST1" w:date="2020-09-23T15:28:00Z">
              <w:del w:id="6575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53E32361" w14:textId="6FA5710B" w:rsidR="00A60685" w:rsidRPr="00CA6569" w:rsidDel="007154E3" w:rsidRDefault="00A60685" w:rsidP="00A60685">
            <w:pPr>
              <w:rPr>
                <w:ins w:id="6576" w:author="ST1" w:date="2020-09-23T15:24:00Z"/>
                <w:del w:id="657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BD12BB0" w14:textId="387FFBB9" w:rsidR="00A60685" w:rsidRPr="00CA6569" w:rsidDel="007154E3" w:rsidRDefault="00A60685" w:rsidP="00A60685">
            <w:pPr>
              <w:rPr>
                <w:ins w:id="6578" w:author="ST1" w:date="2020-09-23T15:24:00Z"/>
                <w:del w:id="6579" w:author="阿毛" w:date="2021-05-21T17:50:00Z"/>
                <w:rFonts w:ascii="標楷體" w:eastAsia="標楷體" w:hAnsi="標楷體"/>
              </w:rPr>
            </w:pPr>
            <w:ins w:id="6580" w:author="ST1" w:date="2020-09-23T15:28:00Z">
              <w:del w:id="658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285DB8D" w14:textId="20E8BD7A" w:rsidR="00A60685" w:rsidRPr="00CA6569" w:rsidDel="007154E3" w:rsidRDefault="00A60685" w:rsidP="00A60685">
            <w:pPr>
              <w:rPr>
                <w:ins w:id="6582" w:author="ST1" w:date="2020-09-23T15:24:00Z"/>
                <w:del w:id="6583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444772E" w14:textId="732278D1" w:rsidR="00A60685" w:rsidRPr="00CA6569" w:rsidDel="007154E3" w:rsidRDefault="00A60685" w:rsidP="00A60685">
            <w:pPr>
              <w:rPr>
                <w:ins w:id="6584" w:author="ST1" w:date="2020-09-23T15:24:00Z"/>
                <w:del w:id="6585" w:author="阿毛" w:date="2021-05-21T17:50:00Z"/>
                <w:rFonts w:ascii="標楷體" w:eastAsia="標楷體" w:hAnsi="標楷體"/>
              </w:rPr>
            </w:pPr>
            <w:ins w:id="6586" w:author="ST1" w:date="2020-09-23T15:28:00Z">
              <w:del w:id="658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680D0A" w:rsidRPr="00E058D3" w:rsidDel="007154E3" w14:paraId="4EC17DDA" w14:textId="72DBD736" w:rsidTr="008277A7">
        <w:trPr>
          <w:trHeight w:val="291"/>
          <w:jc w:val="center"/>
          <w:ins w:id="6588" w:author="ST1" w:date="2020-09-23T15:24:00Z"/>
          <w:del w:id="6589" w:author="阿毛" w:date="2021-05-21T17:50:00Z"/>
        </w:trPr>
        <w:tc>
          <w:tcPr>
            <w:tcW w:w="482" w:type="dxa"/>
          </w:tcPr>
          <w:p w14:paraId="5E3286FD" w14:textId="0E797611" w:rsidR="00680D0A" w:rsidRPr="00CA6569" w:rsidDel="007154E3" w:rsidRDefault="00680D0A" w:rsidP="00680D0A">
            <w:pPr>
              <w:rPr>
                <w:ins w:id="6590" w:author="ST1" w:date="2020-09-23T15:24:00Z"/>
                <w:del w:id="6591" w:author="阿毛" w:date="2021-05-21T17:50:00Z"/>
                <w:rFonts w:ascii="標楷體" w:eastAsia="標楷體" w:hAnsi="標楷體"/>
              </w:rPr>
            </w:pPr>
            <w:ins w:id="6592" w:author="ST1" w:date="2020-09-23T15:24:00Z">
              <w:del w:id="6593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53717AD1" w14:textId="4A1D37F5" w:rsidR="00680D0A" w:rsidRPr="00CA6569" w:rsidDel="007154E3" w:rsidRDefault="00680D0A" w:rsidP="00680D0A">
            <w:pPr>
              <w:rPr>
                <w:ins w:id="6594" w:author="ST1" w:date="2020-09-23T15:24:00Z"/>
                <w:del w:id="6595" w:author="阿毛" w:date="2021-05-21T17:50:00Z"/>
                <w:rFonts w:ascii="標楷體" w:eastAsia="標楷體" w:hAnsi="標楷體"/>
              </w:rPr>
            </w:pPr>
            <w:ins w:id="6596" w:author="ST1" w:date="2020-09-23T15:29:00Z">
              <w:del w:id="6597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438174C6" w14:textId="20E088C0" w:rsidR="00680D0A" w:rsidRPr="00CA6569" w:rsidDel="007154E3" w:rsidRDefault="00680D0A" w:rsidP="00680D0A">
            <w:pPr>
              <w:rPr>
                <w:ins w:id="6598" w:author="ST1" w:date="2020-09-23T15:24:00Z"/>
                <w:del w:id="6599" w:author="阿毛" w:date="2021-05-21T17:50:00Z"/>
                <w:rFonts w:ascii="標楷體" w:eastAsia="標楷體" w:hAnsi="標楷體" w:cs="新細明體"/>
              </w:rPr>
            </w:pPr>
            <w:ins w:id="6600" w:author="ST1" w:date="2020-09-23T15:29:00Z">
              <w:del w:id="6601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5869A965" w14:textId="60EAEB1D" w:rsidR="00680D0A" w:rsidRPr="00CA6569" w:rsidDel="007154E3" w:rsidRDefault="00680D0A" w:rsidP="00680D0A">
            <w:pPr>
              <w:rPr>
                <w:ins w:id="6602" w:author="ST1" w:date="2020-09-23T15:24:00Z"/>
                <w:del w:id="6603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68945CE2" w14:textId="2F4AAEAC" w:rsidR="00680D0A" w:rsidRPr="00CA6569" w:rsidDel="007154E3" w:rsidRDefault="00680D0A" w:rsidP="00680D0A">
            <w:pPr>
              <w:rPr>
                <w:ins w:id="6604" w:author="ST1" w:date="2020-09-23T15:24:00Z"/>
                <w:del w:id="660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EBC3819" w14:textId="5F1BCEFB" w:rsidR="00680D0A" w:rsidRPr="00CA6569" w:rsidDel="007154E3" w:rsidRDefault="00680D0A" w:rsidP="00680D0A">
            <w:pPr>
              <w:rPr>
                <w:ins w:id="6606" w:author="ST1" w:date="2020-09-23T15:24:00Z"/>
                <w:del w:id="660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35C0E36F" w14:textId="48E04C7F" w:rsidR="00680D0A" w:rsidRPr="00CA6569" w:rsidDel="007154E3" w:rsidRDefault="00680D0A" w:rsidP="00680D0A">
            <w:pPr>
              <w:rPr>
                <w:ins w:id="6608" w:author="ST1" w:date="2020-09-23T15:24:00Z"/>
                <w:del w:id="6609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3E1F6AF" w14:textId="63CAB703" w:rsidR="00680D0A" w:rsidRPr="00CA6569" w:rsidDel="007154E3" w:rsidRDefault="00680D0A" w:rsidP="00680D0A">
            <w:pPr>
              <w:rPr>
                <w:ins w:id="6610" w:author="ST1" w:date="2020-09-23T15:24:00Z"/>
                <w:del w:id="6611" w:author="阿毛" w:date="2021-05-21T17:50:00Z"/>
                <w:rFonts w:ascii="標楷體" w:eastAsia="標楷體" w:hAnsi="標楷體"/>
              </w:rPr>
            </w:pPr>
            <w:ins w:id="6612" w:author="ST1" w:date="2020-09-23T16:26:00Z">
              <w:del w:id="661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不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輸入</w:delText>
                </w:r>
                <w:r w:rsidDel="007154E3">
                  <w:rPr>
                    <w:rFonts w:ascii="標楷體" w:eastAsia="標楷體" w:hAnsi="標楷體" w:hint="eastAsia"/>
                  </w:rPr>
                  <w:delText>時表示列印當次全部戶號</w:delText>
                </w:r>
              </w:del>
            </w:ins>
          </w:p>
        </w:tc>
      </w:tr>
      <w:tr w:rsidR="00680D0A" w:rsidRPr="00E058D3" w:rsidDel="007154E3" w14:paraId="4292FC82" w14:textId="22A85B62" w:rsidTr="008277A7">
        <w:trPr>
          <w:trHeight w:val="291"/>
          <w:jc w:val="center"/>
          <w:ins w:id="6614" w:author="ST1" w:date="2020-09-23T15:24:00Z"/>
          <w:del w:id="6615" w:author="阿毛" w:date="2021-05-21T17:50:00Z"/>
        </w:trPr>
        <w:tc>
          <w:tcPr>
            <w:tcW w:w="482" w:type="dxa"/>
          </w:tcPr>
          <w:p w14:paraId="7005EBB5" w14:textId="77AD9E95" w:rsidR="00680D0A" w:rsidRPr="00CA6569" w:rsidDel="007154E3" w:rsidRDefault="00680D0A" w:rsidP="00680D0A">
            <w:pPr>
              <w:rPr>
                <w:ins w:id="6616" w:author="ST1" w:date="2020-09-23T15:24:00Z"/>
                <w:del w:id="6617" w:author="阿毛" w:date="2021-05-21T17:50:00Z"/>
                <w:rFonts w:ascii="標楷體" w:eastAsia="標楷體" w:hAnsi="標楷體"/>
              </w:rPr>
            </w:pPr>
            <w:ins w:id="6618" w:author="ST1" w:date="2020-09-23T15:24:00Z">
              <w:del w:id="6619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2E3084F4" w14:textId="5AA9BC6E" w:rsidR="00680D0A" w:rsidRPr="00502E05" w:rsidDel="007154E3" w:rsidRDefault="00680D0A" w:rsidP="00680D0A">
            <w:pPr>
              <w:rPr>
                <w:ins w:id="6620" w:author="ST1" w:date="2020-09-23T15:24:00Z"/>
                <w:del w:id="6621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6694468" w14:textId="3CAE9D01" w:rsidR="00680D0A" w:rsidRPr="00362205" w:rsidDel="007154E3" w:rsidRDefault="00680D0A" w:rsidP="00680D0A">
            <w:pPr>
              <w:rPr>
                <w:ins w:id="6622" w:author="ST1" w:date="2020-09-23T15:24:00Z"/>
                <w:del w:id="6623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5F72135C" w14:textId="11CA0F6D" w:rsidR="00680D0A" w:rsidRPr="00CA6569" w:rsidDel="007154E3" w:rsidRDefault="00680D0A" w:rsidP="00680D0A">
            <w:pPr>
              <w:rPr>
                <w:ins w:id="6624" w:author="ST1" w:date="2020-09-23T15:24:00Z"/>
                <w:del w:id="6625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365D9880" w14:textId="0FBE76D5" w:rsidR="00680D0A" w:rsidRPr="00CA6569" w:rsidDel="007154E3" w:rsidRDefault="00680D0A" w:rsidP="00680D0A">
            <w:pPr>
              <w:rPr>
                <w:ins w:id="6626" w:author="ST1" w:date="2020-09-23T15:24:00Z"/>
                <w:del w:id="662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FB02571" w14:textId="18E17FA1" w:rsidR="00680D0A" w:rsidRPr="00CA6569" w:rsidDel="007154E3" w:rsidRDefault="00680D0A" w:rsidP="00680D0A">
            <w:pPr>
              <w:rPr>
                <w:ins w:id="6628" w:author="ST1" w:date="2020-09-23T15:24:00Z"/>
                <w:del w:id="662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39929B4" w14:textId="1DEA0A73" w:rsidR="00680D0A" w:rsidRPr="00CA6569" w:rsidDel="007154E3" w:rsidRDefault="00680D0A" w:rsidP="00680D0A">
            <w:pPr>
              <w:rPr>
                <w:ins w:id="6630" w:author="ST1" w:date="2020-09-23T15:24:00Z"/>
                <w:del w:id="663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5E1CD70" w14:textId="369F91C7" w:rsidR="00680D0A" w:rsidRPr="00CA6569" w:rsidDel="007154E3" w:rsidRDefault="00680D0A" w:rsidP="00680D0A">
            <w:pPr>
              <w:rPr>
                <w:ins w:id="6632" w:author="ST1" w:date="2020-09-23T15:24:00Z"/>
                <w:del w:id="6633" w:author="阿毛" w:date="2021-05-21T17:50:00Z"/>
                <w:rFonts w:ascii="標楷體" w:eastAsia="標楷體" w:hAnsi="標楷體"/>
              </w:rPr>
            </w:pPr>
          </w:p>
        </w:tc>
      </w:tr>
    </w:tbl>
    <w:p w14:paraId="7BF0CD74" w14:textId="2FC67B25" w:rsidR="00A60685" w:rsidDel="007154E3" w:rsidRDefault="00A60685" w:rsidP="00A60685">
      <w:pPr>
        <w:rPr>
          <w:ins w:id="6634" w:author="ST1" w:date="2020-09-23T15:24:00Z"/>
          <w:del w:id="6635" w:author="阿毛" w:date="2021-05-21T17:50:00Z"/>
        </w:rPr>
      </w:pPr>
    </w:p>
    <w:p w14:paraId="6006E24F" w14:textId="065794DB" w:rsidR="00A60685" w:rsidRPr="00BB5548" w:rsidDel="007154E3" w:rsidRDefault="00A60685" w:rsidP="00A60685">
      <w:pPr>
        <w:pStyle w:val="42"/>
        <w:spacing w:after="72"/>
        <w:ind w:leftChars="0" w:left="0"/>
        <w:rPr>
          <w:ins w:id="6636" w:author="ST1" w:date="2020-09-23T15:24:00Z"/>
          <w:del w:id="6637" w:author="阿毛" w:date="2021-05-21T17:50:00Z"/>
          <w:rFonts w:ascii="標楷體" w:hAnsi="標楷體"/>
        </w:rPr>
      </w:pPr>
      <w:ins w:id="6638" w:author="ST1" w:date="2020-09-23T15:24:00Z">
        <w:del w:id="6639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6640" w:author="ST1" w:date="2020-09-23T15:29:00Z">
        <w:del w:id="6641" w:author="阿毛" w:date="2021-05-21T17:50:00Z">
          <w:r w:rsidDel="007154E3">
            <w:rPr>
              <w:rFonts w:ascii="標楷體" w:hAnsi="標楷體" w:hint="eastAsia"/>
            </w:rPr>
            <w:delText>放款本息對帳單暨繳息</w:delText>
          </w:r>
          <w:r w:rsidRPr="00C76A83" w:rsidDel="007154E3">
            <w:rPr>
              <w:rFonts w:ascii="標楷體" w:hAnsi="標楷體" w:hint="eastAsia"/>
              <w:color w:val="000000"/>
            </w:rPr>
            <w:delText>通知</w:delText>
          </w:r>
          <w:r w:rsidDel="007154E3">
            <w:rPr>
              <w:rFonts w:ascii="標楷體" w:hAnsi="標楷體" w:hint="eastAsia"/>
            </w:rPr>
            <w:delText>單</w:delText>
          </w:r>
        </w:del>
      </w:ins>
    </w:p>
    <w:p w14:paraId="33016C68" w14:textId="5BFBD0C6" w:rsidR="008277A7" w:rsidDel="007154E3" w:rsidRDefault="00A60685" w:rsidP="00A60685">
      <w:pPr>
        <w:rPr>
          <w:ins w:id="6642" w:author="ST1" w:date="2020-09-23T16:21:00Z"/>
          <w:del w:id="6643" w:author="阿毛" w:date="2021-05-21T17:50:00Z"/>
          <w:rFonts w:ascii="標楷體" w:eastAsia="標楷體" w:hAnsi="標楷體"/>
        </w:rPr>
      </w:pPr>
      <w:ins w:id="6644" w:author="ST1" w:date="2020-09-23T15:24:00Z">
        <w:del w:id="6645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6646" w:author="ST1" w:date="2020-09-23T16:27:00Z">
        <w:del w:id="6647" w:author="阿毛" w:date="2021-05-21T17:50:00Z">
          <w:r w:rsidR="00680D0A" w:rsidDel="007154E3">
            <w:rPr>
              <w:rFonts w:ascii="標楷體" w:eastAsia="標楷體" w:hAnsi="標楷體"/>
            </w:rPr>
            <w:object w:dxaOrig="1534" w:dyaOrig="1057" w14:anchorId="2EC33418">
              <v:shape id="_x0000_i1049" type="#_x0000_t75" style="width:76pt;height:52pt" o:ole="">
                <v:imagedata r:id="rId87" o:title=""/>
              </v:shape>
              <o:OLEObject Type="Embed" ProgID="AcroExch.Document.DC" ShapeID="_x0000_i1049" DrawAspect="Icon" ObjectID="_1701160138" r:id="rId88"/>
            </w:object>
          </w:r>
        </w:del>
      </w:ins>
    </w:p>
    <w:p w14:paraId="4CD9B604" w14:textId="1AC376B0" w:rsidR="008277A7" w:rsidDel="007154E3" w:rsidRDefault="008277A7">
      <w:pPr>
        <w:widowControl/>
        <w:rPr>
          <w:ins w:id="6648" w:author="ST1" w:date="2020-09-23T16:21:00Z"/>
          <w:del w:id="6649" w:author="阿毛" w:date="2021-05-21T17:50:00Z"/>
          <w:rFonts w:ascii="標楷體" w:eastAsia="標楷體" w:hAnsi="標楷體"/>
        </w:rPr>
      </w:pPr>
      <w:ins w:id="6650" w:author="ST1" w:date="2020-09-23T16:21:00Z">
        <w:del w:id="6651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6B85CB94" w14:textId="22A0EE30" w:rsidR="008277A7" w:rsidRPr="00D545F1" w:rsidDel="007154E3" w:rsidRDefault="008277A7" w:rsidP="008277A7">
      <w:pPr>
        <w:pStyle w:val="3"/>
        <w:numPr>
          <w:ilvl w:val="2"/>
          <w:numId w:val="6"/>
        </w:numPr>
        <w:rPr>
          <w:ins w:id="6652" w:author="ST1" w:date="2020-09-23T16:21:00Z"/>
          <w:del w:id="6653" w:author="阿毛" w:date="2021-05-21T17:50:00Z"/>
          <w:rFonts w:ascii="標楷體" w:hAnsi="標楷體"/>
        </w:rPr>
      </w:pPr>
      <w:ins w:id="6654" w:author="ST1" w:date="2020-09-23T16:21:00Z">
        <w:del w:id="6655" w:author="阿毛" w:date="2021-05-21T17:50:00Z">
          <w:r w:rsidDel="007154E3">
            <w:rPr>
              <w:rFonts w:ascii="標楷體" w:hAnsi="標楷體"/>
            </w:rPr>
            <w:delText>L971</w:delText>
          </w:r>
          <w:r w:rsidDel="007154E3">
            <w:rPr>
              <w:rFonts w:ascii="標楷體" w:hAnsi="標楷體" w:hint="eastAsia"/>
            </w:rPr>
            <w:delText>7</w:delText>
          </w:r>
          <w:r w:rsidRPr="008277A7" w:rsidDel="007154E3">
            <w:rPr>
              <w:rFonts w:ascii="標楷體" w:hAnsi="標楷體" w:hint="eastAsia"/>
            </w:rPr>
            <w:delText>火險及地震險保費繳款通知單</w:delText>
          </w:r>
        </w:del>
      </w:ins>
    </w:p>
    <w:p w14:paraId="06DFD67E" w14:textId="776F5362" w:rsidR="008277A7" w:rsidRPr="00AB69BA" w:rsidDel="007154E3" w:rsidRDefault="008277A7" w:rsidP="008277A7">
      <w:pPr>
        <w:pStyle w:val="a"/>
        <w:rPr>
          <w:ins w:id="6656" w:author="ST1" w:date="2020-09-23T16:21:00Z"/>
          <w:del w:id="6657" w:author="阿毛" w:date="2021-05-21T17:50:00Z"/>
        </w:rPr>
      </w:pPr>
      <w:ins w:id="6658" w:author="ST1" w:date="2020-09-23T16:21:00Z">
        <w:del w:id="6659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277A7" w:rsidRPr="00AB69BA" w:rsidDel="007154E3" w14:paraId="6F4C7ABE" w14:textId="69730EBB" w:rsidTr="008277A7">
        <w:trPr>
          <w:trHeight w:val="277"/>
          <w:ins w:id="6660" w:author="ST1" w:date="2020-09-23T16:21:00Z"/>
          <w:del w:id="666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345EA3" w14:textId="02FBF74D" w:rsidR="008277A7" w:rsidRPr="00AB69BA" w:rsidDel="007154E3" w:rsidRDefault="008277A7" w:rsidP="008277A7">
            <w:pPr>
              <w:rPr>
                <w:ins w:id="6662" w:author="ST1" w:date="2020-09-23T16:21:00Z"/>
                <w:del w:id="6663" w:author="阿毛" w:date="2021-05-21T17:50:00Z"/>
                <w:rFonts w:ascii="標楷體" w:eastAsia="標楷體" w:hAnsi="標楷體"/>
              </w:rPr>
            </w:pPr>
            <w:ins w:id="6664" w:author="ST1" w:date="2020-09-23T16:21:00Z">
              <w:del w:id="666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1F7C43" w14:textId="331B9A97" w:rsidR="008277A7" w:rsidDel="007154E3" w:rsidRDefault="008277A7" w:rsidP="008277A7">
            <w:pPr>
              <w:rPr>
                <w:ins w:id="6666" w:author="ST1" w:date="2020-09-23T16:21:00Z"/>
                <w:del w:id="6667" w:author="阿毛" w:date="2021-05-21T17:50:00Z"/>
                <w:rFonts w:ascii="標楷體" w:eastAsia="標楷體" w:hAnsi="標楷體"/>
              </w:rPr>
            </w:pPr>
            <w:ins w:id="6668" w:author="ST1" w:date="2020-09-23T16:21:00Z">
              <w:del w:id="6669" w:author="阿毛" w:date="2021-05-21T17:50:00Z">
                <w:r w:rsidRPr="008277A7" w:rsidDel="007154E3">
                  <w:rPr>
                    <w:rFonts w:ascii="標楷體" w:eastAsia="標楷體" w:hAnsi="標楷體" w:hint="eastAsia"/>
                  </w:rPr>
                  <w:delText>火險及地震險保費繳款通知單</w:delText>
                </w:r>
              </w:del>
            </w:ins>
          </w:p>
          <w:p w14:paraId="6AEF0981" w14:textId="43748DDC" w:rsidR="008277A7" w:rsidRPr="003E2496" w:rsidDel="007154E3" w:rsidRDefault="008277A7" w:rsidP="008277A7">
            <w:pPr>
              <w:rPr>
                <w:ins w:id="6670" w:author="ST1" w:date="2020-09-23T16:21:00Z"/>
                <w:del w:id="6671" w:author="阿毛" w:date="2021-05-21T17:50:00Z"/>
                <w:rFonts w:ascii="標楷體" w:eastAsia="標楷體" w:hAnsi="標楷體"/>
              </w:rPr>
            </w:pPr>
            <w:ins w:id="6672" w:author="ST1" w:date="2020-09-23T16:21:00Z">
              <w:del w:id="667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(配合火險作業)</w:delText>
                </w:r>
              </w:del>
            </w:ins>
          </w:p>
        </w:tc>
      </w:tr>
      <w:tr w:rsidR="008277A7" w:rsidRPr="00AB69BA" w:rsidDel="007154E3" w14:paraId="2EBADAF0" w14:textId="61C6E332" w:rsidTr="008277A7">
        <w:trPr>
          <w:trHeight w:val="277"/>
          <w:ins w:id="6674" w:author="ST1" w:date="2020-09-23T16:21:00Z"/>
          <w:del w:id="667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0DC5FB" w14:textId="3B2AE32F" w:rsidR="008277A7" w:rsidRPr="00AB69BA" w:rsidDel="007154E3" w:rsidRDefault="008277A7" w:rsidP="008277A7">
            <w:pPr>
              <w:rPr>
                <w:ins w:id="6676" w:author="ST1" w:date="2020-09-23T16:21:00Z"/>
                <w:del w:id="6677" w:author="阿毛" w:date="2021-05-21T17:50:00Z"/>
                <w:rFonts w:ascii="標楷體" w:eastAsia="標楷體" w:hAnsi="標楷體"/>
              </w:rPr>
            </w:pPr>
            <w:ins w:id="6678" w:author="ST1" w:date="2020-09-23T16:21:00Z">
              <w:del w:id="667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710ADE" w14:textId="775A644D" w:rsidR="008277A7" w:rsidRPr="00AB69BA" w:rsidDel="007154E3" w:rsidRDefault="008277A7" w:rsidP="008277A7">
            <w:pPr>
              <w:rPr>
                <w:ins w:id="6680" w:author="ST1" w:date="2020-09-23T16:21:00Z"/>
                <w:del w:id="6681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35763D9E" w14:textId="5D3EC201" w:rsidTr="008277A7">
        <w:trPr>
          <w:trHeight w:val="773"/>
          <w:ins w:id="6682" w:author="ST1" w:date="2020-09-23T16:21:00Z"/>
          <w:del w:id="668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6DFF6E" w14:textId="113F8BD9" w:rsidR="008277A7" w:rsidRPr="00AB69BA" w:rsidDel="007154E3" w:rsidRDefault="008277A7" w:rsidP="008277A7">
            <w:pPr>
              <w:rPr>
                <w:ins w:id="6684" w:author="ST1" w:date="2020-09-23T16:21:00Z"/>
                <w:del w:id="6685" w:author="阿毛" w:date="2021-05-21T17:50:00Z"/>
                <w:rFonts w:ascii="標楷體" w:eastAsia="標楷體" w:hAnsi="標楷體"/>
              </w:rPr>
            </w:pPr>
            <w:ins w:id="6686" w:author="ST1" w:date="2020-09-23T16:21:00Z">
              <w:del w:id="668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ECFB6D" w14:textId="4DE4CAA4" w:rsidR="008277A7" w:rsidRPr="00AB69BA" w:rsidDel="007154E3" w:rsidRDefault="008277A7" w:rsidP="008277A7">
            <w:pPr>
              <w:rPr>
                <w:ins w:id="6688" w:author="ST1" w:date="2020-09-23T16:21:00Z"/>
                <w:del w:id="6689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4D035AFA" w14:textId="0E791B02" w:rsidTr="008277A7">
        <w:trPr>
          <w:trHeight w:val="321"/>
          <w:ins w:id="6690" w:author="ST1" w:date="2020-09-23T16:21:00Z"/>
          <w:del w:id="669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26B902" w14:textId="27E05C75" w:rsidR="008277A7" w:rsidRPr="00AB69BA" w:rsidDel="007154E3" w:rsidRDefault="008277A7" w:rsidP="008277A7">
            <w:pPr>
              <w:rPr>
                <w:ins w:id="6692" w:author="ST1" w:date="2020-09-23T16:21:00Z"/>
                <w:del w:id="6693" w:author="阿毛" w:date="2021-05-21T17:50:00Z"/>
                <w:rFonts w:ascii="標楷體" w:eastAsia="標楷體" w:hAnsi="標楷體"/>
              </w:rPr>
            </w:pPr>
            <w:ins w:id="6694" w:author="ST1" w:date="2020-09-23T16:21:00Z">
              <w:del w:id="669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9436B4" w14:textId="6547CC65" w:rsidR="008277A7" w:rsidRPr="00AB69BA" w:rsidDel="007154E3" w:rsidRDefault="008277A7" w:rsidP="008277A7">
            <w:pPr>
              <w:rPr>
                <w:ins w:id="6696" w:author="ST1" w:date="2020-09-23T16:21:00Z"/>
                <w:del w:id="6697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4BCC7D88" w14:textId="19CBD0E9" w:rsidTr="008277A7">
        <w:trPr>
          <w:trHeight w:val="1311"/>
          <w:ins w:id="6698" w:author="ST1" w:date="2020-09-23T16:21:00Z"/>
          <w:del w:id="669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C5FC85" w14:textId="4690DE0C" w:rsidR="008277A7" w:rsidRPr="00AB69BA" w:rsidDel="007154E3" w:rsidRDefault="008277A7" w:rsidP="008277A7">
            <w:pPr>
              <w:rPr>
                <w:ins w:id="6700" w:author="ST1" w:date="2020-09-23T16:21:00Z"/>
                <w:del w:id="6701" w:author="阿毛" w:date="2021-05-21T17:50:00Z"/>
                <w:rFonts w:ascii="標楷體" w:eastAsia="標楷體" w:hAnsi="標楷體"/>
              </w:rPr>
            </w:pPr>
            <w:ins w:id="6702" w:author="ST1" w:date="2020-09-23T16:21:00Z">
              <w:del w:id="670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7529AD" w14:textId="3EA34CF3" w:rsidR="008277A7" w:rsidRPr="00AB69BA" w:rsidDel="007154E3" w:rsidRDefault="008277A7" w:rsidP="008277A7">
            <w:pPr>
              <w:rPr>
                <w:ins w:id="6704" w:author="ST1" w:date="2020-09-23T16:21:00Z"/>
                <w:del w:id="6705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09BD1936" w14:textId="01004AA5" w:rsidTr="008277A7">
        <w:trPr>
          <w:trHeight w:val="278"/>
          <w:ins w:id="6706" w:author="ST1" w:date="2020-09-23T16:21:00Z"/>
          <w:del w:id="670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F8A045" w14:textId="21767307" w:rsidR="008277A7" w:rsidRPr="00AB69BA" w:rsidDel="007154E3" w:rsidRDefault="008277A7" w:rsidP="008277A7">
            <w:pPr>
              <w:rPr>
                <w:ins w:id="6708" w:author="ST1" w:date="2020-09-23T16:21:00Z"/>
                <w:del w:id="6709" w:author="阿毛" w:date="2021-05-21T17:50:00Z"/>
                <w:rFonts w:ascii="標楷體" w:eastAsia="標楷體" w:hAnsi="標楷體"/>
              </w:rPr>
            </w:pPr>
            <w:ins w:id="6710" w:author="ST1" w:date="2020-09-23T16:21:00Z">
              <w:del w:id="671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297D6A" w14:textId="5827915C" w:rsidR="008277A7" w:rsidRPr="00AB69BA" w:rsidDel="007154E3" w:rsidRDefault="008277A7" w:rsidP="008277A7">
            <w:pPr>
              <w:rPr>
                <w:ins w:id="6712" w:author="ST1" w:date="2020-09-23T16:21:00Z"/>
                <w:del w:id="6713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2A1CBD7E" w14:textId="145AD6E9" w:rsidTr="008277A7">
        <w:trPr>
          <w:trHeight w:val="358"/>
          <w:ins w:id="6714" w:author="ST1" w:date="2020-09-23T16:21:00Z"/>
          <w:del w:id="671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7CEDF5" w14:textId="3CB102AE" w:rsidR="008277A7" w:rsidRPr="00AB69BA" w:rsidDel="007154E3" w:rsidRDefault="008277A7" w:rsidP="008277A7">
            <w:pPr>
              <w:rPr>
                <w:ins w:id="6716" w:author="ST1" w:date="2020-09-23T16:21:00Z"/>
                <w:del w:id="6717" w:author="阿毛" w:date="2021-05-21T17:50:00Z"/>
                <w:rFonts w:ascii="標楷體" w:eastAsia="標楷體" w:hAnsi="標楷體"/>
              </w:rPr>
            </w:pPr>
            <w:ins w:id="6718" w:author="ST1" w:date="2020-09-23T16:21:00Z">
              <w:del w:id="671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C19276" w14:textId="6DC0B133" w:rsidR="008277A7" w:rsidRPr="00AB69BA" w:rsidDel="007154E3" w:rsidRDefault="008277A7" w:rsidP="008277A7">
            <w:pPr>
              <w:rPr>
                <w:ins w:id="6720" w:author="ST1" w:date="2020-09-23T16:21:00Z"/>
                <w:del w:id="6721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1A4C38B3" w14:textId="0ECC59FE" w:rsidTr="008277A7">
        <w:trPr>
          <w:trHeight w:val="278"/>
          <w:ins w:id="6722" w:author="ST1" w:date="2020-09-23T16:21:00Z"/>
          <w:del w:id="672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9E51BB" w14:textId="1B7D4D8E" w:rsidR="008277A7" w:rsidRPr="00AB69BA" w:rsidDel="007154E3" w:rsidRDefault="008277A7" w:rsidP="008277A7">
            <w:pPr>
              <w:rPr>
                <w:ins w:id="6724" w:author="ST1" w:date="2020-09-23T16:21:00Z"/>
                <w:del w:id="6725" w:author="阿毛" w:date="2021-05-21T17:50:00Z"/>
                <w:rFonts w:ascii="標楷體" w:eastAsia="標楷體" w:hAnsi="標楷體"/>
              </w:rPr>
            </w:pPr>
            <w:ins w:id="6726" w:author="ST1" w:date="2020-09-23T16:21:00Z">
              <w:del w:id="672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B24D4B" w14:textId="31150778" w:rsidR="008277A7" w:rsidRPr="00AB69BA" w:rsidDel="007154E3" w:rsidRDefault="008277A7" w:rsidP="008277A7">
            <w:pPr>
              <w:rPr>
                <w:ins w:id="6728" w:author="ST1" w:date="2020-09-23T16:21:00Z"/>
                <w:del w:id="6729" w:author="阿毛" w:date="2021-05-21T17:50:00Z"/>
                <w:rFonts w:ascii="標楷體" w:eastAsia="標楷體" w:hAnsi="標楷體"/>
              </w:rPr>
            </w:pPr>
          </w:p>
        </w:tc>
      </w:tr>
    </w:tbl>
    <w:p w14:paraId="7927E7A4" w14:textId="50A51F1E" w:rsidR="008277A7" w:rsidDel="007154E3" w:rsidRDefault="008277A7" w:rsidP="008277A7">
      <w:pPr>
        <w:rPr>
          <w:ins w:id="6730" w:author="ST1" w:date="2020-09-23T16:21:00Z"/>
          <w:del w:id="6731" w:author="阿毛" w:date="2021-05-21T17:50:00Z"/>
          <w:rFonts w:ascii="標楷體" w:eastAsia="標楷體" w:hAnsi="標楷體"/>
        </w:rPr>
      </w:pPr>
    </w:p>
    <w:p w14:paraId="0AEE7CC3" w14:textId="5F5BE454" w:rsidR="008277A7" w:rsidDel="007154E3" w:rsidRDefault="008277A7" w:rsidP="008277A7">
      <w:pPr>
        <w:widowControl/>
        <w:rPr>
          <w:ins w:id="6732" w:author="ST1" w:date="2020-09-23T16:21:00Z"/>
          <w:del w:id="6733" w:author="阿毛" w:date="2021-05-21T17:50:00Z"/>
          <w:rFonts w:ascii="標楷體" w:eastAsia="標楷體" w:hAnsi="標楷體"/>
        </w:rPr>
      </w:pPr>
      <w:ins w:id="6734" w:author="ST1" w:date="2020-09-23T16:21:00Z">
        <w:del w:id="6735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7A34F3D1" w14:textId="63535895" w:rsidR="008277A7" w:rsidRPr="00AB69BA" w:rsidDel="007154E3" w:rsidRDefault="008277A7" w:rsidP="008277A7">
      <w:pPr>
        <w:rPr>
          <w:ins w:id="6736" w:author="ST1" w:date="2020-09-23T16:21:00Z"/>
          <w:del w:id="6737" w:author="阿毛" w:date="2021-05-21T17:50:00Z"/>
          <w:rFonts w:ascii="標楷體" w:eastAsia="標楷體" w:hAnsi="標楷體"/>
        </w:rPr>
      </w:pPr>
    </w:p>
    <w:p w14:paraId="5C7A94DB" w14:textId="69B2401F" w:rsidR="008277A7" w:rsidRPr="00AB69BA" w:rsidDel="007154E3" w:rsidRDefault="008277A7" w:rsidP="008277A7">
      <w:pPr>
        <w:pStyle w:val="a"/>
        <w:rPr>
          <w:ins w:id="6738" w:author="ST1" w:date="2020-09-23T16:21:00Z"/>
          <w:del w:id="6739" w:author="阿毛" w:date="2021-05-21T17:50:00Z"/>
        </w:rPr>
      </w:pPr>
      <w:ins w:id="6740" w:author="ST1" w:date="2020-09-23T16:21:00Z">
        <w:del w:id="6741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65AD802E" w14:textId="6459A1FD" w:rsidR="008277A7" w:rsidDel="007154E3" w:rsidRDefault="008277A7" w:rsidP="008277A7">
      <w:pPr>
        <w:adjustRightInd w:val="0"/>
        <w:spacing w:afterLines="20" w:after="72"/>
        <w:ind w:leftChars="472" w:left="1133" w:firstLineChars="200" w:firstLine="480"/>
        <w:rPr>
          <w:ins w:id="6742" w:author="ST1" w:date="2020-09-23T16:21:00Z"/>
          <w:del w:id="6743" w:author="阿毛" w:date="2021-05-21T17:50:00Z"/>
          <w:rFonts w:ascii="標楷體" w:eastAsia="標楷體" w:hAnsi="標楷體" w:cs="標楷體"/>
          <w:kern w:val="0"/>
          <w:szCs w:val="28"/>
        </w:rPr>
      </w:pPr>
      <w:ins w:id="6744" w:author="ST1" w:date="2020-09-23T16:21:00Z">
        <w:del w:id="6745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4C1B50C2" w14:textId="1CE53F1C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746" w:author="ST1" w:date="2020-09-23T16:21:00Z"/>
          <w:del w:id="6747" w:author="阿毛" w:date="2021-05-21T17:50:00Z"/>
          <w:rFonts w:ascii="標楷體" w:eastAsia="標楷體" w:hAnsi="標楷體"/>
        </w:rPr>
      </w:pPr>
      <w:ins w:id="6748" w:author="ST1" w:date="2020-09-23T16:21:00Z">
        <w:del w:id="6749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4EF5F978" w14:textId="343BBAB3" w:rsidR="008277A7" w:rsidRPr="006E3B5B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750" w:author="ST1" w:date="2020-09-23T16:21:00Z"/>
          <w:del w:id="6751" w:author="阿毛" w:date="2021-05-21T17:50:00Z"/>
          <w:rFonts w:ascii="標楷體" w:eastAsia="標楷體" w:hAnsi="標楷體"/>
        </w:rPr>
      </w:pPr>
      <w:ins w:id="6752" w:author="ST1" w:date="2020-09-23T16:21:00Z">
        <w:del w:id="6753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6754" w:author="ST1" w:date="2020-09-23T16:22:00Z">
        <w:del w:id="6755" w:author="阿毛" w:date="2021-05-21T17:50:00Z">
          <w:r w:rsidDel="007154E3">
            <w:rPr>
              <w:rFonts w:ascii="標楷體" w:eastAsia="標楷體" w:hAnsi="標楷體" w:hint="eastAsia"/>
            </w:rPr>
            <w:delText>7</w:delText>
          </w:r>
        </w:del>
      </w:ins>
      <w:ins w:id="6756" w:author="ST1" w:date="2020-09-23T16:21:00Z">
        <w:del w:id="6757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6758" w:author="ST1" w:date="2020-09-23T16:22:00Z">
        <w:del w:id="6759" w:author="阿毛" w:date="2021-05-21T17:50:00Z">
          <w:r w:rsidRPr="008277A7" w:rsidDel="007154E3">
            <w:rPr>
              <w:rFonts w:ascii="標楷體" w:eastAsia="標楷體" w:hAnsi="標楷體" w:hint="eastAsia"/>
            </w:rPr>
            <w:delText>火險及地震險保費繳款通知單</w:delText>
          </w:r>
        </w:del>
      </w:ins>
    </w:p>
    <w:p w14:paraId="4D704603" w14:textId="72763F2A" w:rsidR="008277A7" w:rsidRPr="006E3B5B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760" w:author="ST1" w:date="2020-09-23T16:21:00Z"/>
          <w:del w:id="6761" w:author="阿毛" w:date="2021-05-21T17:50:00Z"/>
          <w:rFonts w:ascii="標楷體" w:eastAsia="標楷體" w:hAnsi="標楷體"/>
        </w:rPr>
      </w:pPr>
    </w:p>
    <w:p w14:paraId="673ABDA0" w14:textId="37F92559" w:rsidR="008277A7" w:rsidRPr="0090056F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762" w:author="ST1" w:date="2020-09-23T16:21:00Z"/>
          <w:del w:id="6763" w:author="阿毛" w:date="2021-05-21T17:50:00Z"/>
          <w:rFonts w:ascii="標楷體" w:eastAsia="標楷體" w:hAnsi="標楷體"/>
        </w:rPr>
      </w:pPr>
      <w:ins w:id="6764" w:author="ST1" w:date="2020-09-23T16:21:00Z">
        <w:del w:id="6765" w:author="阿毛" w:date="2021-05-21T17:50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5389897A" w14:textId="599CCE06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766" w:author="ST1" w:date="2020-09-23T16:21:00Z"/>
          <w:del w:id="6767" w:author="阿毛" w:date="2021-05-21T17:50:00Z"/>
          <w:rFonts w:ascii="標楷體" w:eastAsia="標楷體" w:hAnsi="標楷體"/>
        </w:rPr>
      </w:pPr>
      <w:ins w:id="6768" w:author="ST1" w:date="2020-09-23T16:21:00Z">
        <w:del w:id="6769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  <w:r w:rsidRPr="00D30A8F" w:rsidDel="007154E3">
            <w:rPr>
              <w:rFonts w:ascii="標楷體" w:eastAsia="標楷體" w:hAnsi="標楷體"/>
            </w:rPr>
            <w:delText xml:space="preserve">    </w:delText>
          </w:r>
          <w:r w:rsidRPr="00D30A8F" w:rsidDel="007154E3">
            <w:rPr>
              <w:rFonts w:ascii="標楷體" w:eastAsia="標楷體" w:hAnsi="標楷體" w:hint="eastAsia"/>
            </w:rPr>
            <w:delText>號</w:delText>
          </w:r>
          <w:r w:rsidRPr="00D30A8F" w:rsidDel="007154E3">
            <w:rPr>
              <w:rFonts w:ascii="標楷體" w:eastAsia="標楷體" w:hAnsi="標楷體"/>
            </w:rPr>
            <w:delText xml:space="preserve"> : </w:delText>
          </w:r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5E6BEBCE" w14:textId="6F9892DF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770" w:author="ST1" w:date="2020-09-23T16:21:00Z"/>
          <w:del w:id="6771" w:author="阿毛" w:date="2021-05-21T17:50:00Z"/>
          <w:rFonts w:ascii="標楷體" w:eastAsia="標楷體" w:hAnsi="標楷體"/>
        </w:rPr>
      </w:pPr>
    </w:p>
    <w:p w14:paraId="6D42198C" w14:textId="4B4754EB" w:rsidR="008277A7" w:rsidRPr="00904DBC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772" w:author="ST1" w:date="2020-09-23T16:21:00Z"/>
          <w:del w:id="6773" w:author="阿毛" w:date="2021-05-21T17:50:00Z"/>
          <w:rFonts w:ascii="標楷體" w:eastAsia="標楷體" w:hAnsi="標楷體"/>
        </w:rPr>
      </w:pPr>
    </w:p>
    <w:p w14:paraId="1BDAF64A" w14:textId="0A91A865" w:rsidR="008277A7" w:rsidDel="007154E3" w:rsidRDefault="008277A7" w:rsidP="008277A7">
      <w:pPr>
        <w:autoSpaceDE w:val="0"/>
        <w:autoSpaceDN w:val="0"/>
        <w:adjustRightInd w:val="0"/>
        <w:rPr>
          <w:ins w:id="6774" w:author="ST1" w:date="2020-09-23T16:21:00Z"/>
          <w:del w:id="6775" w:author="阿毛" w:date="2021-05-21T17:50:00Z"/>
          <w:rFonts w:ascii="標楷體" w:hAnsi="標楷體"/>
        </w:rPr>
      </w:pPr>
    </w:p>
    <w:p w14:paraId="3A27340C" w14:textId="44FF7648" w:rsidR="008277A7" w:rsidRPr="00AB69BA" w:rsidDel="007154E3" w:rsidRDefault="008277A7" w:rsidP="008277A7">
      <w:pPr>
        <w:pStyle w:val="a"/>
        <w:rPr>
          <w:ins w:id="6776" w:author="ST1" w:date="2020-09-23T16:21:00Z"/>
          <w:del w:id="6777" w:author="阿毛" w:date="2021-05-21T17:50:00Z"/>
        </w:rPr>
      </w:pPr>
      <w:ins w:id="6778" w:author="ST1" w:date="2020-09-23T16:21:00Z">
        <w:del w:id="6779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8277A7" w:rsidRPr="00CA6569" w:rsidDel="007154E3" w14:paraId="5E18BE95" w14:textId="4AA8C16B" w:rsidTr="008277A7">
        <w:trPr>
          <w:trHeight w:val="388"/>
          <w:jc w:val="center"/>
          <w:ins w:id="6780" w:author="ST1" w:date="2020-09-23T16:21:00Z"/>
          <w:del w:id="6781" w:author="阿毛" w:date="2021-05-21T17:50:00Z"/>
        </w:trPr>
        <w:tc>
          <w:tcPr>
            <w:tcW w:w="482" w:type="dxa"/>
            <w:vMerge w:val="restart"/>
          </w:tcPr>
          <w:p w14:paraId="0D048EEC" w14:textId="46CF383F" w:rsidR="008277A7" w:rsidRPr="00CA6569" w:rsidDel="007154E3" w:rsidRDefault="008277A7" w:rsidP="008277A7">
            <w:pPr>
              <w:rPr>
                <w:ins w:id="6782" w:author="ST1" w:date="2020-09-23T16:21:00Z"/>
                <w:del w:id="6783" w:author="阿毛" w:date="2021-05-21T17:50:00Z"/>
                <w:rFonts w:ascii="標楷體" w:eastAsia="標楷體" w:hAnsi="標楷體"/>
              </w:rPr>
            </w:pPr>
            <w:ins w:id="6784" w:author="ST1" w:date="2020-09-23T16:21:00Z">
              <w:del w:id="678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02EBB00E" w14:textId="1F14A210" w:rsidR="008277A7" w:rsidRPr="00CA6569" w:rsidDel="007154E3" w:rsidRDefault="008277A7" w:rsidP="008277A7">
            <w:pPr>
              <w:rPr>
                <w:ins w:id="6786" w:author="ST1" w:date="2020-09-23T16:21:00Z"/>
                <w:del w:id="6787" w:author="阿毛" w:date="2021-05-21T17:50:00Z"/>
                <w:rFonts w:ascii="標楷體" w:eastAsia="標楷體" w:hAnsi="標楷體"/>
              </w:rPr>
            </w:pPr>
            <w:ins w:id="6788" w:author="ST1" w:date="2020-09-23T16:21:00Z">
              <w:del w:id="678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26CDC508" w14:textId="302AF7A1" w:rsidR="008277A7" w:rsidRPr="00CA6569" w:rsidDel="007154E3" w:rsidRDefault="008277A7" w:rsidP="008277A7">
            <w:pPr>
              <w:jc w:val="center"/>
              <w:rPr>
                <w:ins w:id="6790" w:author="ST1" w:date="2020-09-23T16:21:00Z"/>
                <w:del w:id="6791" w:author="阿毛" w:date="2021-05-21T17:50:00Z"/>
                <w:rFonts w:ascii="標楷體" w:eastAsia="標楷體" w:hAnsi="標楷體"/>
              </w:rPr>
            </w:pPr>
            <w:ins w:id="6792" w:author="ST1" w:date="2020-09-23T16:21:00Z">
              <w:del w:id="679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3F0C8360" w14:textId="4867A16E" w:rsidR="008277A7" w:rsidRPr="00CA6569" w:rsidDel="007154E3" w:rsidRDefault="008277A7" w:rsidP="008277A7">
            <w:pPr>
              <w:rPr>
                <w:ins w:id="6794" w:author="ST1" w:date="2020-09-23T16:21:00Z"/>
                <w:del w:id="6795" w:author="阿毛" w:date="2021-05-21T17:50:00Z"/>
                <w:rFonts w:ascii="標楷體" w:eastAsia="標楷體" w:hAnsi="標楷體"/>
              </w:rPr>
            </w:pPr>
            <w:ins w:id="6796" w:author="ST1" w:date="2020-09-23T16:21:00Z">
              <w:del w:id="679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8277A7" w:rsidRPr="00CA6569" w:rsidDel="007154E3" w14:paraId="7A04DF1E" w14:textId="086E7F64" w:rsidTr="008277A7">
        <w:trPr>
          <w:trHeight w:val="244"/>
          <w:jc w:val="center"/>
          <w:ins w:id="6798" w:author="ST1" w:date="2020-09-23T16:21:00Z"/>
          <w:del w:id="6799" w:author="阿毛" w:date="2021-05-21T17:50:00Z"/>
        </w:trPr>
        <w:tc>
          <w:tcPr>
            <w:tcW w:w="482" w:type="dxa"/>
            <w:vMerge/>
          </w:tcPr>
          <w:p w14:paraId="7654499F" w14:textId="4710F226" w:rsidR="008277A7" w:rsidRPr="00CA6569" w:rsidDel="007154E3" w:rsidRDefault="008277A7" w:rsidP="008277A7">
            <w:pPr>
              <w:rPr>
                <w:ins w:id="6800" w:author="ST1" w:date="2020-09-23T16:21:00Z"/>
                <w:del w:id="6801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1A993D65" w14:textId="70267232" w:rsidR="008277A7" w:rsidRPr="00CA6569" w:rsidDel="007154E3" w:rsidRDefault="008277A7" w:rsidP="008277A7">
            <w:pPr>
              <w:rPr>
                <w:ins w:id="6802" w:author="ST1" w:date="2020-09-23T16:21:00Z"/>
                <w:del w:id="6803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03D4FD13" w14:textId="7755B573" w:rsidR="008277A7" w:rsidRPr="00CA6569" w:rsidDel="007154E3" w:rsidRDefault="008277A7" w:rsidP="008277A7">
            <w:pPr>
              <w:rPr>
                <w:ins w:id="6804" w:author="ST1" w:date="2020-09-23T16:21:00Z"/>
                <w:del w:id="6805" w:author="阿毛" w:date="2021-05-21T17:50:00Z"/>
                <w:rFonts w:ascii="標楷體" w:eastAsia="標楷體" w:hAnsi="標楷體"/>
              </w:rPr>
            </w:pPr>
            <w:ins w:id="6806" w:author="ST1" w:date="2020-09-23T16:21:00Z">
              <w:del w:id="6807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CFD69EB" w14:textId="77490A94" w:rsidR="008277A7" w:rsidRPr="00CA6569" w:rsidDel="007154E3" w:rsidRDefault="008277A7" w:rsidP="008277A7">
            <w:pPr>
              <w:rPr>
                <w:ins w:id="6808" w:author="ST1" w:date="2020-09-23T16:21:00Z"/>
                <w:del w:id="6809" w:author="阿毛" w:date="2021-05-21T17:50:00Z"/>
                <w:rFonts w:ascii="標楷體" w:eastAsia="標楷體" w:hAnsi="標楷體"/>
              </w:rPr>
            </w:pPr>
            <w:ins w:id="6810" w:author="ST1" w:date="2020-09-23T16:21:00Z">
              <w:del w:id="681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40D50FB2" w14:textId="38B5E230" w:rsidR="008277A7" w:rsidRPr="00CA6569" w:rsidDel="007154E3" w:rsidRDefault="008277A7" w:rsidP="008277A7">
            <w:pPr>
              <w:rPr>
                <w:ins w:id="6812" w:author="ST1" w:date="2020-09-23T16:21:00Z"/>
                <w:del w:id="6813" w:author="阿毛" w:date="2021-05-21T17:50:00Z"/>
                <w:rFonts w:ascii="標楷體" w:eastAsia="標楷體" w:hAnsi="標楷體"/>
              </w:rPr>
            </w:pPr>
            <w:ins w:id="6814" w:author="ST1" w:date="2020-09-23T16:21:00Z">
              <w:del w:id="681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48C809C3" w14:textId="53F83103" w:rsidR="008277A7" w:rsidRPr="00CA6569" w:rsidDel="007154E3" w:rsidRDefault="008277A7" w:rsidP="008277A7">
            <w:pPr>
              <w:rPr>
                <w:ins w:id="6816" w:author="ST1" w:date="2020-09-23T16:21:00Z"/>
                <w:del w:id="6817" w:author="阿毛" w:date="2021-05-21T17:50:00Z"/>
                <w:rFonts w:ascii="標楷體" w:eastAsia="標楷體" w:hAnsi="標楷體"/>
              </w:rPr>
            </w:pPr>
            <w:ins w:id="6818" w:author="ST1" w:date="2020-09-23T16:21:00Z">
              <w:del w:id="681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3D2B5F79" w14:textId="233E5B47" w:rsidR="008277A7" w:rsidRPr="00CA6569" w:rsidDel="007154E3" w:rsidRDefault="008277A7" w:rsidP="008277A7">
            <w:pPr>
              <w:rPr>
                <w:ins w:id="6820" w:author="ST1" w:date="2020-09-23T16:21:00Z"/>
                <w:del w:id="6821" w:author="阿毛" w:date="2021-05-21T17:50:00Z"/>
                <w:rFonts w:ascii="標楷體" w:eastAsia="標楷體" w:hAnsi="標楷體"/>
              </w:rPr>
            </w:pPr>
            <w:ins w:id="6822" w:author="ST1" w:date="2020-09-23T16:21:00Z">
              <w:del w:id="682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43FA726F" w14:textId="2A408657" w:rsidR="008277A7" w:rsidRPr="00CA6569" w:rsidDel="007154E3" w:rsidRDefault="008277A7" w:rsidP="008277A7">
            <w:pPr>
              <w:rPr>
                <w:ins w:id="6824" w:author="ST1" w:date="2020-09-23T16:21:00Z"/>
                <w:del w:id="6825" w:author="阿毛" w:date="2021-05-21T17:50:00Z"/>
                <w:rFonts w:ascii="標楷體" w:eastAsia="標楷體" w:hAnsi="標楷體"/>
              </w:rPr>
            </w:pPr>
          </w:p>
        </w:tc>
      </w:tr>
      <w:tr w:rsidR="008277A7" w:rsidRPr="00CA6569" w:rsidDel="007154E3" w14:paraId="2ED87466" w14:textId="13A70EAE" w:rsidTr="008277A7">
        <w:trPr>
          <w:trHeight w:val="291"/>
          <w:jc w:val="center"/>
          <w:ins w:id="6826" w:author="ST1" w:date="2020-09-23T16:21:00Z"/>
          <w:del w:id="6827" w:author="阿毛" w:date="2021-05-21T17:50:00Z"/>
        </w:trPr>
        <w:tc>
          <w:tcPr>
            <w:tcW w:w="482" w:type="dxa"/>
          </w:tcPr>
          <w:p w14:paraId="27F07717" w14:textId="03CA39BC" w:rsidR="008277A7" w:rsidRPr="00CA6569" w:rsidDel="007154E3" w:rsidRDefault="008277A7" w:rsidP="008277A7">
            <w:pPr>
              <w:rPr>
                <w:ins w:id="6828" w:author="ST1" w:date="2020-09-23T16:21:00Z"/>
                <w:del w:id="6829" w:author="阿毛" w:date="2021-05-21T17:50:00Z"/>
                <w:rFonts w:ascii="標楷體" w:eastAsia="標楷體" w:hAnsi="標楷體"/>
              </w:rPr>
            </w:pPr>
            <w:ins w:id="6830" w:author="ST1" w:date="2020-09-23T16:21:00Z">
              <w:del w:id="683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4F156421" w14:textId="58F32AD7" w:rsidR="008277A7" w:rsidRPr="00CA6569" w:rsidDel="007154E3" w:rsidRDefault="008277A7" w:rsidP="008277A7">
            <w:pPr>
              <w:rPr>
                <w:ins w:id="6832" w:author="ST1" w:date="2020-09-23T16:21:00Z"/>
                <w:del w:id="6833" w:author="阿毛" w:date="2021-05-21T17:50:00Z"/>
                <w:rFonts w:ascii="標楷體" w:eastAsia="標楷體" w:hAnsi="標楷體"/>
              </w:rPr>
            </w:pPr>
            <w:ins w:id="6834" w:author="ST1" w:date="2020-09-23T16:21:00Z">
              <w:del w:id="683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02AF175D" w14:textId="5E7D04CA" w:rsidR="008277A7" w:rsidRPr="00CA6569" w:rsidDel="007154E3" w:rsidRDefault="008277A7" w:rsidP="008277A7">
            <w:pPr>
              <w:rPr>
                <w:ins w:id="6836" w:author="ST1" w:date="2020-09-23T16:21:00Z"/>
                <w:del w:id="6837" w:author="阿毛" w:date="2021-05-21T17:50:00Z"/>
                <w:rFonts w:ascii="標楷體" w:eastAsia="標楷體" w:hAnsi="標楷體" w:cs="新細明體"/>
              </w:rPr>
            </w:pPr>
            <w:ins w:id="6838" w:author="ST1" w:date="2020-09-23T16:21:00Z">
              <w:del w:id="6839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220084E" w14:textId="5B895FF1" w:rsidR="008277A7" w:rsidRPr="00CA6569" w:rsidDel="007154E3" w:rsidRDefault="008277A7" w:rsidP="008277A7">
            <w:pPr>
              <w:rPr>
                <w:ins w:id="6840" w:author="ST1" w:date="2020-09-23T16:21:00Z"/>
                <w:del w:id="6841" w:author="阿毛" w:date="2021-05-21T17:50:00Z"/>
                <w:rFonts w:ascii="標楷體" w:eastAsia="標楷體" w:hAnsi="標楷體"/>
              </w:rPr>
            </w:pPr>
            <w:ins w:id="6842" w:author="ST1" w:date="2020-09-23T16:21:00Z">
              <w:del w:id="6843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71EB50AE" w14:textId="40328FAB" w:rsidR="008277A7" w:rsidRPr="00CA6569" w:rsidDel="007154E3" w:rsidRDefault="008277A7" w:rsidP="008277A7">
            <w:pPr>
              <w:rPr>
                <w:ins w:id="6844" w:author="ST1" w:date="2020-09-23T16:21:00Z"/>
                <w:del w:id="684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B832AD4" w14:textId="1C8BF257" w:rsidR="008277A7" w:rsidRPr="00CA6569" w:rsidDel="007154E3" w:rsidRDefault="008277A7" w:rsidP="008277A7">
            <w:pPr>
              <w:rPr>
                <w:ins w:id="6846" w:author="ST1" w:date="2020-09-23T16:21:00Z"/>
                <w:del w:id="6847" w:author="阿毛" w:date="2021-05-21T17:50:00Z"/>
                <w:rFonts w:ascii="標楷體" w:eastAsia="標楷體" w:hAnsi="標楷體"/>
              </w:rPr>
            </w:pPr>
            <w:ins w:id="6848" w:author="ST1" w:date="2020-09-23T16:21:00Z">
              <w:del w:id="684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20EFE87" w14:textId="3FDCB937" w:rsidR="008277A7" w:rsidRPr="00CA6569" w:rsidDel="007154E3" w:rsidRDefault="008277A7" w:rsidP="008277A7">
            <w:pPr>
              <w:rPr>
                <w:ins w:id="6850" w:author="ST1" w:date="2020-09-23T16:21:00Z"/>
                <w:del w:id="685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34475018" w14:textId="5D474ECE" w:rsidR="008277A7" w:rsidRPr="00CA6569" w:rsidDel="007154E3" w:rsidRDefault="008277A7" w:rsidP="008277A7">
            <w:pPr>
              <w:rPr>
                <w:ins w:id="6852" w:author="ST1" w:date="2020-09-23T16:21:00Z"/>
                <w:del w:id="6853" w:author="阿毛" w:date="2021-05-21T17:50:00Z"/>
                <w:rFonts w:ascii="標楷體" w:eastAsia="標楷體" w:hAnsi="標楷體"/>
              </w:rPr>
            </w:pPr>
            <w:ins w:id="6854" w:author="ST1" w:date="2020-09-23T16:21:00Z">
              <w:del w:id="685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8277A7" w:rsidRPr="00E058D3" w:rsidDel="007154E3" w14:paraId="007A06A7" w14:textId="30244FFC" w:rsidTr="008277A7">
        <w:trPr>
          <w:trHeight w:val="291"/>
          <w:jc w:val="center"/>
          <w:ins w:id="6856" w:author="ST1" w:date="2020-09-23T16:21:00Z"/>
          <w:del w:id="6857" w:author="阿毛" w:date="2021-05-21T17:50:00Z"/>
        </w:trPr>
        <w:tc>
          <w:tcPr>
            <w:tcW w:w="482" w:type="dxa"/>
          </w:tcPr>
          <w:p w14:paraId="40F63210" w14:textId="6DE7CBB4" w:rsidR="008277A7" w:rsidRPr="00CA6569" w:rsidDel="007154E3" w:rsidRDefault="008277A7" w:rsidP="008277A7">
            <w:pPr>
              <w:rPr>
                <w:ins w:id="6858" w:author="ST1" w:date="2020-09-23T16:21:00Z"/>
                <w:del w:id="6859" w:author="阿毛" w:date="2021-05-21T17:50:00Z"/>
                <w:rFonts w:ascii="標楷體" w:eastAsia="標楷體" w:hAnsi="標楷體"/>
              </w:rPr>
            </w:pPr>
            <w:ins w:id="6860" w:author="ST1" w:date="2020-09-23T16:21:00Z">
              <w:del w:id="686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3FEB74D1" w14:textId="46BEE4F0" w:rsidR="008277A7" w:rsidRPr="00CA6569" w:rsidDel="007154E3" w:rsidRDefault="008277A7" w:rsidP="008277A7">
            <w:pPr>
              <w:rPr>
                <w:ins w:id="6862" w:author="ST1" w:date="2020-09-23T16:21:00Z"/>
                <w:del w:id="6863" w:author="阿毛" w:date="2021-05-21T17:50:00Z"/>
                <w:rFonts w:ascii="標楷體" w:eastAsia="標楷體" w:hAnsi="標楷體"/>
              </w:rPr>
            </w:pPr>
            <w:ins w:id="6864" w:author="ST1" w:date="2020-09-23T16:21:00Z">
              <w:del w:id="6865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46ED4A12" w14:textId="4EF3E703" w:rsidR="008277A7" w:rsidRPr="00CA6569" w:rsidDel="007154E3" w:rsidRDefault="008277A7" w:rsidP="008277A7">
            <w:pPr>
              <w:rPr>
                <w:ins w:id="6866" w:author="ST1" w:date="2020-09-23T16:21:00Z"/>
                <w:del w:id="6867" w:author="阿毛" w:date="2021-05-21T17:50:00Z"/>
                <w:rFonts w:ascii="標楷體" w:eastAsia="標楷體" w:hAnsi="標楷體" w:cs="新細明體"/>
              </w:rPr>
            </w:pPr>
            <w:ins w:id="6868" w:author="ST1" w:date="2020-09-23T16:21:00Z">
              <w:del w:id="6869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183F6DB5" w14:textId="7DF22E7C" w:rsidR="008277A7" w:rsidRPr="00CA6569" w:rsidDel="007154E3" w:rsidRDefault="008277A7" w:rsidP="008277A7">
            <w:pPr>
              <w:rPr>
                <w:ins w:id="6870" w:author="ST1" w:date="2020-09-23T16:21:00Z"/>
                <w:del w:id="6871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54607213" w14:textId="4EEE476D" w:rsidR="008277A7" w:rsidRPr="00CA6569" w:rsidDel="007154E3" w:rsidRDefault="008277A7" w:rsidP="008277A7">
            <w:pPr>
              <w:rPr>
                <w:ins w:id="6872" w:author="ST1" w:date="2020-09-23T16:21:00Z"/>
                <w:del w:id="687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3051B05" w14:textId="26370E85" w:rsidR="008277A7" w:rsidRPr="00CA6569" w:rsidDel="007154E3" w:rsidRDefault="008277A7" w:rsidP="008277A7">
            <w:pPr>
              <w:rPr>
                <w:ins w:id="6874" w:author="ST1" w:date="2020-09-23T16:21:00Z"/>
                <w:del w:id="687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5EA59AB" w14:textId="2934C9B4" w:rsidR="008277A7" w:rsidRPr="00CA6569" w:rsidDel="007154E3" w:rsidRDefault="008277A7" w:rsidP="008277A7">
            <w:pPr>
              <w:rPr>
                <w:ins w:id="6876" w:author="ST1" w:date="2020-09-23T16:21:00Z"/>
                <w:del w:id="6877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A7EE091" w14:textId="4895A694" w:rsidR="008277A7" w:rsidRPr="00CA6569" w:rsidDel="007154E3" w:rsidRDefault="00680D0A" w:rsidP="008277A7">
            <w:pPr>
              <w:rPr>
                <w:ins w:id="6878" w:author="ST1" w:date="2020-09-23T16:21:00Z"/>
                <w:del w:id="6879" w:author="阿毛" w:date="2021-05-21T17:50:00Z"/>
                <w:rFonts w:ascii="標楷體" w:eastAsia="標楷體" w:hAnsi="標楷體"/>
              </w:rPr>
            </w:pPr>
            <w:ins w:id="6880" w:author="ST1" w:date="2020-09-23T16:25:00Z">
              <w:del w:id="688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不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輸入</w:delText>
                </w:r>
                <w:r w:rsidDel="007154E3">
                  <w:rPr>
                    <w:rFonts w:ascii="標楷體" w:eastAsia="標楷體" w:hAnsi="標楷體" w:hint="eastAsia"/>
                  </w:rPr>
                  <w:delText>時表示</w:delText>
                </w:r>
              </w:del>
            </w:ins>
            <w:ins w:id="6882" w:author="ST1" w:date="2020-09-23T16:26:00Z">
              <w:del w:id="688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列印當次全部戶號</w:delText>
                </w:r>
              </w:del>
            </w:ins>
          </w:p>
        </w:tc>
      </w:tr>
      <w:tr w:rsidR="008277A7" w:rsidRPr="00E058D3" w:rsidDel="007154E3" w14:paraId="0954C2A9" w14:textId="53E8CECC" w:rsidTr="008277A7">
        <w:trPr>
          <w:trHeight w:val="291"/>
          <w:jc w:val="center"/>
          <w:ins w:id="6884" w:author="ST1" w:date="2020-09-23T16:21:00Z"/>
          <w:del w:id="6885" w:author="阿毛" w:date="2021-05-21T17:50:00Z"/>
        </w:trPr>
        <w:tc>
          <w:tcPr>
            <w:tcW w:w="482" w:type="dxa"/>
          </w:tcPr>
          <w:p w14:paraId="645DDE54" w14:textId="0C932CC7" w:rsidR="008277A7" w:rsidRPr="00CA6569" w:rsidDel="007154E3" w:rsidRDefault="008277A7" w:rsidP="008277A7">
            <w:pPr>
              <w:rPr>
                <w:ins w:id="6886" w:author="ST1" w:date="2020-09-23T16:21:00Z"/>
                <w:del w:id="6887" w:author="阿毛" w:date="2021-05-21T17:50:00Z"/>
                <w:rFonts w:ascii="標楷體" w:eastAsia="標楷體" w:hAnsi="標楷體"/>
              </w:rPr>
            </w:pPr>
            <w:ins w:id="6888" w:author="ST1" w:date="2020-09-23T16:21:00Z">
              <w:del w:id="6889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0027160F" w14:textId="05298093" w:rsidR="008277A7" w:rsidRPr="00502E05" w:rsidDel="007154E3" w:rsidRDefault="008277A7" w:rsidP="008277A7">
            <w:pPr>
              <w:rPr>
                <w:ins w:id="6890" w:author="ST1" w:date="2020-09-23T16:21:00Z"/>
                <w:del w:id="6891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685FEB5" w14:textId="2436364F" w:rsidR="008277A7" w:rsidRPr="00362205" w:rsidDel="007154E3" w:rsidRDefault="008277A7" w:rsidP="008277A7">
            <w:pPr>
              <w:rPr>
                <w:ins w:id="6892" w:author="ST1" w:date="2020-09-23T16:21:00Z"/>
                <w:del w:id="6893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0D896DFA" w14:textId="4ECE434C" w:rsidR="008277A7" w:rsidRPr="00CA6569" w:rsidDel="007154E3" w:rsidRDefault="008277A7" w:rsidP="008277A7">
            <w:pPr>
              <w:rPr>
                <w:ins w:id="6894" w:author="ST1" w:date="2020-09-23T16:21:00Z"/>
                <w:del w:id="6895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6C4CDA39" w14:textId="59F8A934" w:rsidR="008277A7" w:rsidRPr="00CA6569" w:rsidDel="007154E3" w:rsidRDefault="008277A7" w:rsidP="008277A7">
            <w:pPr>
              <w:rPr>
                <w:ins w:id="6896" w:author="ST1" w:date="2020-09-23T16:21:00Z"/>
                <w:del w:id="689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5B5CA4B5" w14:textId="33800DA1" w:rsidR="008277A7" w:rsidRPr="00CA6569" w:rsidDel="007154E3" w:rsidRDefault="008277A7" w:rsidP="008277A7">
            <w:pPr>
              <w:rPr>
                <w:ins w:id="6898" w:author="ST1" w:date="2020-09-23T16:21:00Z"/>
                <w:del w:id="689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C279218" w14:textId="529795E1" w:rsidR="008277A7" w:rsidRPr="00CA6569" w:rsidDel="007154E3" w:rsidRDefault="008277A7" w:rsidP="008277A7">
            <w:pPr>
              <w:rPr>
                <w:ins w:id="6900" w:author="ST1" w:date="2020-09-23T16:21:00Z"/>
                <w:del w:id="690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51C4A21" w14:textId="1C5DC204" w:rsidR="008277A7" w:rsidRPr="00CA6569" w:rsidDel="007154E3" w:rsidRDefault="008277A7" w:rsidP="008277A7">
            <w:pPr>
              <w:rPr>
                <w:ins w:id="6902" w:author="ST1" w:date="2020-09-23T16:21:00Z"/>
                <w:del w:id="6903" w:author="阿毛" w:date="2021-05-21T17:50:00Z"/>
                <w:rFonts w:ascii="標楷體" w:eastAsia="標楷體" w:hAnsi="標楷體"/>
              </w:rPr>
            </w:pPr>
          </w:p>
        </w:tc>
      </w:tr>
    </w:tbl>
    <w:p w14:paraId="13BC8BBD" w14:textId="25523C8E" w:rsidR="008277A7" w:rsidDel="007154E3" w:rsidRDefault="008277A7" w:rsidP="008277A7">
      <w:pPr>
        <w:rPr>
          <w:ins w:id="6904" w:author="ST1" w:date="2020-09-23T16:21:00Z"/>
          <w:del w:id="6905" w:author="阿毛" w:date="2021-05-21T17:50:00Z"/>
        </w:rPr>
      </w:pPr>
    </w:p>
    <w:p w14:paraId="434989EE" w14:textId="2620CEC0" w:rsidR="008277A7" w:rsidRPr="00BB5548" w:rsidDel="007154E3" w:rsidRDefault="008277A7" w:rsidP="008277A7">
      <w:pPr>
        <w:pStyle w:val="42"/>
        <w:spacing w:after="72"/>
        <w:ind w:leftChars="0" w:left="0"/>
        <w:rPr>
          <w:ins w:id="6906" w:author="ST1" w:date="2020-09-23T16:21:00Z"/>
          <w:del w:id="6907" w:author="阿毛" w:date="2021-05-21T17:50:00Z"/>
          <w:rFonts w:ascii="標楷體" w:hAnsi="標楷體"/>
        </w:rPr>
      </w:pPr>
      <w:ins w:id="6908" w:author="ST1" w:date="2020-09-23T16:21:00Z">
        <w:del w:id="6909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6910" w:author="ST1" w:date="2020-09-23T16:22:00Z">
        <w:del w:id="6911" w:author="阿毛" w:date="2021-05-21T17:50:00Z">
          <w:r w:rsidR="00680D0A" w:rsidRPr="00680D0A" w:rsidDel="007154E3">
            <w:rPr>
              <w:rFonts w:ascii="標楷體" w:hAnsi="標楷體" w:hint="eastAsia"/>
            </w:rPr>
            <w:delText>火險及地震險保費繳款通知單</w:delText>
          </w:r>
        </w:del>
      </w:ins>
    </w:p>
    <w:p w14:paraId="773D591B" w14:textId="3AF0D0FA" w:rsidR="008277A7" w:rsidDel="007154E3" w:rsidRDefault="008277A7" w:rsidP="008277A7">
      <w:pPr>
        <w:rPr>
          <w:ins w:id="6912" w:author="ST1" w:date="2020-09-23T16:21:00Z"/>
          <w:del w:id="6913" w:author="阿毛" w:date="2021-05-21T17:50:00Z"/>
        </w:rPr>
      </w:pPr>
      <w:ins w:id="6914" w:author="ST1" w:date="2020-09-23T16:21:00Z">
        <w:del w:id="6915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6916" w:author="ST1" w:date="2020-09-23T16:24:00Z">
        <w:del w:id="6917" w:author="阿毛" w:date="2021-05-21T17:50:00Z">
          <w:r w:rsidR="00680D0A" w:rsidDel="007154E3">
            <w:rPr>
              <w:rFonts w:ascii="標楷體" w:eastAsia="標楷體" w:hAnsi="標楷體"/>
            </w:rPr>
            <w:object w:dxaOrig="1534" w:dyaOrig="1057" w14:anchorId="2A54DC15">
              <v:shape id="_x0000_i1050" type="#_x0000_t75" style="width:76pt;height:52pt" o:ole="">
                <v:imagedata r:id="rId89" o:title=""/>
              </v:shape>
              <o:OLEObject Type="Embed" ProgID="AcroExch.Document.DC" ShapeID="_x0000_i1050" DrawAspect="Icon" ObjectID="_1701160139" r:id="rId90"/>
            </w:object>
          </w:r>
        </w:del>
      </w:ins>
    </w:p>
    <w:p w14:paraId="2FAF4D34" w14:textId="438DEC0C" w:rsidR="007A1EC8" w:rsidDel="007154E3" w:rsidRDefault="007A1EC8" w:rsidP="00A60685">
      <w:pPr>
        <w:rPr>
          <w:del w:id="6918" w:author="阿毛" w:date="2021-05-21T17:50:00Z"/>
        </w:rPr>
      </w:pPr>
    </w:p>
    <w:p w14:paraId="72ABF165" w14:textId="29C64D91" w:rsidR="006F422C" w:rsidRPr="00076CB4" w:rsidDel="007154E3" w:rsidRDefault="00076CB4">
      <w:pPr>
        <w:pStyle w:val="3"/>
        <w:numPr>
          <w:ilvl w:val="2"/>
          <w:numId w:val="6"/>
        </w:numPr>
        <w:rPr>
          <w:del w:id="6919" w:author="阿毛" w:date="2021-05-21T17:50:00Z"/>
          <w:rFonts w:ascii="標楷體" w:hAnsi="標楷體"/>
        </w:rPr>
      </w:pPr>
      <w:del w:id="6920" w:author="阿毛" w:date="2021-05-21T17:50:00Z">
        <w:r w:rsidDel="007154E3">
          <w:br w:type="page"/>
        </w:r>
        <w:r w:rsidR="006F422C" w:rsidRPr="00076CB4" w:rsidDel="007154E3">
          <w:rPr>
            <w:rFonts w:ascii="標楷體" w:hAnsi="標楷體"/>
          </w:rPr>
          <w:delText>L9</w:delText>
        </w:r>
        <w:r w:rsidR="006F422C" w:rsidRPr="00076CB4" w:rsidDel="007154E3">
          <w:rPr>
            <w:rFonts w:ascii="標楷體" w:hAnsi="標楷體" w:hint="eastAsia"/>
          </w:rPr>
          <w:delText>801日報</w:delText>
        </w:r>
      </w:del>
    </w:p>
    <w:p w14:paraId="4958A853" w14:textId="3DAA0458" w:rsidR="006F422C" w:rsidRPr="00AB69BA" w:rsidDel="007154E3" w:rsidRDefault="006F422C">
      <w:pPr>
        <w:pStyle w:val="3"/>
        <w:numPr>
          <w:ilvl w:val="2"/>
          <w:numId w:val="6"/>
        </w:numPr>
        <w:rPr>
          <w:del w:id="6921" w:author="阿毛" w:date="2021-05-21T17:50:00Z"/>
        </w:rPr>
        <w:pPrChange w:id="6922" w:author="阿毛" w:date="2021-05-21T17:50:00Z">
          <w:pPr>
            <w:pStyle w:val="a"/>
          </w:pPr>
        </w:pPrChange>
      </w:pPr>
      <w:del w:id="6923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0C4B3CC" w14:textId="08F2A1F8" w:rsidTr="00F4398B">
        <w:trPr>
          <w:trHeight w:val="277"/>
          <w:del w:id="692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3E6313" w14:textId="7ADEB1E8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25" w:author="阿毛" w:date="2021-05-21T17:50:00Z"/>
                <w:rFonts w:ascii="標楷體" w:hAnsi="標楷體"/>
              </w:rPr>
              <w:pPrChange w:id="6926" w:author="阿毛" w:date="2021-05-21T17:50:00Z">
                <w:pPr/>
              </w:pPrChange>
            </w:pPr>
            <w:del w:id="6927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6BB176" w14:textId="045F450E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28" w:author="阿毛" w:date="2021-05-21T17:50:00Z"/>
                <w:rFonts w:ascii="標楷體" w:hAnsi="標楷體"/>
              </w:rPr>
              <w:pPrChange w:id="6929" w:author="阿毛" w:date="2021-05-21T17:50:00Z">
                <w:pPr/>
              </w:pPrChange>
            </w:pPr>
            <w:del w:id="6930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每日例行日報表</w:delText>
              </w:r>
            </w:del>
          </w:p>
          <w:p w14:paraId="5383C260" w14:textId="6C1551D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31" w:author="阿毛" w:date="2021-05-21T17:50:00Z"/>
                <w:rFonts w:ascii="標楷體" w:hAnsi="標楷體"/>
              </w:rPr>
              <w:pPrChange w:id="6932" w:author="阿毛" w:date="2021-05-21T17:50:00Z">
                <w:pPr/>
              </w:pPrChange>
            </w:pPr>
            <w:del w:id="6933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34F898C5" w14:textId="32602DA7" w:rsidTr="00F4398B">
        <w:trPr>
          <w:trHeight w:val="277"/>
          <w:del w:id="693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324133" w14:textId="2B09521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35" w:author="阿毛" w:date="2021-05-21T17:50:00Z"/>
                <w:rFonts w:ascii="標楷體" w:hAnsi="標楷體"/>
              </w:rPr>
              <w:pPrChange w:id="6936" w:author="阿毛" w:date="2021-05-21T17:50:00Z">
                <w:pPr/>
              </w:pPrChange>
            </w:pPr>
            <w:del w:id="6937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FBFBD3" w14:textId="1F9F03C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38" w:author="阿毛" w:date="2021-05-21T17:50:00Z"/>
                <w:rFonts w:ascii="標楷體" w:hAnsi="標楷體"/>
              </w:rPr>
              <w:pPrChange w:id="6939" w:author="阿毛" w:date="2021-05-21T17:50:00Z">
                <w:pPr/>
              </w:pPrChange>
            </w:pPr>
          </w:p>
        </w:tc>
      </w:tr>
      <w:tr w:rsidR="006F422C" w:rsidRPr="00AB69BA" w:rsidDel="007154E3" w14:paraId="05CC962B" w14:textId="1E6E2D22" w:rsidTr="00F4398B">
        <w:trPr>
          <w:trHeight w:val="773"/>
          <w:del w:id="694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0987E5" w14:textId="23D496B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41" w:author="阿毛" w:date="2021-05-21T17:50:00Z"/>
                <w:rFonts w:ascii="標楷體" w:hAnsi="標楷體"/>
              </w:rPr>
              <w:pPrChange w:id="6942" w:author="阿毛" w:date="2021-05-21T17:50:00Z">
                <w:pPr/>
              </w:pPrChange>
            </w:pPr>
            <w:del w:id="6943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AF3D39" w14:textId="2DA7EE5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44" w:author="阿毛" w:date="2021-05-21T17:50:00Z"/>
                <w:rFonts w:ascii="標楷體" w:hAnsi="標楷體"/>
              </w:rPr>
              <w:pPrChange w:id="6945" w:author="阿毛" w:date="2021-05-21T17:50:00Z">
                <w:pPr/>
              </w:pPrChange>
            </w:pPr>
          </w:p>
        </w:tc>
      </w:tr>
      <w:tr w:rsidR="006F422C" w:rsidRPr="00AB69BA" w:rsidDel="007154E3" w14:paraId="776D66A6" w14:textId="174D53D6" w:rsidTr="00F4398B">
        <w:trPr>
          <w:trHeight w:val="321"/>
          <w:del w:id="694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A996A9" w14:textId="67EF179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47" w:author="阿毛" w:date="2021-05-21T17:50:00Z"/>
                <w:rFonts w:ascii="標楷體" w:hAnsi="標楷體"/>
              </w:rPr>
              <w:pPrChange w:id="6948" w:author="阿毛" w:date="2021-05-21T17:50:00Z">
                <w:pPr/>
              </w:pPrChange>
            </w:pPr>
            <w:del w:id="6949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059D39" w14:textId="5A695E23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50" w:author="阿毛" w:date="2021-05-21T17:50:00Z"/>
                <w:rFonts w:ascii="標楷體" w:hAnsi="標楷體"/>
              </w:rPr>
              <w:pPrChange w:id="6951" w:author="阿毛" w:date="2021-05-21T17:50:00Z">
                <w:pPr/>
              </w:pPrChange>
            </w:pPr>
          </w:p>
        </w:tc>
      </w:tr>
      <w:tr w:rsidR="006F422C" w:rsidRPr="00AB69BA" w:rsidDel="007154E3" w14:paraId="53E2AC6C" w14:textId="7DBE6F6B" w:rsidTr="00F4398B">
        <w:trPr>
          <w:trHeight w:val="1311"/>
          <w:del w:id="695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07F16E" w14:textId="70B8F95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53" w:author="阿毛" w:date="2021-05-21T17:50:00Z"/>
                <w:rFonts w:ascii="標楷體" w:hAnsi="標楷體"/>
              </w:rPr>
              <w:pPrChange w:id="6954" w:author="阿毛" w:date="2021-05-21T17:50:00Z">
                <w:pPr/>
              </w:pPrChange>
            </w:pPr>
            <w:del w:id="6955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C5DE01" w14:textId="03415DF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56" w:author="阿毛" w:date="2021-05-21T17:50:00Z"/>
                <w:rFonts w:ascii="標楷體" w:hAnsi="標楷體"/>
              </w:rPr>
              <w:pPrChange w:id="6957" w:author="阿毛" w:date="2021-05-21T17:50:00Z">
                <w:pPr/>
              </w:pPrChange>
            </w:pPr>
          </w:p>
        </w:tc>
      </w:tr>
      <w:tr w:rsidR="006F422C" w:rsidRPr="00AB69BA" w:rsidDel="007154E3" w14:paraId="0A0D1B73" w14:textId="643B857A" w:rsidTr="00F4398B">
        <w:trPr>
          <w:trHeight w:val="278"/>
          <w:del w:id="695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7FD4" w14:textId="676D4F6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59" w:author="阿毛" w:date="2021-05-21T17:50:00Z"/>
                <w:rFonts w:ascii="標楷體" w:hAnsi="標楷體"/>
              </w:rPr>
              <w:pPrChange w:id="6960" w:author="阿毛" w:date="2021-05-21T17:50:00Z">
                <w:pPr/>
              </w:pPrChange>
            </w:pPr>
            <w:del w:id="6961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1DC4A0" w14:textId="678B40A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62" w:author="阿毛" w:date="2021-05-21T17:50:00Z"/>
                <w:rFonts w:ascii="標楷體" w:hAnsi="標楷體"/>
              </w:rPr>
              <w:pPrChange w:id="6963" w:author="阿毛" w:date="2021-05-21T17:50:00Z">
                <w:pPr/>
              </w:pPrChange>
            </w:pPr>
          </w:p>
        </w:tc>
      </w:tr>
      <w:tr w:rsidR="006F422C" w:rsidRPr="00AB69BA" w:rsidDel="007154E3" w14:paraId="34BDD025" w14:textId="15D28875" w:rsidTr="00F4398B">
        <w:trPr>
          <w:trHeight w:val="358"/>
          <w:del w:id="696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E2BEC7" w14:textId="78F23D2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65" w:author="阿毛" w:date="2021-05-21T17:50:00Z"/>
                <w:rFonts w:ascii="標楷體" w:hAnsi="標楷體"/>
              </w:rPr>
              <w:pPrChange w:id="6966" w:author="阿毛" w:date="2021-05-21T17:50:00Z">
                <w:pPr/>
              </w:pPrChange>
            </w:pPr>
            <w:del w:id="6967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BDB462" w14:textId="00213A9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68" w:author="阿毛" w:date="2021-05-21T17:50:00Z"/>
                <w:rFonts w:ascii="標楷體" w:hAnsi="標楷體"/>
              </w:rPr>
              <w:pPrChange w:id="6969" w:author="阿毛" w:date="2021-05-21T17:50:00Z">
                <w:pPr/>
              </w:pPrChange>
            </w:pPr>
          </w:p>
        </w:tc>
      </w:tr>
      <w:tr w:rsidR="006F422C" w:rsidRPr="00AB69BA" w:rsidDel="007154E3" w14:paraId="35F7A7AD" w14:textId="78D5A0A8" w:rsidTr="00F4398B">
        <w:trPr>
          <w:trHeight w:val="278"/>
          <w:del w:id="697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E6EC49" w14:textId="13A9E398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71" w:author="阿毛" w:date="2021-05-21T17:50:00Z"/>
                <w:rFonts w:ascii="標楷體" w:hAnsi="標楷體"/>
              </w:rPr>
              <w:pPrChange w:id="6972" w:author="阿毛" w:date="2021-05-21T17:50:00Z">
                <w:pPr/>
              </w:pPrChange>
            </w:pPr>
            <w:del w:id="6973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03AC58" w14:textId="778D0A6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74" w:author="阿毛" w:date="2021-05-21T17:50:00Z"/>
                <w:rFonts w:ascii="標楷體" w:hAnsi="標楷體"/>
              </w:rPr>
              <w:pPrChange w:id="6975" w:author="阿毛" w:date="2021-05-21T17:50:00Z">
                <w:pPr/>
              </w:pPrChange>
            </w:pPr>
          </w:p>
        </w:tc>
      </w:tr>
    </w:tbl>
    <w:p w14:paraId="78E86D6A" w14:textId="36813B8D" w:rsidR="006F422C" w:rsidDel="007154E3" w:rsidRDefault="006F422C">
      <w:pPr>
        <w:pStyle w:val="3"/>
        <w:numPr>
          <w:ilvl w:val="2"/>
          <w:numId w:val="6"/>
        </w:numPr>
        <w:rPr>
          <w:del w:id="6976" w:author="阿毛" w:date="2021-05-21T17:50:00Z"/>
          <w:rFonts w:ascii="標楷體" w:hAnsi="標楷體"/>
        </w:rPr>
        <w:pPrChange w:id="6977" w:author="阿毛" w:date="2021-05-21T17:50:00Z">
          <w:pPr/>
        </w:pPrChange>
      </w:pPr>
    </w:p>
    <w:p w14:paraId="07BA65FC" w14:textId="3A3CBEA8" w:rsidR="0003749E" w:rsidDel="007154E3" w:rsidRDefault="0003749E">
      <w:pPr>
        <w:pStyle w:val="3"/>
        <w:numPr>
          <w:ilvl w:val="2"/>
          <w:numId w:val="6"/>
        </w:numPr>
        <w:rPr>
          <w:del w:id="6978" w:author="阿毛" w:date="2021-05-21T17:50:00Z"/>
          <w:rFonts w:ascii="標楷體" w:hAnsi="標楷體"/>
        </w:rPr>
        <w:pPrChange w:id="6979" w:author="阿毛" w:date="2021-05-21T17:50:00Z">
          <w:pPr>
            <w:widowControl/>
          </w:pPr>
        </w:pPrChange>
      </w:pPr>
      <w:del w:id="6980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14E72C5F" w14:textId="476B17CF" w:rsidR="0003749E" w:rsidRPr="00AB69BA" w:rsidDel="007154E3" w:rsidRDefault="0003749E">
      <w:pPr>
        <w:pStyle w:val="3"/>
        <w:numPr>
          <w:ilvl w:val="2"/>
          <w:numId w:val="6"/>
        </w:numPr>
        <w:rPr>
          <w:del w:id="6981" w:author="阿毛" w:date="2021-05-21T17:50:00Z"/>
          <w:rFonts w:ascii="標楷體" w:hAnsi="標楷體"/>
        </w:rPr>
        <w:pPrChange w:id="6982" w:author="阿毛" w:date="2021-05-21T17:50:00Z">
          <w:pPr/>
        </w:pPrChange>
      </w:pPr>
    </w:p>
    <w:p w14:paraId="039DF85B" w14:textId="4EA571A2" w:rsidR="006F422C" w:rsidRPr="00AB69BA" w:rsidDel="007154E3" w:rsidRDefault="006F422C">
      <w:pPr>
        <w:pStyle w:val="3"/>
        <w:numPr>
          <w:ilvl w:val="2"/>
          <w:numId w:val="6"/>
        </w:numPr>
        <w:rPr>
          <w:del w:id="6983" w:author="阿毛" w:date="2021-05-21T17:50:00Z"/>
        </w:rPr>
        <w:pPrChange w:id="6984" w:author="阿毛" w:date="2021-05-21T17:50:00Z">
          <w:pPr>
            <w:pStyle w:val="a"/>
          </w:pPr>
        </w:pPrChange>
      </w:pPr>
      <w:del w:id="6985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5E4D653E" w14:textId="301535B0" w:rsidR="006F422C" w:rsidRPr="00AB69BA" w:rsidDel="007154E3" w:rsidRDefault="006F422C">
      <w:pPr>
        <w:pStyle w:val="3"/>
        <w:numPr>
          <w:ilvl w:val="2"/>
          <w:numId w:val="6"/>
        </w:numPr>
        <w:rPr>
          <w:del w:id="6986" w:author="阿毛" w:date="2021-05-21T17:50:00Z"/>
          <w:rFonts w:ascii="標楷體" w:hAnsi="標楷體" w:cs="標楷體"/>
          <w:kern w:val="0"/>
          <w:szCs w:val="28"/>
        </w:rPr>
        <w:pPrChange w:id="6987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6988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</w:del>
    </w:p>
    <w:p w14:paraId="5A31DF7A" w14:textId="6EE212B3" w:rsidR="0079650A" w:rsidDel="007154E3" w:rsidRDefault="00EB300A">
      <w:pPr>
        <w:pStyle w:val="3"/>
        <w:numPr>
          <w:ilvl w:val="2"/>
          <w:numId w:val="6"/>
        </w:numPr>
        <w:rPr>
          <w:del w:id="6989" w:author="阿毛" w:date="2021-05-21T17:50:00Z"/>
        </w:rPr>
        <w:pPrChange w:id="6990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272" w:left="653" w:firstLine="0"/>
          </w:pPr>
        </w:pPrChange>
      </w:pPr>
      <w:del w:id="6991" w:author="阿毛" w:date="2021-05-21T17:50:00Z">
        <w:r w:rsidDel="007154E3">
          <w:rPr>
            <w:noProof/>
          </w:rPr>
          <w:drawing>
            <wp:inline distT="0" distB="0" distL="0" distR="0" wp14:anchorId="407DAD68" wp14:editId="30725236">
              <wp:extent cx="6076950" cy="2787650"/>
              <wp:effectExtent l="0" t="0" r="0" b="0"/>
              <wp:docPr id="2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076950" cy="278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65730FF" w14:textId="7917587F" w:rsidR="0003749E" w:rsidDel="007154E3" w:rsidRDefault="00937A2A">
      <w:pPr>
        <w:pStyle w:val="3"/>
        <w:numPr>
          <w:ilvl w:val="2"/>
          <w:numId w:val="6"/>
        </w:numPr>
        <w:rPr>
          <w:del w:id="6992" w:author="阿毛" w:date="2021-05-21T17:50:00Z"/>
        </w:rPr>
        <w:pPrChange w:id="6993" w:author="阿毛" w:date="2021-05-21T17:50:00Z">
          <w:pPr/>
        </w:pPrChange>
      </w:pPr>
      <w:ins w:id="6994" w:author="余家興" w:date="2020-01-21T14:06:00Z">
        <w:del w:id="6995" w:author="阿毛" w:date="2021-05-21T17:50:00Z">
          <w:r w:rsidRPr="00937A2A" w:rsidDel="007154E3">
            <w:rPr>
              <w:noProof/>
            </w:rPr>
            <w:drawing>
              <wp:inline distT="0" distB="0" distL="0" distR="0" wp14:anchorId="2CC8BCE2" wp14:editId="2C02E6B8">
                <wp:extent cx="6538197" cy="2628900"/>
                <wp:effectExtent l="0" t="0" r="0" b="0"/>
                <wp:docPr id="3" name="圖片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38197" cy="2628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19FF9323" w14:textId="1805B911" w:rsidR="00DD299A" w:rsidDel="007154E3" w:rsidRDefault="002D1BB4">
      <w:pPr>
        <w:pStyle w:val="3"/>
        <w:numPr>
          <w:ilvl w:val="2"/>
          <w:numId w:val="6"/>
        </w:numPr>
        <w:rPr>
          <w:del w:id="6996" w:author="阿毛" w:date="2021-05-21T17:50:00Z"/>
        </w:rPr>
        <w:pPrChange w:id="6997" w:author="阿毛" w:date="2021-05-21T17:50:00Z">
          <w:pPr/>
        </w:pPrChange>
      </w:pPr>
      <w:del w:id="6998" w:author="阿毛" w:date="2021-05-21T17:50:00Z">
        <w:r w:rsidRPr="00360B64" w:rsidDel="007154E3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360B64" w:rsidDel="007154E3">
          <w:rPr>
            <w:rFonts w:ascii="標楷體" w:hAnsi="標楷體"/>
            <w:color w:val="FF0000"/>
            <w:lang w:eastAsia="zh-HK"/>
          </w:rPr>
          <w:delText>: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取消報表[</w:delText>
        </w:r>
        <w:r w:rsidR="00DD299A" w:rsidRPr="001E674F" w:rsidDel="007154E3">
          <w:rPr>
            <w:rFonts w:ascii="標楷體" w:hAnsi="標楷體" w:hint="eastAsia"/>
            <w:color w:val="FF0000"/>
            <w:lang w:eastAsia="zh-HK"/>
          </w:rPr>
          <w:delText>放款會計科目明細表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]</w:delText>
        </w:r>
        <w:r w:rsidRPr="001E674F" w:rsidDel="007154E3">
          <w:rPr>
            <w:rFonts w:ascii="標楷體" w:hAnsi="標楷體"/>
            <w:color w:val="FF0000"/>
            <w:lang w:eastAsia="zh-HK"/>
          </w:rPr>
          <w:delText xml:space="preserve"> &amp;</w:delText>
        </w:r>
        <w:r w:rsidR="00DD299A" w:rsidRPr="001E674F" w:rsidDel="007154E3">
          <w:rPr>
            <w:rFonts w:ascii="標楷體" w:hAnsi="標楷體"/>
            <w:color w:val="FF0000"/>
            <w:lang w:eastAsia="zh-HK"/>
          </w:rPr>
          <w:delText xml:space="preserve"> 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[</w:delText>
        </w:r>
        <w:r w:rsidR="00DD299A" w:rsidRPr="001E674F" w:rsidDel="007154E3">
          <w:rPr>
            <w:rFonts w:ascii="標楷體" w:hAnsi="標楷體" w:hint="eastAsia"/>
            <w:color w:val="FF0000"/>
            <w:lang w:eastAsia="zh-HK"/>
          </w:rPr>
          <w:delText>放款交易帳務明細表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]</w:delText>
        </w:r>
        <w:r w:rsidDel="007154E3">
          <w:rPr>
            <w:rFonts w:ascii="標楷體" w:hAnsi="標楷體" w:hint="eastAsia"/>
          </w:rPr>
          <w:delText xml:space="preserve"> </w:delText>
        </w:r>
      </w:del>
    </w:p>
    <w:p w14:paraId="7CBC59C9" w14:textId="2E998849" w:rsidR="00DD299A" w:rsidRPr="0003749E" w:rsidDel="007154E3" w:rsidRDefault="00DD299A">
      <w:pPr>
        <w:pStyle w:val="3"/>
        <w:numPr>
          <w:ilvl w:val="2"/>
          <w:numId w:val="6"/>
        </w:numPr>
        <w:rPr>
          <w:del w:id="6999" w:author="阿毛" w:date="2021-05-21T17:50:00Z"/>
        </w:rPr>
        <w:pPrChange w:id="7000" w:author="阿毛" w:date="2021-05-21T17:50:00Z">
          <w:pPr/>
        </w:pPrChange>
      </w:pPr>
    </w:p>
    <w:p w14:paraId="60CD7D70" w14:textId="5F19CE59" w:rsidR="006F422C" w:rsidRPr="00AB69BA" w:rsidDel="007154E3" w:rsidRDefault="00D950B2">
      <w:pPr>
        <w:pStyle w:val="3"/>
        <w:numPr>
          <w:ilvl w:val="2"/>
          <w:numId w:val="6"/>
        </w:numPr>
        <w:rPr>
          <w:del w:id="7001" w:author="阿毛" w:date="2021-05-21T17:50:00Z"/>
        </w:rPr>
        <w:pPrChange w:id="7002" w:author="阿毛" w:date="2021-05-21T17:50:00Z">
          <w:pPr>
            <w:pStyle w:val="a"/>
          </w:pPr>
        </w:pPrChange>
      </w:pPr>
      <w:del w:id="7003" w:author="阿毛" w:date="2021-05-21T17:50:00Z">
        <w:r w:rsidDel="007154E3">
          <w:delText>輸入畫面資料說明</w:delText>
        </w:r>
      </w:del>
    </w:p>
    <w:p w14:paraId="4652109F" w14:textId="7C0E0FFC" w:rsidR="0079650A" w:rsidDel="007154E3" w:rsidRDefault="0079650A">
      <w:pPr>
        <w:pStyle w:val="3"/>
        <w:numPr>
          <w:ilvl w:val="2"/>
          <w:numId w:val="6"/>
        </w:numPr>
        <w:rPr>
          <w:del w:id="7004" w:author="阿毛" w:date="2021-05-21T17:50:00Z"/>
        </w:rPr>
        <w:pPrChange w:id="7005" w:author="阿毛" w:date="2021-05-21T17:50:00Z">
          <w:pPr/>
        </w:pPrChange>
      </w:pPr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3749E" w:rsidRPr="00CA6569" w:rsidDel="007154E3" w14:paraId="0FB38AA1" w14:textId="5858111F" w:rsidTr="0003749E">
        <w:trPr>
          <w:trHeight w:val="388"/>
          <w:jc w:val="center"/>
          <w:del w:id="7006" w:author="阿毛" w:date="2021-05-21T17:50:00Z"/>
        </w:trPr>
        <w:tc>
          <w:tcPr>
            <w:tcW w:w="456" w:type="dxa"/>
            <w:vMerge w:val="restart"/>
          </w:tcPr>
          <w:p w14:paraId="555482EB" w14:textId="7C42112B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07" w:author="阿毛" w:date="2021-05-21T17:50:00Z"/>
                <w:rFonts w:ascii="標楷體" w:hAnsi="標楷體"/>
              </w:rPr>
              <w:pPrChange w:id="7008" w:author="阿毛" w:date="2021-05-21T17:50:00Z">
                <w:pPr/>
              </w:pPrChange>
            </w:pPr>
            <w:del w:id="7009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262F6570" w14:textId="5A57ABD9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10" w:author="阿毛" w:date="2021-05-21T17:50:00Z"/>
                <w:rFonts w:ascii="標楷體" w:hAnsi="標楷體"/>
              </w:rPr>
              <w:pPrChange w:id="7011" w:author="阿毛" w:date="2021-05-21T17:50:00Z">
                <w:pPr/>
              </w:pPrChange>
            </w:pPr>
            <w:del w:id="7012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03533B07" w14:textId="75508E24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13" w:author="阿毛" w:date="2021-05-21T17:50:00Z"/>
                <w:rFonts w:ascii="標楷體" w:hAnsi="標楷體"/>
              </w:rPr>
              <w:pPrChange w:id="7014" w:author="阿毛" w:date="2021-05-21T17:50:00Z">
                <w:pPr>
                  <w:jc w:val="center"/>
                </w:pPr>
              </w:pPrChange>
            </w:pPr>
            <w:del w:id="7015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2B0C3E02" w14:textId="33FEFDB6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16" w:author="阿毛" w:date="2021-05-21T17:50:00Z"/>
                <w:rFonts w:ascii="標楷體" w:hAnsi="標楷體"/>
              </w:rPr>
              <w:pPrChange w:id="7017" w:author="阿毛" w:date="2021-05-21T17:50:00Z">
                <w:pPr/>
              </w:pPrChange>
            </w:pPr>
            <w:del w:id="7018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03749E" w:rsidRPr="00CA6569" w:rsidDel="007154E3" w14:paraId="731ABECF" w14:textId="5D3B1EF1" w:rsidTr="0003749E">
        <w:trPr>
          <w:trHeight w:val="244"/>
          <w:jc w:val="center"/>
          <w:del w:id="7019" w:author="阿毛" w:date="2021-05-21T17:50:00Z"/>
        </w:trPr>
        <w:tc>
          <w:tcPr>
            <w:tcW w:w="456" w:type="dxa"/>
            <w:vMerge/>
          </w:tcPr>
          <w:p w14:paraId="75D9F9EF" w14:textId="4595C294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20" w:author="阿毛" w:date="2021-05-21T17:50:00Z"/>
                <w:rFonts w:ascii="標楷體" w:hAnsi="標楷體"/>
              </w:rPr>
              <w:pPrChange w:id="7021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46562F8C" w14:textId="1D568C52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22" w:author="阿毛" w:date="2021-05-21T17:50:00Z"/>
                <w:rFonts w:ascii="標楷體" w:hAnsi="標楷體"/>
              </w:rPr>
              <w:pPrChange w:id="7023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736AF316" w14:textId="0F69E4F1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24" w:author="阿毛" w:date="2021-05-21T17:50:00Z"/>
                <w:rFonts w:ascii="標楷體" w:hAnsi="標楷體"/>
              </w:rPr>
              <w:pPrChange w:id="7025" w:author="阿毛" w:date="2021-05-21T17:50:00Z">
                <w:pPr/>
              </w:pPrChange>
            </w:pPr>
            <w:del w:id="7026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68FC7C0A" w14:textId="1ED1C902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27" w:author="阿毛" w:date="2021-05-21T17:50:00Z"/>
                <w:rFonts w:ascii="標楷體" w:hAnsi="標楷體"/>
              </w:rPr>
              <w:pPrChange w:id="7028" w:author="阿毛" w:date="2021-05-21T17:50:00Z">
                <w:pPr/>
              </w:pPrChange>
            </w:pPr>
            <w:del w:id="7029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92F7EF3" w14:textId="6CB7B635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30" w:author="阿毛" w:date="2021-05-21T17:50:00Z"/>
                <w:rFonts w:ascii="標楷體" w:hAnsi="標楷體"/>
              </w:rPr>
              <w:pPrChange w:id="7031" w:author="阿毛" w:date="2021-05-21T17:50:00Z">
                <w:pPr/>
              </w:pPrChange>
            </w:pPr>
            <w:del w:id="7032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6E25F8A8" w14:textId="5532CC37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33" w:author="阿毛" w:date="2021-05-21T17:50:00Z"/>
                <w:rFonts w:ascii="標楷體" w:hAnsi="標楷體"/>
              </w:rPr>
              <w:pPrChange w:id="7034" w:author="阿毛" w:date="2021-05-21T17:50:00Z">
                <w:pPr/>
              </w:pPrChange>
            </w:pPr>
            <w:del w:id="7035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41C130B4" w14:textId="2E86DC66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36" w:author="阿毛" w:date="2021-05-21T17:50:00Z"/>
                <w:rFonts w:ascii="標楷體" w:hAnsi="標楷體"/>
              </w:rPr>
              <w:pPrChange w:id="7037" w:author="阿毛" w:date="2021-05-21T17:50:00Z">
                <w:pPr/>
              </w:pPrChange>
            </w:pPr>
            <w:del w:id="7038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2B7643FB" w14:textId="06C20B60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39" w:author="阿毛" w:date="2021-05-21T17:50:00Z"/>
                <w:rFonts w:ascii="標楷體" w:hAnsi="標楷體"/>
              </w:rPr>
              <w:pPrChange w:id="7040" w:author="阿毛" w:date="2021-05-21T17:50:00Z">
                <w:pPr/>
              </w:pPrChange>
            </w:pPr>
          </w:p>
        </w:tc>
      </w:tr>
      <w:tr w:rsidR="0003749E" w:rsidRPr="00CA6569" w:rsidDel="007154E3" w14:paraId="5ABFEC01" w14:textId="2A187309" w:rsidTr="0003749E">
        <w:trPr>
          <w:trHeight w:val="291"/>
          <w:jc w:val="center"/>
          <w:del w:id="7041" w:author="阿毛" w:date="2021-05-21T17:50:00Z"/>
        </w:trPr>
        <w:tc>
          <w:tcPr>
            <w:tcW w:w="456" w:type="dxa"/>
          </w:tcPr>
          <w:p w14:paraId="6417081A" w14:textId="7B56B48A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42" w:author="阿毛" w:date="2021-05-21T17:50:00Z"/>
                <w:rFonts w:ascii="標楷體" w:hAnsi="標楷體"/>
              </w:rPr>
              <w:pPrChange w:id="7043" w:author="阿毛" w:date="2021-05-21T17:50:00Z">
                <w:pPr/>
              </w:pPrChange>
            </w:pPr>
            <w:del w:id="7044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629EC5DA" w14:textId="1BD3A269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45" w:author="阿毛" w:date="2021-05-21T17:50:00Z"/>
                <w:rFonts w:ascii="標楷體" w:hAnsi="標楷體"/>
              </w:rPr>
              <w:pPrChange w:id="7046" w:author="阿毛" w:date="2021-05-21T17:50:00Z">
                <w:pPr/>
              </w:pPrChange>
            </w:pPr>
            <w:del w:id="7047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0019386E" w14:textId="221351CF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48" w:author="阿毛" w:date="2021-05-21T17:50:00Z"/>
                <w:rFonts w:ascii="標楷體" w:hAnsi="標楷體" w:cs="新細明體"/>
              </w:rPr>
              <w:pPrChange w:id="7049" w:author="阿毛" w:date="2021-05-21T17:50:00Z">
                <w:pPr/>
              </w:pPrChange>
            </w:pPr>
            <w:del w:id="7050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62968D94" w14:textId="6AF40825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51" w:author="阿毛" w:date="2021-05-21T17:50:00Z"/>
                <w:rFonts w:ascii="標楷體" w:hAnsi="標楷體"/>
              </w:rPr>
              <w:pPrChange w:id="7052" w:author="阿毛" w:date="2021-05-21T17:50:00Z">
                <w:pPr/>
              </w:pPrChange>
            </w:pPr>
            <w:del w:id="7053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44C25AC2" w14:textId="2EE96E7A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54" w:author="阿毛" w:date="2021-05-21T17:50:00Z"/>
                <w:rFonts w:ascii="標楷體" w:hAnsi="標楷體"/>
              </w:rPr>
              <w:pPrChange w:id="7055" w:author="阿毛" w:date="2021-05-21T17:50:00Z">
                <w:pPr/>
              </w:pPrChange>
            </w:pPr>
          </w:p>
        </w:tc>
        <w:tc>
          <w:tcPr>
            <w:tcW w:w="671" w:type="dxa"/>
          </w:tcPr>
          <w:p w14:paraId="6F208C7B" w14:textId="4C3FFBB0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56" w:author="阿毛" w:date="2021-05-21T17:50:00Z"/>
                <w:rFonts w:ascii="標楷體" w:hAnsi="標楷體"/>
              </w:rPr>
              <w:pPrChange w:id="7057" w:author="阿毛" w:date="2021-05-21T17:50:00Z">
                <w:pPr/>
              </w:pPrChange>
            </w:pPr>
          </w:p>
        </w:tc>
        <w:tc>
          <w:tcPr>
            <w:tcW w:w="689" w:type="dxa"/>
          </w:tcPr>
          <w:p w14:paraId="4EBA39E0" w14:textId="290F9B9D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58" w:author="阿毛" w:date="2021-05-21T17:50:00Z"/>
                <w:rFonts w:ascii="標楷體" w:hAnsi="標楷體"/>
              </w:rPr>
              <w:pPrChange w:id="7059" w:author="阿毛" w:date="2021-05-21T17:50:00Z">
                <w:pPr/>
              </w:pPrChange>
            </w:pPr>
            <w:del w:id="7060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594B357E" w14:textId="3836798E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61" w:author="阿毛" w:date="2021-05-21T17:50:00Z"/>
                <w:rFonts w:ascii="標楷體" w:hAnsi="標楷體"/>
              </w:rPr>
              <w:pPrChange w:id="7062" w:author="阿毛" w:date="2021-05-21T17:50:00Z">
                <w:pPr/>
              </w:pPrChange>
            </w:pPr>
            <w:del w:id="7063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</w:del>
          </w:p>
          <w:p w14:paraId="35500AED" w14:textId="1CE220FE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64" w:author="阿毛" w:date="2021-05-21T17:50:00Z"/>
                <w:rFonts w:ascii="標楷體" w:hAnsi="標楷體"/>
              </w:rPr>
              <w:pPrChange w:id="7065" w:author="阿毛" w:date="2021-05-21T17:50:00Z">
                <w:pPr/>
              </w:pPrChange>
            </w:pPr>
          </w:p>
        </w:tc>
      </w:tr>
    </w:tbl>
    <w:p w14:paraId="0FCDCE43" w14:textId="0701F40B" w:rsidR="0003749E" w:rsidRPr="00BE3738" w:rsidDel="007154E3" w:rsidRDefault="0003749E">
      <w:pPr>
        <w:pStyle w:val="3"/>
        <w:numPr>
          <w:ilvl w:val="2"/>
          <w:numId w:val="6"/>
        </w:numPr>
        <w:rPr>
          <w:del w:id="7066" w:author="阿毛" w:date="2021-05-21T17:50:00Z"/>
        </w:rPr>
        <w:pPrChange w:id="7067" w:author="阿毛" w:date="2021-05-21T17:50:00Z">
          <w:pPr/>
        </w:pPrChange>
      </w:pPr>
    </w:p>
    <w:p w14:paraId="656EA965" w14:textId="70FC0051" w:rsidR="0003749E" w:rsidDel="007154E3" w:rsidRDefault="0003749E">
      <w:pPr>
        <w:pStyle w:val="3"/>
        <w:numPr>
          <w:ilvl w:val="2"/>
          <w:numId w:val="6"/>
        </w:numPr>
        <w:rPr>
          <w:del w:id="7068" w:author="阿毛" w:date="2021-05-21T17:50:00Z"/>
        </w:rPr>
        <w:pPrChange w:id="7069" w:author="阿毛" w:date="2021-05-21T17:50:00Z">
          <w:pPr/>
        </w:pPrChange>
      </w:pPr>
    </w:p>
    <w:p w14:paraId="6165655A" w14:textId="0EA517B8" w:rsidR="0003749E" w:rsidRPr="0003749E" w:rsidDel="007154E3" w:rsidRDefault="0003749E">
      <w:pPr>
        <w:pStyle w:val="3"/>
        <w:numPr>
          <w:ilvl w:val="2"/>
          <w:numId w:val="6"/>
        </w:numPr>
        <w:rPr>
          <w:del w:id="7070" w:author="阿毛" w:date="2021-05-21T17:50:00Z"/>
        </w:rPr>
        <w:pPrChange w:id="7071" w:author="阿毛" w:date="2021-05-21T17:50:00Z">
          <w:pPr/>
        </w:pPrChange>
      </w:pPr>
    </w:p>
    <w:p w14:paraId="09EE097C" w14:textId="6E8B9DB8" w:rsidR="0003749E" w:rsidDel="007154E3" w:rsidRDefault="0003749E">
      <w:pPr>
        <w:pStyle w:val="3"/>
        <w:numPr>
          <w:ilvl w:val="2"/>
          <w:numId w:val="6"/>
        </w:numPr>
        <w:rPr>
          <w:del w:id="7072" w:author="阿毛" w:date="2021-05-21T17:50:00Z"/>
        </w:rPr>
        <w:pPrChange w:id="7073" w:author="阿毛" w:date="2021-05-21T17:50:00Z">
          <w:pPr/>
        </w:pPrChange>
      </w:pPr>
    </w:p>
    <w:p w14:paraId="0BEEA115" w14:textId="2B2295C0" w:rsidR="006F422C" w:rsidRPr="00AB69BA" w:rsidDel="007154E3" w:rsidRDefault="0079650A">
      <w:pPr>
        <w:pStyle w:val="3"/>
        <w:numPr>
          <w:ilvl w:val="2"/>
          <w:numId w:val="6"/>
        </w:numPr>
        <w:rPr>
          <w:del w:id="7074" w:author="阿毛" w:date="2021-05-21T17:50:00Z"/>
          <w:rFonts w:ascii="標楷體" w:hAnsi="標楷體"/>
        </w:rPr>
      </w:pPr>
      <w:del w:id="7075" w:author="阿毛" w:date="2021-05-21T17:50:00Z">
        <w:r w:rsidDel="007154E3">
          <w:br w:type="page"/>
        </w:r>
        <w:r w:rsidR="006F422C" w:rsidRPr="00AB69BA" w:rsidDel="007154E3">
          <w:rPr>
            <w:rFonts w:ascii="標楷體" w:hAnsi="標楷體"/>
          </w:rPr>
          <w:delText>L9</w:delText>
        </w:r>
        <w:r w:rsidR="006F422C" w:rsidDel="007154E3">
          <w:rPr>
            <w:rFonts w:ascii="標楷體" w:hAnsi="標楷體" w:hint="eastAsia"/>
          </w:rPr>
          <w:delText>80</w:delText>
        </w:r>
        <w:r w:rsidR="006F422C" w:rsidRPr="0079650A" w:rsidDel="007154E3">
          <w:rPr>
            <w:rFonts w:ascii="標楷體" w:hAnsi="標楷體" w:hint="eastAsia"/>
          </w:rPr>
          <w:delText>2週報</w:delText>
        </w:r>
      </w:del>
    </w:p>
    <w:p w14:paraId="5CA65D99" w14:textId="2DE4D93A" w:rsidR="006F422C" w:rsidRPr="00AB69BA" w:rsidDel="007154E3" w:rsidRDefault="006F422C">
      <w:pPr>
        <w:pStyle w:val="3"/>
        <w:numPr>
          <w:ilvl w:val="2"/>
          <w:numId w:val="6"/>
        </w:numPr>
        <w:rPr>
          <w:del w:id="7076" w:author="阿毛" w:date="2021-05-21T17:50:00Z"/>
        </w:rPr>
        <w:pPrChange w:id="7077" w:author="阿毛" w:date="2021-05-21T17:50:00Z">
          <w:pPr>
            <w:pStyle w:val="a"/>
          </w:pPr>
        </w:pPrChange>
      </w:pPr>
      <w:del w:id="7078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207C7883" w14:textId="701FF153" w:rsidTr="00F4398B">
        <w:trPr>
          <w:trHeight w:val="277"/>
          <w:del w:id="707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618E8B" w14:textId="056D90B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80" w:author="阿毛" w:date="2021-05-21T17:50:00Z"/>
                <w:rFonts w:ascii="標楷體" w:hAnsi="標楷體"/>
              </w:rPr>
              <w:pPrChange w:id="7081" w:author="阿毛" w:date="2021-05-21T17:50:00Z">
                <w:pPr/>
              </w:pPrChange>
            </w:pPr>
            <w:del w:id="7082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A67424" w14:textId="4FA61B22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83" w:author="阿毛" w:date="2021-05-21T17:50:00Z"/>
                <w:rFonts w:ascii="標楷體" w:hAnsi="標楷體"/>
              </w:rPr>
              <w:pPrChange w:id="7084" w:author="阿毛" w:date="2021-05-21T17:50:00Z">
                <w:pPr/>
              </w:pPrChange>
            </w:pPr>
            <w:del w:id="7085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hAnsi="標楷體" w:hint="eastAsia"/>
                </w:rPr>
                <w:delText>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6425C6" w:rsidDel="007154E3">
                <w:rPr>
                  <w:rFonts w:ascii="標楷體" w:hAnsi="標楷體" w:hint="eastAsia"/>
                </w:rPr>
                <w:delText>週報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表</w:delText>
              </w:r>
            </w:del>
          </w:p>
          <w:p w14:paraId="1EC2567B" w14:textId="1C5B282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86" w:author="阿毛" w:date="2021-05-21T17:50:00Z"/>
                <w:rFonts w:ascii="標楷體" w:hAnsi="標楷體"/>
              </w:rPr>
              <w:pPrChange w:id="7087" w:author="阿毛" w:date="2021-05-21T17:50:00Z">
                <w:pPr/>
              </w:pPrChange>
            </w:pPr>
            <w:del w:id="7088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0167F64E" w14:textId="75CA6C67" w:rsidTr="00F4398B">
        <w:trPr>
          <w:trHeight w:val="277"/>
          <w:del w:id="708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280C89" w14:textId="24A6588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90" w:author="阿毛" w:date="2021-05-21T17:50:00Z"/>
                <w:rFonts w:ascii="標楷體" w:hAnsi="標楷體"/>
              </w:rPr>
              <w:pPrChange w:id="7091" w:author="阿毛" w:date="2021-05-21T17:50:00Z">
                <w:pPr/>
              </w:pPrChange>
            </w:pPr>
            <w:del w:id="7092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75C088" w14:textId="1C9E08F5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93" w:author="阿毛" w:date="2021-05-21T17:50:00Z"/>
                <w:rFonts w:ascii="標楷體" w:hAnsi="標楷體"/>
              </w:rPr>
              <w:pPrChange w:id="7094" w:author="阿毛" w:date="2021-05-21T17:50:00Z">
                <w:pPr/>
              </w:pPrChange>
            </w:pPr>
          </w:p>
        </w:tc>
      </w:tr>
      <w:tr w:rsidR="006F422C" w:rsidRPr="00AB69BA" w:rsidDel="007154E3" w14:paraId="48BEB9F3" w14:textId="11537C66" w:rsidTr="00F4398B">
        <w:trPr>
          <w:trHeight w:val="773"/>
          <w:del w:id="709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60BA19" w14:textId="6816563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96" w:author="阿毛" w:date="2021-05-21T17:50:00Z"/>
                <w:rFonts w:ascii="標楷體" w:hAnsi="標楷體"/>
              </w:rPr>
              <w:pPrChange w:id="7097" w:author="阿毛" w:date="2021-05-21T17:50:00Z">
                <w:pPr/>
              </w:pPrChange>
            </w:pPr>
            <w:del w:id="7098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D0078E" w14:textId="3BF717A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99" w:author="阿毛" w:date="2021-05-21T17:50:00Z"/>
                <w:rFonts w:ascii="標楷體" w:hAnsi="標楷體"/>
              </w:rPr>
              <w:pPrChange w:id="7100" w:author="阿毛" w:date="2021-05-21T17:50:00Z">
                <w:pPr/>
              </w:pPrChange>
            </w:pPr>
          </w:p>
        </w:tc>
      </w:tr>
      <w:tr w:rsidR="006F422C" w:rsidRPr="00AB69BA" w:rsidDel="007154E3" w14:paraId="3CE48346" w14:textId="0F91BF62" w:rsidTr="00F4398B">
        <w:trPr>
          <w:trHeight w:val="321"/>
          <w:del w:id="710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F07BF6" w14:textId="5D4D754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02" w:author="阿毛" w:date="2021-05-21T17:50:00Z"/>
                <w:rFonts w:ascii="標楷體" w:hAnsi="標楷體"/>
              </w:rPr>
              <w:pPrChange w:id="7103" w:author="阿毛" w:date="2021-05-21T17:50:00Z">
                <w:pPr/>
              </w:pPrChange>
            </w:pPr>
            <w:del w:id="7104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D080A8" w14:textId="7F9844B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05" w:author="阿毛" w:date="2021-05-21T17:50:00Z"/>
                <w:rFonts w:ascii="標楷體" w:hAnsi="標楷體"/>
              </w:rPr>
              <w:pPrChange w:id="7106" w:author="阿毛" w:date="2021-05-21T17:50:00Z">
                <w:pPr/>
              </w:pPrChange>
            </w:pPr>
          </w:p>
        </w:tc>
      </w:tr>
      <w:tr w:rsidR="006F422C" w:rsidRPr="00AB69BA" w:rsidDel="007154E3" w14:paraId="0F800C3A" w14:textId="69588E4D" w:rsidTr="00F4398B">
        <w:trPr>
          <w:trHeight w:val="1311"/>
          <w:del w:id="710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8CF0E5" w14:textId="5C0C5D9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08" w:author="阿毛" w:date="2021-05-21T17:50:00Z"/>
                <w:rFonts w:ascii="標楷體" w:hAnsi="標楷體"/>
              </w:rPr>
              <w:pPrChange w:id="7109" w:author="阿毛" w:date="2021-05-21T17:50:00Z">
                <w:pPr/>
              </w:pPrChange>
            </w:pPr>
            <w:del w:id="7110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023A37" w14:textId="616E8E5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11" w:author="阿毛" w:date="2021-05-21T17:50:00Z"/>
                <w:rFonts w:ascii="標楷體" w:hAnsi="標楷體"/>
              </w:rPr>
              <w:pPrChange w:id="7112" w:author="阿毛" w:date="2021-05-21T17:50:00Z">
                <w:pPr/>
              </w:pPrChange>
            </w:pPr>
          </w:p>
        </w:tc>
      </w:tr>
      <w:tr w:rsidR="006F422C" w:rsidRPr="00AB69BA" w:rsidDel="007154E3" w14:paraId="7DB05C9B" w14:textId="1A02CED8" w:rsidTr="00F4398B">
        <w:trPr>
          <w:trHeight w:val="278"/>
          <w:del w:id="711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61C20C" w14:textId="4733480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14" w:author="阿毛" w:date="2021-05-21T17:50:00Z"/>
                <w:rFonts w:ascii="標楷體" w:hAnsi="標楷體"/>
              </w:rPr>
              <w:pPrChange w:id="7115" w:author="阿毛" w:date="2021-05-21T17:50:00Z">
                <w:pPr/>
              </w:pPrChange>
            </w:pPr>
            <w:del w:id="7116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5E09F2" w14:textId="155FDF3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17" w:author="阿毛" w:date="2021-05-21T17:50:00Z"/>
                <w:rFonts w:ascii="標楷體" w:hAnsi="標楷體"/>
              </w:rPr>
              <w:pPrChange w:id="7118" w:author="阿毛" w:date="2021-05-21T17:50:00Z">
                <w:pPr/>
              </w:pPrChange>
            </w:pPr>
          </w:p>
        </w:tc>
      </w:tr>
      <w:tr w:rsidR="006F422C" w:rsidRPr="00AB69BA" w:rsidDel="007154E3" w14:paraId="7A6740D1" w14:textId="4ED581DA" w:rsidTr="00F4398B">
        <w:trPr>
          <w:trHeight w:val="358"/>
          <w:del w:id="711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DDA263" w14:textId="5ED8389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20" w:author="阿毛" w:date="2021-05-21T17:50:00Z"/>
                <w:rFonts w:ascii="標楷體" w:hAnsi="標楷體"/>
              </w:rPr>
              <w:pPrChange w:id="7121" w:author="阿毛" w:date="2021-05-21T17:50:00Z">
                <w:pPr/>
              </w:pPrChange>
            </w:pPr>
            <w:del w:id="7122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ABA860" w14:textId="2801242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23" w:author="阿毛" w:date="2021-05-21T17:50:00Z"/>
                <w:rFonts w:ascii="標楷體" w:hAnsi="標楷體"/>
              </w:rPr>
              <w:pPrChange w:id="7124" w:author="阿毛" w:date="2021-05-21T17:50:00Z">
                <w:pPr/>
              </w:pPrChange>
            </w:pPr>
          </w:p>
        </w:tc>
      </w:tr>
      <w:tr w:rsidR="006F422C" w:rsidRPr="00AB69BA" w:rsidDel="007154E3" w14:paraId="733B005E" w14:textId="328E0A4F" w:rsidTr="00F4398B">
        <w:trPr>
          <w:trHeight w:val="278"/>
          <w:del w:id="712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2E78E0" w14:textId="330215F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26" w:author="阿毛" w:date="2021-05-21T17:50:00Z"/>
                <w:rFonts w:ascii="標楷體" w:hAnsi="標楷體"/>
              </w:rPr>
              <w:pPrChange w:id="7127" w:author="阿毛" w:date="2021-05-21T17:50:00Z">
                <w:pPr/>
              </w:pPrChange>
            </w:pPr>
            <w:del w:id="7128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01965" w14:textId="7211DE6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29" w:author="阿毛" w:date="2021-05-21T17:50:00Z"/>
                <w:rFonts w:ascii="標楷體" w:hAnsi="標楷體"/>
              </w:rPr>
              <w:pPrChange w:id="7130" w:author="阿毛" w:date="2021-05-21T17:50:00Z">
                <w:pPr/>
              </w:pPrChange>
            </w:pPr>
          </w:p>
        </w:tc>
      </w:tr>
    </w:tbl>
    <w:p w14:paraId="398A1DB2" w14:textId="0E2E39F7" w:rsidR="000430C1" w:rsidDel="007154E3" w:rsidRDefault="000430C1">
      <w:pPr>
        <w:pStyle w:val="3"/>
        <w:numPr>
          <w:ilvl w:val="2"/>
          <w:numId w:val="6"/>
        </w:numPr>
        <w:rPr>
          <w:del w:id="7131" w:author="阿毛" w:date="2021-05-21T17:50:00Z"/>
          <w:rFonts w:ascii="標楷體" w:hAnsi="標楷體"/>
        </w:rPr>
        <w:pPrChange w:id="7132" w:author="阿毛" w:date="2021-05-21T17:50:00Z">
          <w:pPr/>
        </w:pPrChange>
      </w:pPr>
    </w:p>
    <w:p w14:paraId="02A1FFC6" w14:textId="27E19117" w:rsidR="000430C1" w:rsidDel="007154E3" w:rsidRDefault="000430C1">
      <w:pPr>
        <w:pStyle w:val="3"/>
        <w:numPr>
          <w:ilvl w:val="2"/>
          <w:numId w:val="6"/>
        </w:numPr>
        <w:rPr>
          <w:del w:id="7133" w:author="阿毛" w:date="2021-05-21T17:50:00Z"/>
        </w:rPr>
        <w:pPrChange w:id="7134" w:author="阿毛" w:date="2021-05-21T17:50:00Z">
          <w:pPr/>
        </w:pPrChange>
      </w:pPr>
      <w:del w:id="7135" w:author="阿毛" w:date="2021-05-21T17:50:00Z">
        <w:r w:rsidDel="007154E3">
          <w:br w:type="page"/>
        </w:r>
      </w:del>
    </w:p>
    <w:p w14:paraId="1BDDF4B2" w14:textId="1387E5CB" w:rsidR="006F422C" w:rsidRPr="00AB69BA" w:rsidDel="007154E3" w:rsidRDefault="006F422C">
      <w:pPr>
        <w:pStyle w:val="3"/>
        <w:numPr>
          <w:ilvl w:val="2"/>
          <w:numId w:val="6"/>
        </w:numPr>
        <w:rPr>
          <w:del w:id="7136" w:author="阿毛" w:date="2021-05-21T17:50:00Z"/>
          <w:rFonts w:ascii="標楷體" w:hAnsi="標楷體"/>
        </w:rPr>
        <w:pPrChange w:id="7137" w:author="阿毛" w:date="2021-05-21T17:50:00Z">
          <w:pPr/>
        </w:pPrChange>
      </w:pPr>
    </w:p>
    <w:p w14:paraId="2D011920" w14:textId="5885050F" w:rsidR="006F422C" w:rsidRPr="00AB69BA" w:rsidDel="007154E3" w:rsidRDefault="006F422C">
      <w:pPr>
        <w:pStyle w:val="3"/>
        <w:numPr>
          <w:ilvl w:val="2"/>
          <w:numId w:val="6"/>
        </w:numPr>
        <w:rPr>
          <w:del w:id="7138" w:author="阿毛" w:date="2021-05-21T17:50:00Z"/>
        </w:rPr>
        <w:pPrChange w:id="7139" w:author="阿毛" w:date="2021-05-21T17:50:00Z">
          <w:pPr>
            <w:pStyle w:val="a"/>
          </w:pPr>
        </w:pPrChange>
      </w:pPr>
      <w:del w:id="7140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1E2D9D8B" w14:textId="1FC4AF87" w:rsidR="006F422C" w:rsidRPr="00AB69BA" w:rsidDel="007154E3" w:rsidRDefault="006F422C">
      <w:pPr>
        <w:pStyle w:val="3"/>
        <w:numPr>
          <w:ilvl w:val="2"/>
          <w:numId w:val="6"/>
        </w:numPr>
        <w:rPr>
          <w:del w:id="7141" w:author="阿毛" w:date="2021-05-21T17:50:00Z"/>
          <w:rFonts w:ascii="標楷體" w:hAnsi="標楷體" w:cs="標楷體"/>
          <w:kern w:val="0"/>
          <w:szCs w:val="28"/>
        </w:rPr>
        <w:pPrChange w:id="7142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7143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</w:del>
    </w:p>
    <w:p w14:paraId="5701AAD2" w14:textId="198F6E6E" w:rsidR="005A5FCB" w:rsidRPr="00AB69BA" w:rsidDel="007154E3" w:rsidRDefault="00EB300A">
      <w:pPr>
        <w:pStyle w:val="3"/>
        <w:numPr>
          <w:ilvl w:val="2"/>
          <w:numId w:val="6"/>
        </w:numPr>
        <w:rPr>
          <w:del w:id="7144" w:author="阿毛" w:date="2021-05-21T17:50:00Z"/>
          <w:rFonts w:ascii="標楷體" w:hAnsi="標楷體"/>
          <w:sz w:val="20"/>
        </w:rPr>
        <w:pPrChange w:id="7145" w:author="阿毛" w:date="2021-05-21T17:50:00Z">
          <w:pPr>
            <w:tabs>
              <w:tab w:val="left" w:pos="4320"/>
            </w:tabs>
          </w:pPr>
        </w:pPrChange>
      </w:pPr>
      <w:del w:id="7146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0659F8AA" wp14:editId="44A540BD">
              <wp:extent cx="6775450" cy="2286000"/>
              <wp:effectExtent l="0" t="0" r="6350" b="0"/>
              <wp:docPr id="2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22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6032582" w14:textId="547069BC" w:rsidR="006F422C" w:rsidRPr="00AB69BA" w:rsidDel="007154E3" w:rsidRDefault="00D950B2">
      <w:pPr>
        <w:pStyle w:val="3"/>
        <w:numPr>
          <w:ilvl w:val="2"/>
          <w:numId w:val="6"/>
        </w:numPr>
        <w:rPr>
          <w:del w:id="7147" w:author="阿毛" w:date="2021-05-21T17:50:00Z"/>
        </w:rPr>
        <w:pPrChange w:id="7148" w:author="阿毛" w:date="2021-05-21T17:50:00Z">
          <w:pPr>
            <w:pStyle w:val="a"/>
          </w:pPr>
        </w:pPrChange>
      </w:pPr>
      <w:del w:id="7149" w:author="阿毛" w:date="2021-05-21T17:50:00Z">
        <w:r w:rsidDel="007154E3">
          <w:delText>輸入畫面資料說明</w:delText>
        </w:r>
      </w:del>
    </w:p>
    <w:p w14:paraId="71C2E9A7" w14:textId="77952D61" w:rsidR="000430C1" w:rsidDel="007154E3" w:rsidRDefault="000430C1">
      <w:pPr>
        <w:pStyle w:val="3"/>
        <w:numPr>
          <w:ilvl w:val="2"/>
          <w:numId w:val="6"/>
        </w:numPr>
        <w:rPr>
          <w:del w:id="7150" w:author="阿毛" w:date="2021-05-21T17:50:00Z"/>
        </w:rPr>
        <w:pPrChange w:id="7151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1134" w:firstLine="0"/>
          </w:pPr>
        </w:pPrChange>
      </w:pPr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430C1" w:rsidRPr="00CA6569" w:rsidDel="007154E3" w14:paraId="0EFBF23F" w14:textId="57142307" w:rsidTr="005C14EF">
        <w:trPr>
          <w:trHeight w:val="388"/>
          <w:jc w:val="center"/>
          <w:del w:id="7152" w:author="阿毛" w:date="2021-05-21T17:50:00Z"/>
        </w:trPr>
        <w:tc>
          <w:tcPr>
            <w:tcW w:w="456" w:type="dxa"/>
            <w:vMerge w:val="restart"/>
          </w:tcPr>
          <w:p w14:paraId="5D8AAE91" w14:textId="2529AB1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53" w:author="阿毛" w:date="2021-05-21T17:50:00Z"/>
                <w:rFonts w:ascii="標楷體" w:hAnsi="標楷體"/>
              </w:rPr>
              <w:pPrChange w:id="7154" w:author="阿毛" w:date="2021-05-21T17:50:00Z">
                <w:pPr/>
              </w:pPrChange>
            </w:pPr>
            <w:del w:id="7155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2C57D71B" w14:textId="4A30D857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56" w:author="阿毛" w:date="2021-05-21T17:50:00Z"/>
                <w:rFonts w:ascii="標楷體" w:hAnsi="標楷體"/>
              </w:rPr>
              <w:pPrChange w:id="7157" w:author="阿毛" w:date="2021-05-21T17:50:00Z">
                <w:pPr/>
              </w:pPrChange>
            </w:pPr>
            <w:del w:id="7158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40E3E5E6" w14:textId="460E334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59" w:author="阿毛" w:date="2021-05-21T17:50:00Z"/>
                <w:rFonts w:ascii="標楷體" w:hAnsi="標楷體"/>
              </w:rPr>
              <w:pPrChange w:id="7160" w:author="阿毛" w:date="2021-05-21T17:50:00Z">
                <w:pPr>
                  <w:jc w:val="center"/>
                </w:pPr>
              </w:pPrChange>
            </w:pPr>
            <w:del w:id="7161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01F78026" w14:textId="164E5B6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62" w:author="阿毛" w:date="2021-05-21T17:50:00Z"/>
                <w:rFonts w:ascii="標楷體" w:hAnsi="標楷體"/>
              </w:rPr>
              <w:pPrChange w:id="7163" w:author="阿毛" w:date="2021-05-21T17:50:00Z">
                <w:pPr/>
              </w:pPrChange>
            </w:pPr>
            <w:del w:id="7164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0430C1" w:rsidRPr="00CA6569" w:rsidDel="007154E3" w14:paraId="25146692" w14:textId="3213FA6C" w:rsidTr="005C14EF">
        <w:trPr>
          <w:trHeight w:val="244"/>
          <w:jc w:val="center"/>
          <w:del w:id="7165" w:author="阿毛" w:date="2021-05-21T17:50:00Z"/>
        </w:trPr>
        <w:tc>
          <w:tcPr>
            <w:tcW w:w="456" w:type="dxa"/>
            <w:vMerge/>
          </w:tcPr>
          <w:p w14:paraId="72891674" w14:textId="3A90A36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66" w:author="阿毛" w:date="2021-05-21T17:50:00Z"/>
                <w:rFonts w:ascii="標楷體" w:hAnsi="標楷體"/>
              </w:rPr>
              <w:pPrChange w:id="7167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102F607F" w14:textId="59D87FED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68" w:author="阿毛" w:date="2021-05-21T17:50:00Z"/>
                <w:rFonts w:ascii="標楷體" w:hAnsi="標楷體"/>
              </w:rPr>
              <w:pPrChange w:id="7169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0495A176" w14:textId="4D93EEB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70" w:author="阿毛" w:date="2021-05-21T17:50:00Z"/>
                <w:rFonts w:ascii="標楷體" w:hAnsi="標楷體"/>
              </w:rPr>
              <w:pPrChange w:id="7171" w:author="阿毛" w:date="2021-05-21T17:50:00Z">
                <w:pPr/>
              </w:pPrChange>
            </w:pPr>
            <w:del w:id="7172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7B5FDD9E" w14:textId="4362893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73" w:author="阿毛" w:date="2021-05-21T17:50:00Z"/>
                <w:rFonts w:ascii="標楷體" w:hAnsi="標楷體"/>
              </w:rPr>
              <w:pPrChange w:id="7174" w:author="阿毛" w:date="2021-05-21T17:50:00Z">
                <w:pPr/>
              </w:pPrChange>
            </w:pPr>
            <w:del w:id="7175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27C5E79E" w14:textId="20445E4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76" w:author="阿毛" w:date="2021-05-21T17:50:00Z"/>
                <w:rFonts w:ascii="標楷體" w:hAnsi="標楷體"/>
              </w:rPr>
              <w:pPrChange w:id="7177" w:author="阿毛" w:date="2021-05-21T17:50:00Z">
                <w:pPr/>
              </w:pPrChange>
            </w:pPr>
            <w:del w:id="7178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6E535D8E" w14:textId="7793438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79" w:author="阿毛" w:date="2021-05-21T17:50:00Z"/>
                <w:rFonts w:ascii="標楷體" w:hAnsi="標楷體"/>
              </w:rPr>
              <w:pPrChange w:id="7180" w:author="阿毛" w:date="2021-05-21T17:50:00Z">
                <w:pPr/>
              </w:pPrChange>
            </w:pPr>
            <w:del w:id="7181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0F390387" w14:textId="27A0E1B7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82" w:author="阿毛" w:date="2021-05-21T17:50:00Z"/>
                <w:rFonts w:ascii="標楷體" w:hAnsi="標楷體"/>
              </w:rPr>
              <w:pPrChange w:id="7183" w:author="阿毛" w:date="2021-05-21T17:50:00Z">
                <w:pPr/>
              </w:pPrChange>
            </w:pPr>
            <w:del w:id="7184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19491E19" w14:textId="61FFEC2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85" w:author="阿毛" w:date="2021-05-21T17:50:00Z"/>
                <w:rFonts w:ascii="標楷體" w:hAnsi="標楷體"/>
              </w:rPr>
              <w:pPrChange w:id="7186" w:author="阿毛" w:date="2021-05-21T17:50:00Z">
                <w:pPr/>
              </w:pPrChange>
            </w:pPr>
          </w:p>
        </w:tc>
      </w:tr>
      <w:tr w:rsidR="000430C1" w:rsidRPr="00CA6569" w:rsidDel="007154E3" w14:paraId="52755EA3" w14:textId="13A030C6" w:rsidTr="005C14EF">
        <w:trPr>
          <w:trHeight w:val="291"/>
          <w:jc w:val="center"/>
          <w:del w:id="7187" w:author="阿毛" w:date="2021-05-21T17:50:00Z"/>
        </w:trPr>
        <w:tc>
          <w:tcPr>
            <w:tcW w:w="456" w:type="dxa"/>
          </w:tcPr>
          <w:p w14:paraId="1AAFBF71" w14:textId="5C3E8D8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88" w:author="阿毛" w:date="2021-05-21T17:50:00Z"/>
                <w:rFonts w:ascii="標楷體" w:hAnsi="標楷體"/>
              </w:rPr>
              <w:pPrChange w:id="7189" w:author="阿毛" w:date="2021-05-21T17:50:00Z">
                <w:pPr/>
              </w:pPrChange>
            </w:pPr>
            <w:del w:id="7190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635001B4" w14:textId="4A1C7DD4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91" w:author="阿毛" w:date="2021-05-21T17:50:00Z"/>
                <w:rFonts w:ascii="標楷體" w:hAnsi="標楷體"/>
              </w:rPr>
              <w:pPrChange w:id="7192" w:author="阿毛" w:date="2021-05-21T17:50:00Z">
                <w:pPr/>
              </w:pPrChange>
            </w:pPr>
            <w:del w:id="7193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0F5E4450" w14:textId="160B07E5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94" w:author="阿毛" w:date="2021-05-21T17:50:00Z"/>
                <w:rFonts w:ascii="標楷體" w:hAnsi="標楷體" w:cs="新細明體"/>
              </w:rPr>
              <w:pPrChange w:id="7195" w:author="阿毛" w:date="2021-05-21T17:50:00Z">
                <w:pPr/>
              </w:pPrChange>
            </w:pPr>
            <w:del w:id="7196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2E6F7673" w14:textId="25D0D4D1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97" w:author="阿毛" w:date="2021-05-21T17:50:00Z"/>
                <w:rFonts w:ascii="標楷體" w:hAnsi="標楷體"/>
              </w:rPr>
              <w:pPrChange w:id="7198" w:author="阿毛" w:date="2021-05-21T17:50:00Z">
                <w:pPr/>
              </w:pPrChange>
            </w:pPr>
            <w:del w:id="7199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051FD4E6" w14:textId="57810E9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00" w:author="阿毛" w:date="2021-05-21T17:50:00Z"/>
                <w:rFonts w:ascii="標楷體" w:hAnsi="標楷體"/>
              </w:rPr>
              <w:pPrChange w:id="7201" w:author="阿毛" w:date="2021-05-21T17:50:00Z">
                <w:pPr/>
              </w:pPrChange>
            </w:pPr>
          </w:p>
        </w:tc>
        <w:tc>
          <w:tcPr>
            <w:tcW w:w="671" w:type="dxa"/>
          </w:tcPr>
          <w:p w14:paraId="31373B18" w14:textId="0D18DD2B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02" w:author="阿毛" w:date="2021-05-21T17:50:00Z"/>
                <w:rFonts w:ascii="標楷體" w:hAnsi="標楷體"/>
              </w:rPr>
              <w:pPrChange w:id="7203" w:author="阿毛" w:date="2021-05-21T17:50:00Z">
                <w:pPr/>
              </w:pPrChange>
            </w:pPr>
          </w:p>
        </w:tc>
        <w:tc>
          <w:tcPr>
            <w:tcW w:w="689" w:type="dxa"/>
          </w:tcPr>
          <w:p w14:paraId="2EE2E2C2" w14:textId="5281809A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04" w:author="阿毛" w:date="2021-05-21T17:50:00Z"/>
                <w:rFonts w:ascii="標楷體" w:hAnsi="標楷體"/>
              </w:rPr>
              <w:pPrChange w:id="7205" w:author="阿毛" w:date="2021-05-21T17:50:00Z">
                <w:pPr/>
              </w:pPrChange>
            </w:pPr>
            <w:del w:id="7206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5121FA8D" w14:textId="4726578D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07" w:author="阿毛" w:date="2021-05-21T17:50:00Z"/>
                <w:rFonts w:ascii="標楷體" w:hAnsi="標楷體"/>
              </w:rPr>
              <w:pPrChange w:id="7208" w:author="阿毛" w:date="2021-05-21T17:50:00Z">
                <w:pPr/>
              </w:pPrChange>
            </w:pPr>
            <w:del w:id="7209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</w:del>
          </w:p>
          <w:p w14:paraId="1F95D767" w14:textId="24F98641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10" w:author="阿毛" w:date="2021-05-21T17:50:00Z"/>
                <w:rFonts w:ascii="標楷體" w:hAnsi="標楷體"/>
              </w:rPr>
              <w:pPrChange w:id="7211" w:author="阿毛" w:date="2021-05-21T17:50:00Z">
                <w:pPr/>
              </w:pPrChange>
            </w:pPr>
          </w:p>
        </w:tc>
      </w:tr>
    </w:tbl>
    <w:p w14:paraId="7BBC7358" w14:textId="037BE883" w:rsidR="000430C1" w:rsidRPr="00BE3738" w:rsidDel="007154E3" w:rsidRDefault="000430C1">
      <w:pPr>
        <w:pStyle w:val="3"/>
        <w:numPr>
          <w:ilvl w:val="2"/>
          <w:numId w:val="6"/>
        </w:numPr>
        <w:rPr>
          <w:del w:id="7212" w:author="阿毛" w:date="2021-05-21T17:50:00Z"/>
        </w:rPr>
        <w:pPrChange w:id="7213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1134" w:firstLine="0"/>
          </w:pPr>
        </w:pPrChange>
      </w:pPr>
    </w:p>
    <w:p w14:paraId="07A1F8E6" w14:textId="44BC8023" w:rsidR="006F422C" w:rsidRPr="006E659F" w:rsidDel="007154E3" w:rsidRDefault="006F422C">
      <w:pPr>
        <w:pStyle w:val="3"/>
        <w:numPr>
          <w:ilvl w:val="2"/>
          <w:numId w:val="6"/>
        </w:numPr>
        <w:rPr>
          <w:del w:id="7214" w:author="阿毛" w:date="2021-05-21T17:50:00Z"/>
          <w:rFonts w:ascii="標楷體" w:hAnsi="標楷體"/>
        </w:rPr>
      </w:pPr>
      <w:del w:id="7215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</w:delText>
        </w:r>
        <w:r w:rsidDel="007154E3">
          <w:rPr>
            <w:rFonts w:ascii="標楷體" w:hAnsi="標楷體" w:hint="eastAsia"/>
          </w:rPr>
          <w:delText>3</w:delText>
        </w:r>
        <w:r w:rsidRPr="00D47C53" w:rsidDel="007154E3">
          <w:rPr>
            <w:rFonts w:ascii="標楷體" w:hAnsi="標楷體" w:hint="eastAsia"/>
          </w:rPr>
          <w:delText>月</w:delText>
        </w:r>
        <w:r w:rsidRPr="006E659F" w:rsidDel="007154E3">
          <w:rPr>
            <w:rFonts w:ascii="標楷體" w:hAnsi="標楷體" w:hint="eastAsia"/>
          </w:rPr>
          <w:delText>報</w:delText>
        </w:r>
      </w:del>
    </w:p>
    <w:p w14:paraId="6BD641D4" w14:textId="7F8A3604" w:rsidR="006F422C" w:rsidRPr="00AB69BA" w:rsidDel="007154E3" w:rsidRDefault="006F422C">
      <w:pPr>
        <w:pStyle w:val="3"/>
        <w:numPr>
          <w:ilvl w:val="2"/>
          <w:numId w:val="6"/>
        </w:numPr>
        <w:rPr>
          <w:del w:id="7216" w:author="阿毛" w:date="2021-05-21T17:50:00Z"/>
        </w:rPr>
        <w:pPrChange w:id="7217" w:author="阿毛" w:date="2021-05-21T17:50:00Z">
          <w:pPr>
            <w:pStyle w:val="a"/>
          </w:pPr>
        </w:pPrChange>
      </w:pPr>
      <w:del w:id="7218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76B89E41" w14:textId="1A158E40" w:rsidTr="00F4398B">
        <w:trPr>
          <w:trHeight w:val="277"/>
          <w:del w:id="721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A85DA6" w14:textId="0820ECD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20" w:author="阿毛" w:date="2021-05-21T17:50:00Z"/>
                <w:rFonts w:ascii="標楷體" w:hAnsi="標楷體"/>
              </w:rPr>
              <w:pPrChange w:id="7221" w:author="阿毛" w:date="2021-05-21T17:50:00Z">
                <w:pPr/>
              </w:pPrChange>
            </w:pPr>
            <w:del w:id="7222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1D780D" w14:textId="61EFCAFA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23" w:author="阿毛" w:date="2021-05-21T17:50:00Z"/>
                <w:rFonts w:ascii="標楷體" w:hAnsi="標楷體"/>
              </w:rPr>
              <w:pPrChange w:id="7224" w:author="阿毛" w:date="2021-05-21T17:50:00Z">
                <w:pPr/>
              </w:pPrChange>
            </w:pPr>
            <w:del w:id="7225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RPr="00D47C53" w:rsidDel="007154E3">
                <w:rPr>
                  <w:rFonts w:ascii="標楷體" w:hAnsi="標楷體" w:hint="eastAsia"/>
                  <w:lang w:eastAsia="zh-HK"/>
                </w:rPr>
                <w:delText>月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D47C53" w:rsidDel="007154E3">
                <w:rPr>
                  <w:rFonts w:ascii="標楷體" w:hAnsi="標楷體" w:hint="eastAsia"/>
                  <w:lang w:eastAsia="zh-HK"/>
                </w:rPr>
                <w:delText>月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報表</w:delText>
              </w:r>
            </w:del>
          </w:p>
          <w:p w14:paraId="40938741" w14:textId="276CF59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26" w:author="阿毛" w:date="2021-05-21T17:50:00Z"/>
                <w:rFonts w:ascii="標楷體" w:hAnsi="標楷體"/>
              </w:rPr>
              <w:pPrChange w:id="7227" w:author="阿毛" w:date="2021-05-21T17:50:00Z">
                <w:pPr/>
              </w:pPrChange>
            </w:pPr>
            <w:del w:id="7228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03A33C42" w14:textId="6AA9E0AB" w:rsidTr="00F4398B">
        <w:trPr>
          <w:trHeight w:val="277"/>
          <w:del w:id="722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9C150F" w14:textId="18F7461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30" w:author="阿毛" w:date="2021-05-21T17:50:00Z"/>
                <w:rFonts w:ascii="標楷體" w:hAnsi="標楷體"/>
              </w:rPr>
              <w:pPrChange w:id="7231" w:author="阿毛" w:date="2021-05-21T17:50:00Z">
                <w:pPr/>
              </w:pPrChange>
            </w:pPr>
            <w:del w:id="7232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0943A" w14:textId="6149E38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33" w:author="阿毛" w:date="2021-05-21T17:50:00Z"/>
                <w:rFonts w:ascii="標楷體" w:hAnsi="標楷體"/>
              </w:rPr>
              <w:pPrChange w:id="7234" w:author="阿毛" w:date="2021-05-21T17:50:00Z">
                <w:pPr/>
              </w:pPrChange>
            </w:pPr>
          </w:p>
        </w:tc>
      </w:tr>
      <w:tr w:rsidR="006F422C" w:rsidRPr="00AB69BA" w:rsidDel="007154E3" w14:paraId="3ED4CBAA" w14:textId="18D51BE3" w:rsidTr="00F4398B">
        <w:trPr>
          <w:trHeight w:val="773"/>
          <w:del w:id="723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B5285" w14:textId="1BE8A7B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36" w:author="阿毛" w:date="2021-05-21T17:50:00Z"/>
                <w:rFonts w:ascii="標楷體" w:hAnsi="標楷體"/>
              </w:rPr>
              <w:pPrChange w:id="7237" w:author="阿毛" w:date="2021-05-21T17:50:00Z">
                <w:pPr/>
              </w:pPrChange>
            </w:pPr>
            <w:del w:id="7238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A9880A" w14:textId="47761A2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39" w:author="阿毛" w:date="2021-05-21T17:50:00Z"/>
                <w:rFonts w:ascii="標楷體" w:hAnsi="標楷體"/>
              </w:rPr>
              <w:pPrChange w:id="7240" w:author="阿毛" w:date="2021-05-21T17:50:00Z">
                <w:pPr/>
              </w:pPrChange>
            </w:pPr>
          </w:p>
        </w:tc>
      </w:tr>
      <w:tr w:rsidR="006F422C" w:rsidRPr="00AB69BA" w:rsidDel="007154E3" w14:paraId="1907906F" w14:textId="7C2EFA9E" w:rsidTr="00F4398B">
        <w:trPr>
          <w:trHeight w:val="321"/>
          <w:del w:id="724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95FF1F" w14:textId="667A3BD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42" w:author="阿毛" w:date="2021-05-21T17:50:00Z"/>
                <w:rFonts w:ascii="標楷體" w:hAnsi="標楷體"/>
              </w:rPr>
              <w:pPrChange w:id="7243" w:author="阿毛" w:date="2021-05-21T17:50:00Z">
                <w:pPr/>
              </w:pPrChange>
            </w:pPr>
            <w:del w:id="7244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68EAE2" w14:textId="7A5724E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45" w:author="阿毛" w:date="2021-05-21T17:50:00Z"/>
                <w:rFonts w:ascii="標楷體" w:hAnsi="標楷體"/>
              </w:rPr>
              <w:pPrChange w:id="7246" w:author="阿毛" w:date="2021-05-21T17:50:00Z">
                <w:pPr/>
              </w:pPrChange>
            </w:pPr>
          </w:p>
        </w:tc>
      </w:tr>
      <w:tr w:rsidR="006F422C" w:rsidRPr="00AB69BA" w:rsidDel="007154E3" w14:paraId="471594F9" w14:textId="7B81EEA1" w:rsidTr="00F4398B">
        <w:trPr>
          <w:trHeight w:val="1311"/>
          <w:del w:id="724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3CABDE" w14:textId="1E540BC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48" w:author="阿毛" w:date="2021-05-21T17:50:00Z"/>
                <w:rFonts w:ascii="標楷體" w:hAnsi="標楷體"/>
              </w:rPr>
              <w:pPrChange w:id="7249" w:author="阿毛" w:date="2021-05-21T17:50:00Z">
                <w:pPr/>
              </w:pPrChange>
            </w:pPr>
            <w:del w:id="7250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9A50AA" w14:textId="1955614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51" w:author="阿毛" w:date="2021-05-21T17:50:00Z"/>
                <w:rFonts w:ascii="標楷體" w:hAnsi="標楷體"/>
              </w:rPr>
              <w:pPrChange w:id="7252" w:author="阿毛" w:date="2021-05-21T17:50:00Z">
                <w:pPr/>
              </w:pPrChange>
            </w:pPr>
          </w:p>
        </w:tc>
      </w:tr>
      <w:tr w:rsidR="006F422C" w:rsidRPr="00AB69BA" w:rsidDel="007154E3" w14:paraId="0C81FEFF" w14:textId="3ADFD5DE" w:rsidTr="00F4398B">
        <w:trPr>
          <w:trHeight w:val="278"/>
          <w:del w:id="725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01012E" w14:textId="75EBDD7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54" w:author="阿毛" w:date="2021-05-21T17:50:00Z"/>
                <w:rFonts w:ascii="標楷體" w:hAnsi="標楷體"/>
              </w:rPr>
              <w:pPrChange w:id="7255" w:author="阿毛" w:date="2021-05-21T17:50:00Z">
                <w:pPr/>
              </w:pPrChange>
            </w:pPr>
            <w:del w:id="7256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970AB2" w14:textId="749CB53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57" w:author="阿毛" w:date="2021-05-21T17:50:00Z"/>
                <w:rFonts w:ascii="標楷體" w:hAnsi="標楷體"/>
              </w:rPr>
              <w:pPrChange w:id="7258" w:author="阿毛" w:date="2021-05-21T17:50:00Z">
                <w:pPr/>
              </w:pPrChange>
            </w:pPr>
          </w:p>
        </w:tc>
      </w:tr>
      <w:tr w:rsidR="006F422C" w:rsidRPr="00AB69BA" w:rsidDel="007154E3" w14:paraId="0F8A3DDE" w14:textId="6452A518" w:rsidTr="00F4398B">
        <w:trPr>
          <w:trHeight w:val="358"/>
          <w:del w:id="725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20362E" w14:textId="388D2D7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60" w:author="阿毛" w:date="2021-05-21T17:50:00Z"/>
                <w:rFonts w:ascii="標楷體" w:hAnsi="標楷體"/>
              </w:rPr>
              <w:pPrChange w:id="7261" w:author="阿毛" w:date="2021-05-21T17:50:00Z">
                <w:pPr/>
              </w:pPrChange>
            </w:pPr>
            <w:del w:id="7262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CB6FBB" w14:textId="1B1734D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63" w:author="阿毛" w:date="2021-05-21T17:50:00Z"/>
                <w:rFonts w:ascii="標楷體" w:hAnsi="標楷體"/>
              </w:rPr>
              <w:pPrChange w:id="7264" w:author="阿毛" w:date="2021-05-21T17:50:00Z">
                <w:pPr/>
              </w:pPrChange>
            </w:pPr>
          </w:p>
        </w:tc>
      </w:tr>
      <w:tr w:rsidR="006F422C" w:rsidRPr="00AB69BA" w:rsidDel="007154E3" w14:paraId="24DB477B" w14:textId="203F5DFF" w:rsidTr="00F4398B">
        <w:trPr>
          <w:trHeight w:val="278"/>
          <w:del w:id="726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741476" w14:textId="43C10E8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66" w:author="阿毛" w:date="2021-05-21T17:50:00Z"/>
                <w:rFonts w:ascii="標楷體" w:hAnsi="標楷體"/>
              </w:rPr>
              <w:pPrChange w:id="7267" w:author="阿毛" w:date="2021-05-21T17:50:00Z">
                <w:pPr/>
              </w:pPrChange>
            </w:pPr>
            <w:del w:id="7268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41D028" w14:textId="6057B81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69" w:author="阿毛" w:date="2021-05-21T17:50:00Z"/>
                <w:rFonts w:ascii="標楷體" w:hAnsi="標楷體"/>
              </w:rPr>
              <w:pPrChange w:id="7270" w:author="阿毛" w:date="2021-05-21T17:50:00Z">
                <w:pPr/>
              </w:pPrChange>
            </w:pPr>
          </w:p>
        </w:tc>
      </w:tr>
    </w:tbl>
    <w:p w14:paraId="0B51EEF6" w14:textId="3A05C638" w:rsidR="006F422C" w:rsidDel="007154E3" w:rsidRDefault="006F422C">
      <w:pPr>
        <w:pStyle w:val="3"/>
        <w:numPr>
          <w:ilvl w:val="2"/>
          <w:numId w:val="6"/>
        </w:numPr>
        <w:rPr>
          <w:del w:id="7271" w:author="阿毛" w:date="2021-05-21T17:50:00Z"/>
          <w:rFonts w:ascii="標楷體" w:hAnsi="標楷體"/>
        </w:rPr>
        <w:pPrChange w:id="7272" w:author="阿毛" w:date="2021-05-21T17:50:00Z">
          <w:pPr/>
        </w:pPrChange>
      </w:pPr>
    </w:p>
    <w:p w14:paraId="61490C76" w14:textId="255111C4" w:rsidR="000430C1" w:rsidDel="007154E3" w:rsidRDefault="000430C1">
      <w:pPr>
        <w:pStyle w:val="3"/>
        <w:numPr>
          <w:ilvl w:val="2"/>
          <w:numId w:val="6"/>
        </w:numPr>
        <w:rPr>
          <w:del w:id="7273" w:author="阿毛" w:date="2021-05-21T17:50:00Z"/>
          <w:rFonts w:ascii="標楷體" w:hAnsi="標楷體"/>
        </w:rPr>
        <w:pPrChange w:id="7274" w:author="阿毛" w:date="2021-05-21T17:50:00Z">
          <w:pPr>
            <w:widowControl/>
          </w:pPr>
        </w:pPrChange>
      </w:pPr>
      <w:del w:id="7275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4A6FF471" w14:textId="322346E0" w:rsidR="000430C1" w:rsidRPr="00AB69BA" w:rsidDel="007154E3" w:rsidRDefault="000430C1">
      <w:pPr>
        <w:pStyle w:val="3"/>
        <w:numPr>
          <w:ilvl w:val="2"/>
          <w:numId w:val="6"/>
        </w:numPr>
        <w:rPr>
          <w:del w:id="7276" w:author="阿毛" w:date="2021-05-21T17:50:00Z"/>
          <w:rFonts w:ascii="標楷體" w:hAnsi="標楷體"/>
        </w:rPr>
        <w:pPrChange w:id="7277" w:author="阿毛" w:date="2021-05-21T17:50:00Z">
          <w:pPr/>
        </w:pPrChange>
      </w:pPr>
    </w:p>
    <w:p w14:paraId="44016A44" w14:textId="3BA57D77" w:rsidR="006F422C" w:rsidRPr="00AB69BA" w:rsidDel="007154E3" w:rsidRDefault="006F422C">
      <w:pPr>
        <w:pStyle w:val="3"/>
        <w:numPr>
          <w:ilvl w:val="2"/>
          <w:numId w:val="6"/>
        </w:numPr>
        <w:rPr>
          <w:del w:id="7278" w:author="阿毛" w:date="2021-05-21T17:50:00Z"/>
        </w:rPr>
        <w:pPrChange w:id="7279" w:author="阿毛" w:date="2021-05-21T17:50:00Z">
          <w:pPr>
            <w:pStyle w:val="a"/>
          </w:pPr>
        </w:pPrChange>
      </w:pPr>
      <w:del w:id="7280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05569D08" w14:textId="475EC81C" w:rsidR="006F422C" w:rsidRPr="00AB69BA" w:rsidDel="007154E3" w:rsidRDefault="006F422C">
      <w:pPr>
        <w:pStyle w:val="3"/>
        <w:numPr>
          <w:ilvl w:val="2"/>
          <w:numId w:val="6"/>
        </w:numPr>
        <w:rPr>
          <w:del w:id="7281" w:author="阿毛" w:date="2021-05-21T17:50:00Z"/>
          <w:rFonts w:ascii="標楷體" w:hAnsi="標楷體" w:cs="標楷體"/>
          <w:kern w:val="0"/>
          <w:szCs w:val="28"/>
        </w:rPr>
        <w:pPrChange w:id="7282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7283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</w:del>
    </w:p>
    <w:p w14:paraId="66D2E5B7" w14:textId="551FCE71" w:rsidR="005A5FCB" w:rsidRPr="00AB69BA" w:rsidDel="007154E3" w:rsidRDefault="00EB300A">
      <w:pPr>
        <w:pStyle w:val="3"/>
        <w:numPr>
          <w:ilvl w:val="2"/>
          <w:numId w:val="6"/>
        </w:numPr>
        <w:rPr>
          <w:del w:id="7284" w:author="阿毛" w:date="2021-05-21T17:50:00Z"/>
          <w:rFonts w:ascii="標楷體" w:hAnsi="標楷體"/>
          <w:sz w:val="20"/>
        </w:rPr>
        <w:pPrChange w:id="7285" w:author="阿毛" w:date="2021-05-21T17:50:00Z">
          <w:pPr>
            <w:tabs>
              <w:tab w:val="left" w:pos="4320"/>
            </w:tabs>
          </w:pPr>
        </w:pPrChange>
      </w:pPr>
      <w:del w:id="7286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2B1683B" wp14:editId="3AF8638B">
              <wp:extent cx="6521450" cy="3117850"/>
              <wp:effectExtent l="0" t="0" r="0" b="6350"/>
              <wp:docPr id="22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21450" cy="3117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660FA99B" wp14:editId="01EA7E8C">
              <wp:extent cx="6565900" cy="2889250"/>
              <wp:effectExtent l="0" t="0" r="6350" b="6350"/>
              <wp:docPr id="2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65900" cy="2889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C056F2B" wp14:editId="178681D8">
              <wp:extent cx="6565900" cy="3289300"/>
              <wp:effectExtent l="0" t="0" r="6350" b="6350"/>
              <wp:docPr id="2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65900" cy="3289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E2FEEF2" wp14:editId="2FEE8B96">
              <wp:extent cx="6604000" cy="2882900"/>
              <wp:effectExtent l="0" t="0" r="6350" b="0"/>
              <wp:docPr id="2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04000" cy="288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6D6DD2E1" wp14:editId="293FF654">
              <wp:extent cx="6654800" cy="2730500"/>
              <wp:effectExtent l="0" t="0" r="0" b="0"/>
              <wp:docPr id="2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54800" cy="273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5D9C045" wp14:editId="5DB1E30B">
              <wp:extent cx="6731000" cy="3003550"/>
              <wp:effectExtent l="0" t="0" r="0" b="6350"/>
              <wp:docPr id="2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31000" cy="3003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3C384F5" w14:textId="64E4954F" w:rsidR="006F422C" w:rsidRPr="00AB69BA" w:rsidDel="007154E3" w:rsidRDefault="00D950B2">
      <w:pPr>
        <w:pStyle w:val="3"/>
        <w:numPr>
          <w:ilvl w:val="2"/>
          <w:numId w:val="6"/>
        </w:numPr>
        <w:rPr>
          <w:del w:id="7287" w:author="阿毛" w:date="2021-05-21T17:50:00Z"/>
        </w:rPr>
        <w:pPrChange w:id="7288" w:author="阿毛" w:date="2021-05-21T17:50:00Z">
          <w:pPr>
            <w:pStyle w:val="a"/>
          </w:pPr>
        </w:pPrChange>
      </w:pPr>
      <w:del w:id="7289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430C1" w:rsidRPr="00CA6569" w:rsidDel="007154E3" w14:paraId="096134E5" w14:textId="0C6358FB" w:rsidTr="005C14EF">
        <w:trPr>
          <w:trHeight w:val="388"/>
          <w:jc w:val="center"/>
          <w:del w:id="7290" w:author="阿毛" w:date="2021-05-21T17:50:00Z"/>
        </w:trPr>
        <w:tc>
          <w:tcPr>
            <w:tcW w:w="456" w:type="dxa"/>
            <w:vMerge w:val="restart"/>
          </w:tcPr>
          <w:p w14:paraId="3ED07EED" w14:textId="41E16AB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91" w:author="阿毛" w:date="2021-05-21T17:50:00Z"/>
                <w:rFonts w:ascii="標楷體" w:hAnsi="標楷體"/>
              </w:rPr>
              <w:pPrChange w:id="7292" w:author="阿毛" w:date="2021-05-21T17:50:00Z">
                <w:pPr/>
              </w:pPrChange>
            </w:pPr>
            <w:del w:id="7293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5FA20E5B" w14:textId="4CA8268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94" w:author="阿毛" w:date="2021-05-21T17:50:00Z"/>
                <w:rFonts w:ascii="標楷體" w:hAnsi="標楷體"/>
              </w:rPr>
              <w:pPrChange w:id="7295" w:author="阿毛" w:date="2021-05-21T17:50:00Z">
                <w:pPr/>
              </w:pPrChange>
            </w:pPr>
            <w:del w:id="7296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670DA51A" w14:textId="1F6F7845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97" w:author="阿毛" w:date="2021-05-21T17:50:00Z"/>
                <w:rFonts w:ascii="標楷體" w:hAnsi="標楷體"/>
              </w:rPr>
              <w:pPrChange w:id="7298" w:author="阿毛" w:date="2021-05-21T17:50:00Z">
                <w:pPr>
                  <w:jc w:val="center"/>
                </w:pPr>
              </w:pPrChange>
            </w:pPr>
            <w:del w:id="7299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1183D3CE" w14:textId="5FE5C27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00" w:author="阿毛" w:date="2021-05-21T17:50:00Z"/>
                <w:rFonts w:ascii="標楷體" w:hAnsi="標楷體"/>
              </w:rPr>
              <w:pPrChange w:id="7301" w:author="阿毛" w:date="2021-05-21T17:50:00Z">
                <w:pPr/>
              </w:pPrChange>
            </w:pPr>
            <w:del w:id="7302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0430C1" w:rsidRPr="00CA6569" w:rsidDel="007154E3" w14:paraId="719030FF" w14:textId="133B63C9" w:rsidTr="005C14EF">
        <w:trPr>
          <w:trHeight w:val="244"/>
          <w:jc w:val="center"/>
          <w:del w:id="7303" w:author="阿毛" w:date="2021-05-21T17:50:00Z"/>
        </w:trPr>
        <w:tc>
          <w:tcPr>
            <w:tcW w:w="456" w:type="dxa"/>
            <w:vMerge/>
          </w:tcPr>
          <w:p w14:paraId="7136EB5D" w14:textId="5A595CA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04" w:author="阿毛" w:date="2021-05-21T17:50:00Z"/>
                <w:rFonts w:ascii="標楷體" w:hAnsi="標楷體"/>
              </w:rPr>
              <w:pPrChange w:id="7305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62F03523" w14:textId="3144CA8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06" w:author="阿毛" w:date="2021-05-21T17:50:00Z"/>
                <w:rFonts w:ascii="標楷體" w:hAnsi="標楷體"/>
              </w:rPr>
              <w:pPrChange w:id="7307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34335E5A" w14:textId="1A92550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08" w:author="阿毛" w:date="2021-05-21T17:50:00Z"/>
                <w:rFonts w:ascii="標楷體" w:hAnsi="標楷體"/>
              </w:rPr>
              <w:pPrChange w:id="7309" w:author="阿毛" w:date="2021-05-21T17:50:00Z">
                <w:pPr/>
              </w:pPrChange>
            </w:pPr>
            <w:del w:id="7310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31B765FB" w14:textId="61E61D7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11" w:author="阿毛" w:date="2021-05-21T17:50:00Z"/>
                <w:rFonts w:ascii="標楷體" w:hAnsi="標楷體"/>
              </w:rPr>
              <w:pPrChange w:id="7312" w:author="阿毛" w:date="2021-05-21T17:50:00Z">
                <w:pPr/>
              </w:pPrChange>
            </w:pPr>
            <w:del w:id="7313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3D02C5E" w14:textId="7F8B849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14" w:author="阿毛" w:date="2021-05-21T17:50:00Z"/>
                <w:rFonts w:ascii="標楷體" w:hAnsi="標楷體"/>
              </w:rPr>
              <w:pPrChange w:id="7315" w:author="阿毛" w:date="2021-05-21T17:50:00Z">
                <w:pPr/>
              </w:pPrChange>
            </w:pPr>
            <w:del w:id="7316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4442F85A" w14:textId="7768BA68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17" w:author="阿毛" w:date="2021-05-21T17:50:00Z"/>
                <w:rFonts w:ascii="標楷體" w:hAnsi="標楷體"/>
              </w:rPr>
              <w:pPrChange w:id="7318" w:author="阿毛" w:date="2021-05-21T17:50:00Z">
                <w:pPr/>
              </w:pPrChange>
            </w:pPr>
            <w:del w:id="7319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583E653E" w14:textId="07818B7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20" w:author="阿毛" w:date="2021-05-21T17:50:00Z"/>
                <w:rFonts w:ascii="標楷體" w:hAnsi="標楷體"/>
              </w:rPr>
              <w:pPrChange w:id="7321" w:author="阿毛" w:date="2021-05-21T17:50:00Z">
                <w:pPr/>
              </w:pPrChange>
            </w:pPr>
            <w:del w:id="7322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6CBEDF7A" w14:textId="0FCEFFE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23" w:author="阿毛" w:date="2021-05-21T17:50:00Z"/>
                <w:rFonts w:ascii="標楷體" w:hAnsi="標楷體"/>
              </w:rPr>
              <w:pPrChange w:id="7324" w:author="阿毛" w:date="2021-05-21T17:50:00Z">
                <w:pPr/>
              </w:pPrChange>
            </w:pPr>
          </w:p>
        </w:tc>
      </w:tr>
      <w:tr w:rsidR="000430C1" w:rsidRPr="00CA6569" w:rsidDel="007154E3" w14:paraId="7DEBB5B8" w14:textId="11664C14" w:rsidTr="005C14EF">
        <w:trPr>
          <w:trHeight w:val="291"/>
          <w:jc w:val="center"/>
          <w:del w:id="7325" w:author="阿毛" w:date="2021-05-21T17:50:00Z"/>
        </w:trPr>
        <w:tc>
          <w:tcPr>
            <w:tcW w:w="456" w:type="dxa"/>
          </w:tcPr>
          <w:p w14:paraId="43B49335" w14:textId="24D6B03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26" w:author="阿毛" w:date="2021-05-21T17:50:00Z"/>
                <w:rFonts w:ascii="標楷體" w:hAnsi="標楷體"/>
              </w:rPr>
              <w:pPrChange w:id="7327" w:author="阿毛" w:date="2021-05-21T17:50:00Z">
                <w:pPr/>
              </w:pPrChange>
            </w:pPr>
            <w:del w:id="7328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018039BD" w14:textId="3223C9F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29" w:author="阿毛" w:date="2021-05-21T17:50:00Z"/>
                <w:rFonts w:ascii="標楷體" w:hAnsi="標楷體"/>
              </w:rPr>
              <w:pPrChange w:id="7330" w:author="阿毛" w:date="2021-05-21T17:50:00Z">
                <w:pPr/>
              </w:pPrChange>
            </w:pPr>
            <w:del w:id="7331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2F33C733" w14:textId="4D484C0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32" w:author="阿毛" w:date="2021-05-21T17:50:00Z"/>
                <w:rFonts w:ascii="標楷體" w:hAnsi="標楷體" w:cs="新細明體"/>
              </w:rPr>
              <w:pPrChange w:id="7333" w:author="阿毛" w:date="2021-05-21T17:50:00Z">
                <w:pPr/>
              </w:pPrChange>
            </w:pPr>
            <w:del w:id="7334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706DCA90" w14:textId="22B53A2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35" w:author="阿毛" w:date="2021-05-21T17:50:00Z"/>
                <w:rFonts w:ascii="標楷體" w:hAnsi="標楷體"/>
              </w:rPr>
              <w:pPrChange w:id="7336" w:author="阿毛" w:date="2021-05-21T17:50:00Z">
                <w:pPr/>
              </w:pPrChange>
            </w:pPr>
            <w:del w:id="7337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F00F641" w14:textId="1D841474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38" w:author="阿毛" w:date="2021-05-21T17:50:00Z"/>
                <w:rFonts w:ascii="標楷體" w:hAnsi="標楷體"/>
              </w:rPr>
              <w:pPrChange w:id="7339" w:author="阿毛" w:date="2021-05-21T17:50:00Z">
                <w:pPr/>
              </w:pPrChange>
            </w:pPr>
          </w:p>
        </w:tc>
        <w:tc>
          <w:tcPr>
            <w:tcW w:w="671" w:type="dxa"/>
          </w:tcPr>
          <w:p w14:paraId="22F3E81E" w14:textId="6F116168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40" w:author="阿毛" w:date="2021-05-21T17:50:00Z"/>
                <w:rFonts w:ascii="標楷體" w:hAnsi="標楷體"/>
              </w:rPr>
              <w:pPrChange w:id="7341" w:author="阿毛" w:date="2021-05-21T17:50:00Z">
                <w:pPr/>
              </w:pPrChange>
            </w:pPr>
          </w:p>
        </w:tc>
        <w:tc>
          <w:tcPr>
            <w:tcW w:w="689" w:type="dxa"/>
          </w:tcPr>
          <w:p w14:paraId="021C8BD6" w14:textId="191A94B6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42" w:author="阿毛" w:date="2021-05-21T17:50:00Z"/>
                <w:rFonts w:ascii="標楷體" w:hAnsi="標楷體"/>
              </w:rPr>
              <w:pPrChange w:id="7343" w:author="阿毛" w:date="2021-05-21T17:50:00Z">
                <w:pPr/>
              </w:pPrChange>
            </w:pPr>
            <w:del w:id="7344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1C2D486B" w14:textId="221AE77B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45" w:author="阿毛" w:date="2021-05-21T17:50:00Z"/>
                <w:rFonts w:ascii="標楷體" w:hAnsi="標楷體"/>
              </w:rPr>
              <w:pPrChange w:id="7346" w:author="阿毛" w:date="2021-05-21T17:50:00Z">
                <w:pPr/>
              </w:pPrChange>
            </w:pPr>
            <w:del w:id="7347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</w:del>
          </w:p>
          <w:p w14:paraId="103FE2C7" w14:textId="7D2F0F2E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48" w:author="阿毛" w:date="2021-05-21T17:50:00Z"/>
                <w:rFonts w:ascii="標楷體" w:hAnsi="標楷體"/>
              </w:rPr>
              <w:pPrChange w:id="7349" w:author="阿毛" w:date="2021-05-21T17:50:00Z">
                <w:pPr/>
              </w:pPrChange>
            </w:pPr>
          </w:p>
        </w:tc>
      </w:tr>
    </w:tbl>
    <w:p w14:paraId="56A75458" w14:textId="1C815231" w:rsidR="006F422C" w:rsidDel="007154E3" w:rsidRDefault="006F422C">
      <w:pPr>
        <w:pStyle w:val="3"/>
        <w:numPr>
          <w:ilvl w:val="2"/>
          <w:numId w:val="6"/>
        </w:numPr>
        <w:rPr>
          <w:del w:id="7350" w:author="阿毛" w:date="2021-05-21T17:50:00Z"/>
        </w:rPr>
        <w:pPrChange w:id="7351" w:author="阿毛" w:date="2021-05-21T17:50:00Z">
          <w:pPr/>
        </w:pPrChange>
      </w:pPr>
    </w:p>
    <w:p w14:paraId="6C5BA196" w14:textId="76A83840" w:rsidR="006F422C" w:rsidRPr="006E659F" w:rsidDel="007154E3" w:rsidRDefault="006F422C">
      <w:pPr>
        <w:pStyle w:val="3"/>
        <w:numPr>
          <w:ilvl w:val="2"/>
          <w:numId w:val="6"/>
        </w:numPr>
        <w:rPr>
          <w:del w:id="7352" w:author="阿毛" w:date="2021-05-21T17:50:00Z"/>
          <w:rFonts w:ascii="標楷體" w:hAnsi="標楷體"/>
        </w:rPr>
      </w:pPr>
      <w:del w:id="7353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804季報</w:delText>
        </w:r>
      </w:del>
    </w:p>
    <w:p w14:paraId="1252EDBB" w14:textId="61E4EF4A" w:rsidR="006F422C" w:rsidRPr="00AB69BA" w:rsidDel="007154E3" w:rsidRDefault="006F422C">
      <w:pPr>
        <w:pStyle w:val="3"/>
        <w:numPr>
          <w:ilvl w:val="2"/>
          <w:numId w:val="6"/>
        </w:numPr>
        <w:rPr>
          <w:del w:id="7354" w:author="阿毛" w:date="2021-05-21T17:50:00Z"/>
        </w:rPr>
        <w:pPrChange w:id="7355" w:author="阿毛" w:date="2021-05-21T17:50:00Z">
          <w:pPr>
            <w:pStyle w:val="a"/>
          </w:pPr>
        </w:pPrChange>
      </w:pPr>
      <w:del w:id="7356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C01E16D" w14:textId="322E1F6F" w:rsidTr="00F4398B">
        <w:trPr>
          <w:trHeight w:val="277"/>
          <w:del w:id="735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76EAB0" w14:textId="5E1113F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58" w:author="阿毛" w:date="2021-05-21T17:50:00Z"/>
                <w:rFonts w:ascii="標楷體" w:hAnsi="標楷體"/>
              </w:rPr>
              <w:pPrChange w:id="7359" w:author="阿毛" w:date="2021-05-21T17:50:00Z">
                <w:pPr/>
              </w:pPrChange>
            </w:pPr>
            <w:del w:id="7360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162DE9" w14:textId="6978FEB8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61" w:author="阿毛" w:date="2021-05-21T17:50:00Z"/>
                <w:rFonts w:ascii="標楷體" w:hAnsi="標楷體"/>
              </w:rPr>
              <w:pPrChange w:id="7362" w:author="阿毛" w:date="2021-05-21T17:50:00Z">
                <w:pPr/>
              </w:pPrChange>
            </w:pPr>
            <w:del w:id="7363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hAnsi="標楷體" w:hint="eastAsia"/>
                </w:rPr>
                <w:delText>季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BA75DF" w:rsidDel="007154E3">
                <w:rPr>
                  <w:rFonts w:ascii="標楷體" w:hAnsi="標楷體" w:hint="eastAsia"/>
                </w:rPr>
                <w:delText>季報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表</w:delText>
              </w:r>
            </w:del>
          </w:p>
          <w:p w14:paraId="28EC4AE4" w14:textId="3C58B54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64" w:author="阿毛" w:date="2021-05-21T17:50:00Z"/>
                <w:rFonts w:ascii="標楷體" w:hAnsi="標楷體"/>
              </w:rPr>
              <w:pPrChange w:id="7365" w:author="阿毛" w:date="2021-05-21T17:50:00Z">
                <w:pPr/>
              </w:pPrChange>
            </w:pPr>
            <w:del w:id="7366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4A7F66BF" w14:textId="2ABCE89F" w:rsidTr="00F4398B">
        <w:trPr>
          <w:trHeight w:val="277"/>
          <w:del w:id="736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31C8D9" w14:textId="6878A95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68" w:author="阿毛" w:date="2021-05-21T17:50:00Z"/>
                <w:rFonts w:ascii="標楷體" w:hAnsi="標楷體"/>
              </w:rPr>
              <w:pPrChange w:id="7369" w:author="阿毛" w:date="2021-05-21T17:50:00Z">
                <w:pPr/>
              </w:pPrChange>
            </w:pPr>
            <w:del w:id="7370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F2F3C9" w14:textId="780674D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71" w:author="阿毛" w:date="2021-05-21T17:50:00Z"/>
                <w:rFonts w:ascii="標楷體" w:hAnsi="標楷體"/>
              </w:rPr>
              <w:pPrChange w:id="7372" w:author="阿毛" w:date="2021-05-21T17:50:00Z">
                <w:pPr/>
              </w:pPrChange>
            </w:pPr>
          </w:p>
        </w:tc>
      </w:tr>
      <w:tr w:rsidR="006F422C" w:rsidRPr="00AB69BA" w:rsidDel="007154E3" w14:paraId="3324C7EA" w14:textId="2903D50C" w:rsidTr="00F4398B">
        <w:trPr>
          <w:trHeight w:val="773"/>
          <w:del w:id="737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589A0" w14:textId="6F1D71F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74" w:author="阿毛" w:date="2021-05-21T17:50:00Z"/>
                <w:rFonts w:ascii="標楷體" w:hAnsi="標楷體"/>
              </w:rPr>
              <w:pPrChange w:id="7375" w:author="阿毛" w:date="2021-05-21T17:50:00Z">
                <w:pPr/>
              </w:pPrChange>
            </w:pPr>
            <w:del w:id="7376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CD899B" w14:textId="57A9D2A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77" w:author="阿毛" w:date="2021-05-21T17:50:00Z"/>
                <w:rFonts w:ascii="標楷體" w:hAnsi="標楷體"/>
              </w:rPr>
              <w:pPrChange w:id="7378" w:author="阿毛" w:date="2021-05-21T17:50:00Z">
                <w:pPr/>
              </w:pPrChange>
            </w:pPr>
          </w:p>
        </w:tc>
      </w:tr>
      <w:tr w:rsidR="006F422C" w:rsidRPr="00AB69BA" w:rsidDel="007154E3" w14:paraId="6B4D1AB4" w14:textId="113F14AB" w:rsidTr="00F4398B">
        <w:trPr>
          <w:trHeight w:val="321"/>
          <w:del w:id="737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163639" w14:textId="0AB6561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80" w:author="阿毛" w:date="2021-05-21T17:50:00Z"/>
                <w:rFonts w:ascii="標楷體" w:hAnsi="標楷體"/>
              </w:rPr>
              <w:pPrChange w:id="7381" w:author="阿毛" w:date="2021-05-21T17:50:00Z">
                <w:pPr/>
              </w:pPrChange>
            </w:pPr>
            <w:del w:id="7382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2AF6DB" w14:textId="1011ADA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83" w:author="阿毛" w:date="2021-05-21T17:50:00Z"/>
                <w:rFonts w:ascii="標楷體" w:hAnsi="標楷體"/>
              </w:rPr>
              <w:pPrChange w:id="7384" w:author="阿毛" w:date="2021-05-21T17:50:00Z">
                <w:pPr/>
              </w:pPrChange>
            </w:pPr>
          </w:p>
        </w:tc>
      </w:tr>
      <w:tr w:rsidR="006F422C" w:rsidRPr="00AB69BA" w:rsidDel="007154E3" w14:paraId="1EF7594E" w14:textId="04033C0B" w:rsidTr="00F4398B">
        <w:trPr>
          <w:trHeight w:val="1311"/>
          <w:del w:id="738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0661DB" w14:textId="31B22E7D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86" w:author="阿毛" w:date="2021-05-21T17:50:00Z"/>
                <w:rFonts w:ascii="標楷體" w:hAnsi="標楷體"/>
              </w:rPr>
              <w:pPrChange w:id="7387" w:author="阿毛" w:date="2021-05-21T17:50:00Z">
                <w:pPr/>
              </w:pPrChange>
            </w:pPr>
            <w:del w:id="7388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E4C8C6" w14:textId="1BAE2D0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89" w:author="阿毛" w:date="2021-05-21T17:50:00Z"/>
                <w:rFonts w:ascii="標楷體" w:hAnsi="標楷體"/>
              </w:rPr>
              <w:pPrChange w:id="7390" w:author="阿毛" w:date="2021-05-21T17:50:00Z">
                <w:pPr/>
              </w:pPrChange>
            </w:pPr>
          </w:p>
        </w:tc>
      </w:tr>
      <w:tr w:rsidR="006F422C" w:rsidRPr="00AB69BA" w:rsidDel="007154E3" w14:paraId="7E540E40" w14:textId="5391E353" w:rsidTr="00F4398B">
        <w:trPr>
          <w:trHeight w:val="278"/>
          <w:del w:id="739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9C51A" w14:textId="72B3743D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92" w:author="阿毛" w:date="2021-05-21T17:50:00Z"/>
                <w:rFonts w:ascii="標楷體" w:hAnsi="標楷體"/>
              </w:rPr>
              <w:pPrChange w:id="7393" w:author="阿毛" w:date="2021-05-21T17:50:00Z">
                <w:pPr/>
              </w:pPrChange>
            </w:pPr>
            <w:del w:id="7394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7B4006" w14:textId="697F4BF5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95" w:author="阿毛" w:date="2021-05-21T17:50:00Z"/>
                <w:rFonts w:ascii="標楷體" w:hAnsi="標楷體"/>
              </w:rPr>
              <w:pPrChange w:id="7396" w:author="阿毛" w:date="2021-05-21T17:50:00Z">
                <w:pPr/>
              </w:pPrChange>
            </w:pPr>
          </w:p>
        </w:tc>
      </w:tr>
      <w:tr w:rsidR="006F422C" w:rsidRPr="00AB69BA" w:rsidDel="007154E3" w14:paraId="2097AA4D" w14:textId="6759A1FA" w:rsidTr="00F4398B">
        <w:trPr>
          <w:trHeight w:val="358"/>
          <w:del w:id="739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B3B8EA" w14:textId="636EC10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98" w:author="阿毛" w:date="2021-05-21T17:50:00Z"/>
                <w:rFonts w:ascii="標楷體" w:hAnsi="標楷體"/>
              </w:rPr>
              <w:pPrChange w:id="7399" w:author="阿毛" w:date="2021-05-21T17:50:00Z">
                <w:pPr/>
              </w:pPrChange>
            </w:pPr>
            <w:del w:id="7400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9D906" w14:textId="2AF07F8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401" w:author="阿毛" w:date="2021-05-21T17:50:00Z"/>
                <w:rFonts w:ascii="標楷體" w:hAnsi="標楷體"/>
              </w:rPr>
              <w:pPrChange w:id="7402" w:author="阿毛" w:date="2021-05-21T17:50:00Z">
                <w:pPr/>
              </w:pPrChange>
            </w:pPr>
          </w:p>
        </w:tc>
      </w:tr>
      <w:tr w:rsidR="006F422C" w:rsidRPr="00AB69BA" w:rsidDel="007154E3" w14:paraId="0B9D7054" w14:textId="518326A4" w:rsidTr="00F4398B">
        <w:trPr>
          <w:trHeight w:val="278"/>
          <w:del w:id="740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6D0DD5" w14:textId="73F5823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404" w:author="阿毛" w:date="2021-05-21T17:50:00Z"/>
                <w:rFonts w:ascii="標楷體" w:hAnsi="標楷體"/>
              </w:rPr>
              <w:pPrChange w:id="7405" w:author="阿毛" w:date="2021-05-21T17:50:00Z">
                <w:pPr/>
              </w:pPrChange>
            </w:pPr>
            <w:del w:id="7406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B8979E" w14:textId="2C90FE93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407" w:author="阿毛" w:date="2021-05-21T17:50:00Z"/>
                <w:rFonts w:ascii="標楷體" w:hAnsi="標楷體"/>
              </w:rPr>
              <w:pPrChange w:id="7408" w:author="阿毛" w:date="2021-05-21T17:50:00Z">
                <w:pPr/>
              </w:pPrChange>
            </w:pPr>
          </w:p>
        </w:tc>
      </w:tr>
    </w:tbl>
    <w:p w14:paraId="31EAF798" w14:textId="2F6E483B" w:rsidR="006F422C" w:rsidDel="007154E3" w:rsidRDefault="006F422C">
      <w:pPr>
        <w:pStyle w:val="3"/>
        <w:numPr>
          <w:ilvl w:val="2"/>
          <w:numId w:val="6"/>
        </w:numPr>
        <w:rPr>
          <w:del w:id="7409" w:author="阿毛" w:date="2021-05-21T17:50:00Z"/>
          <w:rFonts w:ascii="標楷體" w:hAnsi="標楷體"/>
        </w:rPr>
        <w:pPrChange w:id="7410" w:author="阿毛" w:date="2021-05-21T17:50:00Z">
          <w:pPr/>
        </w:pPrChange>
      </w:pPr>
    </w:p>
    <w:p w14:paraId="1E295B16" w14:textId="0A1CEE31" w:rsidR="009F7B7A" w:rsidDel="007154E3" w:rsidRDefault="009F7B7A">
      <w:pPr>
        <w:pStyle w:val="3"/>
        <w:numPr>
          <w:ilvl w:val="2"/>
          <w:numId w:val="6"/>
        </w:numPr>
        <w:rPr>
          <w:del w:id="7411" w:author="阿毛" w:date="2021-05-21T17:50:00Z"/>
          <w:rFonts w:ascii="標楷體" w:hAnsi="標楷體"/>
        </w:rPr>
        <w:pPrChange w:id="7412" w:author="阿毛" w:date="2021-05-21T17:50:00Z">
          <w:pPr>
            <w:widowControl/>
          </w:pPr>
        </w:pPrChange>
      </w:pPr>
      <w:del w:id="7413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33981ECE" w14:textId="12EA8F5E" w:rsidR="009F7B7A" w:rsidRPr="00AB69BA" w:rsidDel="007154E3" w:rsidRDefault="009F7B7A">
      <w:pPr>
        <w:pStyle w:val="3"/>
        <w:numPr>
          <w:ilvl w:val="2"/>
          <w:numId w:val="6"/>
        </w:numPr>
        <w:rPr>
          <w:del w:id="7414" w:author="阿毛" w:date="2021-05-21T17:50:00Z"/>
          <w:rFonts w:ascii="標楷體" w:hAnsi="標楷體"/>
        </w:rPr>
        <w:pPrChange w:id="7415" w:author="阿毛" w:date="2021-05-21T17:50:00Z">
          <w:pPr/>
        </w:pPrChange>
      </w:pPr>
    </w:p>
    <w:p w14:paraId="6DE28712" w14:textId="3751201C" w:rsidR="006F422C" w:rsidRPr="00AB69BA" w:rsidDel="007154E3" w:rsidRDefault="006F422C">
      <w:pPr>
        <w:pStyle w:val="3"/>
        <w:numPr>
          <w:ilvl w:val="2"/>
          <w:numId w:val="6"/>
        </w:numPr>
        <w:rPr>
          <w:del w:id="7416" w:author="阿毛" w:date="2021-05-21T17:50:00Z"/>
        </w:rPr>
        <w:pPrChange w:id="7417" w:author="阿毛" w:date="2021-05-21T17:50:00Z">
          <w:pPr>
            <w:pStyle w:val="a"/>
          </w:pPr>
        </w:pPrChange>
      </w:pPr>
      <w:del w:id="7418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2664AD42" w14:textId="27C0EA26" w:rsidR="006F422C" w:rsidRPr="00AB69BA" w:rsidDel="007154E3" w:rsidRDefault="006F422C">
      <w:pPr>
        <w:pStyle w:val="3"/>
        <w:numPr>
          <w:ilvl w:val="2"/>
          <w:numId w:val="6"/>
        </w:numPr>
        <w:rPr>
          <w:del w:id="7419" w:author="阿毛" w:date="2021-05-21T17:50:00Z"/>
          <w:rFonts w:ascii="標楷體" w:hAnsi="標楷體" w:cs="標楷體"/>
          <w:kern w:val="0"/>
          <w:szCs w:val="28"/>
        </w:rPr>
        <w:pPrChange w:id="7420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7421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</w:del>
    </w:p>
    <w:p w14:paraId="7F579038" w14:textId="5AF80F42" w:rsidR="005A5FCB" w:rsidRPr="00AB69BA" w:rsidDel="007154E3" w:rsidRDefault="00EB300A">
      <w:pPr>
        <w:pStyle w:val="3"/>
        <w:numPr>
          <w:ilvl w:val="2"/>
          <w:numId w:val="6"/>
        </w:numPr>
        <w:rPr>
          <w:del w:id="7422" w:author="阿毛" w:date="2021-05-21T17:50:00Z"/>
          <w:rFonts w:ascii="標楷體" w:hAnsi="標楷體"/>
          <w:sz w:val="20"/>
        </w:rPr>
        <w:pPrChange w:id="7423" w:author="阿毛" w:date="2021-05-21T17:50:00Z">
          <w:pPr>
            <w:tabs>
              <w:tab w:val="left" w:pos="4320"/>
            </w:tabs>
          </w:pPr>
        </w:pPrChange>
      </w:pPr>
      <w:del w:id="7424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0C5FFDE2" wp14:editId="599B7542">
              <wp:extent cx="6724650" cy="2673350"/>
              <wp:effectExtent l="0" t="0" r="0" b="0"/>
              <wp:docPr id="2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24650" cy="267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D44ACFA" w14:textId="14DA8203" w:rsidR="006F422C" w:rsidDel="007154E3" w:rsidRDefault="00D950B2">
      <w:pPr>
        <w:pStyle w:val="3"/>
        <w:numPr>
          <w:ilvl w:val="2"/>
          <w:numId w:val="6"/>
        </w:numPr>
        <w:rPr>
          <w:del w:id="7425" w:author="阿毛" w:date="2021-05-21T17:50:00Z"/>
        </w:rPr>
        <w:pPrChange w:id="7426" w:author="阿毛" w:date="2021-05-21T17:50:00Z">
          <w:pPr>
            <w:pStyle w:val="a"/>
          </w:pPr>
        </w:pPrChange>
      </w:pPr>
      <w:del w:id="7427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9F7B7A" w:rsidRPr="00CA6569" w:rsidDel="007154E3" w14:paraId="6A9F33CD" w14:textId="2D911845" w:rsidTr="005C14EF">
        <w:trPr>
          <w:trHeight w:val="388"/>
          <w:jc w:val="center"/>
          <w:del w:id="7428" w:author="阿毛" w:date="2021-05-21T17:50:00Z"/>
        </w:trPr>
        <w:tc>
          <w:tcPr>
            <w:tcW w:w="456" w:type="dxa"/>
            <w:vMerge w:val="restart"/>
          </w:tcPr>
          <w:p w14:paraId="2EACDDBF" w14:textId="144AD301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29" w:author="阿毛" w:date="2021-05-21T17:50:00Z"/>
                <w:rFonts w:ascii="標楷體" w:hAnsi="標楷體"/>
              </w:rPr>
              <w:pPrChange w:id="7430" w:author="阿毛" w:date="2021-05-21T17:50:00Z">
                <w:pPr/>
              </w:pPrChange>
            </w:pPr>
            <w:del w:id="7431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38C3A395" w14:textId="7032CE2C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32" w:author="阿毛" w:date="2021-05-21T17:50:00Z"/>
                <w:rFonts w:ascii="標楷體" w:hAnsi="標楷體"/>
              </w:rPr>
              <w:pPrChange w:id="7433" w:author="阿毛" w:date="2021-05-21T17:50:00Z">
                <w:pPr/>
              </w:pPrChange>
            </w:pPr>
            <w:del w:id="7434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446751A3" w14:textId="23AB10FB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35" w:author="阿毛" w:date="2021-05-21T17:50:00Z"/>
                <w:rFonts w:ascii="標楷體" w:hAnsi="標楷體"/>
              </w:rPr>
              <w:pPrChange w:id="7436" w:author="阿毛" w:date="2021-05-21T17:50:00Z">
                <w:pPr>
                  <w:jc w:val="center"/>
                </w:pPr>
              </w:pPrChange>
            </w:pPr>
            <w:del w:id="7437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4AB3B122" w14:textId="35CDA71F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38" w:author="阿毛" w:date="2021-05-21T17:50:00Z"/>
                <w:rFonts w:ascii="標楷體" w:hAnsi="標楷體"/>
              </w:rPr>
              <w:pPrChange w:id="7439" w:author="阿毛" w:date="2021-05-21T17:50:00Z">
                <w:pPr/>
              </w:pPrChange>
            </w:pPr>
            <w:del w:id="7440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00D39F7F" w14:textId="5E1E585E" w:rsidTr="005C14EF">
        <w:trPr>
          <w:trHeight w:val="244"/>
          <w:jc w:val="center"/>
          <w:del w:id="7441" w:author="阿毛" w:date="2021-05-21T17:50:00Z"/>
        </w:trPr>
        <w:tc>
          <w:tcPr>
            <w:tcW w:w="456" w:type="dxa"/>
            <w:vMerge/>
          </w:tcPr>
          <w:p w14:paraId="78932021" w14:textId="325CD7E6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42" w:author="阿毛" w:date="2021-05-21T17:50:00Z"/>
                <w:rFonts w:ascii="標楷體" w:hAnsi="標楷體"/>
              </w:rPr>
              <w:pPrChange w:id="7443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3F4477F7" w14:textId="2ED35B50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44" w:author="阿毛" w:date="2021-05-21T17:50:00Z"/>
                <w:rFonts w:ascii="標楷體" w:hAnsi="標楷體"/>
              </w:rPr>
              <w:pPrChange w:id="7445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40BB20D0" w14:textId="527FEA1A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46" w:author="阿毛" w:date="2021-05-21T17:50:00Z"/>
                <w:rFonts w:ascii="標楷體" w:hAnsi="標楷體"/>
              </w:rPr>
              <w:pPrChange w:id="7447" w:author="阿毛" w:date="2021-05-21T17:50:00Z">
                <w:pPr/>
              </w:pPrChange>
            </w:pPr>
            <w:del w:id="7448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65E69C7C" w14:textId="3B6F7FE5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49" w:author="阿毛" w:date="2021-05-21T17:50:00Z"/>
                <w:rFonts w:ascii="標楷體" w:hAnsi="標楷體"/>
              </w:rPr>
              <w:pPrChange w:id="7450" w:author="阿毛" w:date="2021-05-21T17:50:00Z">
                <w:pPr/>
              </w:pPrChange>
            </w:pPr>
            <w:del w:id="7451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5B0E217A" w14:textId="37D4DB1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52" w:author="阿毛" w:date="2021-05-21T17:50:00Z"/>
                <w:rFonts w:ascii="標楷體" w:hAnsi="標楷體"/>
              </w:rPr>
              <w:pPrChange w:id="7453" w:author="阿毛" w:date="2021-05-21T17:50:00Z">
                <w:pPr/>
              </w:pPrChange>
            </w:pPr>
            <w:del w:id="7454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48273CC1" w14:textId="443DC0F2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55" w:author="阿毛" w:date="2021-05-21T17:50:00Z"/>
                <w:rFonts w:ascii="標楷體" w:hAnsi="標楷體"/>
              </w:rPr>
              <w:pPrChange w:id="7456" w:author="阿毛" w:date="2021-05-21T17:50:00Z">
                <w:pPr/>
              </w:pPrChange>
            </w:pPr>
            <w:del w:id="7457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2452A67C" w14:textId="318B06C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58" w:author="阿毛" w:date="2021-05-21T17:50:00Z"/>
                <w:rFonts w:ascii="標楷體" w:hAnsi="標楷體"/>
              </w:rPr>
              <w:pPrChange w:id="7459" w:author="阿毛" w:date="2021-05-21T17:50:00Z">
                <w:pPr/>
              </w:pPrChange>
            </w:pPr>
            <w:del w:id="7460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11C9ABE1" w14:textId="3D90266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61" w:author="阿毛" w:date="2021-05-21T17:50:00Z"/>
                <w:rFonts w:ascii="標楷體" w:hAnsi="標楷體"/>
              </w:rPr>
              <w:pPrChange w:id="7462" w:author="阿毛" w:date="2021-05-21T17:50:00Z">
                <w:pPr/>
              </w:pPrChange>
            </w:pPr>
          </w:p>
        </w:tc>
      </w:tr>
      <w:tr w:rsidR="009F7B7A" w:rsidRPr="00CA6569" w:rsidDel="007154E3" w14:paraId="3A964773" w14:textId="76CA892F" w:rsidTr="005C14EF">
        <w:trPr>
          <w:trHeight w:val="291"/>
          <w:jc w:val="center"/>
          <w:del w:id="7463" w:author="阿毛" w:date="2021-05-21T17:50:00Z"/>
        </w:trPr>
        <w:tc>
          <w:tcPr>
            <w:tcW w:w="456" w:type="dxa"/>
          </w:tcPr>
          <w:p w14:paraId="519A8CEC" w14:textId="6BE3FCAE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64" w:author="阿毛" w:date="2021-05-21T17:50:00Z"/>
                <w:rFonts w:ascii="標楷體" w:hAnsi="標楷體"/>
              </w:rPr>
              <w:pPrChange w:id="7465" w:author="阿毛" w:date="2021-05-21T17:50:00Z">
                <w:pPr/>
              </w:pPrChange>
            </w:pPr>
            <w:del w:id="7466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311D2602" w14:textId="4B7BED50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67" w:author="阿毛" w:date="2021-05-21T17:50:00Z"/>
                <w:rFonts w:ascii="標楷體" w:hAnsi="標楷體"/>
              </w:rPr>
              <w:pPrChange w:id="7468" w:author="阿毛" w:date="2021-05-21T17:50:00Z">
                <w:pPr/>
              </w:pPrChange>
            </w:pPr>
            <w:del w:id="7469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4647EBB9" w14:textId="38A99DCE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70" w:author="阿毛" w:date="2021-05-21T17:50:00Z"/>
                <w:rFonts w:ascii="標楷體" w:hAnsi="標楷體" w:cs="新細明體"/>
              </w:rPr>
              <w:pPrChange w:id="7471" w:author="阿毛" w:date="2021-05-21T17:50:00Z">
                <w:pPr/>
              </w:pPrChange>
            </w:pPr>
            <w:del w:id="7472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502AFF9B" w14:textId="5084DA7C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73" w:author="阿毛" w:date="2021-05-21T17:50:00Z"/>
                <w:rFonts w:ascii="標楷體" w:hAnsi="標楷體"/>
              </w:rPr>
              <w:pPrChange w:id="7474" w:author="阿毛" w:date="2021-05-21T17:50:00Z">
                <w:pPr/>
              </w:pPrChange>
            </w:pPr>
            <w:del w:id="7475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1C9CD0A0" w14:textId="13BEA5D6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76" w:author="阿毛" w:date="2021-05-21T17:50:00Z"/>
                <w:rFonts w:ascii="標楷體" w:hAnsi="標楷體"/>
              </w:rPr>
              <w:pPrChange w:id="7477" w:author="阿毛" w:date="2021-05-21T17:50:00Z">
                <w:pPr/>
              </w:pPrChange>
            </w:pPr>
          </w:p>
        </w:tc>
        <w:tc>
          <w:tcPr>
            <w:tcW w:w="671" w:type="dxa"/>
          </w:tcPr>
          <w:p w14:paraId="46FC5281" w14:textId="13ECAD9B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78" w:author="阿毛" w:date="2021-05-21T17:50:00Z"/>
                <w:rFonts w:ascii="標楷體" w:hAnsi="標楷體"/>
              </w:rPr>
              <w:pPrChange w:id="7479" w:author="阿毛" w:date="2021-05-21T17:50:00Z">
                <w:pPr/>
              </w:pPrChange>
            </w:pPr>
          </w:p>
        </w:tc>
        <w:tc>
          <w:tcPr>
            <w:tcW w:w="689" w:type="dxa"/>
          </w:tcPr>
          <w:p w14:paraId="58F60A89" w14:textId="3F5D656B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80" w:author="阿毛" w:date="2021-05-21T17:50:00Z"/>
                <w:rFonts w:ascii="標楷體" w:hAnsi="標楷體"/>
              </w:rPr>
              <w:pPrChange w:id="7481" w:author="阿毛" w:date="2021-05-21T17:50:00Z">
                <w:pPr/>
              </w:pPrChange>
            </w:pPr>
            <w:del w:id="7482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71FF0448" w14:textId="79626218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83" w:author="阿毛" w:date="2021-05-21T17:50:00Z"/>
                <w:rFonts w:ascii="標楷體" w:hAnsi="標楷體"/>
              </w:rPr>
              <w:pPrChange w:id="7484" w:author="阿毛" w:date="2021-05-21T17:50:00Z">
                <w:pPr/>
              </w:pPrChange>
            </w:pPr>
            <w:del w:id="7485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</w:del>
          </w:p>
          <w:p w14:paraId="5F54282E" w14:textId="4E5A3C5D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86" w:author="阿毛" w:date="2021-05-21T17:50:00Z"/>
                <w:rFonts w:ascii="標楷體" w:hAnsi="標楷體"/>
              </w:rPr>
              <w:pPrChange w:id="7487" w:author="阿毛" w:date="2021-05-21T17:50:00Z">
                <w:pPr/>
              </w:pPrChange>
            </w:pPr>
          </w:p>
        </w:tc>
      </w:tr>
    </w:tbl>
    <w:p w14:paraId="323FDF58" w14:textId="52FDC244" w:rsidR="009F7B7A" w:rsidDel="007154E3" w:rsidRDefault="009F7B7A">
      <w:pPr>
        <w:pStyle w:val="3"/>
        <w:numPr>
          <w:ilvl w:val="2"/>
          <w:numId w:val="6"/>
        </w:numPr>
        <w:rPr>
          <w:del w:id="7488" w:author="阿毛" w:date="2021-05-21T17:50:00Z"/>
        </w:rPr>
        <w:pPrChange w:id="7489" w:author="阿毛" w:date="2021-05-21T17:50:00Z">
          <w:pPr/>
        </w:pPrChange>
      </w:pPr>
    </w:p>
    <w:p w14:paraId="57680145" w14:textId="6C127DA5" w:rsidR="009F7B7A" w:rsidDel="007154E3" w:rsidRDefault="009F7B7A">
      <w:pPr>
        <w:pStyle w:val="3"/>
        <w:numPr>
          <w:ilvl w:val="2"/>
          <w:numId w:val="6"/>
        </w:numPr>
        <w:rPr>
          <w:del w:id="7490" w:author="阿毛" w:date="2021-05-21T17:50:00Z"/>
        </w:rPr>
        <w:pPrChange w:id="7491" w:author="阿毛" w:date="2021-05-21T17:50:00Z">
          <w:pPr/>
        </w:pPrChange>
      </w:pPr>
    </w:p>
    <w:p w14:paraId="4C0586C9" w14:textId="55A02F38" w:rsidR="009F7B7A" w:rsidDel="007154E3" w:rsidRDefault="009F7B7A">
      <w:pPr>
        <w:pStyle w:val="3"/>
        <w:numPr>
          <w:ilvl w:val="2"/>
          <w:numId w:val="6"/>
        </w:numPr>
        <w:rPr>
          <w:del w:id="7492" w:author="阿毛" w:date="2021-05-21T17:50:00Z"/>
        </w:rPr>
        <w:pPrChange w:id="7493" w:author="阿毛" w:date="2021-05-21T17:50:00Z">
          <w:pPr>
            <w:widowControl/>
          </w:pPr>
        </w:pPrChange>
      </w:pPr>
      <w:del w:id="7494" w:author="阿毛" w:date="2021-05-21T17:50:00Z">
        <w:r w:rsidDel="007154E3">
          <w:br w:type="page"/>
        </w:r>
      </w:del>
    </w:p>
    <w:p w14:paraId="0B10BB3E" w14:textId="5508C18A" w:rsidR="009F7B7A" w:rsidRPr="009F7B7A" w:rsidDel="007154E3" w:rsidRDefault="009F7B7A">
      <w:pPr>
        <w:pStyle w:val="3"/>
        <w:numPr>
          <w:ilvl w:val="2"/>
          <w:numId w:val="6"/>
        </w:numPr>
        <w:rPr>
          <w:del w:id="7495" w:author="阿毛" w:date="2021-05-21T17:50:00Z"/>
        </w:rPr>
        <w:pPrChange w:id="7496" w:author="阿毛" w:date="2021-05-21T17:50:00Z">
          <w:pPr/>
        </w:pPrChange>
      </w:pPr>
    </w:p>
    <w:p w14:paraId="1BEBF46B" w14:textId="74BD46A6" w:rsidR="006F422C" w:rsidRPr="00AB69BA" w:rsidDel="007154E3" w:rsidRDefault="006F422C" w:rsidP="00F81C5F">
      <w:pPr>
        <w:pStyle w:val="3"/>
        <w:numPr>
          <w:ilvl w:val="2"/>
          <w:numId w:val="6"/>
        </w:numPr>
        <w:rPr>
          <w:del w:id="7497" w:author="阿毛" w:date="2021-05-21T17:50:00Z"/>
          <w:rFonts w:ascii="標楷體" w:hAnsi="標楷體"/>
        </w:rPr>
      </w:pPr>
      <w:del w:id="7498" w:author="阿毛" w:date="2021-05-21T17:50:00Z">
        <w:r w:rsidRPr="00AB69BA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805</w:delText>
        </w:r>
        <w:r w:rsidRPr="00F81C5F" w:rsidDel="007154E3">
          <w:rPr>
            <w:rFonts w:ascii="標楷體" w:hAnsi="標楷體" w:hint="eastAsia"/>
          </w:rPr>
          <w:delText>半年報</w:delText>
        </w:r>
      </w:del>
    </w:p>
    <w:p w14:paraId="460C7DDE" w14:textId="34199DAB" w:rsidR="006F422C" w:rsidRPr="00AB69BA" w:rsidDel="007154E3" w:rsidRDefault="006F422C" w:rsidP="00930D5E">
      <w:pPr>
        <w:pStyle w:val="a"/>
        <w:rPr>
          <w:del w:id="7499" w:author="阿毛" w:date="2021-05-21T17:50:00Z"/>
        </w:rPr>
      </w:pPr>
      <w:del w:id="7500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E5E3DBF" w14:textId="1DC4EBFA" w:rsidTr="00F4398B">
        <w:trPr>
          <w:trHeight w:val="277"/>
          <w:del w:id="750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45950C" w14:textId="53688F73" w:rsidR="006F422C" w:rsidRPr="00AB69BA" w:rsidDel="007154E3" w:rsidRDefault="006F422C" w:rsidP="00F4398B">
            <w:pPr>
              <w:rPr>
                <w:del w:id="7502" w:author="阿毛" w:date="2021-05-21T17:50:00Z"/>
                <w:rFonts w:ascii="標楷體" w:eastAsia="標楷體" w:hAnsi="標楷體"/>
              </w:rPr>
            </w:pPr>
            <w:del w:id="7503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73E0AC" w14:textId="45B88C5E" w:rsidR="006F422C" w:rsidDel="007154E3" w:rsidRDefault="006F422C" w:rsidP="00F4398B">
            <w:pPr>
              <w:rPr>
                <w:del w:id="7504" w:author="阿毛" w:date="2021-05-21T17:50:00Z"/>
                <w:rFonts w:ascii="標楷體" w:eastAsia="標楷體" w:hAnsi="標楷體"/>
              </w:rPr>
            </w:pPr>
            <w:del w:id="7505" w:author="阿毛" w:date="2021-05-21T17:50:00Z">
              <w:r w:rsidDel="007154E3">
                <w:rPr>
                  <w:rFonts w:ascii="標楷體" w:eastAsia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eastAsia="標楷體" w:hAnsi="標楷體" w:hint="eastAsia"/>
                </w:rPr>
                <w:delText>半年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例行</w:delText>
              </w:r>
              <w:r w:rsidRPr="00BA75DF" w:rsidDel="007154E3">
                <w:rPr>
                  <w:rFonts w:ascii="標楷體" w:eastAsia="標楷體" w:hAnsi="標楷體" w:hint="eastAsia"/>
                </w:rPr>
                <w:delText>半年報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表</w:delText>
              </w:r>
            </w:del>
          </w:p>
          <w:p w14:paraId="087F153B" w14:textId="6AC4DFA7" w:rsidR="006F422C" w:rsidRPr="00AB69BA" w:rsidDel="007154E3" w:rsidRDefault="006F422C" w:rsidP="00F4398B">
            <w:pPr>
              <w:rPr>
                <w:del w:id="7506" w:author="阿毛" w:date="2021-05-21T17:50:00Z"/>
                <w:rFonts w:ascii="標楷體" w:eastAsia="標楷體" w:hAnsi="標楷體"/>
              </w:rPr>
            </w:pPr>
            <w:del w:id="7507" w:author="阿毛" w:date="2021-05-21T17:50:00Z">
              <w:r w:rsidDel="007154E3">
                <w:rPr>
                  <w:rFonts w:ascii="標楷體" w:eastAsia="標楷體" w:hAnsi="標楷體" w:hint="eastAsia"/>
                </w:rPr>
                <w:delText>1.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eastAsia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5E4FAF68" w14:textId="73DA6A86" w:rsidTr="00F4398B">
        <w:trPr>
          <w:trHeight w:val="277"/>
          <w:del w:id="750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737C89" w14:textId="0674E598" w:rsidR="006F422C" w:rsidRPr="00AB69BA" w:rsidDel="007154E3" w:rsidRDefault="006F422C" w:rsidP="00F4398B">
            <w:pPr>
              <w:rPr>
                <w:del w:id="7509" w:author="阿毛" w:date="2021-05-21T17:50:00Z"/>
                <w:rFonts w:ascii="標楷體" w:eastAsia="標楷體" w:hAnsi="標楷體"/>
              </w:rPr>
            </w:pPr>
            <w:del w:id="7510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D7DCA" w14:textId="4D98A40D" w:rsidR="006F422C" w:rsidRPr="00AB69BA" w:rsidDel="007154E3" w:rsidRDefault="006F422C" w:rsidP="00F4398B">
            <w:pPr>
              <w:rPr>
                <w:del w:id="7511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5C971A8A" w14:textId="4FBE2D13" w:rsidTr="00F4398B">
        <w:trPr>
          <w:trHeight w:val="773"/>
          <w:del w:id="751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0920E4" w14:textId="423A2940" w:rsidR="006F422C" w:rsidRPr="00AB69BA" w:rsidDel="007154E3" w:rsidRDefault="006F422C" w:rsidP="00F4398B">
            <w:pPr>
              <w:rPr>
                <w:del w:id="7513" w:author="阿毛" w:date="2021-05-21T17:50:00Z"/>
                <w:rFonts w:ascii="標楷體" w:eastAsia="標楷體" w:hAnsi="標楷體"/>
              </w:rPr>
            </w:pPr>
            <w:del w:id="7514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3FAB30" w14:textId="4C4D623A" w:rsidR="006F422C" w:rsidRPr="00AB69BA" w:rsidDel="007154E3" w:rsidRDefault="006F422C" w:rsidP="00F4398B">
            <w:pPr>
              <w:rPr>
                <w:del w:id="7515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3613BC68" w14:textId="7785E323" w:rsidTr="00F4398B">
        <w:trPr>
          <w:trHeight w:val="321"/>
          <w:del w:id="751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E212A0" w14:textId="5E31A2E5" w:rsidR="006F422C" w:rsidRPr="00AB69BA" w:rsidDel="007154E3" w:rsidRDefault="006F422C" w:rsidP="00F4398B">
            <w:pPr>
              <w:rPr>
                <w:del w:id="7517" w:author="阿毛" w:date="2021-05-21T17:50:00Z"/>
                <w:rFonts w:ascii="標楷體" w:eastAsia="標楷體" w:hAnsi="標楷體"/>
              </w:rPr>
            </w:pPr>
            <w:del w:id="7518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F14C95" w14:textId="31432241" w:rsidR="006F422C" w:rsidRPr="00AB69BA" w:rsidDel="007154E3" w:rsidRDefault="006F422C" w:rsidP="00F4398B">
            <w:pPr>
              <w:rPr>
                <w:del w:id="7519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1CCD38BF" w14:textId="5D99D4D0" w:rsidTr="00F4398B">
        <w:trPr>
          <w:trHeight w:val="1311"/>
          <w:del w:id="752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2FB82D" w14:textId="3444C3E9" w:rsidR="006F422C" w:rsidRPr="00AB69BA" w:rsidDel="007154E3" w:rsidRDefault="006F422C" w:rsidP="00F4398B">
            <w:pPr>
              <w:rPr>
                <w:del w:id="7521" w:author="阿毛" w:date="2021-05-21T17:50:00Z"/>
                <w:rFonts w:ascii="標楷體" w:eastAsia="標楷體" w:hAnsi="標楷體"/>
              </w:rPr>
            </w:pPr>
            <w:del w:id="7522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95A61" w14:textId="4D1C9C02" w:rsidR="006F422C" w:rsidRPr="00AB69BA" w:rsidDel="007154E3" w:rsidRDefault="006F422C" w:rsidP="00F4398B">
            <w:pPr>
              <w:rPr>
                <w:del w:id="7523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E4DCF65" w14:textId="5536A253" w:rsidTr="00F4398B">
        <w:trPr>
          <w:trHeight w:val="278"/>
          <w:del w:id="752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06B475" w14:textId="13240698" w:rsidR="006F422C" w:rsidRPr="00AB69BA" w:rsidDel="007154E3" w:rsidRDefault="006F422C" w:rsidP="00F4398B">
            <w:pPr>
              <w:rPr>
                <w:del w:id="7525" w:author="阿毛" w:date="2021-05-21T17:50:00Z"/>
                <w:rFonts w:ascii="標楷體" w:eastAsia="標楷體" w:hAnsi="標楷體"/>
              </w:rPr>
            </w:pPr>
            <w:del w:id="7526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45A168" w14:textId="681DAB04" w:rsidR="006F422C" w:rsidRPr="00AB69BA" w:rsidDel="007154E3" w:rsidRDefault="006F422C" w:rsidP="00F4398B">
            <w:pPr>
              <w:rPr>
                <w:del w:id="7527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2359E3A1" w14:textId="2811F3E5" w:rsidTr="00F4398B">
        <w:trPr>
          <w:trHeight w:val="358"/>
          <w:del w:id="752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1A53E0" w14:textId="53804D5D" w:rsidR="006F422C" w:rsidRPr="00AB69BA" w:rsidDel="007154E3" w:rsidRDefault="006F422C" w:rsidP="00F4398B">
            <w:pPr>
              <w:rPr>
                <w:del w:id="7529" w:author="阿毛" w:date="2021-05-21T17:50:00Z"/>
                <w:rFonts w:ascii="標楷體" w:eastAsia="標楷體" w:hAnsi="標楷體"/>
              </w:rPr>
            </w:pPr>
            <w:del w:id="7530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10675B" w14:textId="7C24BA74" w:rsidR="006F422C" w:rsidRPr="00AB69BA" w:rsidDel="007154E3" w:rsidRDefault="006F422C" w:rsidP="00F4398B">
            <w:pPr>
              <w:rPr>
                <w:del w:id="7531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2AE9788" w14:textId="6579F046" w:rsidTr="00F4398B">
        <w:trPr>
          <w:trHeight w:val="278"/>
          <w:del w:id="753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7E5B99" w14:textId="047049FF" w:rsidR="006F422C" w:rsidRPr="00AB69BA" w:rsidDel="007154E3" w:rsidRDefault="006F422C" w:rsidP="00F4398B">
            <w:pPr>
              <w:rPr>
                <w:del w:id="7533" w:author="阿毛" w:date="2021-05-21T17:50:00Z"/>
                <w:rFonts w:ascii="標楷體" w:eastAsia="標楷體" w:hAnsi="標楷體"/>
              </w:rPr>
            </w:pPr>
            <w:del w:id="7534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8CDAB1" w14:textId="62D3769A" w:rsidR="006F422C" w:rsidRPr="00AB69BA" w:rsidDel="007154E3" w:rsidRDefault="006F422C" w:rsidP="00F4398B">
            <w:pPr>
              <w:rPr>
                <w:del w:id="7535" w:author="阿毛" w:date="2021-05-21T17:50:00Z"/>
                <w:rFonts w:ascii="標楷體" w:eastAsia="標楷體" w:hAnsi="標楷體"/>
              </w:rPr>
            </w:pPr>
          </w:p>
        </w:tc>
      </w:tr>
    </w:tbl>
    <w:p w14:paraId="2EF83784" w14:textId="120390B6" w:rsidR="006F422C" w:rsidDel="007154E3" w:rsidRDefault="006F422C" w:rsidP="006F422C">
      <w:pPr>
        <w:rPr>
          <w:del w:id="7536" w:author="阿毛" w:date="2021-05-21T17:50:00Z"/>
          <w:rFonts w:ascii="標楷體" w:eastAsia="標楷體" w:hAnsi="標楷體"/>
        </w:rPr>
      </w:pPr>
    </w:p>
    <w:p w14:paraId="03768738" w14:textId="219AD146" w:rsidR="009F7B7A" w:rsidDel="007154E3" w:rsidRDefault="009F7B7A">
      <w:pPr>
        <w:widowControl/>
        <w:rPr>
          <w:del w:id="7537" w:author="阿毛" w:date="2021-05-21T17:50:00Z"/>
          <w:rFonts w:ascii="標楷體" w:eastAsia="標楷體" w:hAnsi="標楷體"/>
        </w:rPr>
      </w:pPr>
      <w:del w:id="7538" w:author="阿毛" w:date="2021-05-21T17:50:00Z">
        <w:r w:rsidDel="007154E3">
          <w:rPr>
            <w:rFonts w:ascii="標楷體" w:eastAsia="標楷體" w:hAnsi="標楷體"/>
          </w:rPr>
          <w:br w:type="page"/>
        </w:r>
      </w:del>
    </w:p>
    <w:p w14:paraId="752E0EA9" w14:textId="4B5B417F" w:rsidR="009F7B7A" w:rsidRPr="00AB69BA" w:rsidDel="007154E3" w:rsidRDefault="009F7B7A" w:rsidP="006F422C">
      <w:pPr>
        <w:rPr>
          <w:del w:id="7539" w:author="阿毛" w:date="2021-05-21T17:50:00Z"/>
          <w:rFonts w:ascii="標楷體" w:eastAsia="標楷體" w:hAnsi="標楷體"/>
        </w:rPr>
      </w:pPr>
    </w:p>
    <w:p w14:paraId="02F566C1" w14:textId="2322E173" w:rsidR="006F422C" w:rsidRPr="00AB69BA" w:rsidDel="007154E3" w:rsidRDefault="006F422C" w:rsidP="00930D5E">
      <w:pPr>
        <w:pStyle w:val="a"/>
        <w:rPr>
          <w:del w:id="7540" w:author="阿毛" w:date="2021-05-21T17:50:00Z"/>
        </w:rPr>
      </w:pPr>
      <w:del w:id="7541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1B73A93F" w14:textId="1C1B2959" w:rsidR="006F422C" w:rsidRPr="00AB69BA" w:rsidDel="007154E3" w:rsidRDefault="006F422C" w:rsidP="00260576">
      <w:pPr>
        <w:adjustRightInd w:val="0"/>
        <w:spacing w:afterLines="20" w:after="72"/>
        <w:ind w:leftChars="472" w:left="1133" w:firstLineChars="200" w:firstLine="480"/>
        <w:rPr>
          <w:del w:id="7542" w:author="阿毛" w:date="2021-05-21T17:50:00Z"/>
          <w:rFonts w:ascii="標楷體" w:eastAsia="標楷體" w:hAnsi="標楷體" w:cs="標楷體"/>
          <w:kern w:val="0"/>
          <w:szCs w:val="28"/>
        </w:rPr>
      </w:pPr>
      <w:del w:id="7543" w:author="阿毛" w:date="2021-05-21T17:50:00Z">
        <w:r w:rsidRPr="00AB69BA" w:rsidDel="007154E3">
          <w:rPr>
            <w:rFonts w:ascii="標楷體" w:eastAsia="標楷體" w:hAnsi="標楷體" w:cs="標楷體" w:hint="eastAsia"/>
            <w:kern w:val="0"/>
            <w:szCs w:val="28"/>
          </w:rPr>
          <w:delText>輸入畫面：</w:delText>
        </w:r>
      </w:del>
    </w:p>
    <w:p w14:paraId="3F309308" w14:textId="7F6C7F95" w:rsidR="005A5FCB" w:rsidRPr="00AB69BA" w:rsidDel="007154E3" w:rsidRDefault="00EB300A" w:rsidP="005A5FCB">
      <w:pPr>
        <w:tabs>
          <w:tab w:val="left" w:pos="4320"/>
        </w:tabs>
        <w:rPr>
          <w:del w:id="7544" w:author="阿毛" w:date="2021-05-21T17:50:00Z"/>
          <w:rFonts w:ascii="標楷體" w:eastAsia="標楷體" w:hAnsi="標楷體"/>
          <w:sz w:val="20"/>
        </w:rPr>
      </w:pPr>
      <w:del w:id="7545" w:author="阿毛" w:date="2021-05-21T17:50:00Z">
        <w:r w:rsidDel="007154E3">
          <w:rPr>
            <w:rFonts w:ascii="標楷體" w:eastAsia="標楷體" w:hAnsi="標楷體"/>
            <w:noProof/>
            <w:sz w:val="20"/>
          </w:rPr>
          <w:drawing>
            <wp:inline distT="0" distB="0" distL="0" distR="0" wp14:anchorId="3BEE3A9F" wp14:editId="3D4BB0D7">
              <wp:extent cx="6737350" cy="1885950"/>
              <wp:effectExtent l="0" t="0" r="6350" b="0"/>
              <wp:docPr id="2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37350" cy="1885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5856CC7" w14:textId="1A1803B3" w:rsidR="006F422C" w:rsidRPr="00AB69BA" w:rsidDel="007154E3" w:rsidRDefault="00D950B2" w:rsidP="00930D5E">
      <w:pPr>
        <w:pStyle w:val="a"/>
        <w:rPr>
          <w:del w:id="7546" w:author="阿毛" w:date="2021-05-21T17:50:00Z"/>
        </w:rPr>
      </w:pPr>
      <w:del w:id="7547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:rsidDel="007154E3" w14:paraId="1896F267" w14:textId="52FD7868" w:rsidTr="005C14EF">
        <w:trPr>
          <w:trHeight w:val="388"/>
          <w:jc w:val="center"/>
          <w:del w:id="7548" w:author="阿毛" w:date="2021-05-21T17:50:00Z"/>
        </w:trPr>
        <w:tc>
          <w:tcPr>
            <w:tcW w:w="456" w:type="dxa"/>
            <w:vMerge w:val="restart"/>
          </w:tcPr>
          <w:p w14:paraId="2AAAE416" w14:textId="4A1DE1A7" w:rsidR="009F7B7A" w:rsidRPr="00CA6569" w:rsidDel="007154E3" w:rsidRDefault="009F7B7A" w:rsidP="005C14EF">
            <w:pPr>
              <w:rPr>
                <w:del w:id="7549" w:author="阿毛" w:date="2021-05-21T17:50:00Z"/>
                <w:rFonts w:ascii="標楷體" w:eastAsia="標楷體" w:hAnsi="標楷體"/>
              </w:rPr>
            </w:pPr>
            <w:del w:id="7550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78FCF901" w14:textId="37C389BE" w:rsidR="009F7B7A" w:rsidRPr="00CA6569" w:rsidDel="007154E3" w:rsidRDefault="009F7B7A" w:rsidP="005C14EF">
            <w:pPr>
              <w:rPr>
                <w:del w:id="7551" w:author="阿毛" w:date="2021-05-21T17:50:00Z"/>
                <w:rFonts w:ascii="標楷體" w:eastAsia="標楷體" w:hAnsi="標楷體"/>
              </w:rPr>
            </w:pPr>
            <w:del w:id="7552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1BE9937A" w14:textId="76675232" w:rsidR="009F7B7A" w:rsidRPr="00CA6569" w:rsidDel="007154E3" w:rsidRDefault="009F7B7A" w:rsidP="005C14EF">
            <w:pPr>
              <w:jc w:val="center"/>
              <w:rPr>
                <w:del w:id="7553" w:author="阿毛" w:date="2021-05-21T17:50:00Z"/>
                <w:rFonts w:ascii="標楷體" w:eastAsia="標楷體" w:hAnsi="標楷體"/>
              </w:rPr>
            </w:pPr>
            <w:del w:id="7554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6ACB6963" w14:textId="68EFCFA2" w:rsidR="009F7B7A" w:rsidRPr="00CA6569" w:rsidDel="007154E3" w:rsidRDefault="009F7B7A" w:rsidP="005C14EF">
            <w:pPr>
              <w:rPr>
                <w:del w:id="7555" w:author="阿毛" w:date="2021-05-21T17:50:00Z"/>
                <w:rFonts w:ascii="標楷體" w:eastAsia="標楷體" w:hAnsi="標楷體"/>
              </w:rPr>
            </w:pPr>
            <w:del w:id="7556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13C5A629" w14:textId="46BD0EBC" w:rsidTr="005C14EF">
        <w:trPr>
          <w:trHeight w:val="244"/>
          <w:jc w:val="center"/>
          <w:del w:id="7557" w:author="阿毛" w:date="2021-05-21T17:50:00Z"/>
        </w:trPr>
        <w:tc>
          <w:tcPr>
            <w:tcW w:w="456" w:type="dxa"/>
            <w:vMerge/>
          </w:tcPr>
          <w:p w14:paraId="71DE2192" w14:textId="6100FF9A" w:rsidR="009F7B7A" w:rsidRPr="00CA6569" w:rsidDel="007154E3" w:rsidRDefault="009F7B7A" w:rsidP="005C14EF">
            <w:pPr>
              <w:rPr>
                <w:del w:id="7558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71BADB2B" w14:textId="7E5A9E45" w:rsidR="009F7B7A" w:rsidRPr="00CA6569" w:rsidDel="007154E3" w:rsidRDefault="009F7B7A" w:rsidP="005C14EF">
            <w:pPr>
              <w:rPr>
                <w:del w:id="7559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2876E7A6" w14:textId="644E1428" w:rsidR="009F7B7A" w:rsidRPr="00CA6569" w:rsidDel="007154E3" w:rsidRDefault="009F7B7A" w:rsidP="005C14EF">
            <w:pPr>
              <w:rPr>
                <w:del w:id="7560" w:author="阿毛" w:date="2021-05-21T17:50:00Z"/>
                <w:rFonts w:ascii="標楷體" w:eastAsia="標楷體" w:hAnsi="標楷體"/>
              </w:rPr>
            </w:pPr>
            <w:del w:id="7561" w:author="阿毛" w:date="2021-05-21T17:50:00Z">
              <w:r w:rsidRPr="005676FB" w:rsidDel="007154E3">
                <w:rPr>
                  <w:rFonts w:eastAsia="標楷體"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74A19BDA" w14:textId="13CC83DF" w:rsidR="009F7B7A" w:rsidRPr="00CA6569" w:rsidDel="007154E3" w:rsidRDefault="009F7B7A" w:rsidP="005C14EF">
            <w:pPr>
              <w:rPr>
                <w:del w:id="7562" w:author="阿毛" w:date="2021-05-21T17:50:00Z"/>
                <w:rFonts w:ascii="標楷體" w:eastAsia="標楷體" w:hAnsi="標楷體"/>
              </w:rPr>
            </w:pPr>
            <w:del w:id="7563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76E4DE26" w14:textId="17E0969F" w:rsidR="009F7B7A" w:rsidRPr="00CA6569" w:rsidDel="007154E3" w:rsidRDefault="009F7B7A" w:rsidP="005C14EF">
            <w:pPr>
              <w:rPr>
                <w:del w:id="7564" w:author="阿毛" w:date="2021-05-21T17:50:00Z"/>
                <w:rFonts w:ascii="標楷體" w:eastAsia="標楷體" w:hAnsi="標楷體"/>
              </w:rPr>
            </w:pPr>
            <w:del w:id="7565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452B3DA2" w14:textId="5BEBC1A8" w:rsidR="009F7B7A" w:rsidRPr="00CA6569" w:rsidDel="007154E3" w:rsidRDefault="009F7B7A" w:rsidP="005C14EF">
            <w:pPr>
              <w:rPr>
                <w:del w:id="7566" w:author="阿毛" w:date="2021-05-21T17:50:00Z"/>
                <w:rFonts w:ascii="標楷體" w:eastAsia="標楷體" w:hAnsi="標楷體"/>
              </w:rPr>
            </w:pPr>
            <w:del w:id="7567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26E843FF" w14:textId="597385E7" w:rsidR="009F7B7A" w:rsidRPr="00CA6569" w:rsidDel="007154E3" w:rsidRDefault="009F7B7A" w:rsidP="005C14EF">
            <w:pPr>
              <w:rPr>
                <w:del w:id="7568" w:author="阿毛" w:date="2021-05-21T17:50:00Z"/>
                <w:rFonts w:ascii="標楷體" w:eastAsia="標楷體" w:hAnsi="標楷體"/>
              </w:rPr>
            </w:pPr>
            <w:del w:id="7569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378566CD" w14:textId="3FE4C742" w:rsidR="009F7B7A" w:rsidRPr="00CA6569" w:rsidDel="007154E3" w:rsidRDefault="009F7B7A" w:rsidP="005C14EF">
            <w:pPr>
              <w:rPr>
                <w:del w:id="7570" w:author="阿毛" w:date="2021-05-21T17:50:00Z"/>
                <w:rFonts w:ascii="標楷體" w:eastAsia="標楷體" w:hAnsi="標楷體"/>
              </w:rPr>
            </w:pPr>
          </w:p>
        </w:tc>
      </w:tr>
      <w:tr w:rsidR="009F7B7A" w:rsidRPr="00CA6569" w:rsidDel="007154E3" w14:paraId="5DC4A8F4" w14:textId="477C0EC7" w:rsidTr="005C14EF">
        <w:trPr>
          <w:trHeight w:val="291"/>
          <w:jc w:val="center"/>
          <w:del w:id="7571" w:author="阿毛" w:date="2021-05-21T17:50:00Z"/>
        </w:trPr>
        <w:tc>
          <w:tcPr>
            <w:tcW w:w="456" w:type="dxa"/>
          </w:tcPr>
          <w:p w14:paraId="208424A6" w14:textId="206C7356" w:rsidR="009F7B7A" w:rsidRPr="00CA6569" w:rsidDel="007154E3" w:rsidRDefault="009F7B7A" w:rsidP="005C14EF">
            <w:pPr>
              <w:rPr>
                <w:del w:id="7572" w:author="阿毛" w:date="2021-05-21T17:50:00Z"/>
                <w:rFonts w:ascii="標楷體" w:eastAsia="標楷體" w:hAnsi="標楷體"/>
              </w:rPr>
            </w:pPr>
            <w:del w:id="7573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087EBF29" w14:textId="15770E7B" w:rsidR="009F7B7A" w:rsidRPr="00CA6569" w:rsidDel="007154E3" w:rsidRDefault="009F7B7A" w:rsidP="005C14EF">
            <w:pPr>
              <w:rPr>
                <w:del w:id="7574" w:author="阿毛" w:date="2021-05-21T17:50:00Z"/>
                <w:rFonts w:ascii="標楷體" w:eastAsia="標楷體" w:hAnsi="標楷體"/>
              </w:rPr>
            </w:pPr>
            <w:del w:id="7575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01784CFC" w14:textId="4774C099" w:rsidR="009F7B7A" w:rsidRPr="00CA6569" w:rsidDel="007154E3" w:rsidRDefault="009F7B7A" w:rsidP="005C14EF">
            <w:pPr>
              <w:rPr>
                <w:del w:id="7576" w:author="阿毛" w:date="2021-05-21T17:50:00Z"/>
                <w:rFonts w:ascii="標楷體" w:eastAsia="標楷體" w:hAnsi="標楷體" w:cs="新細明體"/>
              </w:rPr>
            </w:pPr>
            <w:del w:id="7577" w:author="阿毛" w:date="2021-05-21T17:50:00Z">
              <w:r w:rsidRPr="00362205" w:rsidDel="007154E3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7F2DFECA" w14:textId="554A324C" w:rsidR="009F7B7A" w:rsidRPr="00CA6569" w:rsidDel="007154E3" w:rsidRDefault="009F7B7A" w:rsidP="005C14EF">
            <w:pPr>
              <w:rPr>
                <w:del w:id="7578" w:author="阿毛" w:date="2021-05-21T17:50:00Z"/>
                <w:rFonts w:ascii="標楷體" w:eastAsia="標楷體" w:hAnsi="標楷體"/>
              </w:rPr>
            </w:pPr>
            <w:del w:id="7579" w:author="阿毛" w:date="2021-05-21T17:50:00Z">
              <w:r w:rsidRPr="00CA6569" w:rsidDel="007154E3">
                <w:rPr>
                  <w:rFonts w:ascii="標楷體" w:eastAsia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229481C6" w14:textId="1A788306" w:rsidR="009F7B7A" w:rsidRPr="00CA6569" w:rsidDel="007154E3" w:rsidRDefault="009F7B7A" w:rsidP="005C14EF">
            <w:pPr>
              <w:rPr>
                <w:del w:id="758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64347A5" w14:textId="1C4748DC" w:rsidR="009F7B7A" w:rsidRPr="00AB69BA" w:rsidDel="007154E3" w:rsidRDefault="009F7B7A" w:rsidP="005C14EF">
            <w:pPr>
              <w:rPr>
                <w:del w:id="758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4E20600E" w14:textId="50D56377" w:rsidR="009F7B7A" w:rsidRPr="00AB69BA" w:rsidDel="007154E3" w:rsidRDefault="009F7B7A" w:rsidP="005C14EF">
            <w:pPr>
              <w:rPr>
                <w:del w:id="7582" w:author="阿毛" w:date="2021-05-21T17:50:00Z"/>
                <w:rFonts w:ascii="標楷體" w:eastAsia="標楷體" w:hAnsi="標楷體"/>
              </w:rPr>
            </w:pPr>
            <w:del w:id="7583" w:author="阿毛" w:date="2021-05-21T17:50:00Z">
              <w:r w:rsidDel="007154E3">
                <w:rPr>
                  <w:rFonts w:ascii="標楷體" w:eastAsia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4B11CE21" w14:textId="38C5BA8B" w:rsidR="009F7B7A" w:rsidRPr="00AB69BA" w:rsidDel="007154E3" w:rsidRDefault="009F7B7A" w:rsidP="005C14EF">
            <w:pPr>
              <w:rPr>
                <w:del w:id="7584" w:author="阿毛" w:date="2021-05-21T17:50:00Z"/>
                <w:rFonts w:ascii="標楷體" w:eastAsia="標楷體" w:hAnsi="標楷體"/>
              </w:rPr>
            </w:pPr>
            <w:del w:id="7585" w:author="阿毛" w:date="2021-05-21T17:50:00Z">
              <w:r w:rsidRPr="00AB69BA" w:rsidDel="007154E3">
                <w:rPr>
                  <w:rFonts w:ascii="標楷體" w:eastAsia="標楷體" w:hAnsi="標楷體" w:hint="eastAsia"/>
                </w:rPr>
                <w:delText>自動顯示</w:delText>
              </w:r>
              <w:r w:rsidDel="007154E3">
                <w:rPr>
                  <w:rFonts w:ascii="標楷體" w:eastAsia="標楷體" w:hAnsi="標楷體" w:hint="eastAsia"/>
                </w:rPr>
                <w:delText>，</w:delText>
              </w:r>
              <w:r w:rsidRPr="00081ADB" w:rsidDel="007154E3">
                <w:rPr>
                  <w:rFonts w:ascii="標楷體" w:eastAsia="標楷體" w:hAnsi="標楷體" w:hint="eastAsia"/>
                </w:rPr>
                <w:delText>不可修改</w:delText>
              </w:r>
            </w:del>
          </w:p>
          <w:p w14:paraId="051DA80D" w14:textId="1492315A" w:rsidR="009F7B7A" w:rsidRPr="00AB69BA" w:rsidDel="007154E3" w:rsidRDefault="009F7B7A" w:rsidP="005C14EF">
            <w:pPr>
              <w:rPr>
                <w:del w:id="7586" w:author="阿毛" w:date="2021-05-21T17:50:00Z"/>
                <w:rFonts w:ascii="標楷體" w:eastAsia="標楷體" w:hAnsi="標楷體"/>
              </w:rPr>
            </w:pPr>
          </w:p>
        </w:tc>
      </w:tr>
    </w:tbl>
    <w:p w14:paraId="5C927540" w14:textId="7D4FD443" w:rsidR="006F422C" w:rsidDel="007154E3" w:rsidRDefault="006F422C" w:rsidP="006F422C">
      <w:pPr>
        <w:rPr>
          <w:del w:id="7587" w:author="阿毛" w:date="2021-05-21T17:50:00Z"/>
        </w:rPr>
      </w:pPr>
    </w:p>
    <w:p w14:paraId="79A90591" w14:textId="6080150C" w:rsidR="006F422C" w:rsidRPr="006E659F" w:rsidDel="007154E3" w:rsidRDefault="006F422C" w:rsidP="00F81C5F">
      <w:pPr>
        <w:pStyle w:val="3"/>
        <w:numPr>
          <w:ilvl w:val="2"/>
          <w:numId w:val="6"/>
        </w:numPr>
        <w:rPr>
          <w:del w:id="7588" w:author="阿毛" w:date="2021-05-21T17:50:00Z"/>
          <w:rFonts w:ascii="標楷體" w:hAnsi="標楷體"/>
        </w:rPr>
      </w:pPr>
      <w:del w:id="7589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</w:delText>
        </w:r>
        <w:r w:rsidDel="007154E3">
          <w:rPr>
            <w:rFonts w:ascii="標楷體" w:hAnsi="標楷體" w:hint="eastAsia"/>
          </w:rPr>
          <w:delText>6</w:delText>
        </w:r>
        <w:r w:rsidRPr="00F81C5F" w:rsidDel="007154E3">
          <w:rPr>
            <w:rFonts w:ascii="標楷體" w:hAnsi="標楷體" w:hint="eastAsia"/>
          </w:rPr>
          <w:delText>年報</w:delText>
        </w:r>
      </w:del>
    </w:p>
    <w:p w14:paraId="64478C67" w14:textId="1D75062C" w:rsidR="006F422C" w:rsidRPr="00AB69BA" w:rsidDel="007154E3" w:rsidRDefault="006F422C" w:rsidP="00930D5E">
      <w:pPr>
        <w:pStyle w:val="a"/>
        <w:rPr>
          <w:del w:id="7590" w:author="阿毛" w:date="2021-05-21T17:50:00Z"/>
        </w:rPr>
      </w:pPr>
      <w:del w:id="7591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1A38C62" w14:textId="1D1AB9F8" w:rsidTr="00F4398B">
        <w:trPr>
          <w:trHeight w:val="277"/>
          <w:del w:id="759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E227A8" w14:textId="5957C874" w:rsidR="006F422C" w:rsidRPr="00AB69BA" w:rsidDel="007154E3" w:rsidRDefault="006F422C" w:rsidP="00F4398B">
            <w:pPr>
              <w:rPr>
                <w:del w:id="7593" w:author="阿毛" w:date="2021-05-21T17:50:00Z"/>
                <w:rFonts w:ascii="標楷體" w:eastAsia="標楷體" w:hAnsi="標楷體"/>
              </w:rPr>
            </w:pPr>
            <w:del w:id="7594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182283" w14:textId="0E5D921E" w:rsidR="006F422C" w:rsidDel="007154E3" w:rsidRDefault="006F422C" w:rsidP="00F4398B">
            <w:pPr>
              <w:rPr>
                <w:del w:id="7595" w:author="阿毛" w:date="2021-05-21T17:50:00Z"/>
                <w:rFonts w:ascii="標楷體" w:eastAsia="標楷體" w:hAnsi="標楷體"/>
              </w:rPr>
            </w:pPr>
            <w:del w:id="7596" w:author="阿毛" w:date="2021-05-21T17:50:00Z">
              <w:r w:rsidDel="007154E3">
                <w:rPr>
                  <w:rFonts w:ascii="標楷體" w:eastAsia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eastAsia="標楷體" w:hAnsi="標楷體" w:hint="eastAsia"/>
                </w:rPr>
                <w:delText>年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例行</w:delText>
              </w:r>
              <w:r w:rsidRPr="00970F85" w:rsidDel="007154E3">
                <w:rPr>
                  <w:rFonts w:ascii="標楷體" w:eastAsia="標楷體" w:hAnsi="標楷體" w:hint="eastAsia"/>
                </w:rPr>
                <w:delText>年報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表</w:delText>
              </w:r>
            </w:del>
          </w:p>
          <w:p w14:paraId="7AF0C431" w14:textId="05BF75E6" w:rsidR="006F422C" w:rsidRPr="00AB69BA" w:rsidDel="007154E3" w:rsidRDefault="006F422C" w:rsidP="00F4398B">
            <w:pPr>
              <w:rPr>
                <w:del w:id="7597" w:author="阿毛" w:date="2021-05-21T17:50:00Z"/>
                <w:rFonts w:ascii="標楷體" w:eastAsia="標楷體" w:hAnsi="標楷體"/>
              </w:rPr>
            </w:pPr>
            <w:del w:id="7598" w:author="阿毛" w:date="2021-05-21T17:50:00Z">
              <w:r w:rsidDel="007154E3">
                <w:rPr>
                  <w:rFonts w:ascii="標楷體" w:eastAsia="標楷體" w:hAnsi="標楷體" w:hint="eastAsia"/>
                </w:rPr>
                <w:delText>1.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eastAsia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25105C2D" w14:textId="342E73DE" w:rsidTr="00F4398B">
        <w:trPr>
          <w:trHeight w:val="277"/>
          <w:del w:id="759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D3363" w14:textId="01E876D3" w:rsidR="006F422C" w:rsidRPr="00AB69BA" w:rsidDel="007154E3" w:rsidRDefault="006F422C" w:rsidP="00F4398B">
            <w:pPr>
              <w:rPr>
                <w:del w:id="7600" w:author="阿毛" w:date="2021-05-21T17:50:00Z"/>
                <w:rFonts w:ascii="標楷體" w:eastAsia="標楷體" w:hAnsi="標楷體"/>
              </w:rPr>
            </w:pPr>
            <w:del w:id="7601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B9481C" w14:textId="4E231D78" w:rsidR="006F422C" w:rsidRPr="00AB69BA" w:rsidDel="007154E3" w:rsidRDefault="006F422C" w:rsidP="00F4398B">
            <w:pPr>
              <w:rPr>
                <w:del w:id="7602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10A7EE63" w14:textId="49C2BF12" w:rsidTr="00F4398B">
        <w:trPr>
          <w:trHeight w:val="773"/>
          <w:del w:id="760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ACE384" w14:textId="0C0B6259" w:rsidR="006F422C" w:rsidRPr="00AB69BA" w:rsidDel="007154E3" w:rsidRDefault="006F422C" w:rsidP="00F4398B">
            <w:pPr>
              <w:rPr>
                <w:del w:id="7604" w:author="阿毛" w:date="2021-05-21T17:50:00Z"/>
                <w:rFonts w:ascii="標楷體" w:eastAsia="標楷體" w:hAnsi="標楷體"/>
              </w:rPr>
            </w:pPr>
            <w:del w:id="7605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A12F7F" w14:textId="2BC899D8" w:rsidR="006F422C" w:rsidRPr="00AB69BA" w:rsidDel="007154E3" w:rsidRDefault="006F422C" w:rsidP="00F4398B">
            <w:pPr>
              <w:rPr>
                <w:del w:id="7606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0AAC2A3" w14:textId="06F8DD3D" w:rsidTr="00F4398B">
        <w:trPr>
          <w:trHeight w:val="321"/>
          <w:del w:id="760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70F7E0" w14:textId="72097BAC" w:rsidR="006F422C" w:rsidRPr="00AB69BA" w:rsidDel="007154E3" w:rsidRDefault="006F422C" w:rsidP="00F4398B">
            <w:pPr>
              <w:rPr>
                <w:del w:id="7608" w:author="阿毛" w:date="2021-05-21T17:50:00Z"/>
                <w:rFonts w:ascii="標楷體" w:eastAsia="標楷體" w:hAnsi="標楷體"/>
              </w:rPr>
            </w:pPr>
            <w:del w:id="7609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E210C9" w14:textId="70DA6F9D" w:rsidR="006F422C" w:rsidRPr="00AB69BA" w:rsidDel="007154E3" w:rsidRDefault="006F422C" w:rsidP="00F4398B">
            <w:pPr>
              <w:rPr>
                <w:del w:id="7610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2050711" w14:textId="1BDAFC77" w:rsidTr="00F4398B">
        <w:trPr>
          <w:trHeight w:val="1311"/>
          <w:del w:id="761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9DC55" w14:textId="47DD5B44" w:rsidR="006F422C" w:rsidRPr="00AB69BA" w:rsidDel="007154E3" w:rsidRDefault="006F422C" w:rsidP="00F4398B">
            <w:pPr>
              <w:rPr>
                <w:del w:id="7612" w:author="阿毛" w:date="2021-05-21T17:50:00Z"/>
                <w:rFonts w:ascii="標楷體" w:eastAsia="標楷體" w:hAnsi="標楷體"/>
              </w:rPr>
            </w:pPr>
            <w:del w:id="7613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8658AF" w14:textId="120318CC" w:rsidR="006F422C" w:rsidRPr="00AB69BA" w:rsidDel="007154E3" w:rsidRDefault="006F422C" w:rsidP="00F4398B">
            <w:pPr>
              <w:rPr>
                <w:del w:id="7614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224518EA" w14:textId="2D48F547" w:rsidTr="00F4398B">
        <w:trPr>
          <w:trHeight w:val="278"/>
          <w:del w:id="761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CFAAE" w14:textId="50BAAC7D" w:rsidR="006F422C" w:rsidRPr="00AB69BA" w:rsidDel="007154E3" w:rsidRDefault="006F422C" w:rsidP="00F4398B">
            <w:pPr>
              <w:rPr>
                <w:del w:id="7616" w:author="阿毛" w:date="2021-05-21T17:50:00Z"/>
                <w:rFonts w:ascii="標楷體" w:eastAsia="標楷體" w:hAnsi="標楷體"/>
              </w:rPr>
            </w:pPr>
            <w:del w:id="7617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59C771" w14:textId="247811A0" w:rsidR="006F422C" w:rsidRPr="00AB69BA" w:rsidDel="007154E3" w:rsidRDefault="006F422C" w:rsidP="00F4398B">
            <w:pPr>
              <w:rPr>
                <w:del w:id="7618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AF5BCA3" w14:textId="30AE3BCA" w:rsidTr="00F4398B">
        <w:trPr>
          <w:trHeight w:val="358"/>
          <w:del w:id="761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D97AD6" w14:textId="223D22DE" w:rsidR="006F422C" w:rsidRPr="00AB69BA" w:rsidDel="007154E3" w:rsidRDefault="006F422C" w:rsidP="00F4398B">
            <w:pPr>
              <w:rPr>
                <w:del w:id="7620" w:author="阿毛" w:date="2021-05-21T17:50:00Z"/>
                <w:rFonts w:ascii="標楷體" w:eastAsia="標楷體" w:hAnsi="標楷體"/>
              </w:rPr>
            </w:pPr>
            <w:del w:id="7621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4A3590" w14:textId="1E6F58CC" w:rsidR="006F422C" w:rsidRPr="00AB69BA" w:rsidDel="007154E3" w:rsidRDefault="006F422C" w:rsidP="00F4398B">
            <w:pPr>
              <w:rPr>
                <w:del w:id="7622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0A343AD" w14:textId="0C42DB1F" w:rsidTr="00F4398B">
        <w:trPr>
          <w:trHeight w:val="278"/>
          <w:del w:id="762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52A58F" w14:textId="652C1AA9" w:rsidR="006F422C" w:rsidRPr="00AB69BA" w:rsidDel="007154E3" w:rsidRDefault="006F422C" w:rsidP="00F4398B">
            <w:pPr>
              <w:rPr>
                <w:del w:id="7624" w:author="阿毛" w:date="2021-05-21T17:50:00Z"/>
                <w:rFonts w:ascii="標楷體" w:eastAsia="標楷體" w:hAnsi="標楷體"/>
              </w:rPr>
            </w:pPr>
            <w:del w:id="7625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A651F7" w14:textId="6807BF4D" w:rsidR="006F422C" w:rsidRPr="00AB69BA" w:rsidDel="007154E3" w:rsidRDefault="006F422C" w:rsidP="00F4398B">
            <w:pPr>
              <w:rPr>
                <w:del w:id="7626" w:author="阿毛" w:date="2021-05-21T17:50:00Z"/>
                <w:rFonts w:ascii="標楷體" w:eastAsia="標楷體" w:hAnsi="標楷體"/>
              </w:rPr>
            </w:pPr>
          </w:p>
        </w:tc>
      </w:tr>
    </w:tbl>
    <w:p w14:paraId="7268209B" w14:textId="77777777" w:rsidR="006F422C" w:rsidDel="008D3BBA" w:rsidRDefault="006F422C" w:rsidP="006F422C">
      <w:pPr>
        <w:rPr>
          <w:del w:id="7627" w:author="阿毛" w:date="2021-06-02T14:36:00Z"/>
          <w:rFonts w:ascii="標楷體" w:eastAsia="標楷體" w:hAnsi="標楷體"/>
        </w:rPr>
      </w:pPr>
    </w:p>
    <w:p w14:paraId="1FB7D591" w14:textId="77777777" w:rsidR="009F7B7A" w:rsidDel="008D3BBA" w:rsidRDefault="009F7B7A">
      <w:pPr>
        <w:widowControl/>
        <w:rPr>
          <w:del w:id="7628" w:author="阿毛" w:date="2021-06-02T14:36:00Z"/>
          <w:rFonts w:ascii="標楷體" w:eastAsia="標楷體" w:hAnsi="標楷體"/>
        </w:rPr>
      </w:pPr>
      <w:del w:id="7629" w:author="阿毛" w:date="2021-06-02T14:36:00Z">
        <w:r w:rsidDel="008D3BBA">
          <w:rPr>
            <w:rFonts w:ascii="標楷體" w:eastAsia="標楷體" w:hAnsi="標楷體"/>
          </w:rPr>
          <w:br w:type="page"/>
        </w:r>
      </w:del>
    </w:p>
    <w:p w14:paraId="6A88EDDF" w14:textId="393553BB" w:rsidR="009F7B7A" w:rsidRPr="00AB69BA" w:rsidDel="008D3BBA" w:rsidRDefault="009F7B7A">
      <w:pPr>
        <w:widowControl/>
        <w:rPr>
          <w:del w:id="7630" w:author="阿毛" w:date="2021-06-02T14:40:00Z"/>
          <w:rFonts w:ascii="標楷體" w:eastAsia="標楷體" w:hAnsi="標楷體"/>
        </w:rPr>
        <w:pPrChange w:id="7631" w:author="阿毛" w:date="2021-06-02T14:36:00Z">
          <w:pPr/>
        </w:pPrChange>
      </w:pPr>
    </w:p>
    <w:p w14:paraId="221A67D1" w14:textId="24F7CE0E" w:rsidR="006F422C" w:rsidRPr="00AB69BA" w:rsidDel="007154E3" w:rsidRDefault="006F422C" w:rsidP="00930D5E">
      <w:pPr>
        <w:pStyle w:val="a"/>
        <w:rPr>
          <w:del w:id="7632" w:author="阿毛" w:date="2021-05-21T17:50:00Z"/>
        </w:rPr>
      </w:pPr>
      <w:del w:id="7633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6A0D94AA" w14:textId="51623297" w:rsidR="006F422C" w:rsidRPr="00AB69BA" w:rsidDel="007154E3" w:rsidRDefault="006F422C" w:rsidP="00260576">
      <w:pPr>
        <w:adjustRightInd w:val="0"/>
        <w:spacing w:afterLines="20" w:after="72"/>
        <w:ind w:leftChars="472" w:left="1133" w:firstLineChars="200" w:firstLine="480"/>
        <w:rPr>
          <w:del w:id="7634" w:author="阿毛" w:date="2021-05-21T17:50:00Z"/>
          <w:rFonts w:ascii="標楷體" w:eastAsia="標楷體" w:hAnsi="標楷體" w:cs="標楷體"/>
          <w:kern w:val="0"/>
          <w:szCs w:val="28"/>
        </w:rPr>
      </w:pPr>
      <w:del w:id="7635" w:author="阿毛" w:date="2021-05-21T17:50:00Z">
        <w:r w:rsidRPr="00AB69BA" w:rsidDel="007154E3">
          <w:rPr>
            <w:rFonts w:ascii="標楷體" w:eastAsia="標楷體" w:hAnsi="標楷體" w:cs="標楷體" w:hint="eastAsia"/>
            <w:kern w:val="0"/>
            <w:szCs w:val="28"/>
          </w:rPr>
          <w:delText>輸入畫面：</w:delText>
        </w:r>
      </w:del>
    </w:p>
    <w:p w14:paraId="260D327F" w14:textId="35FADF03" w:rsidR="000B6D9E" w:rsidRPr="00AB69BA" w:rsidDel="007154E3" w:rsidRDefault="00EB300A" w:rsidP="000B6D9E">
      <w:pPr>
        <w:tabs>
          <w:tab w:val="left" w:pos="4320"/>
        </w:tabs>
        <w:rPr>
          <w:del w:id="7636" w:author="阿毛" w:date="2021-05-21T17:50:00Z"/>
          <w:rFonts w:ascii="標楷體" w:eastAsia="標楷體" w:hAnsi="標楷體"/>
          <w:sz w:val="20"/>
        </w:rPr>
      </w:pPr>
      <w:del w:id="7637" w:author="阿毛" w:date="2021-05-21T17:50:00Z">
        <w:r w:rsidDel="007154E3">
          <w:rPr>
            <w:rFonts w:ascii="標楷體" w:eastAsia="標楷體" w:hAnsi="標楷體"/>
            <w:noProof/>
            <w:sz w:val="20"/>
          </w:rPr>
          <w:drawing>
            <wp:inline distT="0" distB="0" distL="0" distR="0" wp14:anchorId="1BCC0219" wp14:editId="7C793253">
              <wp:extent cx="6756400" cy="2679700"/>
              <wp:effectExtent l="0" t="0" r="6350" b="6350"/>
              <wp:docPr id="3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56400" cy="267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3570BD3" w14:textId="5DCA3E98" w:rsidR="006F422C" w:rsidRPr="00AB69BA" w:rsidDel="007154E3" w:rsidRDefault="00D950B2" w:rsidP="00930D5E">
      <w:pPr>
        <w:pStyle w:val="a"/>
        <w:rPr>
          <w:del w:id="7638" w:author="阿毛" w:date="2021-05-21T17:50:00Z"/>
        </w:rPr>
      </w:pPr>
      <w:del w:id="7639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:rsidDel="007154E3" w14:paraId="4EDD1DA3" w14:textId="5E73A3E8" w:rsidTr="005C14EF">
        <w:trPr>
          <w:trHeight w:val="388"/>
          <w:jc w:val="center"/>
          <w:del w:id="7640" w:author="阿毛" w:date="2021-05-21T17:50:00Z"/>
        </w:trPr>
        <w:tc>
          <w:tcPr>
            <w:tcW w:w="456" w:type="dxa"/>
            <w:vMerge w:val="restart"/>
          </w:tcPr>
          <w:p w14:paraId="1D6D87C1" w14:textId="78D8A0B3" w:rsidR="009F7B7A" w:rsidRPr="00CA6569" w:rsidDel="007154E3" w:rsidRDefault="009F7B7A" w:rsidP="005C14EF">
            <w:pPr>
              <w:rPr>
                <w:del w:id="7641" w:author="阿毛" w:date="2021-05-21T17:50:00Z"/>
                <w:rFonts w:ascii="標楷體" w:eastAsia="標楷體" w:hAnsi="標楷體"/>
              </w:rPr>
            </w:pPr>
            <w:del w:id="7642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0DFDB263" w14:textId="135121F5" w:rsidR="009F7B7A" w:rsidRPr="00CA6569" w:rsidDel="007154E3" w:rsidRDefault="009F7B7A" w:rsidP="005C14EF">
            <w:pPr>
              <w:rPr>
                <w:del w:id="7643" w:author="阿毛" w:date="2021-05-21T17:50:00Z"/>
                <w:rFonts w:ascii="標楷體" w:eastAsia="標楷體" w:hAnsi="標楷體"/>
              </w:rPr>
            </w:pPr>
            <w:del w:id="7644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58B12714" w14:textId="02E6F3F4" w:rsidR="009F7B7A" w:rsidRPr="00CA6569" w:rsidDel="007154E3" w:rsidRDefault="009F7B7A" w:rsidP="005C14EF">
            <w:pPr>
              <w:jc w:val="center"/>
              <w:rPr>
                <w:del w:id="7645" w:author="阿毛" w:date="2021-05-21T17:50:00Z"/>
                <w:rFonts w:ascii="標楷體" w:eastAsia="標楷體" w:hAnsi="標楷體"/>
              </w:rPr>
            </w:pPr>
            <w:del w:id="7646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1F34FD10" w14:textId="5F2D0DB4" w:rsidR="009F7B7A" w:rsidRPr="00CA6569" w:rsidDel="007154E3" w:rsidRDefault="009F7B7A" w:rsidP="005C14EF">
            <w:pPr>
              <w:rPr>
                <w:del w:id="7647" w:author="阿毛" w:date="2021-05-21T17:50:00Z"/>
                <w:rFonts w:ascii="標楷體" w:eastAsia="標楷體" w:hAnsi="標楷體"/>
              </w:rPr>
            </w:pPr>
            <w:del w:id="7648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5474EC55" w14:textId="0445A3A5" w:rsidTr="005C14EF">
        <w:trPr>
          <w:trHeight w:val="244"/>
          <w:jc w:val="center"/>
          <w:del w:id="7649" w:author="阿毛" w:date="2021-05-21T17:50:00Z"/>
        </w:trPr>
        <w:tc>
          <w:tcPr>
            <w:tcW w:w="456" w:type="dxa"/>
            <w:vMerge/>
          </w:tcPr>
          <w:p w14:paraId="13C6D35B" w14:textId="1563DC3E" w:rsidR="009F7B7A" w:rsidRPr="00CA6569" w:rsidDel="007154E3" w:rsidRDefault="009F7B7A" w:rsidP="005C14EF">
            <w:pPr>
              <w:rPr>
                <w:del w:id="7650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4DA6F511" w14:textId="3304EBA6" w:rsidR="009F7B7A" w:rsidRPr="00CA6569" w:rsidDel="007154E3" w:rsidRDefault="009F7B7A" w:rsidP="005C14EF">
            <w:pPr>
              <w:rPr>
                <w:del w:id="7651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914710F" w14:textId="157F6079" w:rsidR="009F7B7A" w:rsidRPr="00CA6569" w:rsidDel="007154E3" w:rsidRDefault="009F7B7A" w:rsidP="005C14EF">
            <w:pPr>
              <w:rPr>
                <w:del w:id="7652" w:author="阿毛" w:date="2021-05-21T17:50:00Z"/>
                <w:rFonts w:ascii="標楷體" w:eastAsia="標楷體" w:hAnsi="標楷體"/>
              </w:rPr>
            </w:pPr>
            <w:del w:id="7653" w:author="阿毛" w:date="2021-05-21T17:50:00Z">
              <w:r w:rsidRPr="005676FB" w:rsidDel="007154E3">
                <w:rPr>
                  <w:rFonts w:eastAsia="標楷體"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404204CC" w14:textId="134FDAD2" w:rsidR="009F7B7A" w:rsidRPr="00CA6569" w:rsidDel="007154E3" w:rsidRDefault="009F7B7A" w:rsidP="005C14EF">
            <w:pPr>
              <w:rPr>
                <w:del w:id="7654" w:author="阿毛" w:date="2021-05-21T17:50:00Z"/>
                <w:rFonts w:ascii="標楷體" w:eastAsia="標楷體" w:hAnsi="標楷體"/>
              </w:rPr>
            </w:pPr>
            <w:del w:id="7655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FBED05D" w14:textId="4B3665A5" w:rsidR="009F7B7A" w:rsidRPr="00CA6569" w:rsidDel="007154E3" w:rsidRDefault="009F7B7A" w:rsidP="005C14EF">
            <w:pPr>
              <w:rPr>
                <w:del w:id="7656" w:author="阿毛" w:date="2021-05-21T17:50:00Z"/>
                <w:rFonts w:ascii="標楷體" w:eastAsia="標楷體" w:hAnsi="標楷體"/>
              </w:rPr>
            </w:pPr>
            <w:del w:id="7657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164C59DA" w14:textId="1B908DDA" w:rsidR="009F7B7A" w:rsidRPr="00CA6569" w:rsidDel="007154E3" w:rsidRDefault="009F7B7A" w:rsidP="005C14EF">
            <w:pPr>
              <w:rPr>
                <w:del w:id="7658" w:author="阿毛" w:date="2021-05-21T17:50:00Z"/>
                <w:rFonts w:ascii="標楷體" w:eastAsia="標楷體" w:hAnsi="標楷體"/>
              </w:rPr>
            </w:pPr>
            <w:del w:id="7659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0A1FC06A" w14:textId="457B46AD" w:rsidR="009F7B7A" w:rsidRPr="00CA6569" w:rsidDel="007154E3" w:rsidRDefault="009F7B7A" w:rsidP="005C14EF">
            <w:pPr>
              <w:rPr>
                <w:del w:id="7660" w:author="阿毛" w:date="2021-05-21T17:50:00Z"/>
                <w:rFonts w:ascii="標楷體" w:eastAsia="標楷體" w:hAnsi="標楷體"/>
              </w:rPr>
            </w:pPr>
            <w:del w:id="7661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7F25492B" w14:textId="255335DA" w:rsidR="009F7B7A" w:rsidRPr="00CA6569" w:rsidDel="007154E3" w:rsidRDefault="009F7B7A" w:rsidP="005C14EF">
            <w:pPr>
              <w:rPr>
                <w:del w:id="7662" w:author="阿毛" w:date="2021-05-21T17:50:00Z"/>
                <w:rFonts w:ascii="標楷體" w:eastAsia="標楷體" w:hAnsi="標楷體"/>
              </w:rPr>
            </w:pPr>
          </w:p>
        </w:tc>
      </w:tr>
      <w:tr w:rsidR="009F7B7A" w:rsidRPr="00CA6569" w:rsidDel="007154E3" w14:paraId="180AB027" w14:textId="1C577F41" w:rsidTr="005C14EF">
        <w:trPr>
          <w:trHeight w:val="291"/>
          <w:jc w:val="center"/>
          <w:del w:id="7663" w:author="阿毛" w:date="2021-05-21T17:50:00Z"/>
        </w:trPr>
        <w:tc>
          <w:tcPr>
            <w:tcW w:w="456" w:type="dxa"/>
          </w:tcPr>
          <w:p w14:paraId="249B6082" w14:textId="6948D320" w:rsidR="009F7B7A" w:rsidRPr="00CA6569" w:rsidDel="007154E3" w:rsidRDefault="009F7B7A" w:rsidP="005C14EF">
            <w:pPr>
              <w:rPr>
                <w:del w:id="7664" w:author="阿毛" w:date="2021-05-21T17:50:00Z"/>
                <w:rFonts w:ascii="標楷體" w:eastAsia="標楷體" w:hAnsi="標楷體"/>
              </w:rPr>
            </w:pPr>
            <w:del w:id="7665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77D216B7" w14:textId="6B3C346A" w:rsidR="009F7B7A" w:rsidRPr="00CA6569" w:rsidDel="007154E3" w:rsidRDefault="009F7B7A" w:rsidP="005C14EF">
            <w:pPr>
              <w:rPr>
                <w:del w:id="7666" w:author="阿毛" w:date="2021-05-21T17:50:00Z"/>
                <w:rFonts w:ascii="標楷體" w:eastAsia="標楷體" w:hAnsi="標楷體"/>
              </w:rPr>
            </w:pPr>
            <w:del w:id="7667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51BE7339" w14:textId="2E9BC8B6" w:rsidR="009F7B7A" w:rsidRPr="00CA6569" w:rsidDel="007154E3" w:rsidRDefault="009F7B7A" w:rsidP="005C14EF">
            <w:pPr>
              <w:rPr>
                <w:del w:id="7668" w:author="阿毛" w:date="2021-05-21T17:50:00Z"/>
                <w:rFonts w:ascii="標楷體" w:eastAsia="標楷體" w:hAnsi="標楷體" w:cs="新細明體"/>
              </w:rPr>
            </w:pPr>
            <w:del w:id="7669" w:author="阿毛" w:date="2021-05-21T17:50:00Z">
              <w:r w:rsidRPr="00362205" w:rsidDel="007154E3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12573E95" w14:textId="3DAAB275" w:rsidR="009F7B7A" w:rsidRPr="00CA6569" w:rsidDel="007154E3" w:rsidRDefault="009F7B7A" w:rsidP="005C14EF">
            <w:pPr>
              <w:rPr>
                <w:del w:id="7670" w:author="阿毛" w:date="2021-05-21T17:50:00Z"/>
                <w:rFonts w:ascii="標楷體" w:eastAsia="標楷體" w:hAnsi="標楷體"/>
              </w:rPr>
            </w:pPr>
            <w:del w:id="7671" w:author="阿毛" w:date="2021-05-21T17:50:00Z">
              <w:r w:rsidRPr="00CA6569" w:rsidDel="007154E3">
                <w:rPr>
                  <w:rFonts w:ascii="標楷體" w:eastAsia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8088AAF" w14:textId="588CFB42" w:rsidR="009F7B7A" w:rsidRPr="00CA6569" w:rsidDel="007154E3" w:rsidRDefault="009F7B7A" w:rsidP="005C14EF">
            <w:pPr>
              <w:rPr>
                <w:del w:id="767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ABD2A06" w14:textId="338FFB21" w:rsidR="009F7B7A" w:rsidRPr="00AB69BA" w:rsidDel="007154E3" w:rsidRDefault="009F7B7A" w:rsidP="005C14EF">
            <w:pPr>
              <w:rPr>
                <w:del w:id="767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060208D7" w14:textId="1F23CB17" w:rsidR="009F7B7A" w:rsidRPr="00AB69BA" w:rsidDel="007154E3" w:rsidRDefault="009F7B7A" w:rsidP="005C14EF">
            <w:pPr>
              <w:rPr>
                <w:del w:id="7674" w:author="阿毛" w:date="2021-05-21T17:50:00Z"/>
                <w:rFonts w:ascii="標楷體" w:eastAsia="標楷體" w:hAnsi="標楷體"/>
              </w:rPr>
            </w:pPr>
            <w:del w:id="7675" w:author="阿毛" w:date="2021-05-21T17:50:00Z">
              <w:r w:rsidDel="007154E3">
                <w:rPr>
                  <w:rFonts w:ascii="標楷體" w:eastAsia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1719DFB9" w14:textId="0E5B5629" w:rsidR="009F7B7A" w:rsidRPr="00AB69BA" w:rsidDel="007154E3" w:rsidRDefault="009F7B7A" w:rsidP="005C14EF">
            <w:pPr>
              <w:rPr>
                <w:del w:id="7676" w:author="阿毛" w:date="2021-05-21T17:50:00Z"/>
                <w:rFonts w:ascii="標楷體" w:eastAsia="標楷體" w:hAnsi="標楷體"/>
              </w:rPr>
            </w:pPr>
            <w:del w:id="7677" w:author="阿毛" w:date="2021-05-21T17:50:00Z">
              <w:r w:rsidRPr="00AB69BA" w:rsidDel="007154E3">
                <w:rPr>
                  <w:rFonts w:ascii="標楷體" w:eastAsia="標楷體" w:hAnsi="標楷體" w:hint="eastAsia"/>
                </w:rPr>
                <w:delText>自動顯示</w:delText>
              </w:r>
              <w:r w:rsidDel="007154E3">
                <w:rPr>
                  <w:rFonts w:ascii="標楷體" w:eastAsia="標楷體" w:hAnsi="標楷體" w:hint="eastAsia"/>
                </w:rPr>
                <w:delText>，</w:delText>
              </w:r>
              <w:r w:rsidRPr="00081ADB" w:rsidDel="007154E3">
                <w:rPr>
                  <w:rFonts w:ascii="標楷體" w:eastAsia="標楷體" w:hAnsi="標楷體" w:hint="eastAsia"/>
                </w:rPr>
                <w:delText>不可修改</w:delText>
              </w:r>
            </w:del>
          </w:p>
          <w:p w14:paraId="56A877D9" w14:textId="61051DDD" w:rsidR="009F7B7A" w:rsidRPr="00AB69BA" w:rsidDel="007154E3" w:rsidRDefault="009F7B7A" w:rsidP="005C14EF">
            <w:pPr>
              <w:rPr>
                <w:del w:id="7678" w:author="阿毛" w:date="2021-05-21T17:50:00Z"/>
                <w:rFonts w:ascii="標楷體" w:eastAsia="標楷體" w:hAnsi="標楷體"/>
              </w:rPr>
            </w:pPr>
          </w:p>
        </w:tc>
      </w:tr>
    </w:tbl>
    <w:p w14:paraId="6D14865B" w14:textId="1405FE97" w:rsidR="009F7B7A" w:rsidDel="007154E3" w:rsidRDefault="009F7B7A" w:rsidP="00884848">
      <w:pPr>
        <w:rPr>
          <w:del w:id="7679" w:author="阿毛" w:date="2021-05-21T17:50:00Z"/>
          <w:rFonts w:ascii="標楷體" w:eastAsia="標楷體" w:hAnsi="標楷體"/>
        </w:rPr>
      </w:pPr>
    </w:p>
    <w:p w14:paraId="4773481F" w14:textId="4DDA09EB" w:rsidR="00036417" w:rsidRPr="00B830D9" w:rsidDel="008D3BBA" w:rsidRDefault="00884848" w:rsidP="00884848">
      <w:pPr>
        <w:rPr>
          <w:del w:id="7680" w:author="阿毛" w:date="2021-06-02T14:40:00Z"/>
          <w:rFonts w:ascii="標楷體" w:eastAsia="標楷體" w:hAnsi="標楷體"/>
        </w:rPr>
      </w:pPr>
      <w:del w:id="7681" w:author="阿毛" w:date="2021-05-21T17:50:00Z">
        <w:r w:rsidRPr="00B830D9" w:rsidDel="007154E3">
          <w:rPr>
            <w:rFonts w:ascii="標楷體" w:eastAsia="標楷體" w:hAnsi="標楷體"/>
          </w:rPr>
          <w:br w:type="page"/>
        </w:r>
      </w:del>
    </w:p>
    <w:p w14:paraId="2CA298DE" w14:textId="755E70E6" w:rsidR="00FD0BA6" w:rsidRPr="00B830D9" w:rsidRDefault="00FD0BA6" w:rsidP="00FD0BA6">
      <w:pPr>
        <w:pStyle w:val="1"/>
        <w:snapToGrid w:val="0"/>
        <w:rPr>
          <w:rFonts w:ascii="標楷體" w:hAnsi="標楷體"/>
          <w:sz w:val="32"/>
          <w:szCs w:val="32"/>
        </w:rPr>
      </w:pPr>
      <w:bookmarkStart w:id="7682" w:name="_Toc90483371"/>
      <w:bookmarkStart w:id="7683" w:name="_Toc90489664"/>
      <w:r w:rsidRPr="00B830D9">
        <w:rPr>
          <w:rFonts w:ascii="標楷體" w:hAnsi="標楷體"/>
          <w:sz w:val="32"/>
          <w:szCs w:val="32"/>
        </w:rPr>
        <w:lastRenderedPageBreak/>
        <w:t>第4章</w:t>
      </w:r>
      <w:r w:rsidR="00716905" w:rsidRPr="00B830D9">
        <w:rPr>
          <w:rFonts w:ascii="標楷體" w:hAnsi="標楷體" w:hint="eastAsia"/>
          <w:sz w:val="32"/>
          <w:szCs w:val="32"/>
        </w:rPr>
        <w:t xml:space="preserve"> </w:t>
      </w:r>
      <w:r w:rsidRPr="00B830D9">
        <w:rPr>
          <w:rFonts w:ascii="標楷體" w:hAnsi="標楷體"/>
          <w:sz w:val="32"/>
          <w:szCs w:val="32"/>
        </w:rPr>
        <w:t>其他與附件</w:t>
      </w:r>
      <w:bookmarkEnd w:id="7682"/>
      <w:bookmarkEnd w:id="7683"/>
    </w:p>
    <w:p w14:paraId="74CF3AB0" w14:textId="77777777" w:rsidR="00FD0BA6" w:rsidRPr="00B830D9" w:rsidRDefault="00716905" w:rsidP="00FD0BA6">
      <w:pPr>
        <w:pStyle w:val="20"/>
        <w:keepNext w:val="0"/>
        <w:rPr>
          <w:rFonts w:ascii="標楷體" w:hAnsi="標楷體"/>
        </w:rPr>
      </w:pPr>
      <w:bookmarkStart w:id="7684" w:name="_Toc90483372"/>
      <w:bookmarkStart w:id="7685" w:name="_Toc90489665"/>
      <w:r w:rsidRPr="00B830D9">
        <w:rPr>
          <w:rFonts w:ascii="標楷體" w:hAnsi="標楷體"/>
        </w:rPr>
        <w:t>4.1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其他</w:t>
      </w:r>
      <w:bookmarkEnd w:id="7684"/>
      <w:bookmarkEnd w:id="7685"/>
    </w:p>
    <w:p w14:paraId="4D0B5B10" w14:textId="77777777" w:rsidR="009F7B7A" w:rsidRPr="009B2BD3" w:rsidRDefault="009F7B7A" w:rsidP="009F7B7A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47B148A8" w14:textId="77777777" w:rsidR="004E2644" w:rsidRDefault="004E2644" w:rsidP="00085451"/>
    <w:p w14:paraId="773D38AF" w14:textId="77777777" w:rsidR="004E2644" w:rsidRDefault="004E2644" w:rsidP="00085451"/>
    <w:p w14:paraId="02B481BF" w14:textId="77777777" w:rsidR="004E2644" w:rsidRDefault="004E2644" w:rsidP="00085451"/>
    <w:p w14:paraId="61E22CB7" w14:textId="77777777" w:rsidR="004E2644" w:rsidRDefault="004E2644" w:rsidP="00085451">
      <w:pPr>
        <w:sectPr w:rsidR="004E2644" w:rsidSect="00364C22">
          <w:pgSz w:w="11906" w:h="16838" w:code="9"/>
          <w:pgMar w:top="1418" w:right="851" w:bottom="737" w:left="851" w:header="567" w:footer="68" w:gutter="0"/>
          <w:pgNumType w:start="1" w:chapSep="enDash"/>
          <w:cols w:space="425"/>
          <w:docGrid w:type="lines" w:linePitch="360"/>
        </w:sectPr>
      </w:pPr>
    </w:p>
    <w:p w14:paraId="3CDA4864" w14:textId="77777777" w:rsidR="004E2644" w:rsidRDefault="004E2644" w:rsidP="00085451"/>
    <w:p w14:paraId="1D1801FE" w14:textId="77777777" w:rsidR="00FD0BA6" w:rsidRDefault="00716905" w:rsidP="00085451">
      <w:pPr>
        <w:pStyle w:val="20"/>
        <w:keepNext w:val="0"/>
        <w:spacing w:before="0"/>
        <w:rPr>
          <w:rFonts w:ascii="標楷體" w:hAnsi="標楷體"/>
        </w:rPr>
      </w:pPr>
      <w:bookmarkStart w:id="7686" w:name="_4.2__"/>
      <w:bookmarkStart w:id="7687" w:name="_Toc90483373"/>
      <w:bookmarkStart w:id="7688" w:name="_Toc90489666"/>
      <w:bookmarkEnd w:id="7686"/>
      <w:r w:rsidRPr="00E3470F">
        <w:rPr>
          <w:rFonts w:ascii="標楷體" w:hAnsi="標楷體"/>
        </w:rPr>
        <w:t xml:space="preserve">4.2 </w:t>
      </w:r>
      <w:r w:rsidRPr="00E3470F">
        <w:rPr>
          <w:rFonts w:ascii="標楷體" w:hAnsi="標楷體" w:hint="eastAsia"/>
        </w:rPr>
        <w:t xml:space="preserve">   </w:t>
      </w:r>
      <w:r w:rsidR="00FD0BA6" w:rsidRPr="00E3470F">
        <w:rPr>
          <w:rFonts w:ascii="標楷體" w:hAnsi="標楷體"/>
        </w:rPr>
        <w:t>附件</w:t>
      </w:r>
      <w:bookmarkEnd w:id="7687"/>
      <w:bookmarkEnd w:id="7688"/>
    </w:p>
    <w:p w14:paraId="3D1122B3" w14:textId="77777777" w:rsidR="0079650A" w:rsidRDefault="00725617" w:rsidP="00725617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689" w:name="_放款會計科目明細表"/>
      <w:bookmarkStart w:id="7690" w:name="_會計與主檔餘額檢核表"/>
      <w:bookmarkStart w:id="7691" w:name="_Toc90489667"/>
      <w:bookmarkEnd w:id="7689"/>
      <w:bookmarkEnd w:id="7690"/>
      <w:r w:rsidRPr="00725617">
        <w:rPr>
          <w:rFonts w:ascii="標楷體" w:hAnsi="標楷體" w:hint="eastAsia"/>
        </w:rPr>
        <w:t>會計與主檔餘額檢核表</w:t>
      </w:r>
      <w:bookmarkEnd w:id="7691"/>
    </w:p>
    <w:p w14:paraId="556CF40F" w14:textId="77777777" w:rsidR="0079650A" w:rsidRPr="00BE480A" w:rsidRDefault="0079650A" w:rsidP="0079650A">
      <w:pPr>
        <w:rPr>
          <w:rFonts w:ascii="標楷體" w:eastAsia="標楷體" w:hAnsi="標楷體"/>
        </w:rPr>
      </w:pPr>
    </w:p>
    <w:p w14:paraId="4FDBC4C8" w14:textId="77777777" w:rsidR="00BE480A" w:rsidRPr="001E674F" w:rsidRDefault="00BE480A" w:rsidP="00BE480A">
      <w:pPr>
        <w:tabs>
          <w:tab w:val="left" w:pos="5280"/>
          <w:tab w:val="left" w:pos="11520"/>
        </w:tabs>
        <w:rPr>
          <w:rFonts w:ascii="標楷體" w:eastAsia="標楷體" w:hAnsi="標楷體"/>
          <w:color w:val="FF0000"/>
          <w:lang w:eastAsia="zh-HK"/>
        </w:rPr>
      </w:pPr>
      <w:r w:rsidRPr="00EE408F">
        <w:rPr>
          <w:rFonts w:ascii="標楷體" w:eastAsia="標楷體" w:hAnsi="標楷體" w:hint="eastAsia"/>
        </w:rPr>
        <w:tab/>
        <w:t xml:space="preserve">放  款　</w:t>
      </w:r>
      <w:r w:rsidR="00725617" w:rsidRPr="00EE408F">
        <w:rPr>
          <w:rFonts w:ascii="標楷體" w:eastAsia="標楷體" w:hAnsi="標楷體" w:hint="eastAsia"/>
        </w:rPr>
        <w:t>會 計 與 主 檔 餘 額 檢 核 表</w:t>
      </w:r>
      <w:r w:rsidR="003F0279">
        <w:rPr>
          <w:rFonts w:ascii="標楷體" w:eastAsia="標楷體" w:hAnsi="標楷體" w:hint="eastAsia"/>
        </w:rPr>
        <w:t xml:space="preserve">             </w:t>
      </w:r>
      <w:r w:rsidR="003F0279">
        <w:rPr>
          <w:rFonts w:ascii="標楷體" w:eastAsia="標楷體" w:hAnsi="標楷體" w:hint="eastAsia"/>
          <w:color w:val="FF0000"/>
          <w:lang w:eastAsia="zh-HK"/>
        </w:rPr>
        <w:t>機密等級：密</w:t>
      </w:r>
    </w:p>
    <w:p w14:paraId="3D19049F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="00F859DD">
        <w:rPr>
          <w:rFonts w:ascii="標楷體" w:eastAsia="標楷體" w:hAnsi="標楷體" w:hint="eastAsia"/>
        </w:rPr>
        <w:t xml:space="preserve">    </w:t>
      </w:r>
      <w:r w:rsidRPr="00EE408F">
        <w:rPr>
          <w:rFonts w:ascii="標楷體" w:eastAsia="標楷體" w:hAnsi="標楷體" w:hint="eastAsia"/>
        </w:rPr>
        <w:t>999年</w:t>
      </w:r>
      <w:proofErr w:type="gramStart"/>
      <w:r w:rsidRPr="00EE408F">
        <w:rPr>
          <w:rFonts w:ascii="標楷體" w:eastAsia="標楷體" w:hAnsi="標楷體" w:hint="eastAsia"/>
        </w:rPr>
        <w:t>99</w:t>
      </w:r>
      <w:proofErr w:type="gramEnd"/>
      <w:r w:rsidRPr="00EE408F">
        <w:rPr>
          <w:rFonts w:ascii="標楷體" w:eastAsia="標楷體" w:hAnsi="標楷體" w:hint="eastAsia"/>
        </w:rPr>
        <w:t>月99日</w:t>
      </w:r>
      <w:r w:rsidRPr="00EE408F">
        <w:rPr>
          <w:rFonts w:ascii="標楷體" w:eastAsia="標楷體" w:hAnsi="標楷體" w:hint="eastAsia"/>
        </w:rPr>
        <w:tab/>
        <w:t>報表編號：</w:t>
      </w:r>
      <w:r w:rsidR="00725617" w:rsidRPr="00EE408F">
        <w:rPr>
          <w:rFonts w:ascii="標楷體" w:eastAsia="標楷體" w:hAnsi="標楷體" w:hint="eastAsia"/>
        </w:rPr>
        <w:t>A</w:t>
      </w:r>
      <w:r w:rsidR="0094637C" w:rsidRPr="00EE408F">
        <w:rPr>
          <w:rFonts w:ascii="標楷體" w:eastAsia="標楷體" w:hAnsi="標楷體" w:hint="eastAsia"/>
        </w:rPr>
        <w:t>0001</w:t>
      </w:r>
    </w:p>
    <w:p w14:paraId="03D32B0C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印表日期：999/99/99</w:t>
      </w:r>
      <w:r w:rsidR="003F0279" w:rsidRPr="001E674F">
        <w:rPr>
          <w:rFonts w:ascii="標楷體" w:eastAsia="標楷體" w:hAnsi="標楷體"/>
          <w:color w:val="FF0000"/>
        </w:rPr>
        <w:t xml:space="preserve"> HH:</w:t>
      </w:r>
      <w:proofErr w:type="gramStart"/>
      <w:r w:rsidR="003F0279" w:rsidRPr="001E674F">
        <w:rPr>
          <w:rFonts w:ascii="標楷體" w:eastAsia="標楷體" w:hAnsi="標楷體"/>
          <w:color w:val="FF0000"/>
        </w:rPr>
        <w:t>MM:SS</w:t>
      </w:r>
      <w:proofErr w:type="gramEnd"/>
    </w:p>
    <w:p w14:paraId="57271252" w14:textId="77777777" w:rsidR="00BE480A" w:rsidRPr="00EE408F" w:rsidRDefault="00725617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單位別：0000</w:t>
      </w:r>
      <w:r w:rsidR="00BE480A" w:rsidRPr="00EE408F">
        <w:rPr>
          <w:rFonts w:ascii="標楷體" w:eastAsia="標楷體" w:hAnsi="標楷體" w:hint="eastAsia"/>
        </w:rPr>
        <w:tab/>
      </w:r>
      <w:r w:rsidR="00BE480A" w:rsidRPr="00EE408F">
        <w:rPr>
          <w:rFonts w:ascii="標楷體" w:eastAsia="標楷體" w:hAnsi="標楷體" w:hint="eastAsia"/>
        </w:rPr>
        <w:tab/>
        <w:t>頁　　次：999</w:t>
      </w:r>
    </w:p>
    <w:p w14:paraId="10F6BF04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幣</w:t>
      </w:r>
      <w:r w:rsidR="00725617" w:rsidRPr="00EE408F">
        <w:rPr>
          <w:rFonts w:ascii="標楷體" w:eastAsia="標楷體" w:hAnsi="標楷體" w:hint="eastAsia"/>
        </w:rPr>
        <w:t xml:space="preserve">  </w:t>
      </w:r>
      <w:r w:rsidRPr="00EE408F">
        <w:rPr>
          <w:rFonts w:ascii="標楷體" w:eastAsia="標楷體" w:hAnsi="標楷體" w:hint="eastAsia"/>
        </w:rPr>
        <w:t xml:space="preserve">別：TWD      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報表週期：日報</w:t>
      </w:r>
    </w:p>
    <w:p w14:paraId="650AAD28" w14:textId="77777777" w:rsidR="00725617" w:rsidRPr="00EE408F" w:rsidRDefault="00725617" w:rsidP="00BE480A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</w:p>
    <w:p w14:paraId="65A1B3EA" w14:textId="77777777" w:rsidR="00725617" w:rsidRPr="00EE408F" w:rsidRDefault="00725617" w:rsidP="00725617">
      <w:pPr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科目                 會計帳餘額        銷帳</w:t>
      </w:r>
      <w:proofErr w:type="gramStart"/>
      <w:r w:rsidRPr="00EE408F">
        <w:rPr>
          <w:rFonts w:ascii="標楷體" w:eastAsia="標楷體" w:hAnsi="標楷體" w:hint="eastAsia"/>
        </w:rPr>
        <w:t>檔</w:t>
      </w:r>
      <w:proofErr w:type="gramEnd"/>
      <w:r w:rsidRPr="00EE408F">
        <w:rPr>
          <w:rFonts w:ascii="標楷體" w:eastAsia="標楷體" w:hAnsi="標楷體" w:hint="eastAsia"/>
        </w:rPr>
        <w:t>餘額          主檔餘額            差額</w:t>
      </w:r>
    </w:p>
    <w:p w14:paraId="078016CA" w14:textId="77777777" w:rsidR="00725617" w:rsidRPr="00EE408F" w:rsidRDefault="00725617" w:rsidP="00725617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短期擔保放款　　    497,871,000       497,871,000       497,871,100            -100</w:t>
      </w:r>
    </w:p>
    <w:p w14:paraId="57F703BF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3A57915A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4C6FF0CD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D75D0C5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2BD70FC7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48502A8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2DC3DE2B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4E2EEA44" w14:textId="77777777" w:rsidR="00EE408F" w:rsidRPr="001E674F" w:rsidRDefault="00332656" w:rsidP="00EE408F">
      <w:pPr>
        <w:rPr>
          <w:rFonts w:ascii="標楷體" w:eastAsia="標楷體" w:hAnsi="標楷體"/>
          <w:color w:val="FF0000"/>
        </w:rPr>
      </w:pPr>
      <w:r w:rsidRPr="001E674F">
        <w:rPr>
          <w:rFonts w:ascii="標楷體" w:eastAsia="標楷體" w:hAnsi="標楷體" w:hint="eastAsia"/>
          <w:color w:val="FF0000"/>
        </w:rPr>
        <w:t>經辦：</w:t>
      </w:r>
      <w:r w:rsidRPr="001E674F">
        <w:rPr>
          <w:rFonts w:ascii="標楷體" w:eastAsia="標楷體" w:hAnsi="標楷體"/>
          <w:color w:val="FF0000"/>
        </w:rPr>
        <w:t xml:space="preserve"> </w:t>
      </w:r>
      <w:r w:rsidRPr="001E674F">
        <w:rPr>
          <w:rFonts w:ascii="標楷體" w:eastAsia="標楷體" w:hAnsi="標楷體" w:hint="eastAsia"/>
          <w:color w:val="FF0000"/>
        </w:rPr>
        <w:t>○○○</w:t>
      </w:r>
      <w:r w:rsidR="00EE408F" w:rsidRPr="001E674F">
        <w:rPr>
          <w:rFonts w:ascii="標楷體" w:eastAsia="標楷體" w:hAnsi="標楷體"/>
          <w:color w:val="FF0000"/>
        </w:rPr>
        <w:t xml:space="preserve">                   主管：</w:t>
      </w:r>
      <w:r w:rsidRPr="001E674F">
        <w:rPr>
          <w:rFonts w:ascii="標楷體" w:eastAsia="標楷體" w:hAnsi="標楷體" w:hint="eastAsia"/>
          <w:color w:val="FF0000"/>
        </w:rPr>
        <w:t>○○○</w:t>
      </w:r>
      <w:r w:rsidR="00EE408F" w:rsidRPr="001E674F">
        <w:rPr>
          <w:rFonts w:ascii="標楷體" w:eastAsia="標楷體" w:hAnsi="標楷體"/>
          <w:color w:val="FF0000"/>
        </w:rPr>
        <w:t xml:space="preserve">       </w:t>
      </w:r>
    </w:p>
    <w:p w14:paraId="78DE19F3" w14:textId="77777777" w:rsidR="00EE408F" w:rsidRDefault="00BD79A7" w:rsidP="00EE408F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B968B04" w14:textId="77777777" w:rsidR="00EE408F" w:rsidRPr="00EE408F" w:rsidRDefault="00EE408F" w:rsidP="00EE408F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692" w:name="_會計與主檔餘額檢核明細表"/>
      <w:bookmarkStart w:id="7693" w:name="_Toc90489668"/>
      <w:bookmarkEnd w:id="7692"/>
      <w:r w:rsidRPr="00EE408F">
        <w:rPr>
          <w:rFonts w:ascii="標楷體" w:hAnsi="標楷體" w:hint="eastAsia"/>
        </w:rPr>
        <w:lastRenderedPageBreak/>
        <w:t>會計與主檔餘額檢核明細表</w:t>
      </w:r>
      <w:bookmarkEnd w:id="7693"/>
    </w:p>
    <w:p w14:paraId="59600F83" w14:textId="77777777" w:rsidR="00EE408F" w:rsidRPr="00BE480A" w:rsidRDefault="00EE408F" w:rsidP="00EE408F">
      <w:pPr>
        <w:rPr>
          <w:rFonts w:ascii="標楷體" w:eastAsia="標楷體" w:hAnsi="標楷體"/>
        </w:rPr>
      </w:pPr>
    </w:p>
    <w:p w14:paraId="5540068E" w14:textId="77777777" w:rsidR="00EE408F" w:rsidRPr="00EE408F" w:rsidRDefault="00EE408F" w:rsidP="00EE408F">
      <w:pPr>
        <w:tabs>
          <w:tab w:val="left" w:pos="528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  <w:t>放 款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會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計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與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主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檔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餘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額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檢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核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明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細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表</w:t>
      </w:r>
      <w:r w:rsidR="003F0279">
        <w:rPr>
          <w:rFonts w:ascii="標楷體" w:eastAsia="標楷體" w:hAnsi="標楷體" w:hint="eastAsia"/>
        </w:rPr>
        <w:t xml:space="preserve">         </w:t>
      </w:r>
      <w:r w:rsidR="003F0279">
        <w:rPr>
          <w:rFonts w:ascii="標楷體" w:eastAsia="標楷體" w:hAnsi="標楷體" w:hint="eastAsia"/>
          <w:color w:val="FF0000"/>
          <w:lang w:eastAsia="zh-HK"/>
        </w:rPr>
        <w:t>機密等級：密</w:t>
      </w:r>
    </w:p>
    <w:p w14:paraId="144859FE" w14:textId="77777777" w:rsidR="00EE408F" w:rsidRPr="00EE408F" w:rsidRDefault="00EE408F" w:rsidP="00EE408F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="00F859DD">
        <w:rPr>
          <w:rFonts w:ascii="標楷體" w:eastAsia="標楷體" w:hAnsi="標楷體" w:hint="eastAsia"/>
        </w:rPr>
        <w:t xml:space="preserve">     </w:t>
      </w:r>
      <w:r w:rsidRPr="00EE408F">
        <w:rPr>
          <w:rFonts w:ascii="標楷體" w:eastAsia="標楷體" w:hAnsi="標楷體" w:hint="eastAsia"/>
        </w:rPr>
        <w:t>999年</w:t>
      </w:r>
      <w:proofErr w:type="gramStart"/>
      <w:r w:rsidRPr="00EE408F">
        <w:rPr>
          <w:rFonts w:ascii="標楷體" w:eastAsia="標楷體" w:hAnsi="標楷體" w:hint="eastAsia"/>
        </w:rPr>
        <w:t>99</w:t>
      </w:r>
      <w:proofErr w:type="gramEnd"/>
      <w:r w:rsidRPr="00EE408F">
        <w:rPr>
          <w:rFonts w:ascii="標楷體" w:eastAsia="標楷體" w:hAnsi="標楷體" w:hint="eastAsia"/>
        </w:rPr>
        <w:t>月99日</w:t>
      </w:r>
      <w:r w:rsidR="003F0279">
        <w:rPr>
          <w:rFonts w:ascii="標楷體" w:eastAsia="標楷體" w:hAnsi="標楷體" w:hint="eastAsia"/>
        </w:rPr>
        <w:t xml:space="preserve">                         </w:t>
      </w:r>
      <w:r w:rsidRPr="00EE408F">
        <w:rPr>
          <w:rFonts w:ascii="標楷體" w:eastAsia="標楷體" w:hAnsi="標楷體" w:hint="eastAsia"/>
        </w:rPr>
        <w:t>報表編號：A000</w:t>
      </w:r>
      <w:r>
        <w:rPr>
          <w:rFonts w:ascii="標楷體" w:eastAsia="標楷體" w:hAnsi="標楷體" w:hint="eastAsia"/>
        </w:rPr>
        <w:t>2</w:t>
      </w:r>
    </w:p>
    <w:p w14:paraId="36B12809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印表日期：999/99/99</w:t>
      </w:r>
      <w:r w:rsidR="003F0279" w:rsidRPr="00FF693A">
        <w:rPr>
          <w:rFonts w:ascii="標楷體" w:eastAsia="標楷體" w:hAnsi="標楷體" w:hint="eastAsia"/>
          <w:color w:val="FF0000"/>
        </w:rPr>
        <w:t xml:space="preserve"> HH:</w:t>
      </w:r>
      <w:proofErr w:type="gramStart"/>
      <w:r w:rsidR="003F0279" w:rsidRPr="00FF693A">
        <w:rPr>
          <w:rFonts w:ascii="標楷體" w:eastAsia="標楷體" w:hAnsi="標楷體" w:hint="eastAsia"/>
          <w:color w:val="FF0000"/>
        </w:rPr>
        <w:t>MM:SS</w:t>
      </w:r>
      <w:proofErr w:type="gramEnd"/>
    </w:p>
    <w:p w14:paraId="4559B50A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單位別：0000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頁　　次：999</w:t>
      </w:r>
    </w:p>
    <w:p w14:paraId="1D831D52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幣  別：TWD      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報表週期：日報</w:t>
      </w:r>
    </w:p>
    <w:p w14:paraId="4A08A0B7" w14:textId="77777777" w:rsidR="00EE408F" w:rsidRPr="00EE408F" w:rsidRDefault="00EE408F" w:rsidP="00EE408F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</w:p>
    <w:p w14:paraId="480A62B9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科目  </w:t>
      </w:r>
      <w:r>
        <w:rPr>
          <w:rFonts w:ascii="標楷體" w:eastAsia="標楷體" w:hAnsi="標楷體" w:hint="eastAsia"/>
        </w:rPr>
        <w:t xml:space="preserve">            </w:t>
      </w:r>
      <w:r w:rsidRPr="00EE408F">
        <w:rPr>
          <w:rFonts w:ascii="標楷體" w:eastAsia="標楷體" w:hAnsi="標楷體" w:hint="eastAsia"/>
        </w:rPr>
        <w:t xml:space="preserve">戶號  </w:t>
      </w:r>
      <w:r>
        <w:rPr>
          <w:rFonts w:ascii="標楷體" w:eastAsia="標楷體" w:hAnsi="標楷體" w:hint="eastAsia"/>
        </w:rPr>
        <w:t xml:space="preserve">                 </w:t>
      </w:r>
      <w:r w:rsidRPr="00EE408F">
        <w:rPr>
          <w:rFonts w:ascii="標楷體" w:eastAsia="標楷體" w:hAnsi="標楷體" w:hint="eastAsia"/>
        </w:rPr>
        <w:t xml:space="preserve">會計帳餘額 </w:t>
      </w:r>
      <w:r>
        <w:rPr>
          <w:rFonts w:ascii="標楷體" w:eastAsia="標楷體" w:hAnsi="標楷體" w:hint="eastAsia"/>
        </w:rPr>
        <w:t xml:space="preserve">       </w:t>
      </w:r>
      <w:r w:rsidRPr="00EE408F">
        <w:rPr>
          <w:rFonts w:ascii="標楷體" w:eastAsia="標楷體" w:hAnsi="標楷體" w:hint="eastAsia"/>
        </w:rPr>
        <w:t xml:space="preserve"> 主檔餘額 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>差額</w:t>
      </w:r>
    </w:p>
    <w:p w14:paraId="517A2FAB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短期擔保放款　　  1234567-001-002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 xml:space="preserve">9,500.00 </w:t>
      </w:r>
      <w:r>
        <w:rPr>
          <w:rFonts w:ascii="標楷體" w:eastAsia="標楷體" w:hAnsi="標楷體" w:hint="eastAsia"/>
        </w:rPr>
        <w:t xml:space="preserve">       </w:t>
      </w:r>
      <w:r w:rsidRPr="00EE408F">
        <w:rPr>
          <w:rFonts w:ascii="標楷體" w:eastAsia="標楷體" w:hAnsi="標楷體" w:hint="eastAsia"/>
        </w:rPr>
        <w:t xml:space="preserve"> 9,600.00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 xml:space="preserve"> -100</w:t>
      </w:r>
    </w:p>
    <w:p w14:paraId="57839281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6D984177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051473EF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CB05B7B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14B27EB7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1EB3DDDE" w14:textId="77777777" w:rsidR="00332656" w:rsidRPr="00FF693A" w:rsidRDefault="00332656" w:rsidP="00332656">
      <w:pPr>
        <w:rPr>
          <w:rFonts w:ascii="標楷體" w:eastAsia="標楷體" w:hAnsi="標楷體"/>
          <w:color w:val="FF0000"/>
        </w:rPr>
      </w:pPr>
      <w:r w:rsidRPr="00FF693A">
        <w:rPr>
          <w:rFonts w:ascii="標楷體" w:eastAsia="標楷體" w:hAnsi="標楷體" w:hint="eastAsia"/>
          <w:color w:val="FF0000"/>
        </w:rPr>
        <w:t xml:space="preserve">經辦： ○○○                   主管：○○○       </w:t>
      </w:r>
    </w:p>
    <w:p w14:paraId="755347A4" w14:textId="77777777" w:rsidR="00EE408F" w:rsidRDefault="00EE408F" w:rsidP="00EE408F">
      <w:pPr>
        <w:rPr>
          <w:rFonts w:ascii="標楷體" w:eastAsia="標楷體" w:hAnsi="標楷體"/>
        </w:rPr>
      </w:pPr>
    </w:p>
    <w:p w14:paraId="16F04F0C" w14:textId="77777777" w:rsidR="00EE408F" w:rsidRPr="00EE408F" w:rsidRDefault="00BD79A7" w:rsidP="00EE408F">
      <w:r>
        <w:br w:type="page"/>
      </w:r>
    </w:p>
    <w:p w14:paraId="1C154B90" w14:textId="77777777" w:rsidR="003846D5" w:rsidRDefault="003846D5" w:rsidP="00C1696F">
      <w:bookmarkStart w:id="7694" w:name="_放款會計科目明細表_1"/>
      <w:bookmarkStart w:id="7695" w:name="_放款交易帳務明細表"/>
      <w:bookmarkStart w:id="7696" w:name="_客戶往來本息明細表"/>
      <w:bookmarkEnd w:id="7694"/>
      <w:bookmarkEnd w:id="7695"/>
      <w:bookmarkEnd w:id="7696"/>
    </w:p>
    <w:p w14:paraId="7800A2BC" w14:textId="77777777" w:rsidR="00DA2920" w:rsidRPr="00C1696F" w:rsidRDefault="00DA2920" w:rsidP="003846D5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697" w:name="_客戶往來本息明細表_1"/>
      <w:bookmarkStart w:id="7698" w:name="_Toc90489669"/>
      <w:bookmarkEnd w:id="7697"/>
      <w:r w:rsidRPr="00C1696F">
        <w:rPr>
          <w:rFonts w:ascii="標楷體" w:hAnsi="標楷體" w:hint="eastAsia"/>
        </w:rPr>
        <w:t>客戶往來本息明細表</w:t>
      </w:r>
      <w:bookmarkEnd w:id="7698"/>
    </w:p>
    <w:p w14:paraId="4B6FF4D1" w14:textId="77777777" w:rsidR="00DA2920" w:rsidRDefault="00DA2920" w:rsidP="00DA2920">
      <w:pPr>
        <w:rPr>
          <w:rFonts w:eastAsia="標楷體"/>
          <w:sz w:val="18"/>
          <w:szCs w:val="20"/>
        </w:rPr>
      </w:pPr>
    </w:p>
    <w:p w14:paraId="210FCCC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　客 戶 往 來 本 息 明 細 表</w:t>
      </w:r>
    </w:p>
    <w:p w14:paraId="762F690C" w14:textId="77777777" w:rsidR="00DA2920" w:rsidRPr="001E674F" w:rsidRDefault="00DA2920" w:rsidP="00DA2920">
      <w:pPr>
        <w:rPr>
          <w:rFonts w:ascii="標楷體" w:eastAsia="標楷體" w:hAnsi="標楷體"/>
          <w:strike/>
          <w:color w:val="FF0000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999年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99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月99日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</w:t>
      </w:r>
    </w:p>
    <w:p w14:paraId="13DDD62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3F0279">
        <w:rPr>
          <w:rFonts w:ascii="標楷體" w:eastAsia="標楷體" w:hAnsi="標楷體"/>
          <w:sz w:val="18"/>
          <w:szCs w:val="18"/>
        </w:rPr>
        <w:t xml:space="preserve"> </w:t>
      </w:r>
      <w:r w:rsidR="003F0279" w:rsidRPr="001E674F">
        <w:rPr>
          <w:rFonts w:ascii="標楷體" w:eastAsia="標楷體" w:hAnsi="標楷體"/>
          <w:color w:val="FF0000"/>
          <w:sz w:val="18"/>
          <w:szCs w:val="18"/>
        </w:rPr>
        <w:t>HH:</w:t>
      </w:r>
      <w:proofErr w:type="gramStart"/>
      <w:r w:rsidR="003F0279" w:rsidRPr="001E674F">
        <w:rPr>
          <w:rFonts w:ascii="標楷體" w:eastAsia="標楷體" w:hAnsi="標楷體"/>
          <w:color w:val="FF0000"/>
          <w:sz w:val="18"/>
          <w:szCs w:val="18"/>
        </w:rPr>
        <w:t>MM:SS</w:t>
      </w:r>
      <w:proofErr w:type="gramEnd"/>
    </w:p>
    <w:p w14:paraId="406CE26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>日期 : 107/01/01 - 107/02/05                                                            頁　　次：999</w:t>
      </w:r>
    </w:p>
    <w:p w14:paraId="2C3602D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戶號     : 0420429  朱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＊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思                                                                  </w:t>
      </w:r>
    </w:p>
    <w:p w14:paraId="2F173318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80FDC6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額度     : 003      </w:t>
      </w:r>
      <w:r w:rsidR="00DF477B">
        <w:rPr>
          <w:rFonts w:ascii="標楷體" w:eastAsia="標楷體" w:hAnsi="標楷體" w:hint="eastAsia"/>
          <w:sz w:val="18"/>
          <w:szCs w:val="18"/>
        </w:rPr>
        <w:t xml:space="preserve"> </w:t>
      </w:r>
      <w:r w:rsidR="00DF477B">
        <w:rPr>
          <w:rFonts w:ascii="標楷體" w:eastAsia="標楷體" w:hAnsi="標楷體" w:hint="eastAsia"/>
          <w:color w:val="FF0000"/>
          <w:sz w:val="18"/>
          <w:szCs w:val="18"/>
          <w:lang w:eastAsia="zh-HK"/>
        </w:rPr>
        <w:t>押品地址</w:t>
      </w:r>
      <w:r w:rsidR="00DF477B">
        <w:rPr>
          <w:rFonts w:ascii="標楷體" w:eastAsia="標楷體" w:hAnsi="標楷體" w:hint="eastAsia"/>
          <w:color w:val="FF0000"/>
          <w:sz w:val="18"/>
          <w:szCs w:val="18"/>
        </w:rPr>
        <w:t xml:space="preserve"> : </w:t>
      </w:r>
      <w:r w:rsidR="00DF477B" w:rsidRPr="00FF693A">
        <w:rPr>
          <w:rFonts w:ascii="標楷體" w:eastAsia="標楷體" w:hAnsi="標楷體" w:hint="eastAsia"/>
          <w:color w:val="FF0000"/>
          <w:sz w:val="18"/>
          <w:szCs w:val="18"/>
        </w:rPr>
        <w:t>○○○○○○○○○○○○○○○</w:t>
      </w:r>
      <w:r w:rsidRPr="001E674F">
        <w:rPr>
          <w:rFonts w:ascii="標楷體" w:eastAsia="標楷體" w:hAnsi="標楷體"/>
          <w:sz w:val="18"/>
          <w:szCs w:val="18"/>
          <w:shd w:val="pct15" w:color="auto" w:fill="FFFFFF"/>
        </w:rPr>
        <w:t xml:space="preserve"> 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</w:rPr>
        <w:t>(</w:t>
      </w:r>
      <w:r w:rsidR="00B911C4" w:rsidRPr="001E674F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取主要擔保品地址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  <w:lang w:eastAsia="zh-HK"/>
        </w:rPr>
        <w:t>,見關聯檔中[主要</w:t>
      </w:r>
      <w:r w:rsidR="00B911C4" w:rsidRPr="001E674F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擔保品記號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  <w:lang w:eastAsia="zh-HK"/>
        </w:rPr>
        <w:t>]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</w:rPr>
        <w:t>)</w:t>
      </w:r>
    </w:p>
    <w:p w14:paraId="038786E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</w:t>
      </w:r>
    </w:p>
    <w:p w14:paraId="015029B0" w14:textId="2C425EAA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</w:t>
      </w:r>
      <w:proofErr w:type="gramStart"/>
      <w:ins w:id="7699" w:author="ST1" w:date="2020-06-15T14:29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入帳</w:t>
        </w:r>
        <w:proofErr w:type="gramEnd"/>
        <w:r w:rsidR="008219BD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del w:id="7700" w:author="ST1" w:date="2020-06-15T14:29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應繳日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 計息本金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計息期間       利率     利息  逾期息 違約金  </w:t>
      </w:r>
      <w:r w:rsidR="007D5214">
        <w:rPr>
          <w:rFonts w:ascii="標楷體" w:eastAsia="標楷體" w:hAnsi="標楷體" w:hint="eastAsia"/>
          <w:sz w:val="18"/>
          <w:szCs w:val="18"/>
        </w:rPr>
        <w:t xml:space="preserve">  </w:t>
      </w:r>
      <w:r w:rsidR="007D5214" w:rsidRPr="00F859DD">
        <w:rPr>
          <w:rFonts w:ascii="標楷體" w:eastAsia="標楷體" w:hAnsi="標楷體"/>
          <w:sz w:val="18"/>
          <w:szCs w:val="18"/>
        </w:rPr>
        <w:t xml:space="preserve">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="00F859DD" w:rsidRPr="001E674F">
        <w:rPr>
          <w:rFonts w:ascii="標楷體" w:eastAsia="標楷體" w:hAnsi="標楷體"/>
          <w:color w:val="FF0000"/>
          <w:sz w:val="18"/>
          <w:szCs w:val="18"/>
        </w:rPr>
        <w:t xml:space="preserve"> </w:t>
      </w:r>
      <w:r w:rsidRPr="001E674F">
        <w:rPr>
          <w:rFonts w:ascii="標楷體" w:eastAsia="標楷體" w:hAnsi="標楷體" w:hint="eastAsia"/>
          <w:color w:val="FF0000"/>
          <w:sz w:val="18"/>
          <w:szCs w:val="18"/>
        </w:rPr>
        <w:t>本金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="007D5214" w:rsidRPr="001E674F">
        <w:rPr>
          <w:rFonts w:ascii="標楷體" w:eastAsia="標楷體" w:hAnsi="標楷體"/>
          <w:sz w:val="18"/>
          <w:szCs w:val="18"/>
        </w:rPr>
        <w:t xml:space="preserve">   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="007D5214" w:rsidRPr="001E674F">
        <w:rPr>
          <w:rFonts w:ascii="標楷體" w:eastAsia="標楷體" w:hAnsi="標楷體" w:hint="eastAsia"/>
          <w:color w:val="FF0000"/>
          <w:sz w:val="18"/>
          <w:szCs w:val="18"/>
        </w:rPr>
        <w:t>本息合計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</w:t>
      </w:r>
      <w:del w:id="7701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入帳日   </w:delText>
        </w:r>
      </w:del>
      <w:ins w:id="7702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>應繳</w:t>
        </w:r>
        <w:r w:rsidR="008219BD" w:rsidRPr="00DA2920">
          <w:rPr>
            <w:rFonts w:ascii="標楷體" w:eastAsia="標楷體" w:hAnsi="標楷體" w:hint="eastAsia"/>
            <w:sz w:val="18"/>
            <w:szCs w:val="18"/>
          </w:rPr>
          <w:t xml:space="preserve">日   </w:t>
        </w:r>
      </w:ins>
    </w:p>
    <w:p w14:paraId="7B5BF48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 </w:t>
      </w:r>
    </w:p>
    <w:p w14:paraId="11C052E9" w14:textId="1D87227C" w:rsid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106/12/23     </w:t>
      </w:r>
      <w:proofErr w:type="gramStart"/>
      <w:r w:rsidRPr="00DA2920">
        <w:rPr>
          <w:rFonts w:ascii="標楷體" w:eastAsia="標楷體" w:hAnsi="標楷體"/>
          <w:sz w:val="18"/>
          <w:szCs w:val="18"/>
        </w:rPr>
        <w:t>97,030  1061123</w:t>
      </w:r>
      <w:proofErr w:type="gramEnd"/>
      <w:r w:rsidRPr="00DA2920">
        <w:rPr>
          <w:rFonts w:ascii="標楷體" w:eastAsia="標楷體" w:hAnsi="標楷體"/>
          <w:sz w:val="18"/>
          <w:szCs w:val="18"/>
        </w:rPr>
        <w:t xml:space="preserve">- 1061223 2.2000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880     3      17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</w:t>
      </w:r>
      <w:r w:rsidRPr="00DA2920">
        <w:rPr>
          <w:rFonts w:ascii="標楷體" w:eastAsia="標楷體" w:hAnsi="標楷體"/>
          <w:sz w:val="18"/>
          <w:szCs w:val="18"/>
        </w:rPr>
        <w:t xml:space="preserve"> 7,000         7,900   </w:t>
      </w:r>
      <w:del w:id="7703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107/01/03</w:delText>
        </w:r>
      </w:del>
      <w:ins w:id="7704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</w:t>
        </w:r>
      </w:ins>
      <w:r w:rsidRPr="00DA2920">
        <w:rPr>
          <w:rFonts w:ascii="標楷體" w:eastAsia="標楷體" w:hAnsi="標楷體"/>
          <w:sz w:val="18"/>
          <w:szCs w:val="18"/>
        </w:rPr>
        <w:t xml:space="preserve">   </w:t>
      </w:r>
    </w:p>
    <w:p w14:paraId="1A396354" w14:textId="594B9792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107/01/03     </w:t>
      </w:r>
      <w:proofErr w:type="gramStart"/>
      <w:r w:rsidRPr="00DA2920">
        <w:rPr>
          <w:rFonts w:ascii="標楷體" w:eastAsia="標楷體" w:hAnsi="標楷體"/>
          <w:sz w:val="18"/>
          <w:szCs w:val="18"/>
        </w:rPr>
        <w:t>10,000  1061203</w:t>
      </w:r>
      <w:proofErr w:type="gramEnd"/>
      <w:r w:rsidRPr="00DA2920">
        <w:rPr>
          <w:rFonts w:ascii="標楷體" w:eastAsia="標楷體" w:hAnsi="標楷體"/>
          <w:sz w:val="18"/>
          <w:szCs w:val="18"/>
        </w:rPr>
        <w:t xml:space="preserve">- 1070103 2.1000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100 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</w:t>
      </w:r>
      <w:r w:rsidRPr="00DA2920">
        <w:rPr>
          <w:rFonts w:ascii="標楷體" w:eastAsia="標楷體" w:hAnsi="標楷體"/>
          <w:sz w:val="18"/>
          <w:szCs w:val="18"/>
        </w:rPr>
        <w:t xml:space="preserve">       100    </w:t>
      </w:r>
      <w:del w:id="7705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107/01/03</w:delText>
        </w:r>
      </w:del>
      <w:ins w:id="7706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  </w:t>
        </w:r>
      </w:ins>
    </w:p>
    <w:p w14:paraId="26A44736" w14:textId="77777777" w:rsidR="007D5214" w:rsidRPr="00F859DD" w:rsidRDefault="007D5214" w:rsidP="007D5214">
      <w:pPr>
        <w:rPr>
          <w:rFonts w:ascii="標楷體" w:eastAsia="標楷體" w:hAnsi="標楷體"/>
          <w:sz w:val="18"/>
          <w:szCs w:val="18"/>
        </w:rPr>
      </w:pPr>
      <w:r w:rsidRPr="00F859DD">
        <w:rPr>
          <w:rFonts w:ascii="標楷體" w:eastAsia="標楷體" w:hAnsi="標楷體"/>
          <w:sz w:val="18"/>
          <w:szCs w:val="18"/>
        </w:rPr>
        <w:t xml:space="preserve">             ……</w:t>
      </w:r>
    </w:p>
    <w:p w14:paraId="074CB73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51D6F3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至</w:t>
      </w:r>
      <w:r w:rsidR="007D5214" w:rsidRPr="001E674F">
        <w:rPr>
          <w:rFonts w:ascii="標楷體" w:eastAsia="標楷體" w:hAnsi="標楷體"/>
          <w:color w:val="FF0000"/>
          <w:sz w:val="18"/>
          <w:szCs w:val="18"/>
        </w:rPr>
        <w:t>999/99/99</w:t>
      </w:r>
      <w:r w:rsidRPr="00DA2920">
        <w:rPr>
          <w:rFonts w:ascii="標楷體" w:eastAsia="標楷體" w:hAnsi="標楷體" w:hint="eastAsia"/>
          <w:sz w:val="18"/>
          <w:szCs w:val="18"/>
        </w:rPr>
        <w:t>未還本金餘額：</w:t>
      </w:r>
    </w:p>
    <w:p w14:paraId="7540F16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到期日       放款餘額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短收利息   短收本金   溢收       應繳本金   應繳利息   應繳費用                     </w:t>
      </w:r>
    </w:p>
    <w:p w14:paraId="577963B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66F25989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118/01/23      90,000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/>
          <w:sz w:val="18"/>
          <w:szCs w:val="18"/>
        </w:rPr>
        <w:t xml:space="preserve">                    60                            </w:t>
      </w:r>
    </w:p>
    <w:p w14:paraId="7A61CD9C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120/01/03      10,000                                     </w:t>
      </w:r>
    </w:p>
    <w:p w14:paraId="1519C8A5" w14:textId="77777777" w:rsidR="00F859DD" w:rsidRPr="00FF693A" w:rsidRDefault="00F859DD" w:rsidP="00F859DD">
      <w:pPr>
        <w:rPr>
          <w:rFonts w:ascii="標楷體" w:eastAsia="標楷體" w:hAnsi="標楷體"/>
          <w:sz w:val="18"/>
          <w:szCs w:val="18"/>
        </w:rPr>
      </w:pPr>
      <w:r w:rsidRPr="00FF693A">
        <w:rPr>
          <w:rFonts w:ascii="標楷體" w:eastAsia="標楷體" w:hAnsi="標楷體" w:hint="eastAsia"/>
          <w:sz w:val="18"/>
          <w:szCs w:val="18"/>
        </w:rPr>
        <w:t xml:space="preserve">             </w:t>
      </w:r>
      <w:r w:rsidRPr="00FF693A">
        <w:rPr>
          <w:rFonts w:ascii="標楷體" w:eastAsia="標楷體" w:hAnsi="標楷體"/>
          <w:sz w:val="18"/>
          <w:szCs w:val="18"/>
        </w:rPr>
        <w:t>……</w:t>
      </w:r>
    </w:p>
    <w:p w14:paraId="193315D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57DABAC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100,000                            60               </w:t>
      </w:r>
    </w:p>
    <w:p w14:paraId="7D3BD83A" w14:textId="77777777" w:rsidR="00DA2920" w:rsidRPr="00DA2920" w:rsidRDefault="00DA2920" w:rsidP="001E674F">
      <w:pPr>
        <w:widowControl/>
        <w:rPr>
          <w:rFonts w:ascii="標楷體" w:eastAsia="標楷體" w:hAnsi="標楷體"/>
          <w:sz w:val="18"/>
          <w:szCs w:val="18"/>
        </w:rPr>
      </w:pPr>
    </w:p>
    <w:p w14:paraId="7BE31FE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額度     : 004      </w:t>
      </w:r>
      <w:r w:rsidR="00DF477B">
        <w:rPr>
          <w:rFonts w:ascii="標楷體" w:eastAsia="標楷體" w:hAnsi="標楷體" w:hint="eastAsia"/>
          <w:sz w:val="18"/>
          <w:szCs w:val="18"/>
        </w:rPr>
        <w:t xml:space="preserve"> </w:t>
      </w:r>
      <w:r w:rsidR="00DF477B">
        <w:rPr>
          <w:rFonts w:ascii="標楷體" w:eastAsia="標楷體" w:hAnsi="標楷體" w:hint="eastAsia"/>
          <w:color w:val="FF0000"/>
          <w:sz w:val="18"/>
          <w:szCs w:val="18"/>
          <w:lang w:eastAsia="zh-HK"/>
        </w:rPr>
        <w:t>押品地址</w:t>
      </w:r>
      <w:r w:rsidR="00DF477B">
        <w:rPr>
          <w:rFonts w:ascii="標楷體" w:eastAsia="標楷體" w:hAnsi="標楷體" w:hint="eastAsia"/>
          <w:color w:val="FF0000"/>
          <w:sz w:val="18"/>
          <w:szCs w:val="18"/>
        </w:rPr>
        <w:t xml:space="preserve"> : </w:t>
      </w:r>
      <w:r w:rsidR="00DF477B" w:rsidRPr="00FF693A">
        <w:rPr>
          <w:rFonts w:ascii="標楷體" w:eastAsia="標楷體" w:hAnsi="標楷體" w:hint="eastAsia"/>
          <w:color w:val="FF0000"/>
          <w:sz w:val="18"/>
          <w:szCs w:val="18"/>
        </w:rPr>
        <w:t>○○○○○○○○○○○○○○○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</w:rPr>
        <w:t>(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取主要擔保品地址,見關聯檔中[主要擔保品記號]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</w:rPr>
        <w:t>)</w:t>
      </w:r>
    </w:p>
    <w:p w14:paraId="534BE46B" w14:textId="7777777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</w:t>
      </w:r>
    </w:p>
    <w:p w14:paraId="2186AE52" w14:textId="3814E9A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</w:t>
      </w:r>
      <w:proofErr w:type="gramStart"/>
      <w:ins w:id="7707" w:author="ST1" w:date="2020-06-15T14:32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入帳</w:t>
        </w:r>
        <w:proofErr w:type="gramEnd"/>
        <w:r w:rsidR="008219BD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del w:id="7708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應繳日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 計息本金 </w:t>
      </w:r>
      <w:r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計息期間       利率     利息  逾期息 違約金  </w:t>
      </w:r>
      <w:r>
        <w:rPr>
          <w:rFonts w:ascii="標楷體" w:eastAsia="標楷體" w:hAnsi="標楷體" w:hint="eastAsia"/>
          <w:sz w:val="18"/>
          <w:szCs w:val="18"/>
        </w:rPr>
        <w:t xml:space="preserve">  </w:t>
      </w:r>
      <w:r w:rsidRPr="00FF693A">
        <w:rPr>
          <w:rFonts w:ascii="標楷體" w:eastAsia="標楷體" w:hAnsi="標楷體"/>
          <w:sz w:val="18"/>
          <w:szCs w:val="18"/>
        </w:rPr>
        <w:t xml:space="preserve"> </w:t>
      </w:r>
      <w:r>
        <w:rPr>
          <w:rFonts w:ascii="標楷體" w:eastAsia="標楷體" w:hAnsi="標楷體" w:hint="eastAsia"/>
          <w:sz w:val="18"/>
          <w:szCs w:val="18"/>
        </w:rPr>
        <w:t xml:space="preserve"> 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本金</w:t>
      </w:r>
      <w:r w:rsidRPr="00FF693A">
        <w:rPr>
          <w:rFonts w:ascii="標楷體" w:eastAsia="標楷體" w:hAnsi="標楷體"/>
          <w:sz w:val="18"/>
          <w:szCs w:val="18"/>
        </w:rPr>
        <w:t xml:space="preserve">  </w:t>
      </w:r>
      <w:r w:rsidRPr="00FF693A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FF693A">
        <w:rPr>
          <w:rFonts w:ascii="標楷體" w:eastAsia="標楷體" w:hAnsi="標楷體"/>
          <w:sz w:val="18"/>
          <w:szCs w:val="18"/>
        </w:rPr>
        <w:t xml:space="preserve">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>本息合計</w:t>
      </w:r>
      <w:r w:rsidRPr="00FF693A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709" w:author="ST1" w:date="2020-06-15T14:32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應繳日</w:t>
        </w:r>
      </w:ins>
      <w:del w:id="7710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 入帳日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</w:p>
    <w:p w14:paraId="46DA4446" w14:textId="7777777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 </w:t>
      </w:r>
    </w:p>
    <w:p w14:paraId="3E7A0C05" w14:textId="204CFFA1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107/01/03    </w:t>
      </w:r>
      <w:proofErr w:type="gramStart"/>
      <w:r w:rsidRPr="00DA2920">
        <w:rPr>
          <w:rFonts w:ascii="標楷體" w:eastAsia="標楷體" w:hAnsi="標楷體"/>
          <w:sz w:val="18"/>
          <w:szCs w:val="18"/>
        </w:rPr>
        <w:t>100,000  1061203</w:t>
      </w:r>
      <w:proofErr w:type="gramEnd"/>
      <w:r w:rsidRPr="00DA2920">
        <w:rPr>
          <w:rFonts w:ascii="標楷體" w:eastAsia="標楷體" w:hAnsi="標楷體"/>
          <w:sz w:val="18"/>
          <w:szCs w:val="18"/>
        </w:rPr>
        <w:t xml:space="preserve">- 1070103 2.2000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1,000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/>
          <w:sz w:val="18"/>
          <w:szCs w:val="18"/>
        </w:rPr>
        <w:t xml:space="preserve">      1,000     </w:t>
      </w:r>
      <w:del w:id="7711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107/01/03</w:delText>
        </w:r>
      </w:del>
      <w:ins w:id="7712" w:author="ST1" w:date="2020-06-15T14:32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/>
          <w:sz w:val="18"/>
          <w:szCs w:val="18"/>
        </w:rPr>
        <w:t xml:space="preserve">   </w:t>
      </w:r>
    </w:p>
    <w:p w14:paraId="6B2BE671" w14:textId="004C5FE1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</w:t>
      </w:r>
      <w:del w:id="7713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107/02/03</w:delText>
        </w:r>
      </w:del>
      <w:ins w:id="7714" w:author="ST1" w:date="2020-06-15T14:32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   100,000  1070103- 1070203 2.2000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1,000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1,000     </w:t>
      </w:r>
      <w:ins w:id="7715" w:author="ST1" w:date="2020-06-15T14:32:00Z">
        <w:r w:rsidR="008219BD" w:rsidRPr="00DA2920">
          <w:rPr>
            <w:rFonts w:ascii="標楷體" w:eastAsia="標楷體" w:hAnsi="標楷體"/>
            <w:sz w:val="18"/>
            <w:szCs w:val="18"/>
          </w:rPr>
          <w:t>107/0</w:t>
        </w:r>
        <w:r w:rsidR="008219BD">
          <w:rPr>
            <w:rFonts w:ascii="標楷體" w:eastAsia="標楷體" w:hAnsi="標楷體" w:hint="eastAsia"/>
            <w:sz w:val="18"/>
            <w:szCs w:val="18"/>
          </w:rPr>
          <w:t>2</w:t>
        </w:r>
        <w:r w:rsidR="008219BD" w:rsidRPr="00DA2920">
          <w:rPr>
            <w:rFonts w:ascii="標楷體" w:eastAsia="標楷體" w:hAnsi="標楷體"/>
            <w:sz w:val="18"/>
            <w:szCs w:val="18"/>
          </w:rPr>
          <w:t>/03</w:t>
        </w:r>
      </w:ins>
      <w:del w:id="7716" w:author="ST1" w:date="2020-06-15T14:32:00Z">
        <w:r w:rsidR="00984744" w:rsidDel="008219BD">
          <w:rPr>
            <w:rFonts w:ascii="標楷體" w:eastAsia="標楷體" w:hAnsi="標楷體" w:hint="eastAsia"/>
            <w:sz w:val="18"/>
            <w:szCs w:val="18"/>
            <w:lang w:eastAsia="zh-HK"/>
          </w:rPr>
          <w:delText>未</w:delText>
        </w:r>
        <w:r w:rsidR="00984744" w:rsidRPr="00984744" w:rsidDel="008219BD">
          <w:rPr>
            <w:rFonts w:ascii="標楷體" w:eastAsia="標楷體" w:hAnsi="標楷體" w:hint="eastAsia"/>
            <w:sz w:val="18"/>
            <w:szCs w:val="18"/>
          </w:rPr>
          <w:delText>繳</w:delText>
        </w:r>
      </w:del>
    </w:p>
    <w:p w14:paraId="0E3479F6" w14:textId="77777777" w:rsidR="00984744" w:rsidRPr="00FF693A" w:rsidRDefault="00DA2920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</w:t>
      </w:r>
      <w:r w:rsidR="00984744" w:rsidRPr="00FF693A">
        <w:rPr>
          <w:rFonts w:ascii="標楷體" w:eastAsia="標楷體" w:hAnsi="標楷體" w:hint="eastAsia"/>
          <w:sz w:val="18"/>
          <w:szCs w:val="18"/>
        </w:rPr>
        <w:t xml:space="preserve">             </w:t>
      </w:r>
      <w:r w:rsidR="00984744" w:rsidRPr="00FF693A">
        <w:rPr>
          <w:rFonts w:ascii="標楷體" w:eastAsia="標楷體" w:hAnsi="標楷體"/>
          <w:sz w:val="18"/>
          <w:szCs w:val="18"/>
        </w:rPr>
        <w:t>……</w:t>
      </w:r>
    </w:p>
    <w:p w14:paraId="0E377E0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</w:t>
      </w:r>
    </w:p>
    <w:p w14:paraId="01EB8E98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至</w:t>
      </w:r>
      <w:r w:rsidRPr="00FF693A">
        <w:rPr>
          <w:rFonts w:ascii="標楷體" w:eastAsia="標楷體" w:hAnsi="標楷體"/>
          <w:color w:val="FF0000"/>
          <w:sz w:val="18"/>
          <w:szCs w:val="18"/>
        </w:rPr>
        <w:t>999/99/99</w:t>
      </w:r>
      <w:r w:rsidRPr="00DA2920">
        <w:rPr>
          <w:rFonts w:ascii="標楷體" w:eastAsia="標楷體" w:hAnsi="標楷體" w:hint="eastAsia"/>
          <w:sz w:val="18"/>
          <w:szCs w:val="18"/>
        </w:rPr>
        <w:t>未還本金餘額：</w:t>
      </w:r>
    </w:p>
    <w:p w14:paraId="44CA16D7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到期日       放款餘額  </w:t>
      </w:r>
      <w:r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短收利息   短收本金   溢收       應繳本金   應繳利息   應繳費用                     </w:t>
      </w:r>
    </w:p>
    <w:p w14:paraId="17DB03BC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482B14A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118/01/03     100,000   </w:t>
      </w:r>
      <w:r w:rsidR="00984744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/>
          <w:sz w:val="18"/>
          <w:szCs w:val="18"/>
        </w:rPr>
        <w:t xml:space="preserve">                         10                    1,000      500                 </w:t>
      </w:r>
    </w:p>
    <w:p w14:paraId="37C4C800" w14:textId="77777777" w:rsidR="00984744" w:rsidRPr="00FF693A" w:rsidRDefault="00DA2920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</w:t>
      </w:r>
      <w:r w:rsidR="00984744" w:rsidRPr="00FF693A">
        <w:rPr>
          <w:rFonts w:ascii="標楷體" w:eastAsia="標楷體" w:hAnsi="標楷體" w:hint="eastAsia"/>
          <w:sz w:val="18"/>
          <w:szCs w:val="18"/>
        </w:rPr>
        <w:t xml:space="preserve">        </w:t>
      </w:r>
      <w:r w:rsidR="00984744" w:rsidRPr="00FF693A">
        <w:rPr>
          <w:rFonts w:ascii="標楷體" w:eastAsia="標楷體" w:hAnsi="標楷體"/>
          <w:sz w:val="18"/>
          <w:szCs w:val="18"/>
        </w:rPr>
        <w:t>……</w:t>
      </w:r>
    </w:p>
    <w:p w14:paraId="133986B6" w14:textId="77777777" w:rsidR="00DA2920" w:rsidRPr="00DA2920" w:rsidRDefault="00DA2920" w:rsidP="001E674F">
      <w:pPr>
        <w:ind w:firstLineChars="300" w:firstLine="540"/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-----------------------------   -----------------------------   -------------------------------- </w:t>
      </w:r>
    </w:p>
    <w:p w14:paraId="20F1BE6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100,000                      </w:t>
      </w:r>
      <w:r w:rsidR="00984744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/>
          <w:sz w:val="18"/>
          <w:szCs w:val="18"/>
        </w:rPr>
        <w:t xml:space="preserve">     10                    1,000      500 </w:t>
      </w:r>
    </w:p>
    <w:p w14:paraId="75211C9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</w:t>
      </w:r>
    </w:p>
    <w:p w14:paraId="125219F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72BB7F48" w14:textId="77777777" w:rsidR="00DA2920" w:rsidRPr="001E674F" w:rsidRDefault="00DA2920" w:rsidP="00DA2920">
      <w:pPr>
        <w:rPr>
          <w:color w:val="FF0000"/>
        </w:rPr>
      </w:pPr>
      <w:r w:rsidRPr="001E674F">
        <w:rPr>
          <w:rFonts w:ascii="標楷體" w:eastAsia="標楷體" w:hAnsi="標楷體"/>
          <w:color w:val="FF0000"/>
          <w:sz w:val="18"/>
          <w:szCs w:val="18"/>
        </w:rPr>
        <w:t xml:space="preserve">       </w:t>
      </w:r>
      <w:r w:rsidR="00984744" w:rsidRPr="001E674F">
        <w:rPr>
          <w:rFonts w:ascii="標楷體" w:eastAsia="標楷體" w:hAnsi="標楷體"/>
          <w:color w:val="FF0000"/>
          <w:sz w:val="18"/>
          <w:szCs w:val="18"/>
        </w:rPr>
        <w:t xml:space="preserve">                                                      </w:t>
      </w:r>
      <w:r w:rsidR="003F0279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</w:t>
      </w:r>
      <w:r w:rsidR="00984744" w:rsidRPr="001E674F">
        <w:rPr>
          <w:rFonts w:ascii="標楷體" w:eastAsia="標楷體" w:hAnsi="標楷體"/>
          <w:color w:val="FF0000"/>
          <w:sz w:val="18"/>
          <w:szCs w:val="18"/>
        </w:rPr>
        <w:t xml:space="preserve">                            </w:t>
      </w:r>
      <w:r w:rsidRPr="001E674F">
        <w:rPr>
          <w:rFonts w:ascii="標楷體" w:eastAsia="標楷體" w:hAnsi="標楷體" w:hint="eastAsia"/>
          <w:color w:val="FF0000"/>
          <w:sz w:val="18"/>
          <w:szCs w:val="18"/>
        </w:rPr>
        <w:t>製表：</w:t>
      </w:r>
      <w:r w:rsidR="00984744" w:rsidRPr="001E674F">
        <w:rPr>
          <w:rFonts w:ascii="標楷體" w:eastAsia="標楷體" w:hAnsi="標楷體" w:hint="eastAsia"/>
          <w:color w:val="FF0000"/>
          <w:sz w:val="18"/>
          <w:szCs w:val="18"/>
        </w:rPr>
        <w:t>○○○</w:t>
      </w:r>
    </w:p>
    <w:p w14:paraId="1E0EE9D7" w14:textId="77777777" w:rsidR="003846D5" w:rsidRDefault="003846D5" w:rsidP="003846D5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br w:type="page"/>
      </w:r>
    </w:p>
    <w:p w14:paraId="3D2D9A2C" w14:textId="77777777" w:rsidR="00DA2920" w:rsidRPr="003846D5" w:rsidRDefault="00DA2920" w:rsidP="003846D5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717" w:name="_客戶往來費用明細表"/>
      <w:bookmarkStart w:id="7718" w:name="_Toc90489670"/>
      <w:bookmarkEnd w:id="7717"/>
      <w:r w:rsidRPr="003846D5">
        <w:rPr>
          <w:rFonts w:ascii="標楷體" w:hAnsi="標楷體" w:hint="eastAsia"/>
        </w:rPr>
        <w:lastRenderedPageBreak/>
        <w:t>客戶往來費用明細表</w:t>
      </w:r>
      <w:bookmarkEnd w:id="7718"/>
    </w:p>
    <w:p w14:paraId="1980654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　客 戶 往 來 費 用 明 細 表</w:t>
      </w:r>
    </w:p>
    <w:p w14:paraId="6DB904D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</w:t>
      </w:r>
      <w:r w:rsidR="001E7E65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>999年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99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月99日         </w:t>
      </w:r>
      <w:r w:rsidR="00332656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</w:t>
      </w:r>
      <w:r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</w:t>
      </w:r>
    </w:p>
    <w:p w14:paraId="6DFC9076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FF693A">
        <w:rPr>
          <w:rFonts w:ascii="標楷體" w:eastAsia="標楷體" w:hAnsi="標楷體" w:hint="eastAsia"/>
          <w:sz w:val="18"/>
          <w:szCs w:val="18"/>
        </w:rPr>
        <w:t xml:space="preserve"> </w:t>
      </w:r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HH:</w:t>
      </w:r>
      <w:proofErr w:type="gramStart"/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MM:SS</w:t>
      </w:r>
      <w:proofErr w:type="gramEnd"/>
    </w:p>
    <w:p w14:paraId="0D3EFA9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>日期 : 107/01/01 - 107/02/05                                                            頁　　次：999</w:t>
      </w:r>
    </w:p>
    <w:p w14:paraId="441FAF0C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戶號     : 0420429  朱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＊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思                                                                  </w:t>
      </w:r>
    </w:p>
    <w:p w14:paraId="0E8B2A7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0BE7E4A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003</w:t>
      </w:r>
    </w:p>
    <w:p w14:paraId="5A3CA07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62E479A6" w14:textId="19C29F5F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</w:t>
      </w:r>
      <w:proofErr w:type="gramStart"/>
      <w:ins w:id="7719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入帳</w:t>
        </w:r>
        <w:proofErr w:type="gramEnd"/>
        <w:r w:rsidR="00181431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del w:id="7720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 應繳日  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721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費用類別    金額      </w:t>
      </w:r>
      <w:ins w:id="7722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</w:t>
        </w:r>
      </w:ins>
      <w:ins w:id="7723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</w:t>
        </w:r>
      </w:ins>
      <w:ins w:id="7724" w:author="ST1" w:date="2020-06-15T14:34:00Z">
        <w:del w:id="7725" w:author="ST1" w:date="2020-06-15T14:57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     </w:delText>
          </w:r>
        </w:del>
      </w:ins>
      <w:del w:id="7726" w:author="ST1" w:date="2020-06-15T14:57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入帳</w:delText>
        </w:r>
      </w:del>
      <w:ins w:id="7727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>應繳</w:t>
        </w:r>
      </w:ins>
      <w:r w:rsidRPr="00DA2920">
        <w:rPr>
          <w:rFonts w:ascii="標楷體" w:eastAsia="標楷體" w:hAnsi="標楷體" w:hint="eastAsia"/>
          <w:sz w:val="18"/>
          <w:szCs w:val="18"/>
        </w:rPr>
        <w:t>日</w:t>
      </w:r>
    </w:p>
    <w:p w14:paraId="721BCAA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2F39E0A7" w14:textId="18ADC338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</w:t>
      </w:r>
      <w:del w:id="7728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 107/01/20 </w:delText>
        </w:r>
      </w:del>
      <w:ins w:id="7729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ins w:id="7730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107/01/23</w:t>
        </w:r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ins w:id="7731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契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變手續費   100     </w:t>
      </w:r>
      <w:ins w:id="7732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    </w:t>
        </w:r>
        <w:del w:id="7733" w:author="ST1" w:date="2020-06-15T14:57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</w:delText>
          </w:r>
        </w:del>
      </w:ins>
      <w:del w:id="7734" w:author="ST1" w:date="2020-06-15T14:57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107/01/23</w:delText>
        </w:r>
      </w:del>
    </w:p>
    <w:p w14:paraId="5A6C2FDF" w14:textId="389EF53D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</w:t>
      </w:r>
      <w:ins w:id="7735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736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 xml:space="preserve"> 107/01/23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  <w:del w:id="7737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107/01/23  </w:delText>
        </w:r>
      </w:del>
      <w:ins w:id="7738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火險費       200    </w:t>
      </w:r>
      <w:ins w:id="7739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       </w:t>
        </w:r>
      </w:ins>
      <w:del w:id="7740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 107/01/23</w:delText>
        </w:r>
      </w:del>
      <w:ins w:id="7741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</w:p>
    <w:p w14:paraId="0375699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004</w:t>
      </w:r>
    </w:p>
    <w:p w14:paraId="4A61593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13A88121" w14:textId="15C0E9CE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</w:t>
      </w:r>
      <w:proofErr w:type="gramStart"/>
      <w:ins w:id="7742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入帳</w:t>
        </w:r>
        <w:proofErr w:type="gramEnd"/>
        <w:r w:rsidR="00181431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ins w:id="7743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744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</w:t>
        </w:r>
      </w:ins>
      <w:del w:id="7745" w:author="ST1" w:date="2020-06-15T14:34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應繳日    費</w:delText>
        </w:r>
      </w:del>
      <w:ins w:id="7746" w:author="ST1" w:date="2020-06-15T14:58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費用類別</w:t>
        </w:r>
      </w:ins>
      <w:del w:id="7747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>用類別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</w:t>
      </w:r>
      <w:del w:id="7748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</w:delText>
        </w:r>
      </w:del>
      <w:ins w:id="7749" w:author="ST1" w:date="2020-06-15T14:34:00Z">
        <w:del w:id="7750" w:author="ST1" w:date="2020-06-15T14:58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</w:delText>
          </w:r>
        </w:del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金額       </w:t>
      </w:r>
      <w:ins w:id="7751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</w:t>
        </w:r>
      </w:ins>
      <w:ins w:id="7752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ins w:id="7753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ins w:id="7754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>應繳</w:t>
        </w:r>
        <w:r w:rsidR="00181431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ins w:id="7755" w:author="ST1" w:date="2020-06-15T14:34:00Z">
        <w:del w:id="7756" w:author="ST1" w:date="2020-06-15T14:58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    </w:delText>
          </w:r>
        </w:del>
      </w:ins>
      <w:del w:id="7757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>入帳日</w:delText>
        </w:r>
      </w:del>
    </w:p>
    <w:p w14:paraId="426E82E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24A12021" w14:textId="3E02A564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</w:t>
      </w:r>
      <w:del w:id="7758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107/02/03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  <w:ins w:id="7759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火險費    </w:t>
      </w:r>
      <w:del w:id="7760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500</w:t>
      </w:r>
      <w:ins w:id="7761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  </w:t>
        </w:r>
        <w:r w:rsidR="00181431" w:rsidRPr="00DA2920">
          <w:rPr>
            <w:rFonts w:ascii="標楷體" w:eastAsia="標楷體" w:hAnsi="標楷體" w:hint="eastAsia"/>
            <w:sz w:val="18"/>
            <w:szCs w:val="18"/>
          </w:rPr>
          <w:t xml:space="preserve"> 107/01/23</w:t>
        </w:r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</w:t>
        </w:r>
      </w:ins>
    </w:p>
    <w:p w14:paraId="545A52A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821A125" w14:textId="77777777" w:rsidR="00332656" w:rsidRDefault="00332656" w:rsidP="00332656">
      <w:pPr>
        <w:rPr>
          <w:rFonts w:ascii="標楷體" w:eastAsia="標楷體" w:hAnsi="標楷體"/>
          <w:color w:val="FF0000"/>
          <w:sz w:val="18"/>
          <w:szCs w:val="18"/>
        </w:rPr>
      </w:pPr>
    </w:p>
    <w:p w14:paraId="2D2FBF11" w14:textId="77777777" w:rsidR="00332656" w:rsidRPr="00FF693A" w:rsidRDefault="00332656" w:rsidP="00332656">
      <w:pPr>
        <w:rPr>
          <w:color w:val="FF0000"/>
        </w:rPr>
      </w:pP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                                                           製表：○○○</w:t>
      </w:r>
    </w:p>
    <w:p w14:paraId="1BC1B29D" w14:textId="77777777" w:rsidR="003846D5" w:rsidRPr="00DA2920" w:rsidRDefault="003846D5" w:rsidP="00DA2920">
      <w:pPr>
        <w:rPr>
          <w:rFonts w:ascii="標楷體" w:eastAsia="標楷體" w:hAnsi="標楷體"/>
          <w:sz w:val="18"/>
          <w:szCs w:val="18"/>
        </w:rPr>
      </w:pPr>
    </w:p>
    <w:p w14:paraId="70EDF6CA" w14:textId="77777777" w:rsidR="00332656" w:rsidRDefault="00332656">
      <w:pPr>
        <w:widowControl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7421A7B4" w14:textId="77777777" w:rsidR="00DA2920" w:rsidRPr="00DA2920" w:rsidRDefault="00DA2920" w:rsidP="0079650A">
      <w:pPr>
        <w:rPr>
          <w:sz w:val="18"/>
          <w:szCs w:val="18"/>
        </w:rPr>
      </w:pPr>
    </w:p>
    <w:p w14:paraId="4A2B9C33" w14:textId="77777777" w:rsidR="00DA2920" w:rsidRPr="00DA2920" w:rsidRDefault="00DA2920" w:rsidP="00DA2920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762" w:name="_客戶往來交易明細表"/>
      <w:bookmarkStart w:id="7763" w:name="_Toc90489671"/>
      <w:bookmarkEnd w:id="7762"/>
      <w:r w:rsidRPr="00DA2920">
        <w:rPr>
          <w:rFonts w:ascii="標楷體" w:hAnsi="標楷體" w:hint="eastAsia"/>
        </w:rPr>
        <w:t>客戶往來交易明細表</w:t>
      </w:r>
      <w:bookmarkEnd w:id="7763"/>
    </w:p>
    <w:p w14:paraId="06143B74" w14:textId="77777777" w:rsidR="00DA2920" w:rsidRPr="00DA2920" w:rsidRDefault="00DA2920" w:rsidP="0079650A">
      <w:pPr>
        <w:rPr>
          <w:sz w:val="18"/>
          <w:szCs w:val="18"/>
        </w:rPr>
      </w:pPr>
    </w:p>
    <w:p w14:paraId="51398C5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　客 戶 往 來 交 易 明 細 表</w:t>
      </w:r>
    </w:p>
    <w:p w14:paraId="27C985C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</w:t>
      </w:r>
      <w:r w:rsidR="001E7E65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999年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99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月99日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</w:t>
      </w:r>
    </w:p>
    <w:p w14:paraId="791CEDA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FF693A">
        <w:rPr>
          <w:rFonts w:ascii="標楷體" w:eastAsia="標楷體" w:hAnsi="標楷體" w:hint="eastAsia"/>
          <w:sz w:val="18"/>
          <w:szCs w:val="18"/>
        </w:rPr>
        <w:t xml:space="preserve"> </w:t>
      </w:r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HH:</w:t>
      </w:r>
      <w:proofErr w:type="gramStart"/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MM:SS</w:t>
      </w:r>
      <w:proofErr w:type="gramEnd"/>
    </w:p>
    <w:p w14:paraId="65D6879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>日期 : 107/01/01 - 107/02/05                                                            頁　　次：999</w:t>
      </w:r>
    </w:p>
    <w:p w14:paraId="721BCCC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戶號     : 0420429  朱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＊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思                                                                  </w:t>
      </w:r>
    </w:p>
    <w:p w14:paraId="2F8B8E8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17E715A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003</w:t>
      </w:r>
    </w:p>
    <w:p w14:paraId="1735736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78989C1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日    交易內容   交易金額(A)   暫收轉帳(B)   償還本金(a)  償還利息(b)  償還費用(c)  應繳金額(R)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溢短收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(X)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累溢短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>收(Y) 暫收差額(M)</w:t>
      </w:r>
    </w:p>
    <w:p w14:paraId="11AA0E1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43EBE82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                          短收    30</w:t>
      </w:r>
    </w:p>
    <w:p w14:paraId="4C36829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9,130       -1,000        7,030         1,100                    8,100    溢收  30   短收     0            0</w:t>
      </w:r>
    </w:p>
    <w:p w14:paraId="623D24A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訂正  107/01/03 匯款轉帳        -9,130        1,000       -7,030        -1,100                   -8,100    溢收 -30   短收    30            0</w:t>
      </w:r>
    </w:p>
    <w:p w14:paraId="5EB3611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9,130       -1,000        7,030         1,000                    8,000    溢收 130   溢收   100          100</w:t>
      </w:r>
    </w:p>
    <w:p w14:paraId="22A1CF49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107/01/10 匯款轉帳           260                                                 300          300    短收  40   溢收    60          -40</w:t>
      </w:r>
    </w:p>
    <w:p w14:paraId="3499E20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-----------------------------------------------------------------------------------------------------------------------------------------</w:t>
      </w:r>
    </w:p>
    <w:p w14:paraId="0E80534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9,390       -1,000        7,030         1,000         300                 溢收  90   溢收    60           60</w:t>
      </w:r>
    </w:p>
    <w:p w14:paraId="6C086C0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1A24B46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br w:type="page"/>
      </w:r>
    </w:p>
    <w:p w14:paraId="0D29193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lastRenderedPageBreak/>
        <w:t>額度     : 004</w:t>
      </w:r>
    </w:p>
    <w:p w14:paraId="7CB88E3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4F33F7B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日    交易內容   交易金額(A)   暫收轉帳(B)   償還本金(a)  償還利息(b)  償還費用(c)  應繳金額(R)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溢短收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(X)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累溢短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>收(Y) 暫收差額(M)</w:t>
      </w:r>
    </w:p>
    <w:p w14:paraId="17B41D4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73D4CE5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                          溢收    10</w:t>
      </w:r>
    </w:p>
    <w:p w14:paraId="45FBCDD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             1,000                      1,000                    1,000               溢收    10</w:t>
      </w:r>
    </w:p>
    <w:p w14:paraId="6815B2C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訂正  107/01/03 匯款轉帳                     -1,000                     -1,000                   -1,000               溢收    10</w:t>
      </w:r>
    </w:p>
    <w:p w14:paraId="2377B90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             1,000                      1,000                    1,000               溢收    10</w:t>
      </w:r>
    </w:p>
    <w:p w14:paraId="43015738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-------------------------------------------------------------------------------------------------------------------------------------------</w:t>
      </w:r>
    </w:p>
    <w:p w14:paraId="257BE2D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1,000                      1,000                    1,000               溢收    10</w:t>
      </w:r>
    </w:p>
    <w:p w14:paraId="1CBA811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39F621AC" w14:textId="77777777" w:rsidR="00332656" w:rsidRPr="00FF693A" w:rsidRDefault="00332656" w:rsidP="00332656">
      <w:pPr>
        <w:rPr>
          <w:color w:val="FF0000"/>
        </w:rPr>
      </w:pP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                                 </w:t>
      </w:r>
      <w:r w:rsidR="003F0279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製表：○○○</w:t>
      </w:r>
    </w:p>
    <w:p w14:paraId="32769BAD" w14:textId="77777777" w:rsidR="00DA2920" w:rsidRPr="00DA2920" w:rsidRDefault="00DA2920" w:rsidP="0079650A">
      <w:pPr>
        <w:rPr>
          <w:rFonts w:ascii="標楷體" w:eastAsia="標楷體" w:hAnsi="標楷體"/>
          <w:sz w:val="18"/>
          <w:szCs w:val="18"/>
        </w:rPr>
      </w:pPr>
    </w:p>
    <w:p w14:paraId="0B3F0DAC" w14:textId="77777777" w:rsidR="00422C5C" w:rsidRPr="00DA2920" w:rsidRDefault="00422C5C" w:rsidP="0079650A">
      <w:pPr>
        <w:rPr>
          <w:rFonts w:ascii="標楷體" w:eastAsia="標楷體" w:hAnsi="標楷體"/>
          <w:sz w:val="18"/>
          <w:szCs w:val="18"/>
        </w:rPr>
        <w:sectPr w:rsidR="00422C5C" w:rsidRPr="00DA2920" w:rsidSect="00422C5C">
          <w:pgSz w:w="16838" w:h="11906" w:orient="landscape" w:code="9"/>
          <w:pgMar w:top="851" w:right="1418" w:bottom="851" w:left="737" w:header="567" w:footer="68" w:gutter="0"/>
          <w:pgNumType w:chapSep="enDash"/>
          <w:cols w:space="425"/>
          <w:docGrid w:type="linesAndChars" w:linePitch="360"/>
        </w:sectPr>
      </w:pPr>
    </w:p>
    <w:p w14:paraId="0CFC4073" w14:textId="77777777" w:rsidR="0079650A" w:rsidRPr="0079650A" w:rsidRDefault="0079650A" w:rsidP="00F81C5F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764" w:name="_Toc90489672"/>
      <w:r>
        <w:rPr>
          <w:rFonts w:ascii="標楷體" w:hAnsi="標楷體" w:hint="eastAsia"/>
        </w:rPr>
        <w:lastRenderedPageBreak/>
        <w:t>報表清單</w:t>
      </w:r>
      <w:bookmarkEnd w:id="7764"/>
    </w:p>
    <w:p w14:paraId="444141C3" w14:textId="77777777" w:rsidR="00FD0BA6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"/>
        <w:gridCol w:w="4557"/>
        <w:gridCol w:w="616"/>
        <w:gridCol w:w="659"/>
        <w:gridCol w:w="1418"/>
        <w:gridCol w:w="2657"/>
      </w:tblGrid>
      <w:tr w:rsidR="00F24271" w:rsidRPr="009C18D2" w14:paraId="50011CD3" w14:textId="77777777" w:rsidTr="00AD4E99">
        <w:trPr>
          <w:cantSplit/>
          <w:tblHeader/>
        </w:trPr>
        <w:tc>
          <w:tcPr>
            <w:tcW w:w="513" w:type="dxa"/>
            <w:shd w:val="clear" w:color="auto" w:fill="auto"/>
            <w:vAlign w:val="center"/>
          </w:tcPr>
          <w:p w14:paraId="1684A258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項次</w:t>
            </w:r>
          </w:p>
        </w:tc>
        <w:tc>
          <w:tcPr>
            <w:tcW w:w="4557" w:type="dxa"/>
            <w:shd w:val="clear" w:color="auto" w:fill="auto"/>
            <w:vAlign w:val="center"/>
          </w:tcPr>
          <w:p w14:paraId="7954CEE6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報表名稱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9251F4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格式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5ED5FC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報表週期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643DDF1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  <w:p w14:paraId="54A645A2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  <w:p w14:paraId="09CA44F3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  <w:p w14:paraId="2FC3E3BD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  <w:p w14:paraId="09048BC0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  <w:p w14:paraId="0E72002C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7D4D09" w14:textId="77777777" w:rsidR="00F24271" w:rsidRPr="009C18D2" w:rsidRDefault="00F24271" w:rsidP="00AD4E99">
            <w:pPr>
              <w:adjustRightInd w:val="0"/>
              <w:snapToGrid w:val="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備註</w:t>
            </w:r>
          </w:p>
        </w:tc>
      </w:tr>
      <w:tr w:rsidR="00F770BC" w:rsidRPr="009C18D2" w14:paraId="0027A36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5BB9A3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918792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法拍費用報表_借支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AED0EC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5CF64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610A0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C9F779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5F1957F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B40348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EE8D5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法拍費用報表_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依戶號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41B2177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3A45D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9748E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CD4143E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5B5181E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5005C7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FA90D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呆帳戶法拍費用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沖消明細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93510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397AFD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40A298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AA678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D30280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F0493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D3495F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法拍費用季報表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56A3BA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77EAF7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1E142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F76D7D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DC154D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7C89A8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B9C84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金好客房貸專案加權平均利率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4501E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766673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92654C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44F6E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79231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E069D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4822C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首撥加權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平均利率排行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26A504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96B1E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3392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0988E26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1186F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E914C8D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328AB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清償作業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8FFC7D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7A1B87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2EFD7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BE42E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B33E2E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176AF1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26E12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清償日報表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B99C95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5CD5BB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44E209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A04996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498B28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9552FF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9DE39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放款暫收款對帳-月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調結表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 帳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務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部分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放款暫收款對帳-月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調結表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 檔案部分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31FC3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A59F5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FDE08B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016552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64BAF5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1061101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C72809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可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抵繳暫收款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日餘額前後日差異比較表(明細)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3579E7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367E44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AC1F9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D4615B0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7D4329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36CE7A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40052F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可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抵繳暫收款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日餘額表(累計)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7C222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370A2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E8C9DA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881D2E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496A43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2A4E21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A83023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未兌現支票(不可抵繳)暫收款日餘額(明細)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F810A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DA3C45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B0FAA1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68BB9F8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B41D93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CBAA79E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BD178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未兌現支票(不可抵繳)暫收款日餘額(累計)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43DCDD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20FC6D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24C165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0231E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FB23F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360EF4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CE8A4E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40AC18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BAE435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59188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0F8D73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165432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374F53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8EAF52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CA9B8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BD47C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77B74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ABEB65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D38C11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CD0C94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968371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其他傳票資料輸入(核心)之傳票明細(明細)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168FC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977D8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8B72D3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4D440F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AF7C00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53D6A3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C5DF1C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暫收款-火險費餘額表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B11FCF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C238CF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E3C0C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66DB4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432117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8DFEFF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B7C304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5459F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0B906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B0749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F74F043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B581FD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FD57F0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C7776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火險保費借支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未銷明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1A493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7700F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D6D030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1A3B0C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DE692A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ECA44D6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BF9564" w14:textId="77777777" w:rsidR="00F770BC" w:rsidRPr="009C18D2" w:rsidRDefault="00F770BC" w:rsidP="006A6300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代收新產之火險及地震險保費明細表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火險及地震險費請款明細表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0D2FA6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DC98B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DC25E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A82028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4DDCF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19598CB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13621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催收款項-火險費 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A6C4A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D2233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19EB16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00898E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A11F05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5FBADD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90B1F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手工傳票日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D08FA91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818DC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28E3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BD1D17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9C57FE" w:rsidRPr="009C18D2" w14:paraId="68705E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3D4218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1D776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撥款傳票（主管審核）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7B48D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7A7564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傳票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9A67FC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8174F4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改為撥款交易時產出(連結交易分錄清單)</w:t>
            </w:r>
          </w:p>
        </w:tc>
      </w:tr>
      <w:tr w:rsidR="009C57FE" w:rsidRPr="009C18D2" w14:paraId="1CB237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9F2A89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3B27F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新光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銀扣款件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179DB0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D50F6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BDF86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EE8007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5B07F96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04405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25F06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匯款暫存檔明細表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C835C8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81961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67AB2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1EA760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1F0B124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BF78AA1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8E34C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匯款轉帳檔明細表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48AAA0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A9A72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7F8B5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9117D92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6808D0E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C8BECE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E4CA13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匯款轉帳失敗表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CD2175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D66CA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13FD4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4E8F4EC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503AA2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443A70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582BDD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匯款總傳票明細表----(95102)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匯款總傳票明細表-依金額排序---(95102)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依戶號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---(95102)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B8E0A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90404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00136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F453AA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0072C87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746CB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17C27B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匯款總傳票明細表----(95103)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匯款總傳票明細表-依金額排序---(95103)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依戶號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---(95103)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0B583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5430DB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711A7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612206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2AD366F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817963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1AA3FB" w14:textId="77777777" w:rsidR="009C57FE" w:rsidRPr="009C18D2" w:rsidRDefault="00662F3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產生放款本息攤還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表暨繳息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111B16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ECF480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10B3AA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D66AF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707836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210F22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4E4E3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放款部服務課撥款傳票總表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D1A622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3530E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A24F7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CF1C29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22E720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DDEB04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8DE8C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匯款單明細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放款部服務課撥款明細表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匯款申請書代收入傳票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27B22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E91FF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47BEBE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158DA1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功能取消</w:t>
            </w:r>
          </w:p>
        </w:tc>
      </w:tr>
      <w:tr w:rsidR="009C57FE" w:rsidRPr="009C18D2" w14:paraId="7F4069B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D1AFE9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56377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LNW171E-滯繳件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9B98F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4729E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1200A7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53D645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6F3BB5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525D166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DF308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產生即將變動利率資料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56DD7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7B712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B0CB4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73EC43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763BB8E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AA51EF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11615DE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751A989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E1B5F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0F088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3C6A1D9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72A742E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C316329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DB615CE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利率調整上傳檔轉檔作業（錯誤清單）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利率調整上傳檔轉檔作業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上傳檔案 PCS009P 內容 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6F47B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11E329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8668F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574F352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批次自動作業,無須上傳</w:t>
            </w:r>
          </w:p>
        </w:tc>
      </w:tr>
      <w:tr w:rsidR="009C57FE" w:rsidRPr="009C18D2" w14:paraId="0CE604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5BEF8B5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57E83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利率調整-批次更新作業（未調整明細表）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利率調整-批次更新作業（錯誤清單）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利率調整-批次更新作業（調整明細表）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750D4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A8B419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5F63B7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5814FFA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批次自動產生</w:t>
            </w:r>
          </w:p>
        </w:tc>
      </w:tr>
      <w:tr w:rsidR="009C57FE" w:rsidRPr="009C18D2" w14:paraId="288DE00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F3E3B07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6B80B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LNW171E-正常件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434D799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A3FE57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53F59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0020530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0E66383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5D81AFF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909A2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定期機動調整明細表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C76AB1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F8FC61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9B0182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39AA2D8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230AC8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287B103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A9E6C7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B33FA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9D221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327A77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910F75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1C11F9E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FB61903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EA77E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利率調整上傳檔轉檔作業（錯誤清單）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利率調整上傳檔轉檔作業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上傳檔案 PCS009P 內容 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05F33E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5158B5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C4E0A9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EB831F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AD8DFD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ADE5BE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53926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利率調整-批次更新作業（未調整明細表）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利率調整-批次更新作業（調整明細表）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242DF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035D0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15A825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E066EA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4FDA5BC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D0F59B3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0F0FCC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定期機動利率_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選件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&amp;調整（未調整明細表）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選件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&amp;調整（錯誤清單）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選件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&amp;調整（調整明細表）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選件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&amp;調整（所有挑選資料）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1DFC1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15DC99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0C67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E0D1B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4B03DDA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FFDCA1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BFBF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利率調整檢核表－ 未全額度同步者（機動）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利率調整檢核表－ 未全額度同步者（定期機動）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71779B1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AA47DE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7ED17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336DE87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5DF483A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E5B05C4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4F90F9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機動利率異常資料檢核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1D7D02C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F5A0A4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499EB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F5A8030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4060A8" w:rsidRPr="009C18D2" w14:paraId="50E2B85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6AC1A9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29421C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定期機動異常資料檢核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E0774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4DC50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8C784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EEDEB5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4060A8" w:rsidRPr="009C18D2" w14:paraId="4D10D5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C5F14A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C6730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暫收支票明細表（ 未兌現）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36E65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530B1C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8206B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BE13F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4060A8" w:rsidRPr="009C18D2" w14:paraId="5DEF5DD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9E1493A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C2FC9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支票兌現轉帳總傳票明細表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6090A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C9B580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8CBED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881FDB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E2FD6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F03E26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58D1C5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員工扣薪設定檢核表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185C61E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0E5EC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5748D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91672C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63E506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C402772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43622F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火險費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扣薪明細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帳管費扣薪明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扣薪媒體印表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BE77249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918223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E5DE6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917B92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586F61B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F9F5A62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5B28B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扣薪下傳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735900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CE43CE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025A1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47FAD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5A2FB02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405D373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8DAE4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１５日薪扣薪媒體回傳作業（更新成功明細表）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１５日薪扣薪媒體回傳作業（失敗明細表）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C64C3C6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0B749D1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29783F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AE2E36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75C1377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285762C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513640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扣薪媒體印表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F2407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A08EE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96A35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05D4C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04AF096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0793077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44F81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扣薪下傳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4EF0A76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7124D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C9FFD8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CD7285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4934D89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08408E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9A171C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非１５日薪扣薪媒體回傳作業（更新成功明細表）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非１５日薪扣薪媒體回傳作業（失敗明細表）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96081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3C0B09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4496E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5F25AA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3E152FA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6670BA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3FF4EC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扣薪總傳票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火險費沖銷明細表（員工扣薪）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47F40B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E2FE34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3EFA8A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E1E5E52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3E5563" w:rsidRPr="009C18D2" w14:paraId="5EA88D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D10409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94B139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細表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變手續費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 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5FBD62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F1451A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F4AA8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F3E9360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3E5563" w:rsidRPr="009C18D2" w14:paraId="5E5E583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533B0C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0D0098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郵局扣款檢核表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CDC9AC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62A2FF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7FCE22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13C44C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3E5563" w:rsidRPr="009C18D2" w14:paraId="118F55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6A6608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0D9220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銀行扣款媒體明細表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郵局扣款未授權明細表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4FAB68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138AF3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A75D0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A7986D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銀行扣款(媒體製作)</w:t>
            </w:r>
          </w:p>
        </w:tc>
      </w:tr>
      <w:tr w:rsidR="003E5563" w:rsidRPr="009C18D2" w14:paraId="012BCFD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D9A3E1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70D59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銀行扣款前簡訊通知作業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BFD0F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BF460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EF49C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EDFDB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 扣款前簡訊傳送作業</w:t>
            </w:r>
          </w:p>
        </w:tc>
      </w:tr>
      <w:tr w:rsidR="003E5563" w:rsidRPr="009C18D2" w14:paraId="30F71D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D05986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C071FE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ＰＣ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上傳銀行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扣款檔檢核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60BFE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AF836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51933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E8860D1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3E5563" w:rsidRPr="009C18D2" w14:paraId="2968642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375119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C2EEFB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銀行扣款失敗明細表 -- 郵局扣款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B026B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3C8FF88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FFFD31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A11325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001DF59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D82E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7F8C88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銀扣失敗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五萬元以上報表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C3EE9AF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97EC31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4CD2F8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462C4A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E02BD0">
              <w:rPr>
                <w:rFonts w:ascii="標楷體" w:eastAsia="標楷體" w:hAnsi="標楷體" w:hint="eastAsia"/>
                <w:sz w:val="20"/>
                <w:szCs w:val="20"/>
              </w:rPr>
              <w:t>增加擔保品地區別</w:t>
            </w:r>
          </w:p>
        </w:tc>
      </w:tr>
      <w:tr w:rsidR="00E44166" w:rsidRPr="009C18D2" w14:paraId="66256D7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862779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93CE3B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一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年內新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貸件扣款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失敗表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55B6983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EB757B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069FC5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2C1B6F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1516CC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4E5E0C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ECE4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銀行存款不足明信片列印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0C6A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52313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35ED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E188F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1C6546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C7463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DE8F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銀行扣款不成功簡訊通知作業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3770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D9D2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7E27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5CE2DF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7688CC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0A05D3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325CF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銀扣火險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成功期款失敗之清單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表暨繳息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A90D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C6A6E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A27B6E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A1B9F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29BD40E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0ED89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CB8F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銀行扣款總傳票明細表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銀行扣款總傳票明細表（手續費）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銀行扣款總傳票明細表（火險費）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34383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006CE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1E2EE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FB0A0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扣款檔資料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069AA14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70CAB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1EC48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產生授權資料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6618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D72A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8AC62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E1202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產生ACH授權提出資料</w:t>
            </w:r>
          </w:p>
        </w:tc>
      </w:tr>
      <w:tr w:rsidR="00E44166" w:rsidRPr="009C18D2" w14:paraId="05CBBEB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528F97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FF7A6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媒體授權製作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B657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04638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0F6A45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0B9E7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ACH授權資料查詢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郵局授權資料查詢</w:t>
            </w:r>
          </w:p>
        </w:tc>
      </w:tr>
      <w:tr w:rsidR="00E44166" w:rsidRPr="009C18D2" w14:paraId="139D3A8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600BE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3B616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ＰＣ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上傳授權提回檔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8E7E5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491D2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94E24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5E7AB2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銀扣授權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3B283F1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1DC0F1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3B8C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授權狀態更新作業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9CC9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EA726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331F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54E6D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銀扣授權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5A7774A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2081FC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B8F7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車馬費發放明細表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EF255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B9792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69D2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AABF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EB51C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3C22CC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3D15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票據明細表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16435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C6DEA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FC53B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8829B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988F0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09F47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F3F64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列印(000 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F3D0B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3E7FB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A310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BA9BB7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826AF4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7AD61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7304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傳票媒體明細表-櫃員編號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7995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75D0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C389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8E74E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401010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1F4B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98A3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產生授權資料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0BC167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B66D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394CA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E37F6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產生ACH授權提出資料</w:t>
            </w:r>
          </w:p>
        </w:tc>
      </w:tr>
      <w:tr w:rsidR="00E44166" w:rsidRPr="009C18D2" w14:paraId="2BB336C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5906F7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11C6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授權媒體製作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1E60C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6DDE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0A6BF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DDCD3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ACH授權資料建檔</w:t>
            </w:r>
          </w:p>
        </w:tc>
      </w:tr>
      <w:tr w:rsidR="00E44166" w:rsidRPr="009C18D2" w14:paraId="49DBEBD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54835B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41C9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ＰＣ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上傳授權提回檔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CCCF4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DDC82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7E0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286CA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上傳授權提回檔</w:t>
            </w:r>
          </w:p>
        </w:tc>
      </w:tr>
      <w:tr w:rsidR="00E44166" w:rsidRPr="009C18D2" w14:paraId="08E720B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F3C6B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1C11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授權成功更新作業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AD881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F438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2827C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8A7CE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銀扣授權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6FCCDC1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DF8C3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C12CB2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細表（火險）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807B7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B0B6C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3FF0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FFE09D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扣款檔資料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1FBD948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1244DC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C882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細表（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變手續費）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ACH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ACH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細表（期款）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F49968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52008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00E7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2D0CF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扣款檔資料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7D3D36A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6F7818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3095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ACH扣款金額異常報表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2E6DC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96B8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1E8B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CF56A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扣款檔資料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56A1AE7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66EF5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F910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銀行扣款前簡訊通知作業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8EFAA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5F7F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A72E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FB8FBD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 扣款前簡訊傳送作業</w:t>
            </w:r>
          </w:p>
        </w:tc>
      </w:tr>
      <w:tr w:rsidR="00E44166" w:rsidRPr="009C18D2" w14:paraId="09949EB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AEB26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FFF8C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ACH扣款媒體明細表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C313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BDFFB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CEDAF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CB291EB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銀行扣款(媒體製作)</w:t>
            </w:r>
          </w:p>
        </w:tc>
      </w:tr>
      <w:tr w:rsidR="00E44166" w:rsidRPr="009C18D2" w14:paraId="251EBE2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9AA59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8D0093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上傳ACH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扣款檔檢核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FD8D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D29FB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ADF0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1E83AA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檔上傳作業</w:t>
            </w:r>
          </w:p>
        </w:tc>
      </w:tr>
      <w:tr w:rsidR="00E44166" w:rsidRPr="009C18D2" w14:paraId="118306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770F1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E5CD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ACH扣款失敗報表--新光銀行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5048A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A3E89E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3D3F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4C3AAF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495AE29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A983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4297D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ACH扣款總傳票明細表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C88A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7FED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4C9E3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2DD54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日結明細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21311D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EB2F1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EA7B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ACH扣款不成功簡訊通知作業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B9F3A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9A29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33CD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02C5E7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570B9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40C86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554A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逾放處理催收地址明細表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17C8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7E17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5057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27D65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</w:t>
            </w:r>
          </w:p>
        </w:tc>
      </w:tr>
      <w:tr w:rsidR="00E44166" w:rsidRPr="009C18D2" w14:paraId="0BA1C1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658CD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D898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逾放處理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催收明細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A5D62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8B14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A379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78B07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</w:t>
            </w:r>
          </w:p>
        </w:tc>
      </w:tr>
      <w:tr w:rsidR="00E44166" w:rsidRPr="009C18D2" w14:paraId="5ED857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9474A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54BA6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及轉催收件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統計表_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大額件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(五千萬以上)客戶明細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25262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D91D9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53A4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6EA11FB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查詢取代，</w:t>
            </w:r>
          </w:p>
          <w:p w14:paraId="5CC0786A" w14:textId="77777777" w:rsidR="00E44166" w:rsidRPr="007413AF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依[案件查詢]1:逾期金額查詢-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設子項目</w:t>
            </w:r>
            <w:proofErr w:type="gramEnd"/>
          </w:p>
        </w:tc>
      </w:tr>
      <w:tr w:rsidR="00E44166" w:rsidRPr="009C18D2" w14:paraId="2A7A8E0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C93073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F88C9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及轉催收件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統計表_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大額件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(五千萬以上)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DAF00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DC01B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D912EF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B85AA7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6AFAF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A6DEA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B8BD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及轉催收件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統計表_各年度撥款件統計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4ADBF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E5BE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2D160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581FC0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0FCD0A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FA275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C3488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及轉催收件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5C372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11A5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F92C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B26224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經辦改為房貸專員</w:t>
            </w:r>
          </w:p>
        </w:tc>
      </w:tr>
      <w:tr w:rsidR="00E44166" w:rsidRPr="009C18D2" w14:paraId="1605156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DCB97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7C398D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5CB5A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54A9EC8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BA34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47818EC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1.上月底應繳資料及本月份</w:t>
            </w:r>
          </w:p>
          <w:p w14:paraId="2E60EB9B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資料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金額]為客戶當月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匯</w:t>
            </w:r>
            <w:proofErr w:type="gramEnd"/>
          </w:p>
          <w:p w14:paraId="573B52ED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入金額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3.[實收總額]欄位取消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4.新欄位[火險費]含火險費</w:t>
            </w:r>
          </w:p>
          <w:p w14:paraId="19E9421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用、催收火險費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5.新欄位[法務費]含法務費</w:t>
            </w:r>
          </w:p>
          <w:p w14:paraId="249926BA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用、催收法務費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6.上月以前之資料應至報表</w:t>
            </w:r>
          </w:p>
          <w:p w14:paraId="226F742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區取得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7.隨機列印即時報表,輸入</w:t>
            </w:r>
          </w:p>
          <w:p w14:paraId="28C7DA0E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月初至當日之日期區間</w:t>
            </w:r>
          </w:p>
        </w:tc>
      </w:tr>
      <w:tr w:rsidR="00E44166" w:rsidRPr="009C18D2" w14:paraId="72296BA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13648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04E4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9C242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C74A9E2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A5F6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3F43D4E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1.合併</w:t>
            </w:r>
            <w:r w:rsidRPr="00827B10"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  <w:p w14:paraId="7BE0D4F7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2.上月底應繳資料及本月份</w:t>
            </w:r>
          </w:p>
          <w:p w14:paraId="7B56FCD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資料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金額]含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之本</w:t>
            </w:r>
          </w:p>
          <w:p w14:paraId="532EC0B6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金、利息、違約金，</w:t>
            </w:r>
          </w:p>
          <w:p w14:paraId="43A3E2A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其中本金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利息含短收款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；</w:t>
            </w:r>
          </w:p>
          <w:p w14:paraId="013B0706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不含溢收款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4.[暫收金額]、[實收總額]</w:t>
            </w:r>
          </w:p>
          <w:p w14:paraId="5089294D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欄位取消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5.上月以前之資料應至報表</w:t>
            </w:r>
          </w:p>
          <w:p w14:paraId="39024AB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區取得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6.隨機列印即時報表,輸入</w:t>
            </w:r>
          </w:p>
          <w:p w14:paraId="27F80D78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月初至當日之日期區間</w:t>
            </w:r>
          </w:p>
        </w:tc>
      </w:tr>
      <w:tr w:rsidR="00E44166" w:rsidRPr="009C18D2" w14:paraId="0D30370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1446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CE67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7751D6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F6B8E3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1FB19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0EC882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合併</w:t>
            </w:r>
            <w:r w:rsidRPr="00827B10">
              <w:rPr>
                <w:rFonts w:ascii="標楷體" w:eastAsia="標楷體" w:hAnsi="標楷體" w:hint="eastAsia"/>
                <w:sz w:val="20"/>
                <w:szCs w:val="20"/>
              </w:rPr>
              <w:t>催收成果統計表</w:t>
            </w:r>
          </w:p>
        </w:tc>
      </w:tr>
      <w:tr w:rsidR="00E44166" w:rsidRPr="009C18D2" w14:paraId="3D929D0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BAFE5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BC91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放款部匯款明細傳票(彙總)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22BC8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4AE6A6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342C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A4064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日結彙計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5524A5E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9FD6D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01A4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列印(000 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列印(201 利變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Ａ帳冊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傳票媒體明細表(核心)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傳票媒體總表（核心）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傳票媒體明細表-交易序號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傳票媒體明細表-櫃員編號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放款部日計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表（核心）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1B93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1E63AD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6CE6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D4DCB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核心傳票媒體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檔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產生作業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傳票媒體明細表（核心）</w:t>
            </w:r>
          </w:p>
        </w:tc>
      </w:tr>
      <w:tr w:rsidR="00E44166" w:rsidRPr="009C18D2" w14:paraId="1477B44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9FE9D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FCD6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銀行存款媒體明細表（核心）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BFB0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D27C0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AEC07B5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F08053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9DA77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F4B4C7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C0B7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整批利率變更 成功明細表 (測試)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整批利率變更 失敗明細表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39C2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F170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D64B2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B1B552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92D34B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2D1C1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9ADB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價上傳檔轉檔作業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D317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E27717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398B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9FCA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638288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4B38C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CCFE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價重複投保報表 不同年月重複投保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價重複投保報表 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價重複投保-戶號建物 不同年月重複投保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價重複投保-戶號建物 同年月重複投保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948C1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73E1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346B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1B2A7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A2AAB6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378EB4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0E73A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續保資料錯誤明細表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1BFA2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FC414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064F90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B295D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8BB679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FE498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357F2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火險最終保單上傳更新作業 (錯誤清單)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0058B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C661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A3ED2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3CE345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62748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80FDB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923F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保費、保單未完成檢核表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A3B2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F5D4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DED4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E8F37F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2251AE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71DB75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A102D7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額度無保單檢核表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9AD47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7A6BE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2DEC41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14C06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804DFC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86360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BD3C5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放款授信日報表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64C7B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39C3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FE9E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406129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關帳後</w:t>
            </w:r>
            <w:proofErr w:type="gramEnd"/>
          </w:p>
        </w:tc>
      </w:tr>
      <w:tr w:rsidR="00E44166" w:rsidRPr="009C18D2" w14:paraId="5009033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E09F83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F831E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檔案資料變更日報表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44673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DDBAC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87384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187C12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改用查詢方式</w:t>
            </w:r>
          </w:p>
        </w:tc>
      </w:tr>
      <w:tr w:rsidR="00E44166" w:rsidRPr="009C18D2" w14:paraId="0333544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4CCB12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B584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顧客查詢管控報表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A17B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7051A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E71F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2AAF2D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改刷主管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卡,列入刷卡理由查詢</w:t>
            </w:r>
          </w:p>
        </w:tc>
      </w:tr>
      <w:tr w:rsidR="00E44166" w:rsidRPr="009C18D2" w14:paraId="263B7AA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354C1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B5B4F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ECAD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C4B5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780B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54472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1E1DD8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2DCB1A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97555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放款明細餘額總表(日)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B1BB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45FEB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D8B60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ACC122B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D2B8C1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FD53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17BF0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辦理無自用住宅購買自用住宅放款戶數及金額統計表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ACE6C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C30E9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8980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190D9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B7CF0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AAAECB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48A4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放款餘額總表--一般帳戶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FE5BD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93AC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428E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6D19A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關帳後</w:t>
            </w:r>
            <w:proofErr w:type="gramEnd"/>
          </w:p>
        </w:tc>
      </w:tr>
      <w:tr w:rsidR="00E44166" w:rsidRPr="009C18D2" w14:paraId="4FB0FE9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13311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501D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關係人放款餘額總表--一般帳戶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8583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B19CD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7ECB9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9B30E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5BB855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422CDE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42E1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預警系統申請作業 房貸專案放款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ECC14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49FE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A67A7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0B548E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F8551F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F71A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CF973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撥款/還款金額比較月報表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DE7D7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497C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411C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5001B73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1.資料是去年及本年度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2.改分個金/企金/企金自然</w:t>
            </w:r>
          </w:p>
          <w:p w14:paraId="6029D2B5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人</w:t>
            </w:r>
          </w:p>
        </w:tc>
      </w:tr>
      <w:tr w:rsidR="00E44166" w:rsidRPr="009C18D2" w14:paraId="284458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A6D70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954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001A749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F70C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DA7C0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969E5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708C0F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0BAB9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C35EA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3D141F5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80316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76F1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0E241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0B62592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84800B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D4F8E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400747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52C2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F1F8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D325E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42A55C0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02EA2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5DDFB3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4FFA478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9750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FAF0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7E04AE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2A1F77F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C92F0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1EAE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非企金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0D15BDD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200C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69294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53E134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1.產生利息收入(實收)明細</w:t>
            </w:r>
          </w:p>
          <w:p w14:paraId="4CF33AB1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檔LNW63A3P 給會計師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2.依據通路別: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企金/非企金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3.查詢日期區間</w:t>
            </w:r>
          </w:p>
        </w:tc>
      </w:tr>
      <w:tr w:rsidR="00E44166" w:rsidRPr="009C18D2" w14:paraId="656394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4AD6A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1A02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長中短期放款到期明細表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E306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6E98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EB73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2ABD9AE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1.[基本利率]欄位改為商品</w:t>
            </w:r>
          </w:p>
          <w:p w14:paraId="25CAC041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代號 ;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2.[應完成日]欄位為到期日</w:t>
            </w:r>
          </w:p>
          <w:p w14:paraId="6E3E417F" w14:textId="77777777" w:rsidR="00E44166" w:rsidRPr="006023C3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前15天</w:t>
            </w:r>
          </w:p>
        </w:tc>
      </w:tr>
      <w:tr w:rsidR="00E44166" w:rsidRPr="009C18D2" w14:paraId="6C6BB1F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84CA91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EA5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長中短期放款到期追蹤表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7194B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65D8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1F9C8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C5E84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F3DEA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A97654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D168F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寬限到期明細表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587ED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B809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14519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2E7A464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1.每月第2營業日印後2個</w:t>
            </w:r>
          </w:p>
          <w:p w14:paraId="2B9A63E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月 ,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必印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2.繳息通知單列印最近6期 </w:t>
            </w:r>
          </w:p>
          <w:p w14:paraId="5CF6502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或列印到下次調整日之前</w:t>
            </w:r>
          </w:p>
          <w:p w14:paraId="706DE8D1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一期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3.新套版格式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4.清單依[通知方式]分頁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5.以交易輸入日期區間及戶</w:t>
            </w:r>
          </w:p>
          <w:p w14:paraId="4389956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號為鍵值列印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6.加入[應注意事項清單]提</w:t>
            </w:r>
          </w:p>
          <w:p w14:paraId="10359DD0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醒此份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為必印</w:t>
            </w:r>
            <w:proofErr w:type="gramEnd"/>
          </w:p>
        </w:tc>
      </w:tr>
      <w:tr w:rsidR="00E44166" w:rsidRPr="009C18D2" w14:paraId="7A20930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B249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BB96A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列印到期通知單之清單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長中短期放款到期明細表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通知單列印成功之清單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表暨繳息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364A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D0E59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040CE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708F61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全部歸戶結束時列印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1.每月第2營業日印後4個</w:t>
            </w:r>
          </w:p>
          <w:p w14:paraId="6C39475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月 ,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必印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2.繳息通知單列印最近6期 </w:t>
            </w:r>
          </w:p>
          <w:p w14:paraId="6C71C86A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或 列印到下次調整日之</w:t>
            </w:r>
          </w:p>
          <w:p w14:paraId="64226A3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前一期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3.新套版格式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4.清單依[通知方式]分頁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5.以交易輸入日期區間及戶</w:t>
            </w:r>
          </w:p>
          <w:p w14:paraId="1750B1FF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號為鍵值列印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6.加入[應注意事項清單]提</w:t>
            </w:r>
          </w:p>
          <w:p w14:paraId="0DC92F19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醒此份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為必印</w:t>
            </w:r>
            <w:proofErr w:type="gramEnd"/>
          </w:p>
        </w:tc>
      </w:tr>
      <w:tr w:rsidR="00E44166" w:rsidRPr="009C18D2" w14:paraId="678D9E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B5F95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2B71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放款利息收入成長表--實收基礎--一般帳戶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BB2B3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A223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43E49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4A80DBF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1.當年度1月份至當月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2.帳冊別分頁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3.顧客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檔企金別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:</w:t>
            </w:r>
          </w:p>
          <w:p w14:paraId="6E245F1B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[房貸]=0-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金,</w:t>
            </w:r>
          </w:p>
          <w:p w14:paraId="04617F6E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]=1-企金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＆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2-企金</w:t>
            </w:r>
          </w:p>
          <w:p w14:paraId="2B6252BD" w14:textId="77777777" w:rsidR="00E44166" w:rsidRDefault="00E44166" w:rsidP="00CA1C4C">
            <w:pPr>
              <w:spacing w:line="280" w:lineRule="exact"/>
              <w:ind w:firstLineChars="450" w:firstLine="9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轉催收款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時的催收利息</w:t>
            </w:r>
          </w:p>
          <w:p w14:paraId="760CE3D7" w14:textId="77777777" w:rsidR="00E44166" w:rsidRPr="006023C3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(已認列利息)</w:t>
            </w:r>
          </w:p>
        </w:tc>
      </w:tr>
      <w:tr w:rsidR="00E44166" w:rsidRPr="009C18D2" w14:paraId="1767076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0198A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4AE97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EBFC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xlsx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37660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510B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38F6F6" w14:textId="77777777" w:rsidR="00E44166" w:rsidRDefault="00E44166" w:rsidP="00CA1C4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77265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947BB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95B38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 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列印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6B9768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8A26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0E36C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C0EDD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依期限別 ,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必印</w:t>
            </w:r>
            <w:proofErr w:type="gramEnd"/>
          </w:p>
        </w:tc>
      </w:tr>
      <w:tr w:rsidR="00E44166" w:rsidRPr="009C18D2" w14:paraId="24788E0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B7F83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BAE7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利息違約金減免明細表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49003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9B20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4D7B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B7F25D1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1.改查詢交易輸入日期區間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2.減免金額適用之主管核可</w:t>
            </w:r>
          </w:p>
          <w:p w14:paraId="47DA804B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層級以參數方式設定</w:t>
            </w:r>
          </w:p>
        </w:tc>
      </w:tr>
      <w:tr w:rsidR="00E44166" w:rsidRPr="009C18D2" w14:paraId="250BA08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ED285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305E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LNWLCTP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LNWLCTP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已撥款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 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列印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42A176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74BB6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E925C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FAD6B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LNWLCTP.xlsx(未撥款)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LNWLCAP.xlsx(已撥款)</w:t>
            </w:r>
          </w:p>
        </w:tc>
      </w:tr>
      <w:tr w:rsidR="00E44166" w:rsidRPr="009C18D2" w14:paraId="56B2188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19BBB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4384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放款餘額利率分佈表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14E13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403C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500D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24468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E8BE23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965014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2EF377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利息帳齡分析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E2FCA4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A704E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18452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C70CD9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出帳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,用銷帳碼區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分帳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齡</w:t>
            </w:r>
          </w:p>
        </w:tc>
      </w:tr>
      <w:tr w:rsidR="00E44166" w:rsidRPr="009C18D2" w14:paraId="555AB5E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77303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258ED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金檢報表(放款種類表)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8D0E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7EDC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CC63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1590A5" w14:textId="77777777" w:rsidR="00E44166" w:rsidRDefault="00E44166" w:rsidP="004E737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價值]=餘額</w:t>
            </w:r>
          </w:p>
        </w:tc>
      </w:tr>
      <w:tr w:rsidR="00E44166" w:rsidRPr="009C18D2" w14:paraId="40E17A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02107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3EE7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金檢報表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放款種類表)非關係自然人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放款種類表)非關係法人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放款種類表)關係自然人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放款種類表)關係法人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E50326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5AADF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3FC26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126840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1.與</w:t>
            </w:r>
            <w:r w:rsidRPr="004E7376">
              <w:rPr>
                <w:rFonts w:ascii="標楷體" w:eastAsia="標楷體" w:hAnsi="標楷體" w:hint="eastAsia"/>
                <w:sz w:val="20"/>
                <w:szCs w:val="20"/>
              </w:rPr>
              <w:t>金檢報表(放款種類表)</w:t>
            </w:r>
          </w:p>
          <w:p w14:paraId="61362FDF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合併</w:t>
            </w:r>
          </w:p>
          <w:p w14:paraId="76D768EE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價值]=餘額</w:t>
            </w:r>
          </w:p>
        </w:tc>
      </w:tr>
      <w:tr w:rsidR="00E44166" w:rsidRPr="009C18D2" w14:paraId="1C5AB9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20C84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5AF70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平均利率月報表(總表)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平均利率月報表(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平均利率月報表(房貸)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企金通路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非企金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68861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1498F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63D6E5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BF9A76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企金+企金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自然人+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</w:t>
            </w:r>
          </w:p>
          <w:p w14:paraId="7A956EF0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(房貸)=總表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非企金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通路+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企金通路</w:t>
            </w:r>
            <w:proofErr w:type="gramEnd"/>
          </w:p>
          <w:p w14:paraId="51CDF7BB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=總表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3.月底餘額與月底利率的加</w:t>
            </w:r>
          </w:p>
          <w:p w14:paraId="65A5953A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權平均計算</w:t>
            </w:r>
          </w:p>
        </w:tc>
      </w:tr>
      <w:tr w:rsidR="00E44166" w:rsidRPr="009C18D2" w14:paraId="53C3BD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7EA46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876C2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0F130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05A4F3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9E7A2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C0FD5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E3615A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595C2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31FD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信用曝險分佈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ADA82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CCE0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DC13EB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98F016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B29F7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EA635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9F1E4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客戶往來交易明細表_非催收件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C8E8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8896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F9F9F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F80A5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客戶往來交易明細表</w:t>
            </w:r>
          </w:p>
        </w:tc>
      </w:tr>
      <w:tr w:rsidR="00E44166" w:rsidRPr="009C18D2" w14:paraId="272E901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09CD14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1669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轉催收明細總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5E722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F11B7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BFF3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E8F5E7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符合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下月轉催收條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件</w:t>
            </w:r>
          </w:p>
        </w:tc>
      </w:tr>
      <w:tr w:rsidR="00E44166" w:rsidRPr="009C18D2" w14:paraId="013886B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059741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C6FAE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業務專辦照顧十八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月明細表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6956A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1937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692F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46690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BFF19E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094EB6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C17AED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滯繳客戶明細表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表暨繳息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9BBD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D055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5AC3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415D27B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1.印表交易篩選條件不含</w:t>
            </w:r>
          </w:p>
          <w:p w14:paraId="44389811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起迄站別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]&amp;[專辦];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戶號改必須輸入,不可輸</w:t>
            </w:r>
          </w:p>
          <w:p w14:paraId="4A2EA6C8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入區間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</w:t>
            </w: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應繳日7天後產生，含</w:t>
            </w:r>
            <w:proofErr w:type="gramStart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匯</w:t>
            </w:r>
            <w:proofErr w:type="gramEnd"/>
          </w:p>
          <w:p w14:paraId="7AC121FE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款、</w:t>
            </w:r>
            <w:proofErr w:type="gramStart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銀扣及</w:t>
            </w:r>
            <w:proofErr w:type="gramEnd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員工扣薪(限約</w:t>
            </w:r>
          </w:p>
          <w:p w14:paraId="5E41F738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定扣薪</w:t>
            </w:r>
            <w:proofErr w:type="gramEnd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)，日</w:t>
            </w:r>
            <w:proofErr w:type="gramStart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終關帳</w:t>
            </w:r>
            <w:proofErr w:type="gramEnd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前必須</w:t>
            </w:r>
          </w:p>
          <w:p w14:paraId="23B6198E" w14:textId="77777777" w:rsidR="00E44166" w:rsidRPr="00CA1C4C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列印</w:t>
            </w:r>
          </w:p>
        </w:tc>
      </w:tr>
      <w:tr w:rsidR="00E44166" w:rsidRPr="009C18D2" w14:paraId="5CD6EBA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90968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EC29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F2167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5511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7DD0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8B6EE0B" w14:textId="77777777" w:rsidR="00E44166" w:rsidRDefault="00E44166" w:rsidP="00CA1C4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C61EE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1AF6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5C4EC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首次撥款審核資料表(自然人)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D469D3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09B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40728E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1B9B50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970B66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002BB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599A4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產生放款本息攤還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表暨繳息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通知單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存入憑條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2573B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7996A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8F57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D29034F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印表交易篩選條件:戶號改必須輸入,不可輸入區間</w:t>
            </w:r>
          </w:p>
        </w:tc>
      </w:tr>
      <w:tr w:rsidR="00E44166" w:rsidRPr="009C18D2" w14:paraId="26C58CC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11886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FAB615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房屋擔保借款繳息清單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CC212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585E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32E84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05E8EC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印表交易篩選條件改輸入[戶號],[用途別],[繳息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期間]</w:t>
            </w:r>
            <w:proofErr w:type="gramEnd"/>
          </w:p>
        </w:tc>
      </w:tr>
      <w:tr w:rsidR="00E44166" w:rsidRPr="009C18D2" w14:paraId="5ADD044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B5E55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2B0B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貸款餘額證明書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253B5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059AB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B03A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66708C8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1.截至日期 : 截至本日或</w:t>
            </w:r>
          </w:p>
          <w:p w14:paraId="69C8E3EE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結清日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結清戶新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格式</w:t>
            </w:r>
          </w:p>
        </w:tc>
      </w:tr>
      <w:tr w:rsidR="00E44166" w:rsidRPr="009C18D2" w14:paraId="61BFFF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BFA7B1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352583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傳票列印（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Ａ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４）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0EE48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614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0904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0FA1D3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44166" w:rsidRPr="009C18D2" w14:paraId="1047A8E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DA9A3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00144D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支出傳票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收入傳票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還本收據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繳息收據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B991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8FD1B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2036A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BDE7553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只列印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的[還本收據]&amp;[繳息收據]</w:t>
            </w:r>
          </w:p>
        </w:tc>
      </w:tr>
      <w:tr w:rsidR="00E44166" w:rsidRPr="009C18D2" w14:paraId="1B9BDE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275EC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6C40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傳票列印(A4)核心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8E216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7E71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1C87F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D8B4C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改查詢[交易分錄清單]</w:t>
            </w:r>
          </w:p>
        </w:tc>
      </w:tr>
      <w:tr w:rsidR="00E44166" w:rsidRPr="009C18D2" w14:paraId="190F79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AF0F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01AA2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暫收支票收據列印（個人戶）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2EA15A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4C8B7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8E52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03D50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85E35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1AB900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C209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LNM34AP_IAS39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F752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2CBA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FF7F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C7B457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4E7F60C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130116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C17B5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LNM34BP_IAS39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4A7DF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73FE9A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F251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3DD0C8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71DFE99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7B056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2FE22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LNM34CP_IAS39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A6F2B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5E177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5C165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7689319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330AB4A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61138F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DC275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LNM34DP_IAS39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2C3E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717E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0B50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A171845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2609F0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C2581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6BA653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LNM34EP_IAS39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CAAA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5076B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C3C9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291B52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65B83A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6BBF2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E9066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LNM34GP_IAS39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4C48C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3ED1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BFDCD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2B6466A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33B7AB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A48E5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F506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寬限條件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控管繳息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01A2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CCB9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EE73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CCD1BF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繳息不正常而且有寬限期</w:t>
            </w:r>
          </w:p>
        </w:tc>
      </w:tr>
      <w:tr w:rsidR="00E44166" w:rsidRPr="009C18D2" w14:paraId="1BDB2CC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31972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17FC7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申請不列印書面通知書控管報表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E238B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B177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3347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438F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增加[申請不列印書面通知書]維護及查詢交易</w:t>
            </w:r>
          </w:p>
        </w:tc>
      </w:tr>
      <w:tr w:rsidR="00E44166" w:rsidRPr="009C18D2" w14:paraId="2E21FB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5237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26DA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公會報送作業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89DF2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E6968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CDA1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7B38C8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產生報表欄位的明細</w:t>
            </w:r>
          </w:p>
        </w:tc>
      </w:tr>
      <w:tr w:rsidR="00E44166" w:rsidRPr="009C18D2" w14:paraId="554C1A2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AB87F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8BCE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疑似洗錢樣態(系統資料)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8EE6F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3E7A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FDB1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8033B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48313FF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94A9A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3E4B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疑似洗錢交易合理性報表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EA396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5A8696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DF5C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BF103F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9F062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70CE6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AA81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延遲交易確認報表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62409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9838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C0BBA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5EB964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CF4F01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6076F7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4C7E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疑似洗錢交易訪談報表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F9347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3ADB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1355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9D2899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00AEF8A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ACAAA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1CB1B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疑似洗錢樣態３合理性報表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9DBD2B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307B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F116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EBBC9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A8FAB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386B61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03DD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洗錢樣態３延遲交易確認報表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5D2F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6FF13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963B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7BA5A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157C10F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A6A23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A9A25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營造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署季報─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購置住宅貸款餘額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1C5002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DA496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3B7D6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48088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A3717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3A3993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638AE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三階放款明細統計(T9410051)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9A1C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E3A784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25EC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DEFC6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CF6D8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345BD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57BF43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放款專員明細統計(T9410052)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5583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EA880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14539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AE837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13A57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D315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0FBDBB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企業動用率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27E5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9E1A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63F22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B4CED5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A4D26F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649555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5A8E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逾期案件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滾動率明細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2B2C71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FFA3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413C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B70BD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上月底有逾期天數者</w:t>
            </w:r>
          </w:p>
        </w:tc>
      </w:tr>
      <w:tr w:rsidR="00E44166" w:rsidRPr="009C18D2" w14:paraId="3457B8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CDBD97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32BC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新撥案件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7037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DFE2C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0D28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2CD2D8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本月撥款</w:t>
            </w:r>
          </w:p>
        </w:tc>
      </w:tr>
      <w:tr w:rsidR="00E44166" w:rsidRPr="009C18D2" w14:paraId="090A753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4A42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FD2DA2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新增逾放案件明細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70725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465A80" w14:textId="77777777" w:rsidR="00E44166" w:rsidRDefault="00E44166" w:rsidP="00CA1C4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0AA7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D56D38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三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年內，曾經逾期90天之</w:t>
            </w:r>
          </w:p>
          <w:p w14:paraId="6BCBEB30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第一次明細資料，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2.隨機列印輸入日期區間</w:t>
            </w:r>
          </w:p>
        </w:tc>
      </w:tr>
      <w:tr w:rsidR="00E44166" w:rsidRPr="009C18D2" w14:paraId="1B1C2D2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13FA4A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19CAD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主要目標追蹤表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2B9EE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FEC7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417C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94FF2A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不使用</w:t>
            </w:r>
          </w:p>
        </w:tc>
      </w:tr>
      <w:tr w:rsidR="00E44166" w:rsidRPr="009C18D2" w14:paraId="4C34658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2FD3E7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52E4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地區逾放比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16D6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293D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3A0F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D7E2A9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48007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128C0B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770F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第一類各項統計表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A59F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DB8F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2B69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F7F21F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5A65C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445A97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F843A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地區別催收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總金額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ECC4BB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E8103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608D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16DE4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658A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FFFD5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A65E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38520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45486EC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CEB0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250EB74" w14:textId="77777777" w:rsidR="00E44166" w:rsidRDefault="00E44166" w:rsidP="004E737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應繳未繳 </w:t>
            </w:r>
          </w:p>
        </w:tc>
      </w:tr>
      <w:tr w:rsidR="00E44166" w:rsidRPr="009C18D2" w14:paraId="5FA5DB7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8A7CC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E2329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BAAE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66CD1A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8E4F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F92D94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C59C65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E2702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1F559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地區別正常戶金額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8746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A62E1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4449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C994A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D28CB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1A6CA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C7A2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催收及呆帳戶暫收款明細表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89FD2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5902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B2A3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360E6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698F90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6CE40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775C0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774E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AFC9EB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6136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61C3AA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參考 : </w:t>
            </w:r>
          </w:p>
          <w:p w14:paraId="459C41E6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108年10月--RBC-表.</w:t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科子目計算表格108.10.xls</w:t>
            </w:r>
          </w:p>
        </w:tc>
      </w:tr>
      <w:tr w:rsidR="00E44166" w:rsidRPr="009C18D2" w14:paraId="5A46EFD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59698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D5207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RBC風險量表分析圖_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金控風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FC48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7108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67B0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AFCC9D3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產出資料:</w:t>
            </w:r>
          </w:p>
          <w:p w14:paraId="6ED77240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RBC表_會計部_共三份</w:t>
            </w:r>
          </w:p>
        </w:tc>
      </w:tr>
      <w:tr w:rsidR="00E44166" w:rsidRPr="009C18D2" w14:paraId="1F1409B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E6C0F3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9020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地區放款數_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E4143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C236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AEE6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C0A8A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98B9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EC621B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07B6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地區/區域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中心逾比及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分級管理逾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放比明細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00A4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BFCB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E180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00B12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92CD72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0799C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A427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年度放款LGD統計_IFRS9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8219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2710C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BC2FF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088BFA4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AF116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471E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B796A0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年度催收逾放總額明細表_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E617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5313A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9501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B6CE09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469E1C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EFE98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7DE83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年度擔保放款信用風險分析_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6FA24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B14A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B7EEA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EF97E2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EB6425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D087F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1B4E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住宅違約統計季報_服務課申報表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48E820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1EDB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CCF8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6B8ABC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 : 住宅違約統計季報108Q3.xls</w:t>
            </w:r>
          </w:p>
        </w:tc>
      </w:tr>
      <w:tr w:rsidR="00E44166" w:rsidRPr="009C18D2" w14:paraId="65D07A2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11CAB3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E08C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利害關係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人折溢價明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細表_IAS39公報xlsx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8C6D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43EB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EB3220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2D5CB5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1.從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金控取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檔上傳放款</w:t>
            </w:r>
          </w:p>
          <w:p w14:paraId="2C4A5064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計算折溢價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2.另外產出txt :   </w:t>
            </w:r>
          </w:p>
          <w:p w14:paraId="39FACE7E" w14:textId="77777777" w:rsidR="00E44166" w:rsidRPr="00CA1C4C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YYYYMMDD_PCS65GP.txt</w:t>
            </w:r>
          </w:p>
        </w:tc>
      </w:tr>
      <w:tr w:rsidR="00E44166" w:rsidRPr="009C18D2" w14:paraId="3E51255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9EB4E3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32352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放款內部控制月報表_限額控管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D1BAC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AA08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041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B2E03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091634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12D97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2CA5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放款分期協議案件明細_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BD7384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A9809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BA65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DDC17A" w14:textId="77777777" w:rsidR="00E44166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1.交易需[協議因素]及備註[協議及後續處理情形]</w:t>
            </w:r>
          </w:p>
          <w:p w14:paraId="6854398A" w14:textId="77777777" w:rsidR="00E44166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2.分配款:法拍收到的金額</w:t>
            </w:r>
          </w:p>
          <w:p w14:paraId="02304345" w14:textId="77777777" w:rsidR="00E44166" w:rsidRPr="00CA1C4C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3.[擔保品] : 交易提供輸入法拍後是否有擔保品</w:t>
            </w:r>
          </w:p>
        </w:tc>
      </w:tr>
      <w:tr w:rsidR="00E44166" w:rsidRPr="009C18D2" w14:paraId="1ACB22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9A003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065C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放款企業放款風險承擔限額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控管表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17684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B0834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C387D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3FE899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從</w:t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取檔[同一關係企業或集團]</w:t>
            </w:r>
          </w:p>
        </w:tc>
      </w:tr>
      <w:tr w:rsidR="00E44166" w:rsidRPr="009C18D2" w14:paraId="246879C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DE733B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9B7637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金控法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第44條利害關係人放款餘額表_限額控管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B6EEB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4794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1873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718906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B186A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1500F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D2E1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放款保險法第3條利害關係人放款餘額表_限額控管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42634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8C1A4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D48A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CE5ED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A2FA13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2ABD3D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EAE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放款資產分類案件明細表_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F5C6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CC656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F967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E17806B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1.[金額] : 法務進度登錄</w:t>
            </w:r>
          </w:p>
          <w:p w14:paraId="66A6807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交易中有金額的最新日期</w:t>
            </w:r>
          </w:p>
          <w:p w14:paraId="1C9ADE73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那筆</w:t>
            </w: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br/>
              <w:t>2.第五類 : [Q-E]金額不足</w:t>
            </w:r>
          </w:p>
          <w:p w14:paraId="7C54A25D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額 , 其他為剩餘金額</w:t>
            </w: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br/>
              <w:t>3.法務進度058:實行分配</w:t>
            </w:r>
          </w:p>
          <w:p w14:paraId="55E5B9A7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(押品),增加欄位輸入法</w:t>
            </w:r>
          </w:p>
          <w:p w14:paraId="69101CD9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拍後是否有擔保品</w:t>
            </w:r>
          </w:p>
        </w:tc>
      </w:tr>
      <w:tr w:rsidR="00E44166" w:rsidRPr="009C18D2" w14:paraId="47E2EC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048F33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A7EB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放款資產分類-會計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部備呆計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提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EF9D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88D0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81DC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EBDF50" w14:textId="77777777" w:rsidR="00E44166" w:rsidRPr="00A2274D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來源:放款資產`分類案件明細表_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來源:參考[資產分類-10809.xls]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參考:放款管理課_放款資產分類案件明細表_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呆提存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比率1 5%-10810_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管.xlsx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參考:新光人壽放款資產評估及逾期放款催收款呆帳處理辦法_1070928.pdf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參考:保險業資產評估及逾期放款催收款呆帳處理辦法_第五條第三項特定資產1.5%.pdf</w:t>
            </w:r>
          </w:p>
        </w:tc>
      </w:tr>
      <w:tr w:rsidR="00E44166" w:rsidRPr="009C18D2" w14:paraId="03CB92F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8E84E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18D857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放款逾期月報表_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45B6C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8242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E455B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E4E5A6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1.法務進度058:實行分配</w:t>
            </w:r>
          </w:p>
          <w:p w14:paraId="094AD485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(押品) 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2.記錄日期為本月新增時累</w:t>
            </w:r>
          </w:p>
          <w:p w14:paraId="16C7A32C" w14:textId="77777777" w:rsidR="00E44166" w:rsidRPr="00A2274D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計</w:t>
            </w:r>
          </w:p>
        </w:tc>
      </w:tr>
      <w:tr w:rsidR="00E44166" w:rsidRPr="009C18D2" w14:paraId="195CE62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3D11E1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87C19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法務分配款明細表_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BE9E4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F0603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A7E3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D5C7BF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匯入專戶時檢查是否與法務進度058的金額相同</w:t>
            </w:r>
          </w:p>
        </w:tc>
      </w:tr>
      <w:tr w:rsidR="00E44166" w:rsidRPr="009C18D2" w14:paraId="6F9AA58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F6DC2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68D0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表14-1、14-2 </w:t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8224C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E0F2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B89B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2B57F3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1.表14-1&amp;表14-2 :格式以</w:t>
            </w:r>
          </w:p>
          <w:p w14:paraId="48DA0A33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A041&amp;A042取代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2.表14-2:產出[A]35~39欄</w:t>
            </w:r>
          </w:p>
          <w:p w14:paraId="6FC6295B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位資料</w:t>
            </w:r>
          </w:p>
          <w:p w14:paraId="202D784E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3.來源:[表14-5、14-6 </w:t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_</w:t>
            </w:r>
          </w:p>
          <w:p w14:paraId="0B6CFFB6" w14:textId="77777777" w:rsidR="00E44166" w:rsidRPr="00A2274D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會計部申報表]中工作表</w:t>
            </w:r>
          </w:p>
        </w:tc>
      </w:tr>
      <w:tr w:rsidR="00E44166" w:rsidRPr="009C18D2" w14:paraId="08A192B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ACC558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F8F1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表14-5、14-6 </w:t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84D32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99D5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A3F7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65FCD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產出[10804工作表]</w:t>
            </w:r>
          </w:p>
        </w:tc>
      </w:tr>
      <w:tr w:rsidR="00E44166" w:rsidRPr="009C18D2" w14:paraId="2EC07DD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985F1F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A12E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表A07_會計部申報表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7962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7D46D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半年報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89B2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C817DB6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原3000萬以上條件取消,改不限金額</w:t>
            </w:r>
          </w:p>
        </w:tc>
      </w:tr>
      <w:tr w:rsidR="00E44166" w:rsidRPr="009C18D2" w14:paraId="1F25ABC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9A983D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32BE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表A18_會計部申報表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BFF2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C22F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95FD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316176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1.季初與季底之間每天比</w:t>
            </w:r>
          </w:p>
          <w:p w14:paraId="6C74CBB3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較,取最高餘額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2.報尾的註解為舊條件,</w:t>
            </w:r>
          </w:p>
          <w:p w14:paraId="57B7781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原金額條件取消,改不限</w:t>
            </w:r>
          </w:p>
          <w:p w14:paraId="3486806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金控合併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報表討論後提供</w:t>
            </w:r>
          </w:p>
          <w:p w14:paraId="26F8501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新格式</w:t>
            </w:r>
          </w:p>
        </w:tc>
      </w:tr>
      <w:tr w:rsidR="00E44166" w:rsidRPr="009C18D2" w14:paraId="61FFB61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3B727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A422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表A19_會計部申報表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5B9CF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6A3A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4F0E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5E1C999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金控合併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報表討論後提供新格式</w:t>
            </w:r>
          </w:p>
        </w:tc>
      </w:tr>
      <w:tr w:rsidR="00E44166" w:rsidRPr="009C18D2" w14:paraId="75C1FB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9F9837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43486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表A21_會計部申報表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0F3D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9AEF2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A9A2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DA10C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6379C7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DCDF49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12D3FD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表F22_會計部申報表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F5EB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4BE4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2825E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E77D51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4ACF2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E7982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9FA8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非RBC_表14-1_會計部年度檢查報表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609017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8939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81CAD8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F4F7BBD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B63A9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BF9448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C624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非RBC_表14-2_會計部年度檢查報表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06FD3A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D17325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F20AF0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9A9E42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5B36F6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8F2B35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D797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非RBC_表14-4_會計部年度檢查報表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DFDE3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55CB3C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69C45D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9F1348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F59013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FC659E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73BA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非RBC_表20_會計部年度檢查報表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DBFDF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4FFCA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3F8B9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7F1924E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1.[最後決定權人]=督辦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2.[交易金額]=餘額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3.[交易日期]=有餘額的最</w:t>
            </w:r>
          </w:p>
          <w:p w14:paraId="0986B1A0" w14:textId="77777777" w:rsidR="00E44166" w:rsidRPr="00A2274D" w:rsidRDefault="00E44166" w:rsidP="00A2274D">
            <w:pPr>
              <w:spacing w:line="280" w:lineRule="exact"/>
              <w:ind w:firstLineChars="650" w:firstLine="1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早日期</w:t>
            </w:r>
          </w:p>
        </w:tc>
      </w:tr>
      <w:tr w:rsidR="00E44166" w:rsidRPr="009C18D2" w14:paraId="55F5B34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8FAC3C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CF682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催收成果統計表_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管_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DC02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56E4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C980D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44AEE1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44166" w:rsidRPr="009C18D2" w14:paraId="48182A6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EB4D7C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7086B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暫付款金額調節表_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18DA8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84CD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CD95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7E85BD8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資料來源需從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明細檔篩選</w:t>
            </w:r>
            <w:proofErr w:type="gramEnd"/>
          </w:p>
        </w:tc>
      </w:tr>
      <w:tr w:rsidR="00E44166" w:rsidRPr="009C18D2" w14:paraId="2EC452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21EE54A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4F33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逾清償期二年案件追蹤控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管表_內部控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6869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3BB292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B51B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AE37357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1.半年後將屆滿2年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2.[估價(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拍底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)金額]</w:t>
            </w:r>
          </w:p>
          <w:p w14:paraId="62CCAB91" w14:textId="77777777" w:rsidR="00E44166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=最新估價值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3.[拍定不足金額]與分配金 </w:t>
            </w:r>
          </w:p>
          <w:p w14:paraId="60DEC725" w14:textId="77777777" w:rsidR="00E44166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額比較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4.[符合規範]=是否符合2</w:t>
            </w:r>
          </w:p>
          <w:p w14:paraId="5D8ABEBD" w14:textId="77777777" w:rsidR="00E44166" w:rsidRPr="00A2274D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年轉呆的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規則</w:t>
            </w:r>
          </w:p>
        </w:tc>
      </w:tr>
      <w:tr w:rsidR="00E44166" w:rsidRPr="009C18D2" w14:paraId="2617606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ABF24E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7B64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ABC_查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未齊件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37BD8FB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3E78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DA59D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8839A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0411E6E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9DB235E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E8AA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ACCNUM_扣款帳號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F362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1F5EB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81C1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E6C4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8EEDE3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DD4B96F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4DABF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火險銀扣媒體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件數金額明細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DF32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B8E2E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9F77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8A83B1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媒體清單列類別小計</w:t>
            </w:r>
          </w:p>
        </w:tc>
      </w:tr>
      <w:tr w:rsidR="00E44166" w:rsidRPr="009C18D2" w14:paraId="14D156A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ED05C3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A6EA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金融機構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承作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購置高價住宅貸款統計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390D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4CC4D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CC31F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8BDE0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先整理客戶別&amp;利率代碼</w:t>
            </w:r>
          </w:p>
        </w:tc>
      </w:tr>
      <w:tr w:rsidR="00E44166" w:rsidRPr="009C18D2" w14:paraId="3E79670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DF4EA0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C2E7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專案放款餘額及利息收入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318B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6B191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21F2A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267AD8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現行用利率代碼</w:t>
            </w:r>
          </w:p>
        </w:tc>
      </w:tr>
      <w:tr w:rsidR="00E44166" w:rsidRPr="009C18D2" w14:paraId="0C47AF9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272D7A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C806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土地銀行政府優惠補貼息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AF08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3F4CD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8AC2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659D1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27528A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288EA6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538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還款-撥還款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比較月表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2D8F95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865BD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17B4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27FF8B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99D51B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3A61E0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6DBFB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X10_暫收放貸核心傳票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檔選件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004DD2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481D1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47C7C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C8CE4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月底執行-跟核心要資料</w:t>
            </w:r>
          </w:p>
        </w:tc>
      </w:tr>
      <w:tr w:rsidR="00E44166" w:rsidRPr="009C18D2" w14:paraId="79F906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553CA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0515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利息收入明細表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61313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ED0F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586C6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673F6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99C2E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76592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481E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工作月區域中心業績累計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C687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3663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9882F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E4D3AF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951ECE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CD61790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C52E9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已逾期未減損-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帳齡分析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43E0F6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5E7FC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3,12月底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5883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ABABF8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D1CBC9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F9BAAD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57B3C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中央銀行業務局921補貼息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BEFA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0AB86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5C19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55FEC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產出附件中第4頁的工作表</w:t>
            </w:r>
          </w:p>
        </w:tc>
      </w:tr>
      <w:tr w:rsidR="00E44166" w:rsidRPr="009C18D2" w14:paraId="4708425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7BB6A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F1B48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介紹人加碼獎勵津貼明細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4A674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0BE21B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1F1B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63718F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1.新交易輸入獎金參數 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2.另外有一個txt送核心</w:t>
            </w:r>
          </w:p>
        </w:tc>
      </w:tr>
      <w:tr w:rsidR="00E44166" w:rsidRPr="009C18D2" w14:paraId="704BC87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2E67AD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0480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利息收入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ABDA1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7EFD8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6440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C159DC1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1.放款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折價的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改在新</w:t>
            </w:r>
          </w:p>
          <w:p w14:paraId="6451ED4C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系統輸入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2.開交易輸入預算數,年初</w:t>
            </w:r>
          </w:p>
          <w:p w14:paraId="360963F0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輸入12個月,不分科目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3.與利息法系統確認作業時</w:t>
            </w:r>
          </w:p>
          <w:p w14:paraId="214BB42C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間</w:t>
            </w:r>
          </w:p>
        </w:tc>
      </w:tr>
      <w:tr w:rsidR="00E44166" w:rsidRPr="009C18D2" w14:paraId="35645DE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657285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8B396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折溢價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數字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8E7C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15005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ED17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3B49224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1.與利息法系統確認作業時</w:t>
            </w:r>
          </w:p>
          <w:p w14:paraId="015738D0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2.產出核心傳票,參考第2</w:t>
            </w:r>
          </w:p>
          <w:p w14:paraId="0A2B2CD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頁EC001表格式</w:t>
            </w:r>
          </w:p>
        </w:tc>
      </w:tr>
      <w:tr w:rsidR="00E44166" w:rsidRPr="009C18D2" w14:paraId="21EFF63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72F01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71BF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房貸戶利率暫調檢核表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C8C7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A702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06BE7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C5739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2-29取代</w:t>
            </w:r>
          </w:p>
        </w:tc>
      </w:tr>
      <w:tr w:rsidR="00E44166" w:rsidRPr="009C18D2" w14:paraId="5F42497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C67D9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2CC03B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抵押權塗銷同意書領用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登記簿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B817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C7962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C250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84371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清償作業中列印</w:t>
            </w:r>
          </w:p>
        </w:tc>
      </w:tr>
      <w:tr w:rsidR="00E44166" w:rsidRPr="009C18D2" w14:paraId="741B628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0856F6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FCC5D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減損系統有效利率資料查核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33F15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xlsb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62EC9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3,12月底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F86D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8D20C4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1.格式修改參考[放款利率</w:t>
            </w:r>
          </w:p>
          <w:p w14:paraId="052EB63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分佈表]以利率%區間呈現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2.欄位:[利率%][筆數][金</w:t>
            </w:r>
          </w:p>
          <w:p w14:paraId="6C10A8CD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3.區分[固定][浮動],不需</w:t>
            </w:r>
          </w:p>
          <w:p w14:paraId="5628BE5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分階梯利率</w:t>
            </w:r>
          </w:p>
        </w:tc>
      </w:tr>
      <w:tr w:rsidR="00E44166" w:rsidRPr="009C18D2" w14:paraId="0CEF9B4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9FBB1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FD970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郵費明細表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3CAE2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561AD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50C4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0991C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提供[件數]的csv</w:t>
            </w:r>
          </w:p>
        </w:tc>
      </w:tr>
      <w:tr w:rsidR="00E44166" w:rsidRPr="009C18D2" w14:paraId="615B0B8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25DEB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DE26F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塗銷同意書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7892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F2DE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58DA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DD361C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清償作業中列印</w:t>
            </w:r>
          </w:p>
        </w:tc>
      </w:tr>
      <w:tr w:rsidR="00E44166" w:rsidRPr="009C18D2" w14:paraId="7FDFE5D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D5F3C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F74E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銀行調節表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87CFA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D99D7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1FF3A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76319C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46EEE0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B80618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2B94A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應付未付火險費迴轉分錄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DF36F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F0EA2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750E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BE37C8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交易登錄 , 查詢 ,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依領用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日期區間</w:t>
            </w:r>
          </w:p>
        </w:tc>
      </w:tr>
      <w:tr w:rsidR="00E44166" w:rsidRPr="009C18D2" w14:paraId="2A99229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EADDAC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AE0D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應收票據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之帳齡分析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35D8F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AD19A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29BC5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2B4F9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帳齡以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月份看</w:t>
            </w:r>
          </w:p>
        </w:tc>
      </w:tr>
      <w:tr w:rsidR="00E44166" w:rsidRPr="009C18D2" w14:paraId="01D42C2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FD16A7A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FEE9F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簡訊費用明細表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075D2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308B8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974C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66E7B7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提供[件數]的csv , 項目依新系統細分</w:t>
            </w:r>
          </w:p>
        </w:tc>
      </w:tr>
      <w:tr w:rsidR="00E44166" w:rsidRPr="009C18D2" w14:paraId="2B47B06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3AE916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B0C45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轉銷呆帳備忘錄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DEBB3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C0FC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A2C9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124DCD9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第一頁改為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交易時產出分</w:t>
            </w:r>
          </w:p>
          <w:p w14:paraId="7E3931CB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錄,報表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不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產出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2.產出第二頁格式的月報,</w:t>
            </w:r>
          </w:p>
          <w:p w14:paraId="73382517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BY額度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3.回收交易配合修改收到額</w:t>
            </w:r>
          </w:p>
          <w:p w14:paraId="4BF3E1C2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度層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4.[應處理事項清單]增加提</w:t>
            </w:r>
          </w:p>
          <w:p w14:paraId="6628B9CC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示 :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額度內呆帳全部收回(餘</w:t>
            </w:r>
          </w:p>
          <w:p w14:paraId="436CBDA5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額為0)自動寫入，待擔保</w:t>
            </w:r>
          </w:p>
          <w:p w14:paraId="3DB44A6B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品項下呆帳全部回收時， </w:t>
            </w:r>
          </w:p>
          <w:p w14:paraId="4897BECA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由櫃員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自行按鈕執行[結</w:t>
            </w:r>
          </w:p>
          <w:p w14:paraId="007F3603" w14:textId="77777777" w:rsidR="00E44166" w:rsidRPr="00A227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案登錄]</w:t>
            </w:r>
          </w:p>
        </w:tc>
      </w:tr>
      <w:tr w:rsidR="00E44166" w:rsidRPr="009C18D2" w14:paraId="1B27C1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47832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A7EB6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退休員工利率名單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31501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70D9BFF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A6697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296C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E5A42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40E6E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7E7D57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房貸協辦人員考核核算底稿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3F4CE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11A8E5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6A5A8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1FFAC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EAE20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BD7348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07CAA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三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階團康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獎勵戰報(排行獎名單)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F75DA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7D0FE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B3DF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A9C066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CFD326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918A6CB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C3AE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12446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D7C7F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1E20D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DE01F0" w14:textId="77777777" w:rsidR="00E44166" w:rsidRPr="009C414D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參考:放款部業績件數及金額核算標準表(計件代碼).pdf</w:t>
            </w:r>
          </w:p>
        </w:tc>
      </w:tr>
      <w:tr w:rsidR="00E44166" w:rsidRPr="009C18D2" w14:paraId="4FF64A8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824CB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C5D9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23C5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55C7E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79DE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48BFE4" w14:textId="77777777" w:rsidR="00E44166" w:rsidRPr="009C414D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參考:放款部業績件數及金額核算標準表(計件代碼).pdf</w:t>
            </w:r>
          </w:p>
        </w:tc>
      </w:tr>
      <w:tr w:rsidR="00E44166" w:rsidRPr="009C18D2" w14:paraId="1CD2B05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695AF1A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76B49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房貸獎勵費用率統計表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9F5FB1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4CAD7B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671D7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6D1BD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0100A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C40F9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197C6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區域中心累計業績表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9CE1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B86FF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0A5A1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2E4B6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69F084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26C1D03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A1BE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三階(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部室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、區部、通訊處)累計表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20A5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F6A6A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0858A9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22C2F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81449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E0C6844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D08AE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部專暨房專</w:t>
            </w:r>
            <w:proofErr w:type="gramEnd"/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業績累計表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126CDD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68B42D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357F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66CD4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4BB8FC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4D7E24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ED23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內網業績統計報表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47748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5F1F8B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3D28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536E4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21C141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86F51E" w14:textId="77777777" w:rsidR="00E44166" w:rsidRPr="006F6CF6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767276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營建署季報</w:t>
            </w:r>
            <w:proofErr w:type="gramEnd"/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貸款成數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120EA8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64C90B2F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FBF0735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843CC5" w14:textId="77777777" w:rsidR="00E44166" w:rsidRDefault="00E44166" w:rsidP="00AD4E99">
            <w:pPr>
              <w:rPr>
                <w:rFonts w:ascii="標楷體" w:eastAsia="標楷體" w:hAnsi="標楷體" w:cs="新細明體"/>
                <w:color w:val="FF0000"/>
                <w:sz w:val="20"/>
                <w:szCs w:val="20"/>
              </w:rPr>
            </w:pPr>
          </w:p>
        </w:tc>
      </w:tr>
      <w:tr w:rsidR="00E44166" w:rsidRPr="009C18D2" w14:paraId="0399C1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A3C0EAD" w14:textId="77777777" w:rsidR="00E44166" w:rsidRPr="006F6CF6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D0BC588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預估現金流量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7A5E593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dbf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264F2D9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C53C63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AA555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62DF2B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AEA5B5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17DE9C" w14:textId="77777777" w:rsidR="00E44166" w:rsidRDefault="00E44166">
            <w:pPr>
              <w:rPr>
                <w:rFonts w:ascii="標楷體" w:eastAsia="標楷體" w:hAnsi="標楷體" w:cs="新細明體"/>
                <w:color w:val="202124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108.10預警(含OIU)月報申報事宜_主管機關新修訂版本_舜</w:t>
            </w:r>
            <w:proofErr w:type="gramStart"/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雯</w:t>
            </w:r>
            <w:proofErr w:type="gramEnd"/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_A041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5C3AF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F33C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8170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B761C1" w14:textId="77777777" w:rsidR="00E44166" w:rsidRDefault="00E44166" w:rsidP="00AD4E99">
            <w:pPr>
              <w:rPr>
                <w:rFonts w:ascii="標楷體" w:eastAsia="標楷體" w:hAnsi="標楷體" w:cs="新細明體"/>
                <w:color w:val="FF0000"/>
                <w:sz w:val="20"/>
                <w:szCs w:val="20"/>
              </w:rPr>
            </w:pPr>
          </w:p>
        </w:tc>
      </w:tr>
      <w:tr w:rsidR="00E44166" w:rsidRPr="009C18D2" w14:paraId="2A8252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C4586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67F402F" w14:textId="77777777" w:rsidR="00E44166" w:rsidRDefault="00E44166">
            <w:pPr>
              <w:rPr>
                <w:rFonts w:ascii="標楷體" w:eastAsia="標楷體" w:hAnsi="標楷體" w:cs="新細明體"/>
                <w:color w:val="202124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108.10預警(含OIU)月報申報事宜_主管機關新修訂版本_舜</w:t>
            </w:r>
            <w:proofErr w:type="gramStart"/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雯</w:t>
            </w:r>
            <w:proofErr w:type="gramEnd"/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_A042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ACDEE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93E54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492A3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CE4B08F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1.內容同五類資產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2.表中放款種類[Z其他]為</w:t>
            </w:r>
          </w:p>
          <w:p w14:paraId="5C56231B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專案件(科子目=340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或商品利率=IA~IH或商品</w:t>
            </w:r>
          </w:p>
          <w:p w14:paraId="6F8DB5BF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利率=81~88)</w:t>
            </w:r>
          </w:p>
        </w:tc>
      </w:tr>
      <w:tr w:rsidR="00E44166" w:rsidRPr="009C18D2" w14:paraId="7EA1E6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A9AAA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04CE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00-每月各單位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覆審案件明細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783A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271C08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F47F9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CECD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9CCC4A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0B1A37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F978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01-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金3000萬以上-10810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5886D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DD302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0DAD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BF54AB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1.產出簡表不要明細 </w:t>
            </w:r>
          </w:p>
          <w:p w14:paraId="3D20065A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3.增加[評等]欄位,月底取</w:t>
            </w:r>
          </w:p>
          <w:p w14:paraId="10A089A2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  <w:tr w:rsidR="00E44166" w:rsidRPr="009C18D2" w14:paraId="4F9C4D2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A0E20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0B28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02-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企金3000萬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以上-10810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0FB68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AD973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2BA4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4C19C8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3E8603D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3.增加[評等]欄位,月底取</w:t>
            </w:r>
          </w:p>
          <w:p w14:paraId="364D5400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  <w:tr w:rsidR="00E44166" w:rsidRPr="009C18D2" w14:paraId="25B9FF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47CF9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4B81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03-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金2000萬以上小於3000萬-10810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462B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1102D1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1950C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3CE9B0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1DDDE765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6502DB17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399BF38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4.增加[評等]欄位,月底取</w:t>
            </w:r>
          </w:p>
          <w:p w14:paraId="2EDB14CE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  <w:tr w:rsidR="00E44166" w:rsidRPr="009C18D2" w14:paraId="306D2F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B8F657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34CB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04-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金100萬以上小於2000萬-10810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6D8A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687602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46FE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99F50E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555AF2CD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1D217EB6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2906D699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4.增加[評等]欄位,月底取</w:t>
            </w:r>
          </w:p>
          <w:p w14:paraId="06637431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  <w:tr w:rsidR="00E44166" w:rsidRPr="009C18D2" w14:paraId="6C19222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C9E7D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7CF28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05-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企金未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達3000萬-10810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4130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6D01AD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6A2C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8311707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1.產出簡表不要明細 </w:t>
            </w:r>
          </w:p>
          <w:p w14:paraId="7E4D37CA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73622ED3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18AB4AF8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4.增加[評等]欄位,月底取  </w:t>
            </w:r>
          </w:p>
          <w:p w14:paraId="7E67B85F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  <w:tr w:rsidR="00E44166" w:rsidRPr="009C18D2" w14:paraId="50AF978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3F0B2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9BB5C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06-土地追蹤-10810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9A631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9D97A7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3B4D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1D76F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5A6905DE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2.[貸出金額]改為[貸放餘</w:t>
            </w:r>
          </w:p>
          <w:p w14:paraId="0A12FB54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3.[是否追蹤]、[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應覆審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單</w:t>
            </w:r>
          </w:p>
          <w:p w14:paraId="15408BA7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位]欄位保留空白人工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註</w:t>
            </w:r>
            <w:proofErr w:type="gramEnd"/>
          </w:p>
          <w:p w14:paraId="683A39BE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記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4.[覆審月份]保留每次產生</w:t>
            </w:r>
          </w:p>
          <w:p w14:paraId="1CC61115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過覆審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資料的月份,報表</w:t>
            </w:r>
          </w:p>
          <w:p w14:paraId="758A0B0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呈現為最近一次的月份</w:t>
            </w:r>
          </w:p>
          <w:p w14:paraId="4BD6C2F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5.覆審月份資料維護交易增</w:t>
            </w:r>
          </w:p>
          <w:p w14:paraId="090193D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加欄位:</w:t>
            </w:r>
          </w:p>
          <w:p w14:paraId="1C921F83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(1)[備註]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(2)[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應覆審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記號]選項為</w:t>
            </w:r>
          </w:p>
          <w:p w14:paraId="2CCFAE19" w14:textId="77777777" w:rsidR="00E44166" w:rsidRDefault="00E44166" w:rsidP="009C414D">
            <w:pPr>
              <w:spacing w:line="280" w:lineRule="exact"/>
              <w:ind w:firstLineChars="200" w:firstLine="4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&lt;指定覆審&gt;、&lt;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免覆審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&gt;</w:t>
            </w:r>
          </w:p>
          <w:p w14:paraId="3656AFD4" w14:textId="77777777" w:rsidR="00E44166" w:rsidRDefault="00E44166" w:rsidP="009C414D">
            <w:pPr>
              <w:spacing w:line="280" w:lineRule="exact"/>
              <w:ind w:firstLineChars="200" w:firstLine="4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、空白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6.增加[評等]欄位,月底取</w:t>
            </w:r>
          </w:p>
          <w:p w14:paraId="36A41B14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</w:tbl>
    <w:p w14:paraId="7B55A20F" w14:textId="77777777" w:rsidR="00E3470F" w:rsidRDefault="00E3470F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1F370F3D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sectPr w:rsidR="00FD0BA6" w:rsidRPr="00B830D9" w:rsidSect="00422C5C">
      <w:pgSz w:w="11906" w:h="16838" w:code="9"/>
      <w:pgMar w:top="1418" w:right="851" w:bottom="737" w:left="851" w:header="567" w:footer="68" w:gutter="0"/>
      <w:pgNumType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3A963" w14:textId="77777777" w:rsidR="008277A7" w:rsidRDefault="008277A7">
      <w:r>
        <w:separator/>
      </w:r>
    </w:p>
  </w:endnote>
  <w:endnote w:type="continuationSeparator" w:id="0">
    <w:p w14:paraId="7F3E3C31" w14:textId="77777777" w:rsidR="008277A7" w:rsidRDefault="008277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DABF1" w14:textId="77777777" w:rsidR="008277A7" w:rsidRPr="009B11EB" w:rsidRDefault="008277A7" w:rsidP="00740320">
    <w:pPr>
      <w:pStyle w:val="afd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8277A7" w:rsidRPr="009B11EB" w14:paraId="175573DA" w14:textId="77777777" w:rsidTr="00740320">
      <w:trPr>
        <w:cantSplit/>
        <w:trHeight w:val="80"/>
      </w:trPr>
      <w:tc>
        <w:tcPr>
          <w:tcW w:w="4348" w:type="dxa"/>
        </w:tcPr>
        <w:p w14:paraId="25BA0515" w14:textId="77777777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PJ201800012_URS_9報表作業.docx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6C61C9DF" w14:textId="16AA3EA5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195747">
            <w:rPr>
              <w:rFonts w:ascii="標楷體" w:eastAsia="標楷體" w:hAnsi="標楷體"/>
              <w:noProof/>
            </w:rPr>
            <w:t>V1.4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7E8A68A5" w14:textId="45BB45DE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195747" w:rsidRPr="00195747">
            <w:rPr>
              <w:rFonts w:ascii="標楷體" w:eastAsia="標楷體" w:hAnsi="標楷體"/>
              <w:noProof/>
            </w:rPr>
            <w:t>2021/12/16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1EDD6CDE" w14:textId="77777777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2FA63BEB" w14:textId="0925A56B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F2708B">
            <w:rPr>
              <w:rFonts w:ascii="標楷體" w:eastAsia="標楷體" w:hAnsi="標楷體"/>
              <w:noProof/>
            </w:rPr>
            <w:t>6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444A1EA1" w14:textId="77777777" w:rsidR="008277A7" w:rsidRPr="0065610E" w:rsidRDefault="008277A7" w:rsidP="002113B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62F6E" w14:textId="77777777" w:rsidR="008277A7" w:rsidRDefault="008277A7" w:rsidP="00740320">
    <w:pPr>
      <w:pStyle w:val="a5"/>
      <w:jc w:val="center"/>
      <w:rPr>
        <w:rFonts w:ascii="標楷體" w:eastAsia="標楷體" w:hAnsi="標楷體"/>
      </w:rPr>
    </w:pPr>
    <w:r w:rsidRPr="00740320">
      <w:rPr>
        <w:rFonts w:ascii="標楷體" w:eastAsia="標楷體" w:hAnsi="標楷體" w:hint="eastAsia"/>
      </w:rPr>
      <w:t>本文件著作權屬新光人壽保險股份有限公司所有，未經許可不准引用或翻印</w:t>
    </w:r>
  </w:p>
  <w:p w14:paraId="3B06941C" w14:textId="77777777" w:rsidR="008277A7" w:rsidRPr="00740320" w:rsidRDefault="008277A7" w:rsidP="00740320">
    <w:pPr>
      <w:pStyle w:val="a5"/>
      <w:jc w:val="center"/>
      <w:rPr>
        <w:rFonts w:ascii="標楷體" w:eastAsia="標楷體" w:hAnsi="標楷體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C91AA" w14:textId="77777777" w:rsidR="008277A7" w:rsidRDefault="008277A7">
      <w:r>
        <w:separator/>
      </w:r>
    </w:p>
  </w:footnote>
  <w:footnote w:type="continuationSeparator" w:id="0">
    <w:p w14:paraId="5B2ED1E0" w14:textId="77777777" w:rsidR="008277A7" w:rsidRDefault="008277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8277A7" w14:paraId="54F0AF9E" w14:textId="77777777" w:rsidTr="00740320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8A60462" w14:textId="77777777" w:rsidR="008277A7" w:rsidRDefault="008277A7" w:rsidP="00740320">
          <w:r>
            <w:rPr>
              <w:rFonts w:hint="eastAsia"/>
              <w:noProof/>
            </w:rPr>
            <w:drawing>
              <wp:anchor distT="0" distB="0" distL="114300" distR="114300" simplePos="0" relativeHeight="251657728" behindDoc="0" locked="0" layoutInCell="1" allowOverlap="1" wp14:anchorId="5CB7EEB1" wp14:editId="174CEC8C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60" name="圖片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44031E42" w14:textId="77777777" w:rsidR="008277A7" w:rsidRPr="00B27847" w:rsidRDefault="008277A7" w:rsidP="00740320">
          <w:pPr>
            <w:pStyle w:val="afd"/>
          </w:pPr>
          <w:r w:rsidRPr="00B27847">
            <w:rPr>
              <w:rFonts w:hint="eastAsia"/>
            </w:rPr>
            <w:t>新光人壽保險股份有限公司</w:t>
          </w:r>
        </w:p>
        <w:p w14:paraId="46ACB114" w14:textId="77777777" w:rsidR="008277A7" w:rsidRPr="00B27847" w:rsidRDefault="008277A7" w:rsidP="00740320">
          <w:pPr>
            <w:pStyle w:val="afd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6A1223B4" w14:textId="77777777" w:rsidR="008277A7" w:rsidRDefault="008277A7" w:rsidP="00740320">
          <w:pPr>
            <w:pStyle w:val="afd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308E2A93" w14:textId="77777777" w:rsidR="008277A7" w:rsidRDefault="00195747" w:rsidP="009D543A">
    <w:pPr>
      <w:pStyle w:val="a4"/>
      <w:jc w:val="center"/>
    </w:pPr>
    <w:r>
      <w:rPr>
        <w:noProof/>
      </w:rPr>
      <w:pict w14:anchorId="7D1B6E14">
        <v:line id="直線接點 50" o:spid="_x0000_s2075" style="position:absolute;left:0;text-align:left;z-index:251658752;visibility:visible;mso-wrap-distance-top:-3e-5mm;mso-wrap-distance-bottom:-3e-5mm;mso-position-horizontal-relative:text;mso-position-vertical-relative:text" from="-.45pt,4.25pt" to="509.55pt,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205AF0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553B33" w14:textId="77777777" w:rsidR="008277A7" w:rsidRDefault="008277A7">
    <w:pPr>
      <w:pStyle w:val="a4"/>
    </w:pPr>
    <w:r>
      <w:rPr>
        <w:rFonts w:hint="eastAsia"/>
        <w:noProof/>
      </w:rPr>
      <w:drawing>
        <wp:anchor distT="0" distB="0" distL="114300" distR="114300" simplePos="0" relativeHeight="251655680" behindDoc="0" locked="0" layoutInCell="1" allowOverlap="1" wp14:anchorId="5BC736EE" wp14:editId="0493296C">
          <wp:simplePos x="0" y="0"/>
          <wp:positionH relativeFrom="column">
            <wp:posOffset>177800</wp:posOffset>
          </wp:positionH>
          <wp:positionV relativeFrom="paragraph">
            <wp:posOffset>-24130</wp:posOffset>
          </wp:positionV>
          <wp:extent cx="1981200" cy="338455"/>
          <wp:effectExtent l="0" t="0" r="0" b="4445"/>
          <wp:wrapSquare wrapText="bothSides"/>
          <wp:docPr id="61" name="圖片 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195747">
      <w:rPr>
        <w:noProof/>
      </w:rPr>
      <w:pict w14:anchorId="1CA8C95C">
        <v:line id="直線接點 54" o:spid="_x0000_s2074" style="position:absolute;z-index:251656704;visibility:visible;mso-wrap-distance-top:-3e-5mm;mso-wrap-distance-bottom:-3e-5mm;mso-position-horizontal-relative:text;mso-position-vertical-relative:text" from="11.05pt,32.5pt" to="521.05pt,3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" strokeweight="4.5pt">
          <v:stroke linestyle="thickThin"/>
        </v:lin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7BCA98E"/>
    <w:lvl w:ilvl="0">
      <w:start w:val="1"/>
      <w:numFmt w:val="bullet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2" w15:restartNumberingAfterBreak="0">
    <w:nsid w:val="09E718FB"/>
    <w:multiLevelType w:val="hybridMultilevel"/>
    <w:tmpl w:val="159ECF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5" w15:restartNumberingAfterBreak="0">
    <w:nsid w:val="19E05AD2"/>
    <w:multiLevelType w:val="hybridMultilevel"/>
    <w:tmpl w:val="B9B2855A"/>
    <w:lvl w:ilvl="0" w:tplc="04090015">
      <w:start w:val="1"/>
      <w:numFmt w:val="taiwaneseCountingThousand"/>
      <w:lvlText w:val="%1、"/>
      <w:lvlJc w:val="left"/>
      <w:pPr>
        <w:ind w:left="2400" w:hanging="480"/>
      </w:pPr>
    </w:lvl>
    <w:lvl w:ilvl="1" w:tplc="0409000F">
      <w:start w:val="1"/>
      <w:numFmt w:val="decimal"/>
      <w:lvlText w:val="%2."/>
      <w:lvlJc w:val="left"/>
      <w:pPr>
        <w:ind w:left="2880" w:hanging="480"/>
      </w:pPr>
    </w:lvl>
    <w:lvl w:ilvl="2" w:tplc="20F23770">
      <w:start w:val="1"/>
      <w:numFmt w:val="decimal"/>
      <w:lvlText w:val="(%3)"/>
      <w:lvlJc w:val="left"/>
      <w:pPr>
        <w:ind w:left="336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6" w15:restartNumberingAfterBreak="0">
    <w:nsid w:val="19E922E6"/>
    <w:multiLevelType w:val="hybridMultilevel"/>
    <w:tmpl w:val="8BD29DDA"/>
    <w:lvl w:ilvl="0" w:tplc="0409000F">
      <w:start w:val="1"/>
      <w:numFmt w:val="decimal"/>
      <w:lvlText w:val="%1."/>
      <w:lvlJc w:val="left"/>
      <w:pPr>
        <w:ind w:left="1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7" w15:restartNumberingAfterBreak="0">
    <w:nsid w:val="1C9F2876"/>
    <w:multiLevelType w:val="hybridMultilevel"/>
    <w:tmpl w:val="D32E441C"/>
    <w:lvl w:ilvl="0" w:tplc="1AFECDCA">
      <w:start w:val="1"/>
      <w:numFmt w:val="decimal"/>
      <w:lvlText w:val="(%1)"/>
      <w:lvlJc w:val="left"/>
      <w:pPr>
        <w:ind w:left="161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094" w:hanging="480"/>
      </w:pPr>
    </w:lvl>
    <w:lvl w:ilvl="2" w:tplc="0409001B" w:tentative="1">
      <w:start w:val="1"/>
      <w:numFmt w:val="lowerRoman"/>
      <w:lvlText w:val="%3."/>
      <w:lvlJc w:val="right"/>
      <w:pPr>
        <w:ind w:left="2574" w:hanging="480"/>
      </w:pPr>
    </w:lvl>
    <w:lvl w:ilvl="3" w:tplc="1AFECDCA">
      <w:start w:val="1"/>
      <w:numFmt w:val="decimal"/>
      <w:lvlText w:val="(%4)"/>
      <w:lvlJc w:val="left"/>
      <w:pPr>
        <w:ind w:left="3054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3534" w:hanging="480"/>
      </w:pPr>
    </w:lvl>
    <w:lvl w:ilvl="5" w:tplc="0409001B" w:tentative="1">
      <w:start w:val="1"/>
      <w:numFmt w:val="lowerRoman"/>
      <w:lvlText w:val="%6."/>
      <w:lvlJc w:val="right"/>
      <w:pPr>
        <w:ind w:left="4014" w:hanging="480"/>
      </w:pPr>
    </w:lvl>
    <w:lvl w:ilvl="6" w:tplc="0409000F" w:tentative="1">
      <w:start w:val="1"/>
      <w:numFmt w:val="decimal"/>
      <w:lvlText w:val="%7."/>
      <w:lvlJc w:val="left"/>
      <w:pPr>
        <w:ind w:left="449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74" w:hanging="480"/>
      </w:pPr>
    </w:lvl>
    <w:lvl w:ilvl="8" w:tplc="0409001B" w:tentative="1">
      <w:start w:val="1"/>
      <w:numFmt w:val="lowerRoman"/>
      <w:lvlText w:val="%9."/>
      <w:lvlJc w:val="right"/>
      <w:pPr>
        <w:ind w:left="5454" w:hanging="480"/>
      </w:pPr>
    </w:lvl>
  </w:abstractNum>
  <w:abstractNum w:abstractNumId="8" w15:restartNumberingAfterBreak="0">
    <w:nsid w:val="3610309A"/>
    <w:multiLevelType w:val="multilevel"/>
    <w:tmpl w:val="D75ED2A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4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9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9" w15:restartNumberingAfterBreak="0">
    <w:nsid w:val="44E01576"/>
    <w:multiLevelType w:val="hybridMultilevel"/>
    <w:tmpl w:val="E4DA2092"/>
    <w:lvl w:ilvl="0" w:tplc="1B02A094">
      <w:numFmt w:val="decimal"/>
      <w:lvlText w:val="%1."/>
      <w:lvlJc w:val="left"/>
      <w:pPr>
        <w:ind w:left="360" w:hanging="360"/>
      </w:pPr>
      <w:rPr>
        <w:rFonts w:ascii="標楷體" w:eastAsia="標楷體" w:hAnsi="標楷體" w:cs="Times New Roman"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83108F6"/>
    <w:multiLevelType w:val="multilevel"/>
    <w:tmpl w:val="C7D863AE"/>
    <w:lvl w:ilvl="0">
      <w:start w:val="1"/>
      <w:numFmt w:val="bullet"/>
      <w:pStyle w:val="a"/>
      <w:lvlText w:val=""/>
      <w:lvlJc w:val="left"/>
      <w:pPr>
        <w:tabs>
          <w:tab w:val="num" w:pos="1134"/>
        </w:tabs>
        <w:ind w:left="1134" w:hanging="1134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tabs>
          <w:tab w:val="num" w:pos="1701"/>
        </w:tabs>
        <w:ind w:left="1701" w:hanging="1134"/>
      </w:pPr>
      <w:rPr>
        <w:rFonts w:eastAsia="標楷體" w:hint="eastAsia"/>
        <w:b w:val="0"/>
        <w:bCs/>
        <w:strike w:val="0"/>
        <w:color w:val="auto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1" w15:restartNumberingAfterBreak="0">
    <w:nsid w:val="60D17B2A"/>
    <w:multiLevelType w:val="hybridMultilevel"/>
    <w:tmpl w:val="9C38BA90"/>
    <w:lvl w:ilvl="0" w:tplc="1AFECDC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3E45F5B"/>
    <w:multiLevelType w:val="hybridMultilevel"/>
    <w:tmpl w:val="B4E2EAC8"/>
    <w:lvl w:ilvl="0" w:tplc="04090015">
      <w:start w:val="1"/>
      <w:numFmt w:val="taiwa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F4F7F04"/>
    <w:multiLevelType w:val="hybridMultilevel"/>
    <w:tmpl w:val="281652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136712D"/>
    <w:multiLevelType w:val="hybridMultilevel"/>
    <w:tmpl w:val="3BC66C0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26A1B09"/>
    <w:multiLevelType w:val="hybridMultilevel"/>
    <w:tmpl w:val="B0B835A6"/>
    <w:lvl w:ilvl="0" w:tplc="1AFECDC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4E95A0D"/>
    <w:multiLevelType w:val="singleLevel"/>
    <w:tmpl w:val="0B749CD6"/>
    <w:lvl w:ilvl="0">
      <w:start w:val="1"/>
      <w:numFmt w:val="bullet"/>
      <w:pStyle w:val="4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17" w15:restartNumberingAfterBreak="0">
    <w:nsid w:val="7D057AD0"/>
    <w:multiLevelType w:val="multilevel"/>
    <w:tmpl w:val="F5B028B4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num w:numId="1">
    <w:abstractNumId w:val="10"/>
  </w:num>
  <w:num w:numId="2">
    <w:abstractNumId w:val="16"/>
  </w:num>
  <w:num w:numId="3">
    <w:abstractNumId w:val="1"/>
  </w:num>
  <w:num w:numId="4">
    <w:abstractNumId w:val="0"/>
  </w:num>
  <w:num w:numId="5">
    <w:abstractNumId w:val="4"/>
  </w:num>
  <w:num w:numId="6">
    <w:abstractNumId w:val="10"/>
  </w:num>
  <w:num w:numId="7">
    <w:abstractNumId w:val="13"/>
  </w:num>
  <w:num w:numId="8">
    <w:abstractNumId w:val="12"/>
  </w:num>
  <w:num w:numId="9">
    <w:abstractNumId w:val="6"/>
  </w:num>
  <w:num w:numId="10">
    <w:abstractNumId w:val="10"/>
  </w:num>
  <w:num w:numId="11">
    <w:abstractNumId w:val="10"/>
  </w:num>
  <w:num w:numId="12">
    <w:abstractNumId w:val="17"/>
  </w:num>
  <w:num w:numId="13">
    <w:abstractNumId w:val="8"/>
  </w:num>
  <w:num w:numId="14">
    <w:abstractNumId w:val="5"/>
  </w:num>
  <w:num w:numId="15">
    <w:abstractNumId w:val="2"/>
  </w:num>
  <w:num w:numId="16">
    <w:abstractNumId w:val="14"/>
  </w:num>
  <w:num w:numId="17">
    <w:abstractNumId w:val="10"/>
  </w:num>
  <w:num w:numId="18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</w:num>
  <w:num w:numId="27">
    <w:abstractNumId w:val="7"/>
  </w:num>
  <w:num w:numId="28">
    <w:abstractNumId w:val="3"/>
  </w:num>
  <w:num w:numId="29">
    <w:abstractNumId w:val="11"/>
  </w:num>
  <w:num w:numId="30">
    <w:abstractNumId w:val="15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楊智誠">
    <w15:presenceInfo w15:providerId="None" w15:userId="楊智誠"/>
  </w15:person>
  <w15:person w15:author="阿毛">
    <w15:presenceInfo w15:providerId="None" w15:userId="阿毛"/>
  </w15:person>
  <w15:person w15:author="智誠 楊">
    <w15:presenceInfo w15:providerId="Windows Live" w15:userId="7fc2339040524f5c"/>
  </w15:person>
  <w15:person w15:author="ST1">
    <w15:presenceInfo w15:providerId="None" w15:userId="ST1"/>
  </w15:person>
  <w15:person w15:author="張金龍">
    <w15:presenceInfo w15:providerId="None" w15:userId="張金龍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revisionView w:markup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43A"/>
    <w:rsid w:val="000040FA"/>
    <w:rsid w:val="000115EF"/>
    <w:rsid w:val="000143A9"/>
    <w:rsid w:val="00016496"/>
    <w:rsid w:val="000273E6"/>
    <w:rsid w:val="00033BED"/>
    <w:rsid w:val="000360A1"/>
    <w:rsid w:val="00036417"/>
    <w:rsid w:val="0003749E"/>
    <w:rsid w:val="00040E6B"/>
    <w:rsid w:val="00040EBA"/>
    <w:rsid w:val="000430C1"/>
    <w:rsid w:val="000465D2"/>
    <w:rsid w:val="00047EB2"/>
    <w:rsid w:val="00053209"/>
    <w:rsid w:val="00055FC2"/>
    <w:rsid w:val="00056164"/>
    <w:rsid w:val="000665B2"/>
    <w:rsid w:val="0007330F"/>
    <w:rsid w:val="0007624A"/>
    <w:rsid w:val="00076CB4"/>
    <w:rsid w:val="00076DD0"/>
    <w:rsid w:val="00081ADB"/>
    <w:rsid w:val="000836AB"/>
    <w:rsid w:val="00085451"/>
    <w:rsid w:val="00085835"/>
    <w:rsid w:val="000873DE"/>
    <w:rsid w:val="0008744F"/>
    <w:rsid w:val="000943AE"/>
    <w:rsid w:val="00096286"/>
    <w:rsid w:val="000A26DC"/>
    <w:rsid w:val="000B0995"/>
    <w:rsid w:val="000B1128"/>
    <w:rsid w:val="000B2C4C"/>
    <w:rsid w:val="000B6CE5"/>
    <w:rsid w:val="000B6D9E"/>
    <w:rsid w:val="000B7797"/>
    <w:rsid w:val="000C139C"/>
    <w:rsid w:val="000C3B07"/>
    <w:rsid w:val="000C41C2"/>
    <w:rsid w:val="000C57B5"/>
    <w:rsid w:val="000C6BB3"/>
    <w:rsid w:val="000D67DF"/>
    <w:rsid w:val="000E19C9"/>
    <w:rsid w:val="000E7D96"/>
    <w:rsid w:val="000F1F83"/>
    <w:rsid w:val="000F49B3"/>
    <w:rsid w:val="000F729B"/>
    <w:rsid w:val="000F746C"/>
    <w:rsid w:val="00102E10"/>
    <w:rsid w:val="00107CFA"/>
    <w:rsid w:val="0011788D"/>
    <w:rsid w:val="00122E65"/>
    <w:rsid w:val="001240A5"/>
    <w:rsid w:val="00135B16"/>
    <w:rsid w:val="00136C0E"/>
    <w:rsid w:val="001407FE"/>
    <w:rsid w:val="00140F64"/>
    <w:rsid w:val="0016582C"/>
    <w:rsid w:val="00166A51"/>
    <w:rsid w:val="001768D6"/>
    <w:rsid w:val="001807D8"/>
    <w:rsid w:val="00181431"/>
    <w:rsid w:val="00186121"/>
    <w:rsid w:val="00192287"/>
    <w:rsid w:val="001934E0"/>
    <w:rsid w:val="00195747"/>
    <w:rsid w:val="001963F6"/>
    <w:rsid w:val="001A055E"/>
    <w:rsid w:val="001A1D8F"/>
    <w:rsid w:val="001A30E3"/>
    <w:rsid w:val="001B23BC"/>
    <w:rsid w:val="001B301F"/>
    <w:rsid w:val="001B57DF"/>
    <w:rsid w:val="001B60E8"/>
    <w:rsid w:val="001C341F"/>
    <w:rsid w:val="001D0D7D"/>
    <w:rsid w:val="001D0E4A"/>
    <w:rsid w:val="001E04CB"/>
    <w:rsid w:val="001E3D16"/>
    <w:rsid w:val="001E4980"/>
    <w:rsid w:val="001E62EC"/>
    <w:rsid w:val="001E674F"/>
    <w:rsid w:val="001E7E65"/>
    <w:rsid w:val="001F52A7"/>
    <w:rsid w:val="00200D13"/>
    <w:rsid w:val="0020691E"/>
    <w:rsid w:val="002079DC"/>
    <w:rsid w:val="002113B9"/>
    <w:rsid w:val="002119EA"/>
    <w:rsid w:val="0021238B"/>
    <w:rsid w:val="002146F6"/>
    <w:rsid w:val="002151A3"/>
    <w:rsid w:val="00225368"/>
    <w:rsid w:val="00231E14"/>
    <w:rsid w:val="002336A2"/>
    <w:rsid w:val="002370E9"/>
    <w:rsid w:val="00237734"/>
    <w:rsid w:val="002459E4"/>
    <w:rsid w:val="00257F9D"/>
    <w:rsid w:val="00260576"/>
    <w:rsid w:val="00264CAA"/>
    <w:rsid w:val="00275F53"/>
    <w:rsid w:val="00283A67"/>
    <w:rsid w:val="002871E1"/>
    <w:rsid w:val="00292C18"/>
    <w:rsid w:val="00297398"/>
    <w:rsid w:val="002976D9"/>
    <w:rsid w:val="002A15B9"/>
    <w:rsid w:val="002A285F"/>
    <w:rsid w:val="002A306D"/>
    <w:rsid w:val="002A42C7"/>
    <w:rsid w:val="002A4A20"/>
    <w:rsid w:val="002A55B2"/>
    <w:rsid w:val="002A615C"/>
    <w:rsid w:val="002A74D4"/>
    <w:rsid w:val="002D1BB4"/>
    <w:rsid w:val="002D3AD6"/>
    <w:rsid w:val="002D4F20"/>
    <w:rsid w:val="002D5BA0"/>
    <w:rsid w:val="002D67E7"/>
    <w:rsid w:val="002D719D"/>
    <w:rsid w:val="002D7AE4"/>
    <w:rsid w:val="002E04F0"/>
    <w:rsid w:val="002E4D04"/>
    <w:rsid w:val="002F1B47"/>
    <w:rsid w:val="002F3A96"/>
    <w:rsid w:val="002F60A3"/>
    <w:rsid w:val="002F64BF"/>
    <w:rsid w:val="00303170"/>
    <w:rsid w:val="0031254B"/>
    <w:rsid w:val="00313D39"/>
    <w:rsid w:val="00315A92"/>
    <w:rsid w:val="003207F7"/>
    <w:rsid w:val="00323DF8"/>
    <w:rsid w:val="00324054"/>
    <w:rsid w:val="00326976"/>
    <w:rsid w:val="00332656"/>
    <w:rsid w:val="003336E4"/>
    <w:rsid w:val="00335CE5"/>
    <w:rsid w:val="0034192E"/>
    <w:rsid w:val="00345BFF"/>
    <w:rsid w:val="003466D9"/>
    <w:rsid w:val="00346E62"/>
    <w:rsid w:val="003500F7"/>
    <w:rsid w:val="003519AF"/>
    <w:rsid w:val="003628BD"/>
    <w:rsid w:val="00364C22"/>
    <w:rsid w:val="00367116"/>
    <w:rsid w:val="00376499"/>
    <w:rsid w:val="003828D1"/>
    <w:rsid w:val="003846D5"/>
    <w:rsid w:val="00385D8E"/>
    <w:rsid w:val="00386E84"/>
    <w:rsid w:val="00390990"/>
    <w:rsid w:val="00392FAC"/>
    <w:rsid w:val="0039354E"/>
    <w:rsid w:val="003972CE"/>
    <w:rsid w:val="00397FED"/>
    <w:rsid w:val="003A0AA3"/>
    <w:rsid w:val="003A1588"/>
    <w:rsid w:val="003B0808"/>
    <w:rsid w:val="003B1BBA"/>
    <w:rsid w:val="003B2895"/>
    <w:rsid w:val="003B45A8"/>
    <w:rsid w:val="003B505E"/>
    <w:rsid w:val="003B5397"/>
    <w:rsid w:val="003C36E8"/>
    <w:rsid w:val="003D1AE6"/>
    <w:rsid w:val="003D23E3"/>
    <w:rsid w:val="003D4855"/>
    <w:rsid w:val="003D713A"/>
    <w:rsid w:val="003D7863"/>
    <w:rsid w:val="003E2496"/>
    <w:rsid w:val="003E5563"/>
    <w:rsid w:val="003E6CE0"/>
    <w:rsid w:val="003F0279"/>
    <w:rsid w:val="003F13FC"/>
    <w:rsid w:val="003F4007"/>
    <w:rsid w:val="003F5191"/>
    <w:rsid w:val="004018DB"/>
    <w:rsid w:val="00402C18"/>
    <w:rsid w:val="004060A8"/>
    <w:rsid w:val="00410CEC"/>
    <w:rsid w:val="004206B9"/>
    <w:rsid w:val="00422512"/>
    <w:rsid w:val="00422C5C"/>
    <w:rsid w:val="004310D0"/>
    <w:rsid w:val="00431C2C"/>
    <w:rsid w:val="00441668"/>
    <w:rsid w:val="00443B0E"/>
    <w:rsid w:val="0044706F"/>
    <w:rsid w:val="00453A34"/>
    <w:rsid w:val="00463590"/>
    <w:rsid w:val="00470436"/>
    <w:rsid w:val="00475E37"/>
    <w:rsid w:val="00484B5E"/>
    <w:rsid w:val="0049343D"/>
    <w:rsid w:val="00494F08"/>
    <w:rsid w:val="0049567F"/>
    <w:rsid w:val="0049775C"/>
    <w:rsid w:val="004A1F92"/>
    <w:rsid w:val="004A4B5F"/>
    <w:rsid w:val="004B0319"/>
    <w:rsid w:val="004B16AF"/>
    <w:rsid w:val="004B7F8A"/>
    <w:rsid w:val="004C3EB7"/>
    <w:rsid w:val="004C51E1"/>
    <w:rsid w:val="004C6C4A"/>
    <w:rsid w:val="004D2ABB"/>
    <w:rsid w:val="004D58F3"/>
    <w:rsid w:val="004D7D72"/>
    <w:rsid w:val="004E2644"/>
    <w:rsid w:val="004E60D7"/>
    <w:rsid w:val="004E7376"/>
    <w:rsid w:val="004F24B2"/>
    <w:rsid w:val="004F3E5D"/>
    <w:rsid w:val="004F5FE5"/>
    <w:rsid w:val="004F67CE"/>
    <w:rsid w:val="00500ED1"/>
    <w:rsid w:val="0050163C"/>
    <w:rsid w:val="00503210"/>
    <w:rsid w:val="005070E7"/>
    <w:rsid w:val="005104A6"/>
    <w:rsid w:val="00515A9D"/>
    <w:rsid w:val="00525C46"/>
    <w:rsid w:val="00526648"/>
    <w:rsid w:val="005278F9"/>
    <w:rsid w:val="0053335E"/>
    <w:rsid w:val="00533521"/>
    <w:rsid w:val="005336A6"/>
    <w:rsid w:val="00534522"/>
    <w:rsid w:val="005345F0"/>
    <w:rsid w:val="00536E9D"/>
    <w:rsid w:val="005409BB"/>
    <w:rsid w:val="00542519"/>
    <w:rsid w:val="00542689"/>
    <w:rsid w:val="005456B5"/>
    <w:rsid w:val="00546FD2"/>
    <w:rsid w:val="00554028"/>
    <w:rsid w:val="005676FB"/>
    <w:rsid w:val="005825CF"/>
    <w:rsid w:val="005851B9"/>
    <w:rsid w:val="00587863"/>
    <w:rsid w:val="005907C5"/>
    <w:rsid w:val="005910A3"/>
    <w:rsid w:val="005A5E20"/>
    <w:rsid w:val="005A5FCB"/>
    <w:rsid w:val="005B3066"/>
    <w:rsid w:val="005C0A92"/>
    <w:rsid w:val="005C14EF"/>
    <w:rsid w:val="005C6578"/>
    <w:rsid w:val="005D6D47"/>
    <w:rsid w:val="005D7989"/>
    <w:rsid w:val="005E1789"/>
    <w:rsid w:val="005E4D4E"/>
    <w:rsid w:val="005E76BE"/>
    <w:rsid w:val="005F0CEC"/>
    <w:rsid w:val="005F19CB"/>
    <w:rsid w:val="005F430C"/>
    <w:rsid w:val="0060125B"/>
    <w:rsid w:val="006023C3"/>
    <w:rsid w:val="00607A4F"/>
    <w:rsid w:val="006116E7"/>
    <w:rsid w:val="00612D32"/>
    <w:rsid w:val="00614A79"/>
    <w:rsid w:val="006162D2"/>
    <w:rsid w:val="00621DCF"/>
    <w:rsid w:val="00622ABB"/>
    <w:rsid w:val="00630C5C"/>
    <w:rsid w:val="00632585"/>
    <w:rsid w:val="00633F26"/>
    <w:rsid w:val="0063719D"/>
    <w:rsid w:val="006444B7"/>
    <w:rsid w:val="00644FC4"/>
    <w:rsid w:val="00645DC6"/>
    <w:rsid w:val="00651847"/>
    <w:rsid w:val="00654469"/>
    <w:rsid w:val="00654DBA"/>
    <w:rsid w:val="006550E6"/>
    <w:rsid w:val="00656023"/>
    <w:rsid w:val="0065610E"/>
    <w:rsid w:val="00657104"/>
    <w:rsid w:val="00660F58"/>
    <w:rsid w:val="00662CB1"/>
    <w:rsid w:val="00662F3E"/>
    <w:rsid w:val="00667426"/>
    <w:rsid w:val="006713E0"/>
    <w:rsid w:val="00677837"/>
    <w:rsid w:val="00680D0A"/>
    <w:rsid w:val="00682BF0"/>
    <w:rsid w:val="00682FFB"/>
    <w:rsid w:val="006836E5"/>
    <w:rsid w:val="00685498"/>
    <w:rsid w:val="006865D5"/>
    <w:rsid w:val="00690116"/>
    <w:rsid w:val="006935BC"/>
    <w:rsid w:val="006A6300"/>
    <w:rsid w:val="006B0A0C"/>
    <w:rsid w:val="006B189E"/>
    <w:rsid w:val="006B49F9"/>
    <w:rsid w:val="006B5760"/>
    <w:rsid w:val="006D7377"/>
    <w:rsid w:val="006E3AAA"/>
    <w:rsid w:val="006F0512"/>
    <w:rsid w:val="006F077E"/>
    <w:rsid w:val="006F0B88"/>
    <w:rsid w:val="006F4127"/>
    <w:rsid w:val="006F422C"/>
    <w:rsid w:val="006F631D"/>
    <w:rsid w:val="006F6710"/>
    <w:rsid w:val="006F67BA"/>
    <w:rsid w:val="006F68B6"/>
    <w:rsid w:val="006F6CF6"/>
    <w:rsid w:val="00703FAC"/>
    <w:rsid w:val="00704150"/>
    <w:rsid w:val="007046D1"/>
    <w:rsid w:val="007063AA"/>
    <w:rsid w:val="0071336E"/>
    <w:rsid w:val="007154E3"/>
    <w:rsid w:val="00716638"/>
    <w:rsid w:val="00716905"/>
    <w:rsid w:val="007173B3"/>
    <w:rsid w:val="00720482"/>
    <w:rsid w:val="00725617"/>
    <w:rsid w:val="00725FC9"/>
    <w:rsid w:val="00726D75"/>
    <w:rsid w:val="00731C96"/>
    <w:rsid w:val="00733A29"/>
    <w:rsid w:val="007361CE"/>
    <w:rsid w:val="00737264"/>
    <w:rsid w:val="00740320"/>
    <w:rsid w:val="007413AF"/>
    <w:rsid w:val="00742AE6"/>
    <w:rsid w:val="00750EC6"/>
    <w:rsid w:val="00755F54"/>
    <w:rsid w:val="00755FF1"/>
    <w:rsid w:val="00756408"/>
    <w:rsid w:val="00767BCF"/>
    <w:rsid w:val="007816C8"/>
    <w:rsid w:val="00781AFB"/>
    <w:rsid w:val="00785DDA"/>
    <w:rsid w:val="007879A3"/>
    <w:rsid w:val="0079650A"/>
    <w:rsid w:val="00796BEC"/>
    <w:rsid w:val="00797D4A"/>
    <w:rsid w:val="007A104B"/>
    <w:rsid w:val="007A14AA"/>
    <w:rsid w:val="007A195D"/>
    <w:rsid w:val="007A1A27"/>
    <w:rsid w:val="007A1EC8"/>
    <w:rsid w:val="007A2E50"/>
    <w:rsid w:val="007A4943"/>
    <w:rsid w:val="007B00FA"/>
    <w:rsid w:val="007B11E0"/>
    <w:rsid w:val="007B175D"/>
    <w:rsid w:val="007B2ABF"/>
    <w:rsid w:val="007B51F5"/>
    <w:rsid w:val="007B608C"/>
    <w:rsid w:val="007C1629"/>
    <w:rsid w:val="007C7203"/>
    <w:rsid w:val="007D35BC"/>
    <w:rsid w:val="007D5214"/>
    <w:rsid w:val="007D79B1"/>
    <w:rsid w:val="007D7C7B"/>
    <w:rsid w:val="007E1FCB"/>
    <w:rsid w:val="007E232B"/>
    <w:rsid w:val="007E2E44"/>
    <w:rsid w:val="007E524F"/>
    <w:rsid w:val="007F61F5"/>
    <w:rsid w:val="0080076A"/>
    <w:rsid w:val="00801884"/>
    <w:rsid w:val="00803784"/>
    <w:rsid w:val="008048E9"/>
    <w:rsid w:val="00816F4E"/>
    <w:rsid w:val="008219BD"/>
    <w:rsid w:val="008224AF"/>
    <w:rsid w:val="00823AF8"/>
    <w:rsid w:val="0082402D"/>
    <w:rsid w:val="008270B8"/>
    <w:rsid w:val="008277A7"/>
    <w:rsid w:val="00827B10"/>
    <w:rsid w:val="00831A99"/>
    <w:rsid w:val="00834130"/>
    <w:rsid w:val="0085240C"/>
    <w:rsid w:val="00852CF5"/>
    <w:rsid w:val="0085585B"/>
    <w:rsid w:val="00861950"/>
    <w:rsid w:val="00863131"/>
    <w:rsid w:val="00863367"/>
    <w:rsid w:val="0086715A"/>
    <w:rsid w:val="00871FE6"/>
    <w:rsid w:val="008741BD"/>
    <w:rsid w:val="008779F9"/>
    <w:rsid w:val="0088104B"/>
    <w:rsid w:val="00882AB1"/>
    <w:rsid w:val="00884848"/>
    <w:rsid w:val="00890704"/>
    <w:rsid w:val="00896542"/>
    <w:rsid w:val="008A12DD"/>
    <w:rsid w:val="008A197E"/>
    <w:rsid w:val="008A1B2B"/>
    <w:rsid w:val="008A4DEA"/>
    <w:rsid w:val="008A53AE"/>
    <w:rsid w:val="008A7110"/>
    <w:rsid w:val="008A7582"/>
    <w:rsid w:val="008B0886"/>
    <w:rsid w:val="008B190F"/>
    <w:rsid w:val="008B20FD"/>
    <w:rsid w:val="008B3495"/>
    <w:rsid w:val="008C5D9D"/>
    <w:rsid w:val="008C7D9A"/>
    <w:rsid w:val="008D0D03"/>
    <w:rsid w:val="008D3BBA"/>
    <w:rsid w:val="008E30EE"/>
    <w:rsid w:val="008F18C2"/>
    <w:rsid w:val="008F2DCF"/>
    <w:rsid w:val="008F420B"/>
    <w:rsid w:val="008F52C9"/>
    <w:rsid w:val="008F551E"/>
    <w:rsid w:val="008F576B"/>
    <w:rsid w:val="008F5EF7"/>
    <w:rsid w:val="008F7F77"/>
    <w:rsid w:val="0090186B"/>
    <w:rsid w:val="009018F6"/>
    <w:rsid w:val="00906F18"/>
    <w:rsid w:val="00910147"/>
    <w:rsid w:val="00915C47"/>
    <w:rsid w:val="00917B3F"/>
    <w:rsid w:val="00921FA7"/>
    <w:rsid w:val="00922C03"/>
    <w:rsid w:val="0092341A"/>
    <w:rsid w:val="00930D5E"/>
    <w:rsid w:val="00933DE2"/>
    <w:rsid w:val="00934561"/>
    <w:rsid w:val="0093525F"/>
    <w:rsid w:val="00937A2A"/>
    <w:rsid w:val="00943E97"/>
    <w:rsid w:val="0094637C"/>
    <w:rsid w:val="00953C25"/>
    <w:rsid w:val="00955ABB"/>
    <w:rsid w:val="00955D69"/>
    <w:rsid w:val="00960170"/>
    <w:rsid w:val="00960FED"/>
    <w:rsid w:val="0097017E"/>
    <w:rsid w:val="00976C0F"/>
    <w:rsid w:val="00977253"/>
    <w:rsid w:val="0097742C"/>
    <w:rsid w:val="00980A9C"/>
    <w:rsid w:val="009828F7"/>
    <w:rsid w:val="0098378F"/>
    <w:rsid w:val="00984744"/>
    <w:rsid w:val="009948A0"/>
    <w:rsid w:val="009956DD"/>
    <w:rsid w:val="009A0CB2"/>
    <w:rsid w:val="009A7977"/>
    <w:rsid w:val="009A79A2"/>
    <w:rsid w:val="009B3E5C"/>
    <w:rsid w:val="009C18D2"/>
    <w:rsid w:val="009C414D"/>
    <w:rsid w:val="009C57FE"/>
    <w:rsid w:val="009D543A"/>
    <w:rsid w:val="009E28A4"/>
    <w:rsid w:val="009E560A"/>
    <w:rsid w:val="009F0493"/>
    <w:rsid w:val="009F1974"/>
    <w:rsid w:val="009F1F91"/>
    <w:rsid w:val="009F3676"/>
    <w:rsid w:val="009F3B20"/>
    <w:rsid w:val="009F47CC"/>
    <w:rsid w:val="009F7B7A"/>
    <w:rsid w:val="009F7DA5"/>
    <w:rsid w:val="00A02D2A"/>
    <w:rsid w:val="00A05F5E"/>
    <w:rsid w:val="00A07363"/>
    <w:rsid w:val="00A11A77"/>
    <w:rsid w:val="00A2274D"/>
    <w:rsid w:val="00A2670E"/>
    <w:rsid w:val="00A270C0"/>
    <w:rsid w:val="00A305BD"/>
    <w:rsid w:val="00A333EF"/>
    <w:rsid w:val="00A34F68"/>
    <w:rsid w:val="00A359AA"/>
    <w:rsid w:val="00A46EAF"/>
    <w:rsid w:val="00A52EF9"/>
    <w:rsid w:val="00A555B6"/>
    <w:rsid w:val="00A60685"/>
    <w:rsid w:val="00A621A5"/>
    <w:rsid w:val="00A6366E"/>
    <w:rsid w:val="00A675F3"/>
    <w:rsid w:val="00A712DB"/>
    <w:rsid w:val="00A828BE"/>
    <w:rsid w:val="00A83094"/>
    <w:rsid w:val="00A9197A"/>
    <w:rsid w:val="00A97EFB"/>
    <w:rsid w:val="00AA1708"/>
    <w:rsid w:val="00AA2770"/>
    <w:rsid w:val="00AA5DF9"/>
    <w:rsid w:val="00AA7072"/>
    <w:rsid w:val="00AB348D"/>
    <w:rsid w:val="00AB3905"/>
    <w:rsid w:val="00AB56C2"/>
    <w:rsid w:val="00AB5A23"/>
    <w:rsid w:val="00AB69BA"/>
    <w:rsid w:val="00AB6B52"/>
    <w:rsid w:val="00AB7E02"/>
    <w:rsid w:val="00AC1A2A"/>
    <w:rsid w:val="00AC45E4"/>
    <w:rsid w:val="00AD34A5"/>
    <w:rsid w:val="00AD4E99"/>
    <w:rsid w:val="00AD5487"/>
    <w:rsid w:val="00AE11F6"/>
    <w:rsid w:val="00AE14D7"/>
    <w:rsid w:val="00AE1FD8"/>
    <w:rsid w:val="00AE6307"/>
    <w:rsid w:val="00AF1781"/>
    <w:rsid w:val="00AF2085"/>
    <w:rsid w:val="00AF2FE1"/>
    <w:rsid w:val="00AF379A"/>
    <w:rsid w:val="00AF38DD"/>
    <w:rsid w:val="00AF6B15"/>
    <w:rsid w:val="00B0218D"/>
    <w:rsid w:val="00B075E6"/>
    <w:rsid w:val="00B1117E"/>
    <w:rsid w:val="00B1135C"/>
    <w:rsid w:val="00B157BB"/>
    <w:rsid w:val="00B16CD2"/>
    <w:rsid w:val="00B17EA3"/>
    <w:rsid w:val="00B25ACA"/>
    <w:rsid w:val="00B25E30"/>
    <w:rsid w:val="00B26773"/>
    <w:rsid w:val="00B340A3"/>
    <w:rsid w:val="00B40550"/>
    <w:rsid w:val="00B4228A"/>
    <w:rsid w:val="00B46A27"/>
    <w:rsid w:val="00B51A00"/>
    <w:rsid w:val="00B51EDA"/>
    <w:rsid w:val="00B52D48"/>
    <w:rsid w:val="00B7060D"/>
    <w:rsid w:val="00B71451"/>
    <w:rsid w:val="00B73904"/>
    <w:rsid w:val="00B75021"/>
    <w:rsid w:val="00B77293"/>
    <w:rsid w:val="00B77AE2"/>
    <w:rsid w:val="00B825BE"/>
    <w:rsid w:val="00B830D9"/>
    <w:rsid w:val="00B910ED"/>
    <w:rsid w:val="00B911C4"/>
    <w:rsid w:val="00B911D5"/>
    <w:rsid w:val="00B93486"/>
    <w:rsid w:val="00B973F0"/>
    <w:rsid w:val="00B9777E"/>
    <w:rsid w:val="00BA146D"/>
    <w:rsid w:val="00BA3093"/>
    <w:rsid w:val="00BA4669"/>
    <w:rsid w:val="00BA7146"/>
    <w:rsid w:val="00BA7AD5"/>
    <w:rsid w:val="00BB5548"/>
    <w:rsid w:val="00BB5692"/>
    <w:rsid w:val="00BB73FB"/>
    <w:rsid w:val="00BC1BAD"/>
    <w:rsid w:val="00BC2758"/>
    <w:rsid w:val="00BC50FD"/>
    <w:rsid w:val="00BD0166"/>
    <w:rsid w:val="00BD5283"/>
    <w:rsid w:val="00BD6C9E"/>
    <w:rsid w:val="00BD7552"/>
    <w:rsid w:val="00BD79A7"/>
    <w:rsid w:val="00BE3738"/>
    <w:rsid w:val="00BE3C1D"/>
    <w:rsid w:val="00BE445B"/>
    <w:rsid w:val="00BE480A"/>
    <w:rsid w:val="00BF0D65"/>
    <w:rsid w:val="00BF6F50"/>
    <w:rsid w:val="00C002BF"/>
    <w:rsid w:val="00C032CC"/>
    <w:rsid w:val="00C075AF"/>
    <w:rsid w:val="00C127AA"/>
    <w:rsid w:val="00C129B4"/>
    <w:rsid w:val="00C1696F"/>
    <w:rsid w:val="00C22C74"/>
    <w:rsid w:val="00C24327"/>
    <w:rsid w:val="00C27527"/>
    <w:rsid w:val="00C30799"/>
    <w:rsid w:val="00C342C2"/>
    <w:rsid w:val="00C3431E"/>
    <w:rsid w:val="00C41F0D"/>
    <w:rsid w:val="00C44F74"/>
    <w:rsid w:val="00C46728"/>
    <w:rsid w:val="00C4764B"/>
    <w:rsid w:val="00C51C28"/>
    <w:rsid w:val="00C544A2"/>
    <w:rsid w:val="00C555AD"/>
    <w:rsid w:val="00C65DB9"/>
    <w:rsid w:val="00C666F8"/>
    <w:rsid w:val="00C7183D"/>
    <w:rsid w:val="00C72535"/>
    <w:rsid w:val="00C73656"/>
    <w:rsid w:val="00C76A83"/>
    <w:rsid w:val="00C77497"/>
    <w:rsid w:val="00C82EAE"/>
    <w:rsid w:val="00C937CE"/>
    <w:rsid w:val="00C93E4D"/>
    <w:rsid w:val="00C947E8"/>
    <w:rsid w:val="00C95333"/>
    <w:rsid w:val="00CA0B03"/>
    <w:rsid w:val="00CA18DC"/>
    <w:rsid w:val="00CA1C4C"/>
    <w:rsid w:val="00CA3D83"/>
    <w:rsid w:val="00CA6569"/>
    <w:rsid w:val="00CA7E8B"/>
    <w:rsid w:val="00CB31A5"/>
    <w:rsid w:val="00CB3FF0"/>
    <w:rsid w:val="00CB4D71"/>
    <w:rsid w:val="00CB6B94"/>
    <w:rsid w:val="00CB7B57"/>
    <w:rsid w:val="00CB7F84"/>
    <w:rsid w:val="00CC682F"/>
    <w:rsid w:val="00CD474C"/>
    <w:rsid w:val="00CD565D"/>
    <w:rsid w:val="00CE30A9"/>
    <w:rsid w:val="00CE5FD0"/>
    <w:rsid w:val="00CF019A"/>
    <w:rsid w:val="00CF1299"/>
    <w:rsid w:val="00CF3046"/>
    <w:rsid w:val="00CF3D17"/>
    <w:rsid w:val="00D022E1"/>
    <w:rsid w:val="00D1785A"/>
    <w:rsid w:val="00D221F3"/>
    <w:rsid w:val="00D22C68"/>
    <w:rsid w:val="00D23254"/>
    <w:rsid w:val="00D23CBE"/>
    <w:rsid w:val="00D24A17"/>
    <w:rsid w:val="00D30A8F"/>
    <w:rsid w:val="00D31D70"/>
    <w:rsid w:val="00D32489"/>
    <w:rsid w:val="00D33943"/>
    <w:rsid w:val="00D4415F"/>
    <w:rsid w:val="00D45CB3"/>
    <w:rsid w:val="00D510FA"/>
    <w:rsid w:val="00D51F12"/>
    <w:rsid w:val="00D520B1"/>
    <w:rsid w:val="00D57AA6"/>
    <w:rsid w:val="00D57E90"/>
    <w:rsid w:val="00D621C8"/>
    <w:rsid w:val="00D62EC5"/>
    <w:rsid w:val="00D65FA0"/>
    <w:rsid w:val="00D6689A"/>
    <w:rsid w:val="00D66DE9"/>
    <w:rsid w:val="00D67EEA"/>
    <w:rsid w:val="00D71CCB"/>
    <w:rsid w:val="00D86190"/>
    <w:rsid w:val="00D87354"/>
    <w:rsid w:val="00D91918"/>
    <w:rsid w:val="00D9407F"/>
    <w:rsid w:val="00D950B2"/>
    <w:rsid w:val="00D960FB"/>
    <w:rsid w:val="00DA2920"/>
    <w:rsid w:val="00DA3516"/>
    <w:rsid w:val="00DA4EF0"/>
    <w:rsid w:val="00DA5AEC"/>
    <w:rsid w:val="00DB1403"/>
    <w:rsid w:val="00DB1C42"/>
    <w:rsid w:val="00DB280A"/>
    <w:rsid w:val="00DB4720"/>
    <w:rsid w:val="00DC11AE"/>
    <w:rsid w:val="00DC2D57"/>
    <w:rsid w:val="00DC3CAB"/>
    <w:rsid w:val="00DC7960"/>
    <w:rsid w:val="00DC7D1E"/>
    <w:rsid w:val="00DD1C6B"/>
    <w:rsid w:val="00DD299A"/>
    <w:rsid w:val="00DD2A93"/>
    <w:rsid w:val="00DD34FB"/>
    <w:rsid w:val="00DD7EDB"/>
    <w:rsid w:val="00DE40DC"/>
    <w:rsid w:val="00DE4F1F"/>
    <w:rsid w:val="00DE5F01"/>
    <w:rsid w:val="00DF233E"/>
    <w:rsid w:val="00DF477B"/>
    <w:rsid w:val="00DF5F7A"/>
    <w:rsid w:val="00E00F17"/>
    <w:rsid w:val="00E20BE0"/>
    <w:rsid w:val="00E21499"/>
    <w:rsid w:val="00E335CB"/>
    <w:rsid w:val="00E34360"/>
    <w:rsid w:val="00E34448"/>
    <w:rsid w:val="00E3470F"/>
    <w:rsid w:val="00E40F04"/>
    <w:rsid w:val="00E44166"/>
    <w:rsid w:val="00E5559C"/>
    <w:rsid w:val="00E57DD8"/>
    <w:rsid w:val="00E6200A"/>
    <w:rsid w:val="00E64420"/>
    <w:rsid w:val="00E648D4"/>
    <w:rsid w:val="00E67119"/>
    <w:rsid w:val="00E75B19"/>
    <w:rsid w:val="00E76242"/>
    <w:rsid w:val="00E826EF"/>
    <w:rsid w:val="00E87377"/>
    <w:rsid w:val="00E87DA8"/>
    <w:rsid w:val="00E969E8"/>
    <w:rsid w:val="00EA315B"/>
    <w:rsid w:val="00EA4926"/>
    <w:rsid w:val="00EA6CEE"/>
    <w:rsid w:val="00EB07B0"/>
    <w:rsid w:val="00EB27E9"/>
    <w:rsid w:val="00EB300A"/>
    <w:rsid w:val="00EB30CD"/>
    <w:rsid w:val="00EB5BBD"/>
    <w:rsid w:val="00EC6070"/>
    <w:rsid w:val="00ED7A2D"/>
    <w:rsid w:val="00EE3929"/>
    <w:rsid w:val="00EE408F"/>
    <w:rsid w:val="00EF2D0E"/>
    <w:rsid w:val="00EF5844"/>
    <w:rsid w:val="00F00048"/>
    <w:rsid w:val="00F00B92"/>
    <w:rsid w:val="00F00BB6"/>
    <w:rsid w:val="00F0217B"/>
    <w:rsid w:val="00F027AD"/>
    <w:rsid w:val="00F04B98"/>
    <w:rsid w:val="00F11689"/>
    <w:rsid w:val="00F117C3"/>
    <w:rsid w:val="00F13151"/>
    <w:rsid w:val="00F17836"/>
    <w:rsid w:val="00F24271"/>
    <w:rsid w:val="00F2708B"/>
    <w:rsid w:val="00F27A73"/>
    <w:rsid w:val="00F37B45"/>
    <w:rsid w:val="00F40F49"/>
    <w:rsid w:val="00F41DEA"/>
    <w:rsid w:val="00F430B2"/>
    <w:rsid w:val="00F430ED"/>
    <w:rsid w:val="00F4398B"/>
    <w:rsid w:val="00F5023F"/>
    <w:rsid w:val="00F579E0"/>
    <w:rsid w:val="00F608EB"/>
    <w:rsid w:val="00F62CD3"/>
    <w:rsid w:val="00F630B4"/>
    <w:rsid w:val="00F652C9"/>
    <w:rsid w:val="00F655ED"/>
    <w:rsid w:val="00F65EF6"/>
    <w:rsid w:val="00F66AF1"/>
    <w:rsid w:val="00F76679"/>
    <w:rsid w:val="00F76EBD"/>
    <w:rsid w:val="00F770BC"/>
    <w:rsid w:val="00F815A2"/>
    <w:rsid w:val="00F81926"/>
    <w:rsid w:val="00F81C5F"/>
    <w:rsid w:val="00F83CFE"/>
    <w:rsid w:val="00F83DA9"/>
    <w:rsid w:val="00F859DD"/>
    <w:rsid w:val="00F878FD"/>
    <w:rsid w:val="00F956A9"/>
    <w:rsid w:val="00FA1DFC"/>
    <w:rsid w:val="00FA7E6B"/>
    <w:rsid w:val="00FB110B"/>
    <w:rsid w:val="00FB52FE"/>
    <w:rsid w:val="00FB68CF"/>
    <w:rsid w:val="00FB71E2"/>
    <w:rsid w:val="00FC110D"/>
    <w:rsid w:val="00FC3C89"/>
    <w:rsid w:val="00FC4E60"/>
    <w:rsid w:val="00FC56E2"/>
    <w:rsid w:val="00FC7C21"/>
    <w:rsid w:val="00FD0BA6"/>
    <w:rsid w:val="00FD1C8B"/>
    <w:rsid w:val="00FD4564"/>
    <w:rsid w:val="00FD4AFB"/>
    <w:rsid w:val="00FE11D1"/>
    <w:rsid w:val="00FE35BB"/>
    <w:rsid w:val="00FE380C"/>
    <w:rsid w:val="00FE5CD0"/>
    <w:rsid w:val="00FE6B2B"/>
    <w:rsid w:val="00FE7641"/>
    <w:rsid w:val="00FE774E"/>
    <w:rsid w:val="00FF17DA"/>
    <w:rsid w:val="00FF5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</o:shapelayout>
  </w:shapeDefaults>
  <w:decimalSymbol w:val="."/>
  <w:listSeparator w:val=","/>
  <w14:docId w14:val="7FE00729"/>
  <w15:docId w15:val="{FCB3F5F4-82F4-4B8A-93DE-55F7B2F13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B69BA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6F0B88"/>
    <w:pPr>
      <w:pageBreakBefore/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6F0B88"/>
    <w:pPr>
      <w:keepNext/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6F0B88"/>
    <w:pPr>
      <w:snapToGrid w:val="0"/>
      <w:spacing w:before="360"/>
      <w:outlineLvl w:val="2"/>
    </w:pPr>
    <w:rPr>
      <w:rFonts w:eastAsia="標楷體"/>
      <w:sz w:val="32"/>
      <w:szCs w:val="20"/>
    </w:rPr>
  </w:style>
  <w:style w:type="paragraph" w:styleId="40">
    <w:name w:val="heading 4"/>
    <w:aliases w:val="1,--1.,--1"/>
    <w:basedOn w:val="a0"/>
    <w:next w:val="a0"/>
    <w:qFormat/>
    <w:rsid w:val="006F0B88"/>
    <w:p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6F0B88"/>
    <w:p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6F0B88"/>
    <w:p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6F0B88"/>
    <w:p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6F0B88"/>
    <w:pPr>
      <w:keepNext/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6F0B88"/>
    <w:pPr>
      <w:keepNext/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6F0B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6F0B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6F0B88"/>
    <w:rPr>
      <w:b/>
      <w:bCs/>
    </w:rPr>
  </w:style>
  <w:style w:type="character" w:styleId="a7">
    <w:name w:val="Hyperlink"/>
    <w:uiPriority w:val="99"/>
    <w:rsid w:val="006F0B88"/>
    <w:rPr>
      <w:color w:val="0000FF"/>
      <w:u w:val="single"/>
    </w:rPr>
  </w:style>
  <w:style w:type="paragraph" w:styleId="a8">
    <w:name w:val="Balloon Text"/>
    <w:basedOn w:val="a0"/>
    <w:rsid w:val="006F0B88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6F0B88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6F0B88"/>
    <w:rPr>
      <w:kern w:val="2"/>
    </w:rPr>
  </w:style>
  <w:style w:type="character" w:customStyle="1" w:styleId="ab">
    <w:name w:val="頁首 字元"/>
    <w:rsid w:val="006F0B88"/>
    <w:rPr>
      <w:kern w:val="2"/>
    </w:rPr>
  </w:style>
  <w:style w:type="character" w:customStyle="1" w:styleId="10">
    <w:name w:val="標題 1 字元"/>
    <w:rsid w:val="006F0B88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6F0B88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6F0B88"/>
    <w:rPr>
      <w:rFonts w:eastAsia="標楷體"/>
      <w:kern w:val="2"/>
      <w:sz w:val="32"/>
    </w:rPr>
  </w:style>
  <w:style w:type="character" w:customStyle="1" w:styleId="41">
    <w:name w:val="標題 4 字元"/>
    <w:rsid w:val="006F0B88"/>
    <w:rPr>
      <w:rFonts w:eastAsia="標楷體"/>
      <w:kern w:val="2"/>
      <w:sz w:val="28"/>
    </w:rPr>
  </w:style>
  <w:style w:type="character" w:customStyle="1" w:styleId="50">
    <w:name w:val="標題 5 字元"/>
    <w:rsid w:val="006F0B88"/>
    <w:rPr>
      <w:rFonts w:eastAsia="標楷體"/>
      <w:kern w:val="2"/>
      <w:sz w:val="26"/>
    </w:rPr>
  </w:style>
  <w:style w:type="character" w:customStyle="1" w:styleId="61">
    <w:name w:val="標題 6 字元"/>
    <w:rsid w:val="006F0B88"/>
    <w:rPr>
      <w:rFonts w:eastAsia="標楷體"/>
      <w:kern w:val="2"/>
      <w:sz w:val="24"/>
    </w:rPr>
  </w:style>
  <w:style w:type="character" w:customStyle="1" w:styleId="70">
    <w:name w:val="標題 7 字元"/>
    <w:rsid w:val="006F0B88"/>
    <w:rPr>
      <w:rFonts w:eastAsia="標楷體"/>
      <w:kern w:val="2"/>
      <w:sz w:val="24"/>
    </w:rPr>
  </w:style>
  <w:style w:type="character" w:customStyle="1" w:styleId="80">
    <w:name w:val="標題 8 字元"/>
    <w:rsid w:val="006F0B88"/>
    <w:rPr>
      <w:rFonts w:eastAsia="標楷體"/>
      <w:kern w:val="2"/>
      <w:sz w:val="24"/>
    </w:rPr>
  </w:style>
  <w:style w:type="character" w:customStyle="1" w:styleId="90">
    <w:name w:val="標題 9 字元"/>
    <w:rsid w:val="006F0B88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6F0B88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">
    <w:name w:val="項目4"/>
    <w:rsid w:val="006F0B88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096286"/>
    <w:pPr>
      <w:tabs>
        <w:tab w:val="left" w:pos="1440"/>
        <w:tab w:val="right" w:leader="dot" w:pos="9628"/>
      </w:tabs>
      <w:snapToGrid w:val="0"/>
      <w:spacing w:before="120" w:line="400" w:lineRule="atLeast"/>
      <w:pPrChange w:id="0" w:author="楊智誠" w:date="2021-12-15T17:55:00Z">
        <w:pPr>
          <w:widowControl w:val="0"/>
          <w:tabs>
            <w:tab w:val="left" w:pos="1440"/>
            <w:tab w:val="right" w:leader="dot" w:pos="9628"/>
          </w:tabs>
          <w:snapToGrid w:val="0"/>
          <w:spacing w:before="120" w:line="400" w:lineRule="atLeast"/>
        </w:pPr>
      </w:pPrChange>
    </w:pPr>
    <w:rPr>
      <w:rFonts w:eastAsia="標楷體"/>
      <w:b/>
      <w:caps/>
      <w:noProof/>
      <w:sz w:val="28"/>
      <w:rPrChange w:id="0" w:author="楊智誠" w:date="2021-12-15T17:55:00Z">
        <w:rPr>
          <w:rFonts w:eastAsia="標楷體"/>
          <w:b/>
          <w:caps/>
          <w:noProof/>
          <w:kern w:val="2"/>
          <w:sz w:val="28"/>
          <w:szCs w:val="24"/>
          <w:lang w:val="en-US" w:eastAsia="zh-TW" w:bidi="ar-SA"/>
        </w:rPr>
      </w:rPrChange>
    </w:rPr>
  </w:style>
  <w:style w:type="paragraph" w:styleId="22">
    <w:name w:val="toc 2"/>
    <w:basedOn w:val="a0"/>
    <w:next w:val="a0"/>
    <w:autoRedefine/>
    <w:uiPriority w:val="39"/>
    <w:rsid w:val="00D520B1"/>
    <w:pPr>
      <w:tabs>
        <w:tab w:val="left" w:pos="1440"/>
        <w:tab w:val="right" w:leader="dot" w:pos="9628"/>
      </w:tabs>
      <w:snapToGrid w:val="0"/>
      <w:ind w:left="284"/>
      <w:pPrChange w:id="1" w:author="楊智誠" w:date="2021-12-15T17:57:00Z">
        <w:pPr>
          <w:widowControl w:val="0"/>
          <w:tabs>
            <w:tab w:val="left" w:pos="1440"/>
            <w:tab w:val="right" w:leader="dot" w:pos="9628"/>
          </w:tabs>
          <w:snapToGrid w:val="0"/>
          <w:ind w:left="284"/>
        </w:pPr>
      </w:pPrChange>
    </w:pPr>
    <w:rPr>
      <w:rFonts w:eastAsia="標楷體"/>
      <w:noProof/>
      <w:rPrChange w:id="1" w:author="楊智誠" w:date="2021-12-15T17:57:00Z">
        <w:rPr>
          <w:rFonts w:eastAsia="標楷體"/>
          <w:noProof/>
          <w:kern w:val="2"/>
          <w:sz w:val="24"/>
          <w:szCs w:val="24"/>
          <w:lang w:val="en-US" w:eastAsia="zh-TW" w:bidi="ar-SA"/>
        </w:rPr>
      </w:rPrChange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8D3BBA"/>
    <w:pPr>
      <w:numPr>
        <w:numId w:val="6"/>
      </w:numPr>
      <w:snapToGrid w:val="0"/>
      <w:pPrChange w:id="2" w:author="阿毛" w:date="2021-06-02T14:42:00Z">
        <w:pPr>
          <w:widowControl w:val="0"/>
          <w:numPr>
            <w:numId w:val="4"/>
          </w:numPr>
          <w:tabs>
            <w:tab w:val="num" w:pos="1418"/>
            <w:tab w:val="num" w:pos="1559"/>
          </w:tabs>
          <w:snapToGrid w:val="0"/>
          <w:spacing w:before="120"/>
          <w:ind w:leftChars="236" w:left="566" w:rightChars="100" w:right="240" w:firstLine="568"/>
        </w:pPr>
      </w:pPrChange>
    </w:pPr>
    <w:rPr>
      <w:rFonts w:eastAsia="標楷體"/>
      <w:sz w:val="26"/>
      <w:rPrChange w:id="2" w:author="阿毛" w:date="2021-06-02T14:42:00Z">
        <w:rPr>
          <w:rFonts w:eastAsia="標楷體"/>
          <w:kern w:val="2"/>
          <w:sz w:val="26"/>
          <w:szCs w:val="24"/>
          <w:lang w:val="en-US" w:eastAsia="zh-TW" w:bidi="ar-SA"/>
        </w:rPr>
      </w:rPrChange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styleId="afa">
    <w:name w:val="Date"/>
    <w:basedOn w:val="a0"/>
    <w:next w:val="a0"/>
    <w:link w:val="afb"/>
    <w:uiPriority w:val="99"/>
    <w:semiHidden/>
    <w:unhideWhenUsed/>
    <w:rsid w:val="00C27527"/>
    <w:pPr>
      <w:jc w:val="right"/>
    </w:pPr>
  </w:style>
  <w:style w:type="character" w:customStyle="1" w:styleId="afb">
    <w:name w:val="日期 字元"/>
    <w:link w:val="afa"/>
    <w:uiPriority w:val="99"/>
    <w:semiHidden/>
    <w:rsid w:val="00C27527"/>
    <w:rPr>
      <w:kern w:val="2"/>
      <w:sz w:val="24"/>
      <w:szCs w:val="24"/>
    </w:rPr>
  </w:style>
  <w:style w:type="paragraph" w:customStyle="1" w:styleId="42">
    <w:name w:val="標題 4 內文"/>
    <w:basedOn w:val="a0"/>
    <w:rsid w:val="00036417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character" w:styleId="afc">
    <w:name w:val="FollowedHyperlink"/>
    <w:uiPriority w:val="99"/>
    <w:semiHidden/>
    <w:unhideWhenUsed/>
    <w:rsid w:val="002D719D"/>
    <w:rPr>
      <w:color w:val="954F72"/>
      <w:u w:val="single"/>
    </w:rPr>
  </w:style>
  <w:style w:type="paragraph" w:customStyle="1" w:styleId="afd">
    <w:name w:val="頁尾版權宣告"/>
    <w:basedOn w:val="a0"/>
    <w:rsid w:val="00740320"/>
    <w:pPr>
      <w:jc w:val="center"/>
    </w:pPr>
    <w:rPr>
      <w:rFonts w:eastAsia="標楷體"/>
      <w:sz w:val="20"/>
    </w:rPr>
  </w:style>
  <w:style w:type="paragraph" w:styleId="afe">
    <w:name w:val="Plain Text"/>
    <w:basedOn w:val="a0"/>
    <w:link w:val="aff"/>
    <w:rsid w:val="00657104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f">
    <w:name w:val="純文字 字元"/>
    <w:basedOn w:val="a1"/>
    <w:link w:val="afe"/>
    <w:rsid w:val="00657104"/>
    <w:rPr>
      <w:rFonts w:ascii="細明體" w:eastAsia="細明體"/>
      <w:kern w:val="2"/>
      <w:sz w:val="24"/>
    </w:rPr>
  </w:style>
  <w:style w:type="paragraph" w:styleId="aff0">
    <w:name w:val="Revision"/>
    <w:hidden/>
    <w:uiPriority w:val="99"/>
    <w:semiHidden/>
    <w:rsid w:val="00BD6C9E"/>
    <w:rPr>
      <w:kern w:val="2"/>
      <w:sz w:val="24"/>
      <w:szCs w:val="24"/>
    </w:rPr>
  </w:style>
  <w:style w:type="paragraph" w:styleId="aff1">
    <w:name w:val="Document Map"/>
    <w:basedOn w:val="a0"/>
    <w:link w:val="aff2"/>
    <w:uiPriority w:val="99"/>
    <w:semiHidden/>
    <w:unhideWhenUsed/>
    <w:rsid w:val="006F077E"/>
    <w:rPr>
      <w:rFonts w:ascii="新細明體"/>
      <w:sz w:val="18"/>
      <w:szCs w:val="18"/>
    </w:rPr>
  </w:style>
  <w:style w:type="character" w:customStyle="1" w:styleId="aff2">
    <w:name w:val="文件引導模式 字元"/>
    <w:basedOn w:val="a1"/>
    <w:link w:val="aff1"/>
    <w:uiPriority w:val="99"/>
    <w:semiHidden/>
    <w:rsid w:val="006F077E"/>
    <w:rPr>
      <w:rFonts w:ascii="新細明體"/>
      <w:kern w:val="2"/>
      <w:sz w:val="18"/>
      <w:szCs w:val="18"/>
    </w:rPr>
  </w:style>
  <w:style w:type="paragraph" w:styleId="aff3">
    <w:name w:val="TOC Heading"/>
    <w:basedOn w:val="1"/>
    <w:next w:val="a0"/>
    <w:uiPriority w:val="39"/>
    <w:unhideWhenUsed/>
    <w:qFormat/>
    <w:rsid w:val="008224AF"/>
    <w:pPr>
      <w:keepNext/>
      <w:keepLines/>
      <w:pageBreakBefore w:val="0"/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paragraph" w:styleId="31">
    <w:name w:val="toc 3"/>
    <w:basedOn w:val="a0"/>
    <w:next w:val="a0"/>
    <w:autoRedefine/>
    <w:uiPriority w:val="39"/>
    <w:unhideWhenUsed/>
    <w:rsid w:val="00D510FA"/>
    <w:pPr>
      <w:spacing w:line="240" w:lineRule="exact"/>
      <w:ind w:leftChars="400" w:left="400"/>
    </w:pPr>
    <w:rPr>
      <w:rFonts w:eastAsia="標楷體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9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21" Type="http://schemas.openxmlformats.org/officeDocument/2006/relationships/image" Target="media/image5.png"/><Relationship Id="rId42" Type="http://schemas.openxmlformats.org/officeDocument/2006/relationships/oleObject" Target="embeddings/oleObject6.bin"/><Relationship Id="rId47" Type="http://schemas.openxmlformats.org/officeDocument/2006/relationships/image" Target="media/image25.emf"/><Relationship Id="rId63" Type="http://schemas.openxmlformats.org/officeDocument/2006/relationships/image" Target="media/image35.png"/><Relationship Id="rId68" Type="http://schemas.openxmlformats.org/officeDocument/2006/relationships/image" Target="media/image39.emf"/><Relationship Id="rId84" Type="http://schemas.openxmlformats.org/officeDocument/2006/relationships/oleObject" Target="embeddings/oleObject20.bin"/><Relationship Id="rId89" Type="http://schemas.openxmlformats.org/officeDocument/2006/relationships/image" Target="media/image50.emf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oleObject" Target="embeddings/oleObject3.bin"/><Relationship Id="rId37" Type="http://schemas.openxmlformats.org/officeDocument/2006/relationships/image" Target="media/image17.emf"/><Relationship Id="rId53" Type="http://schemas.openxmlformats.org/officeDocument/2006/relationships/image" Target="media/image29.emf"/><Relationship Id="rId58" Type="http://schemas.openxmlformats.org/officeDocument/2006/relationships/image" Target="media/image32.png"/><Relationship Id="rId74" Type="http://schemas.openxmlformats.org/officeDocument/2006/relationships/oleObject" Target="embeddings/oleObject16.bin"/><Relationship Id="rId79" Type="http://schemas.openxmlformats.org/officeDocument/2006/relationships/image" Target="media/image45.emf"/><Relationship Id="rId102" Type="http://schemas.openxmlformats.org/officeDocument/2006/relationships/image" Target="media/image62.png"/><Relationship Id="rId5" Type="http://schemas.openxmlformats.org/officeDocument/2006/relationships/customXml" Target="../customXml/item5.xml"/><Relationship Id="rId90" Type="http://schemas.openxmlformats.org/officeDocument/2006/relationships/oleObject" Target="embeddings/oleObject23.bin"/><Relationship Id="rId95" Type="http://schemas.openxmlformats.org/officeDocument/2006/relationships/image" Target="media/image55.png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43" Type="http://schemas.openxmlformats.org/officeDocument/2006/relationships/image" Target="media/image21.png"/><Relationship Id="rId48" Type="http://schemas.openxmlformats.org/officeDocument/2006/relationships/oleObject" Target="embeddings/oleObject7.bin"/><Relationship Id="rId64" Type="http://schemas.openxmlformats.org/officeDocument/2006/relationships/image" Target="media/image36.emf"/><Relationship Id="rId69" Type="http://schemas.openxmlformats.org/officeDocument/2006/relationships/oleObject" Target="embeddings/oleObject14.bin"/><Relationship Id="rId80" Type="http://schemas.openxmlformats.org/officeDocument/2006/relationships/oleObject" Target="embeddings/oleObject19.bin"/><Relationship Id="rId85" Type="http://schemas.openxmlformats.org/officeDocument/2006/relationships/image" Target="media/image48.emf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33" Type="http://schemas.openxmlformats.org/officeDocument/2006/relationships/image" Target="media/image14.png"/><Relationship Id="rId38" Type="http://schemas.openxmlformats.org/officeDocument/2006/relationships/oleObject" Target="embeddings/oleObject5.bin"/><Relationship Id="rId59" Type="http://schemas.openxmlformats.org/officeDocument/2006/relationships/image" Target="media/image33.emf"/><Relationship Id="rId103" Type="http://schemas.openxmlformats.org/officeDocument/2006/relationships/fontTable" Target="fontTable.xml"/><Relationship Id="rId20" Type="http://schemas.openxmlformats.org/officeDocument/2006/relationships/package" Target="embeddings/Microsoft_Visio_Drawing1.vsdx"/><Relationship Id="rId41" Type="http://schemas.openxmlformats.org/officeDocument/2006/relationships/image" Target="media/image20.emf"/><Relationship Id="rId54" Type="http://schemas.openxmlformats.org/officeDocument/2006/relationships/oleObject" Target="embeddings/oleObject9.bin"/><Relationship Id="rId62" Type="http://schemas.openxmlformats.org/officeDocument/2006/relationships/oleObject" Target="embeddings/oleObject12.bin"/><Relationship Id="rId70" Type="http://schemas.openxmlformats.org/officeDocument/2006/relationships/image" Target="media/image40.png"/><Relationship Id="rId75" Type="http://schemas.openxmlformats.org/officeDocument/2006/relationships/image" Target="media/image43.emf"/><Relationship Id="rId83" Type="http://schemas.openxmlformats.org/officeDocument/2006/relationships/image" Target="media/image47.emf"/><Relationship Id="rId88" Type="http://schemas.openxmlformats.org/officeDocument/2006/relationships/oleObject" Target="embeddings/oleObject22.bin"/><Relationship Id="rId91" Type="http://schemas.openxmlformats.org/officeDocument/2006/relationships/image" Target="media/image51.png"/><Relationship Id="rId96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7.emf"/><Relationship Id="rId28" Type="http://schemas.openxmlformats.org/officeDocument/2006/relationships/image" Target="media/image10.png"/><Relationship Id="rId36" Type="http://schemas.openxmlformats.org/officeDocument/2006/relationships/oleObject" Target="embeddings/oleObject4.bin"/><Relationship Id="rId49" Type="http://schemas.openxmlformats.org/officeDocument/2006/relationships/image" Target="media/image26.emf"/><Relationship Id="rId57" Type="http://schemas.openxmlformats.org/officeDocument/2006/relationships/oleObject" Target="embeddings/oleObject10.bin"/><Relationship Id="rId10" Type="http://schemas.openxmlformats.org/officeDocument/2006/relationships/webSettings" Target="webSettings.xml"/><Relationship Id="rId31" Type="http://schemas.openxmlformats.org/officeDocument/2006/relationships/image" Target="media/image13.emf"/><Relationship Id="rId44" Type="http://schemas.openxmlformats.org/officeDocument/2006/relationships/image" Target="media/image22.png"/><Relationship Id="rId52" Type="http://schemas.openxmlformats.org/officeDocument/2006/relationships/image" Target="media/image28.png"/><Relationship Id="rId60" Type="http://schemas.openxmlformats.org/officeDocument/2006/relationships/oleObject" Target="embeddings/oleObject11.bin"/><Relationship Id="rId65" Type="http://schemas.openxmlformats.org/officeDocument/2006/relationships/oleObject" Target="embeddings/oleObject13.bin"/><Relationship Id="rId73" Type="http://schemas.openxmlformats.org/officeDocument/2006/relationships/image" Target="media/image42.emf"/><Relationship Id="rId78" Type="http://schemas.openxmlformats.org/officeDocument/2006/relationships/oleObject" Target="embeddings/oleObject18.bin"/><Relationship Id="rId81" Type="http://schemas.openxmlformats.org/officeDocument/2006/relationships/image" Target="media/image46.emf"/><Relationship Id="rId86" Type="http://schemas.openxmlformats.org/officeDocument/2006/relationships/oleObject" Target="embeddings/oleObject21.bin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18.png"/><Relationship Id="rId34" Type="http://schemas.openxmlformats.org/officeDocument/2006/relationships/image" Target="media/image15.png"/><Relationship Id="rId50" Type="http://schemas.openxmlformats.org/officeDocument/2006/relationships/oleObject" Target="embeddings/oleObject8.bin"/><Relationship Id="rId55" Type="http://schemas.openxmlformats.org/officeDocument/2006/relationships/image" Target="media/image30.png"/><Relationship Id="rId76" Type="http://schemas.openxmlformats.org/officeDocument/2006/relationships/oleObject" Target="embeddings/oleObject17.bin"/><Relationship Id="rId97" Type="http://schemas.openxmlformats.org/officeDocument/2006/relationships/image" Target="media/image57.png"/><Relationship Id="rId104" Type="http://schemas.microsoft.com/office/2011/relationships/people" Target="people.xml"/><Relationship Id="rId7" Type="http://schemas.openxmlformats.org/officeDocument/2006/relationships/numbering" Target="numbering.xml"/><Relationship Id="rId71" Type="http://schemas.openxmlformats.org/officeDocument/2006/relationships/image" Target="media/image41.emf"/><Relationship Id="rId92" Type="http://schemas.openxmlformats.org/officeDocument/2006/relationships/image" Target="media/image52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oleObject" Target="embeddings/oleObject1.bin"/><Relationship Id="rId40" Type="http://schemas.openxmlformats.org/officeDocument/2006/relationships/image" Target="media/image19.png"/><Relationship Id="rId45" Type="http://schemas.openxmlformats.org/officeDocument/2006/relationships/image" Target="media/image23.png"/><Relationship Id="rId66" Type="http://schemas.openxmlformats.org/officeDocument/2006/relationships/image" Target="media/image37.png"/><Relationship Id="rId87" Type="http://schemas.openxmlformats.org/officeDocument/2006/relationships/image" Target="media/image49.emf"/><Relationship Id="rId61" Type="http://schemas.openxmlformats.org/officeDocument/2006/relationships/image" Target="media/image34.emf"/><Relationship Id="rId82" Type="http://schemas.openxmlformats.org/officeDocument/2006/relationships/package" Target="embeddings/Microsoft_Excel_Macro-Enabled_Worksheet.xlsm"/><Relationship Id="rId19" Type="http://schemas.openxmlformats.org/officeDocument/2006/relationships/image" Target="media/image4.emf"/><Relationship Id="rId14" Type="http://schemas.openxmlformats.org/officeDocument/2006/relationships/footer" Target="footer1.xml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56" Type="http://schemas.openxmlformats.org/officeDocument/2006/relationships/image" Target="media/image31.emf"/><Relationship Id="rId77" Type="http://schemas.openxmlformats.org/officeDocument/2006/relationships/image" Target="media/image44.emf"/><Relationship Id="rId100" Type="http://schemas.openxmlformats.org/officeDocument/2006/relationships/image" Target="media/image60.png"/><Relationship Id="rId105" Type="http://schemas.openxmlformats.org/officeDocument/2006/relationships/theme" Target="theme/theme1.xml"/><Relationship Id="rId8" Type="http://schemas.openxmlformats.org/officeDocument/2006/relationships/styles" Target="styles.xml"/><Relationship Id="rId51" Type="http://schemas.openxmlformats.org/officeDocument/2006/relationships/image" Target="media/image27.png"/><Relationship Id="rId72" Type="http://schemas.openxmlformats.org/officeDocument/2006/relationships/oleObject" Target="embeddings/oleObject15.bin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3" Type="http://schemas.openxmlformats.org/officeDocument/2006/relationships/customXml" Target="../customXml/item3.xml"/><Relationship Id="rId25" Type="http://schemas.openxmlformats.org/officeDocument/2006/relationships/image" Target="media/image8.emf"/><Relationship Id="rId46" Type="http://schemas.openxmlformats.org/officeDocument/2006/relationships/image" Target="media/image24.png"/><Relationship Id="rId67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LongProperties xmlns="http://schemas.microsoft.com/office/2006/metadata/longProperties"/>
</file>

<file path=customXml/itemProps1.xml><?xml version="1.0" encoding="utf-8"?>
<ds:datastoreItem xmlns:ds="http://schemas.openxmlformats.org/officeDocument/2006/customXml" ds:itemID="{65CFD42C-9CE3-4AF1-A99A-5E3236A9F6B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B5AB860-94EC-4638-975B-38E7E3C7A028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3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988</TotalTime>
  <Pages>36</Pages>
  <Words>5723</Words>
  <Characters>32623</Characters>
  <Application>Microsoft Office Word</Application>
  <DocSecurity>0</DocSecurity>
  <Lines>271</Lines>
  <Paragraphs>76</Paragraphs>
  <ScaleCrop>false</ScaleCrop>
  <Company>Microsoft</Company>
  <LinksUpToDate>false</LinksUpToDate>
  <CharactersWithSpaces>38270</CharactersWithSpaces>
  <SharedDoc>false</SharedDoc>
  <HLinks>
    <vt:vector size="120" baseType="variant">
      <vt:variant>
        <vt:i4>-1680924005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_放款交易帳務明細表</vt:lpwstr>
      </vt:variant>
      <vt:variant>
        <vt:i4>-1782846744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_放款會計科目明細表_1</vt:lpwstr>
      </vt:variant>
      <vt:variant>
        <vt:i4>-1528809780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_客戶往來交易明細表</vt:lpwstr>
      </vt:variant>
      <vt:variant>
        <vt:i4>1727997431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_客戶往來費用明細表</vt:lpwstr>
      </vt:variant>
      <vt:variant>
        <vt:i4>-1923534609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_客戶往來本息明細表_1</vt:lpwstr>
      </vt:variant>
      <vt:variant>
        <vt:i4>47534552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_會計與主檔餘額檢核明細表</vt:lpwstr>
      </vt:variant>
      <vt:variant>
        <vt:i4>2145728470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_會計與主檔餘額檢核表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_Toc26290410</vt:lpwstr>
      </vt:variant>
      <vt:variant>
        <vt:i4>1376304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_Toc26290409</vt:lpwstr>
      </vt:variant>
      <vt:variant>
        <vt:i4>1310768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_Toc26290408</vt:lpwstr>
      </vt:variant>
      <vt:variant>
        <vt:i4>1769520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_Toc26290407</vt:lpwstr>
      </vt:variant>
      <vt:variant>
        <vt:i4>1703984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_Toc26290406</vt:lpwstr>
      </vt:variant>
      <vt:variant>
        <vt:i4>1638448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_Toc26290405</vt:lpwstr>
      </vt:variant>
      <vt:variant>
        <vt:i4>1572912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_Toc26290404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_Toc26290403</vt:lpwstr>
      </vt:variant>
      <vt:variant>
        <vt:i4>1966128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_Toc26290402</vt:lpwstr>
      </vt:variant>
      <vt:variant>
        <vt:i4>1900592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_Toc26290401</vt:lpwstr>
      </vt:variant>
      <vt:variant>
        <vt:i4>1835056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_Toc26290400</vt:lpwstr>
      </vt:variant>
      <vt:variant>
        <vt:i4>1179705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_Toc26290399</vt:lpwstr>
      </vt:variant>
      <vt:variant>
        <vt:i4>1245241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_Toc26290398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MKTB</dc:creator>
  <cp:keywords/>
  <dc:description/>
  <cp:lastModifiedBy>Susan Ho</cp:lastModifiedBy>
  <cp:revision>69</cp:revision>
  <cp:lastPrinted>2014-10-29T13:57:00Z</cp:lastPrinted>
  <dcterms:created xsi:type="dcterms:W3CDTF">2019-12-26T06:46:00Z</dcterms:created>
  <dcterms:modified xsi:type="dcterms:W3CDTF">2021-12-16T03:42:00Z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